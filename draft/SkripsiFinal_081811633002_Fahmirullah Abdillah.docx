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A95BF0" w14:textId="5C99DB3B" w:rsidR="00F51AA2" w:rsidRPr="001A097F" w:rsidRDefault="00F51AA2" w:rsidP="0054617A">
      <w:pPr>
        <w:pStyle w:val="Heading1"/>
        <w:numPr>
          <w:ilvl w:val="0"/>
          <w:numId w:val="0"/>
        </w:numPr>
        <w:spacing w:line="360" w:lineRule="auto"/>
        <w:ind w:left="432" w:hanging="432"/>
        <w:jc w:val="center"/>
        <w:rPr>
          <w:rFonts w:cs="Times New Roman"/>
          <w:szCs w:val="28"/>
          <w:lang w:val="en-US"/>
        </w:rPr>
      </w:pPr>
      <w:bookmarkStart w:id="0" w:name="_Toc149284591"/>
      <w:r w:rsidRPr="001A097F">
        <w:rPr>
          <w:rFonts w:cs="Times New Roman"/>
          <w:szCs w:val="28"/>
          <w:lang w:val="en-US"/>
        </w:rPr>
        <w:t>SKRIPSI</w:t>
      </w:r>
      <w:bookmarkEnd w:id="0"/>
    </w:p>
    <w:p w14:paraId="5BDA022B" w14:textId="77777777" w:rsidR="0054617A" w:rsidRPr="001A097F" w:rsidRDefault="0054617A" w:rsidP="0054617A">
      <w:pPr>
        <w:spacing w:line="360" w:lineRule="auto"/>
        <w:jc w:val="center"/>
        <w:rPr>
          <w:rFonts w:ascii="Times New Roman" w:hAnsi="Times New Roman" w:cs="Times New Roman"/>
          <w:b/>
          <w:sz w:val="28"/>
          <w:szCs w:val="28"/>
          <w:lang w:val="id-ID"/>
        </w:rPr>
      </w:pPr>
      <w:r w:rsidRPr="001A097F">
        <w:rPr>
          <w:rFonts w:ascii="Times New Roman" w:hAnsi="Times New Roman" w:cs="Times New Roman"/>
          <w:b/>
          <w:sz w:val="28"/>
          <w:szCs w:val="28"/>
        </w:rPr>
        <w:t>K</w:t>
      </w:r>
      <w:r w:rsidRPr="001A097F">
        <w:rPr>
          <w:rFonts w:ascii="Times New Roman" w:hAnsi="Times New Roman" w:cs="Times New Roman"/>
          <w:b/>
          <w:sz w:val="28"/>
          <w:szCs w:val="28"/>
          <w:lang w:val="en-US"/>
        </w:rPr>
        <w:t>LASTERISASI</w:t>
      </w:r>
      <w:r w:rsidRPr="001A097F">
        <w:rPr>
          <w:rFonts w:ascii="Times New Roman" w:hAnsi="Times New Roman" w:cs="Times New Roman"/>
          <w:b/>
          <w:sz w:val="28"/>
          <w:szCs w:val="28"/>
        </w:rPr>
        <w:t xml:space="preserve"> </w:t>
      </w:r>
      <w:r w:rsidRPr="001A097F">
        <w:rPr>
          <w:rFonts w:ascii="Times New Roman" w:hAnsi="Times New Roman" w:cs="Times New Roman"/>
          <w:b/>
          <w:sz w:val="28"/>
          <w:szCs w:val="28"/>
          <w:lang w:val="en-US"/>
        </w:rPr>
        <w:t>DAN GEOVISUALISASI</w:t>
      </w:r>
      <w:ins w:id="1" w:author="fahmi abdillah" w:date="2022-06-29T19:55:00Z">
        <w:r w:rsidRPr="001A097F">
          <w:rPr>
            <w:rFonts w:ascii="Times New Roman" w:hAnsi="Times New Roman" w:cs="Times New Roman"/>
            <w:b/>
            <w:sz w:val="28"/>
            <w:szCs w:val="28"/>
            <w:lang w:val="en-US"/>
          </w:rPr>
          <w:t xml:space="preserve"> </w:t>
        </w:r>
      </w:ins>
      <w:r w:rsidRPr="001A097F">
        <w:rPr>
          <w:rFonts w:ascii="Times New Roman" w:hAnsi="Times New Roman" w:cs="Times New Roman"/>
          <w:b/>
          <w:i/>
          <w:iCs/>
          <w:sz w:val="28"/>
          <w:szCs w:val="28"/>
          <w:lang w:val="en-US"/>
        </w:rPr>
        <w:t xml:space="preserve">TWEET </w:t>
      </w:r>
      <w:ins w:id="2" w:author="fahmi abdillah" w:date="2022-06-29T19:55:00Z">
        <w:r w:rsidRPr="001A097F">
          <w:rPr>
            <w:rFonts w:ascii="Times New Roman" w:hAnsi="Times New Roman" w:cs="Times New Roman"/>
            <w:b/>
            <w:sz w:val="28"/>
            <w:szCs w:val="28"/>
            <w:lang w:val="en-US"/>
          </w:rPr>
          <w:t>PENYEBARAN</w:t>
        </w:r>
      </w:ins>
      <w:r w:rsidRPr="001A097F">
        <w:rPr>
          <w:rFonts w:ascii="Times New Roman" w:hAnsi="Times New Roman" w:cs="Times New Roman"/>
          <w:b/>
          <w:sz w:val="28"/>
          <w:szCs w:val="28"/>
          <w:lang w:val="en-US"/>
        </w:rPr>
        <w:t xml:space="preserve"> PENYAKIT MENULAR LANGSUNG (STUDI KASUS COVID-19)</w:t>
      </w:r>
    </w:p>
    <w:p w14:paraId="55920EE6" w14:textId="77777777" w:rsidR="0054617A" w:rsidRPr="0054617A" w:rsidRDefault="0054617A" w:rsidP="0054617A">
      <w:pPr>
        <w:spacing w:line="360" w:lineRule="auto"/>
        <w:jc w:val="center"/>
        <w:rPr>
          <w:rFonts w:ascii="Times New Roman" w:hAnsi="Times New Roman" w:cs="Times New Roman"/>
          <w:sz w:val="24"/>
          <w:szCs w:val="24"/>
        </w:rPr>
      </w:pPr>
    </w:p>
    <w:p w14:paraId="5F52813E" w14:textId="77777777" w:rsidR="0054617A" w:rsidRPr="0054617A" w:rsidRDefault="0054617A" w:rsidP="0054617A">
      <w:pPr>
        <w:spacing w:line="360" w:lineRule="auto"/>
        <w:jc w:val="center"/>
        <w:rPr>
          <w:rFonts w:ascii="Times New Roman" w:hAnsi="Times New Roman" w:cs="Times New Roman"/>
          <w:sz w:val="24"/>
          <w:szCs w:val="24"/>
        </w:rPr>
      </w:pPr>
    </w:p>
    <w:p w14:paraId="7B3512BE" w14:textId="77777777" w:rsidR="0054617A" w:rsidRPr="0054617A" w:rsidRDefault="0054617A" w:rsidP="0054617A">
      <w:pPr>
        <w:spacing w:line="360" w:lineRule="auto"/>
        <w:jc w:val="center"/>
        <w:rPr>
          <w:rFonts w:ascii="Times New Roman" w:hAnsi="Times New Roman" w:cs="Times New Roman"/>
          <w:sz w:val="24"/>
          <w:szCs w:val="24"/>
        </w:rPr>
      </w:pPr>
      <w:r w:rsidRPr="0054617A">
        <w:rPr>
          <w:rFonts w:ascii="Times New Roman" w:eastAsia="Times New Roman" w:hAnsi="Times New Roman" w:cs="Times New Roman"/>
          <w:b/>
          <w:noProof/>
          <w:sz w:val="24"/>
          <w:szCs w:val="24"/>
          <w:lang w:val="id-ID" w:eastAsia="id-ID"/>
        </w:rPr>
        <w:drawing>
          <wp:inline distT="0" distB="0" distL="0" distR="0" wp14:anchorId="76C2AC26" wp14:editId="25533773">
            <wp:extent cx="2160000" cy="2160000"/>
            <wp:effectExtent l="0" t="0" r="0" b="0"/>
            <wp:docPr id="2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160000" cy="2160000"/>
                    </a:xfrm>
                    <a:prstGeom prst="rect">
                      <a:avLst/>
                    </a:prstGeom>
                    <a:ln/>
                  </pic:spPr>
                </pic:pic>
              </a:graphicData>
            </a:graphic>
          </wp:inline>
        </w:drawing>
      </w:r>
    </w:p>
    <w:p w14:paraId="70944996" w14:textId="77777777" w:rsidR="0054617A" w:rsidRPr="0054617A" w:rsidRDefault="0054617A" w:rsidP="0054617A">
      <w:pPr>
        <w:spacing w:line="360" w:lineRule="auto"/>
        <w:rPr>
          <w:rFonts w:ascii="Times New Roman" w:hAnsi="Times New Roman" w:cs="Times New Roman"/>
          <w:sz w:val="24"/>
          <w:szCs w:val="24"/>
        </w:rPr>
      </w:pPr>
    </w:p>
    <w:p w14:paraId="7A96D829" w14:textId="77777777" w:rsidR="0054617A" w:rsidRPr="001A097F" w:rsidRDefault="0054617A" w:rsidP="0054617A">
      <w:pPr>
        <w:spacing w:line="360" w:lineRule="auto"/>
        <w:jc w:val="center"/>
        <w:rPr>
          <w:rFonts w:ascii="Times New Roman" w:hAnsi="Times New Roman" w:cs="Times New Roman"/>
          <w:b/>
          <w:sz w:val="28"/>
          <w:szCs w:val="28"/>
          <w:lang w:val="en-US"/>
        </w:rPr>
      </w:pPr>
      <w:r w:rsidRPr="001A097F">
        <w:rPr>
          <w:rFonts w:ascii="Times New Roman" w:hAnsi="Times New Roman" w:cs="Times New Roman"/>
          <w:b/>
          <w:sz w:val="28"/>
          <w:szCs w:val="28"/>
          <w:lang w:val="en-US"/>
        </w:rPr>
        <w:t>FAHMIRULLAH ABDILLAH</w:t>
      </w:r>
    </w:p>
    <w:p w14:paraId="07EF868C" w14:textId="3144248A" w:rsidR="0054617A" w:rsidRPr="0054617A" w:rsidRDefault="0054617A" w:rsidP="0054617A">
      <w:pPr>
        <w:spacing w:line="360" w:lineRule="auto"/>
        <w:jc w:val="center"/>
        <w:rPr>
          <w:rFonts w:ascii="Times New Roman" w:hAnsi="Times New Roman" w:cs="Times New Roman"/>
          <w:b/>
          <w:sz w:val="24"/>
          <w:szCs w:val="24"/>
        </w:rPr>
      </w:pPr>
    </w:p>
    <w:p w14:paraId="08B3BF4F" w14:textId="77777777" w:rsidR="0054617A" w:rsidRPr="0054617A" w:rsidRDefault="0054617A" w:rsidP="0054617A">
      <w:pPr>
        <w:spacing w:line="360" w:lineRule="auto"/>
        <w:jc w:val="center"/>
        <w:rPr>
          <w:rFonts w:ascii="Times New Roman" w:hAnsi="Times New Roman" w:cs="Times New Roman"/>
          <w:b/>
          <w:sz w:val="24"/>
          <w:szCs w:val="24"/>
        </w:rPr>
      </w:pPr>
    </w:p>
    <w:p w14:paraId="72BEF258" w14:textId="77777777" w:rsidR="0054617A" w:rsidRPr="001A097F" w:rsidRDefault="0054617A" w:rsidP="0054617A">
      <w:pPr>
        <w:spacing w:line="360" w:lineRule="auto"/>
        <w:jc w:val="center"/>
        <w:rPr>
          <w:rFonts w:ascii="Times New Roman" w:hAnsi="Times New Roman" w:cs="Times New Roman"/>
          <w:b/>
          <w:sz w:val="28"/>
          <w:szCs w:val="28"/>
        </w:rPr>
      </w:pPr>
      <w:r w:rsidRPr="001A097F">
        <w:rPr>
          <w:rFonts w:ascii="Times New Roman" w:hAnsi="Times New Roman" w:cs="Times New Roman"/>
          <w:b/>
          <w:sz w:val="28"/>
          <w:szCs w:val="28"/>
        </w:rPr>
        <w:t xml:space="preserve">PROGRAM STUDI </w:t>
      </w:r>
      <w:r w:rsidRPr="001A097F">
        <w:rPr>
          <w:rFonts w:ascii="Times New Roman" w:hAnsi="Times New Roman" w:cs="Times New Roman"/>
          <w:b/>
          <w:sz w:val="28"/>
          <w:szCs w:val="28"/>
          <w:lang w:val="id-ID"/>
        </w:rPr>
        <w:t xml:space="preserve">S1 </w:t>
      </w:r>
      <w:r w:rsidRPr="001A097F">
        <w:rPr>
          <w:rFonts w:ascii="Times New Roman" w:hAnsi="Times New Roman" w:cs="Times New Roman"/>
          <w:b/>
          <w:sz w:val="28"/>
          <w:szCs w:val="28"/>
        </w:rPr>
        <w:t>SISTEM INFORMASI</w:t>
      </w:r>
    </w:p>
    <w:p w14:paraId="22640019" w14:textId="77777777" w:rsidR="0054617A" w:rsidRPr="001A097F" w:rsidRDefault="0054617A" w:rsidP="0054617A">
      <w:pPr>
        <w:spacing w:line="360" w:lineRule="auto"/>
        <w:jc w:val="center"/>
        <w:rPr>
          <w:rFonts w:ascii="Times New Roman" w:hAnsi="Times New Roman" w:cs="Times New Roman"/>
          <w:b/>
          <w:sz w:val="28"/>
          <w:szCs w:val="28"/>
          <w:lang w:val="id-ID"/>
        </w:rPr>
      </w:pPr>
      <w:r w:rsidRPr="001A097F">
        <w:rPr>
          <w:rFonts w:ascii="Times New Roman" w:hAnsi="Times New Roman" w:cs="Times New Roman"/>
          <w:b/>
          <w:sz w:val="28"/>
          <w:szCs w:val="28"/>
          <w:lang w:val="id-ID"/>
        </w:rPr>
        <w:t>DEPARTEMEN MATEMATIKA</w:t>
      </w:r>
    </w:p>
    <w:p w14:paraId="716488BC" w14:textId="77777777" w:rsidR="0054617A" w:rsidRPr="001A097F" w:rsidRDefault="0054617A" w:rsidP="0054617A">
      <w:pPr>
        <w:spacing w:line="360" w:lineRule="auto"/>
        <w:jc w:val="center"/>
        <w:rPr>
          <w:rFonts w:ascii="Times New Roman" w:hAnsi="Times New Roman" w:cs="Times New Roman"/>
          <w:b/>
          <w:sz w:val="28"/>
          <w:szCs w:val="28"/>
        </w:rPr>
      </w:pPr>
      <w:r w:rsidRPr="001A097F">
        <w:rPr>
          <w:rFonts w:ascii="Times New Roman" w:hAnsi="Times New Roman" w:cs="Times New Roman"/>
          <w:b/>
          <w:sz w:val="28"/>
          <w:szCs w:val="28"/>
        </w:rPr>
        <w:t>FAKULTAS SAINS DAN TEKNOLOGI</w:t>
      </w:r>
    </w:p>
    <w:p w14:paraId="38DE8357" w14:textId="77777777" w:rsidR="0054617A" w:rsidRPr="001A097F" w:rsidRDefault="0054617A" w:rsidP="0054617A">
      <w:pPr>
        <w:spacing w:line="360" w:lineRule="auto"/>
        <w:jc w:val="center"/>
        <w:rPr>
          <w:rFonts w:ascii="Times New Roman" w:hAnsi="Times New Roman" w:cs="Times New Roman"/>
          <w:b/>
          <w:sz w:val="28"/>
          <w:szCs w:val="28"/>
        </w:rPr>
      </w:pPr>
      <w:r w:rsidRPr="001A097F">
        <w:rPr>
          <w:rFonts w:ascii="Times New Roman" w:hAnsi="Times New Roman" w:cs="Times New Roman"/>
          <w:b/>
          <w:sz w:val="28"/>
          <w:szCs w:val="28"/>
        </w:rPr>
        <w:t>UNIVERSITAS AIRLANGGA</w:t>
      </w:r>
    </w:p>
    <w:p w14:paraId="4B6181F0" w14:textId="77777777" w:rsidR="0054617A" w:rsidRPr="001A097F" w:rsidRDefault="0054617A" w:rsidP="0054617A">
      <w:pPr>
        <w:spacing w:line="360" w:lineRule="auto"/>
        <w:jc w:val="center"/>
        <w:rPr>
          <w:rFonts w:ascii="Times New Roman" w:hAnsi="Times New Roman" w:cs="Times New Roman"/>
          <w:b/>
          <w:sz w:val="28"/>
          <w:szCs w:val="28"/>
          <w:lang w:val="en-US"/>
        </w:rPr>
      </w:pPr>
      <w:r w:rsidRPr="001A097F">
        <w:rPr>
          <w:rFonts w:ascii="Times New Roman" w:hAnsi="Times New Roman" w:cs="Times New Roman"/>
          <w:b/>
          <w:sz w:val="28"/>
          <w:szCs w:val="28"/>
        </w:rPr>
        <w:t>202</w:t>
      </w:r>
      <w:r w:rsidRPr="001A097F">
        <w:rPr>
          <w:rFonts w:ascii="Times New Roman" w:hAnsi="Times New Roman" w:cs="Times New Roman"/>
          <w:b/>
          <w:sz w:val="28"/>
          <w:szCs w:val="28"/>
          <w:lang w:val="en-US"/>
        </w:rPr>
        <w:t>3</w:t>
      </w:r>
    </w:p>
    <w:p w14:paraId="6BA01D09" w14:textId="09F72102" w:rsidR="00F51AA2" w:rsidRDefault="00F51AA2" w:rsidP="00CD08FC">
      <w:pPr>
        <w:pStyle w:val="Heading1"/>
        <w:numPr>
          <w:ilvl w:val="0"/>
          <w:numId w:val="0"/>
        </w:numPr>
        <w:ind w:left="432" w:hanging="432"/>
        <w:jc w:val="center"/>
        <w:rPr>
          <w:lang w:val="en-US"/>
        </w:rPr>
      </w:pPr>
      <w:bookmarkStart w:id="3" w:name="_Toc149284592"/>
      <w:r>
        <w:rPr>
          <w:lang w:val="en-US"/>
        </w:rPr>
        <w:lastRenderedPageBreak/>
        <w:t>SKRIPSI</w:t>
      </w:r>
      <w:bookmarkEnd w:id="3"/>
    </w:p>
    <w:p w14:paraId="68BA122E" w14:textId="77777777" w:rsidR="00CD08FC" w:rsidRPr="00CD08FC" w:rsidRDefault="00CD08FC" w:rsidP="00CD08FC">
      <w:pPr>
        <w:rPr>
          <w:lang w:val="en-US"/>
        </w:rPr>
      </w:pPr>
    </w:p>
    <w:p w14:paraId="7AC6B129" w14:textId="77777777" w:rsidR="00CD08FC" w:rsidRPr="00CD08FC" w:rsidRDefault="00CD08FC" w:rsidP="00CD08FC">
      <w:pPr>
        <w:spacing w:after="0" w:line="360" w:lineRule="auto"/>
        <w:jc w:val="center"/>
        <w:rPr>
          <w:rFonts w:ascii="Times New Roman" w:eastAsia="Arial" w:hAnsi="Times New Roman" w:cs="Times New Roman"/>
          <w:b/>
          <w:sz w:val="24"/>
          <w:szCs w:val="24"/>
          <w:lang w:val="id-ID" w:eastAsia="en-ID"/>
        </w:rPr>
      </w:pPr>
      <w:r w:rsidRPr="00CD08FC">
        <w:rPr>
          <w:rFonts w:ascii="Times New Roman" w:eastAsia="Arial" w:hAnsi="Times New Roman" w:cs="Times New Roman"/>
          <w:b/>
          <w:sz w:val="24"/>
          <w:szCs w:val="24"/>
          <w:lang w:val="id" w:eastAsia="en-ID"/>
        </w:rPr>
        <w:t>K</w:t>
      </w:r>
      <w:r w:rsidRPr="00CD08FC">
        <w:rPr>
          <w:rFonts w:ascii="Times New Roman" w:eastAsia="Arial" w:hAnsi="Times New Roman" w:cs="Times New Roman"/>
          <w:b/>
          <w:sz w:val="24"/>
          <w:szCs w:val="24"/>
          <w:lang w:val="en-US" w:eastAsia="en-ID"/>
        </w:rPr>
        <w:t>LASTERISASI</w:t>
      </w:r>
      <w:r w:rsidRPr="00CD08FC">
        <w:rPr>
          <w:rFonts w:ascii="Times New Roman" w:eastAsia="Arial" w:hAnsi="Times New Roman" w:cs="Times New Roman"/>
          <w:b/>
          <w:sz w:val="24"/>
          <w:szCs w:val="24"/>
          <w:lang w:val="id" w:eastAsia="en-ID"/>
        </w:rPr>
        <w:t xml:space="preserve"> </w:t>
      </w:r>
      <w:r w:rsidRPr="00CD08FC">
        <w:rPr>
          <w:rFonts w:ascii="Times New Roman" w:eastAsia="Arial" w:hAnsi="Times New Roman" w:cs="Times New Roman"/>
          <w:b/>
          <w:sz w:val="24"/>
          <w:szCs w:val="24"/>
          <w:lang w:val="en-US" w:eastAsia="en-ID"/>
        </w:rPr>
        <w:t>DAN GEOVISUALISASI</w:t>
      </w:r>
      <w:ins w:id="4" w:author="fahmi abdillah" w:date="2022-06-29T19:55:00Z">
        <w:r w:rsidRPr="00CD08FC">
          <w:rPr>
            <w:rFonts w:ascii="Times New Roman" w:eastAsia="Arial" w:hAnsi="Times New Roman" w:cs="Times New Roman"/>
            <w:b/>
            <w:sz w:val="24"/>
            <w:szCs w:val="24"/>
            <w:lang w:val="en-US" w:eastAsia="en-ID"/>
          </w:rPr>
          <w:t xml:space="preserve"> </w:t>
        </w:r>
      </w:ins>
      <w:r w:rsidRPr="00CD08FC">
        <w:rPr>
          <w:rFonts w:ascii="Times New Roman" w:eastAsia="Arial" w:hAnsi="Times New Roman" w:cs="Times New Roman"/>
          <w:b/>
          <w:i/>
          <w:iCs/>
          <w:sz w:val="24"/>
          <w:szCs w:val="24"/>
          <w:lang w:val="en-US" w:eastAsia="en-ID"/>
        </w:rPr>
        <w:t xml:space="preserve">TWEET </w:t>
      </w:r>
      <w:ins w:id="5" w:author="fahmi abdillah" w:date="2022-06-29T19:55:00Z">
        <w:r w:rsidRPr="00CD08FC">
          <w:rPr>
            <w:rFonts w:ascii="Times New Roman" w:eastAsia="Arial" w:hAnsi="Times New Roman" w:cs="Times New Roman"/>
            <w:b/>
            <w:sz w:val="24"/>
            <w:szCs w:val="24"/>
            <w:lang w:val="en-US" w:eastAsia="en-ID"/>
          </w:rPr>
          <w:t>PENYEBARAN</w:t>
        </w:r>
      </w:ins>
      <w:r w:rsidRPr="00CD08FC">
        <w:rPr>
          <w:rFonts w:ascii="Times New Roman" w:eastAsia="Arial" w:hAnsi="Times New Roman" w:cs="Times New Roman"/>
          <w:b/>
          <w:sz w:val="24"/>
          <w:szCs w:val="24"/>
          <w:lang w:val="en-US" w:eastAsia="en-ID"/>
        </w:rPr>
        <w:t xml:space="preserve"> PENYAKIT MENULAR LANGSUNG (STUDI KASUS COVID-19)</w:t>
      </w:r>
    </w:p>
    <w:p w14:paraId="3387777E" w14:textId="77777777" w:rsidR="00CD08FC" w:rsidRPr="00CD08FC" w:rsidRDefault="00CD08FC" w:rsidP="00CD08FC">
      <w:pPr>
        <w:spacing w:after="0" w:line="360" w:lineRule="auto"/>
        <w:jc w:val="center"/>
        <w:rPr>
          <w:rFonts w:ascii="Times New Roman" w:eastAsia="Arial" w:hAnsi="Times New Roman" w:cs="Times New Roman"/>
          <w:b/>
          <w:sz w:val="24"/>
          <w:szCs w:val="24"/>
          <w:lang w:val="id-ID" w:eastAsia="en-ID"/>
        </w:rPr>
      </w:pPr>
    </w:p>
    <w:p w14:paraId="6EFFF184"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6BE13F80"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3B4DF6BB"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r w:rsidRPr="00CD08FC">
        <w:rPr>
          <w:rFonts w:ascii="Times New Roman" w:eastAsia="Times New Roman" w:hAnsi="Times New Roman" w:cs="Arial"/>
          <w:b/>
          <w:noProof/>
          <w:sz w:val="24"/>
          <w:szCs w:val="24"/>
          <w:lang w:val="id-ID" w:eastAsia="id-ID"/>
        </w:rPr>
        <w:drawing>
          <wp:inline distT="0" distB="0" distL="0" distR="0" wp14:anchorId="2869CF82" wp14:editId="7E4A7854">
            <wp:extent cx="2160000" cy="2160000"/>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160000" cy="2160000"/>
                    </a:xfrm>
                    <a:prstGeom prst="rect">
                      <a:avLst/>
                    </a:prstGeom>
                    <a:ln/>
                  </pic:spPr>
                </pic:pic>
              </a:graphicData>
            </a:graphic>
          </wp:inline>
        </w:drawing>
      </w:r>
    </w:p>
    <w:p w14:paraId="38FF26B2"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2F7C4E6F"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4ED9D503" w14:textId="77777777" w:rsidR="00CD08FC" w:rsidRPr="001A097F" w:rsidRDefault="00CD08FC" w:rsidP="00CD08FC">
      <w:pPr>
        <w:spacing w:after="0" w:line="360" w:lineRule="auto"/>
        <w:jc w:val="center"/>
        <w:rPr>
          <w:rFonts w:ascii="Times New Roman" w:eastAsia="Arial" w:hAnsi="Times New Roman" w:cs="Times New Roman"/>
          <w:sz w:val="28"/>
          <w:szCs w:val="28"/>
          <w:lang w:val="id" w:eastAsia="en-ID"/>
        </w:rPr>
      </w:pPr>
    </w:p>
    <w:p w14:paraId="15CDA205" w14:textId="77777777" w:rsidR="00CD08FC" w:rsidRPr="001A097F" w:rsidRDefault="00CD08FC" w:rsidP="00CD08FC">
      <w:pPr>
        <w:spacing w:after="0" w:line="360" w:lineRule="auto"/>
        <w:jc w:val="center"/>
        <w:rPr>
          <w:rFonts w:ascii="Times New Roman" w:eastAsia="Arial" w:hAnsi="Times New Roman" w:cs="Times New Roman"/>
          <w:b/>
          <w:sz w:val="28"/>
          <w:szCs w:val="28"/>
          <w:lang w:val="en-US" w:eastAsia="en-ID"/>
        </w:rPr>
      </w:pPr>
      <w:r w:rsidRPr="001A097F">
        <w:rPr>
          <w:rFonts w:ascii="Times New Roman" w:eastAsia="Arial" w:hAnsi="Times New Roman" w:cs="Times New Roman"/>
          <w:b/>
          <w:sz w:val="28"/>
          <w:szCs w:val="28"/>
          <w:lang w:val="en-US" w:eastAsia="en-ID"/>
        </w:rPr>
        <w:t>FAHMIRULLAH ABDILLAH</w:t>
      </w:r>
    </w:p>
    <w:p w14:paraId="0CCD49B3" w14:textId="77777777" w:rsidR="00CD08FC" w:rsidRPr="001A097F" w:rsidRDefault="00CD08FC" w:rsidP="00CD08FC">
      <w:pPr>
        <w:spacing w:after="0" w:line="360" w:lineRule="auto"/>
        <w:jc w:val="center"/>
        <w:rPr>
          <w:rFonts w:ascii="Times New Roman" w:eastAsia="Arial" w:hAnsi="Times New Roman" w:cs="Times New Roman"/>
          <w:b/>
          <w:sz w:val="28"/>
          <w:szCs w:val="28"/>
          <w:lang w:val="en-US" w:eastAsia="en-ID"/>
        </w:rPr>
      </w:pPr>
      <w:r w:rsidRPr="001A097F">
        <w:rPr>
          <w:rFonts w:ascii="Times New Roman" w:eastAsia="Arial" w:hAnsi="Times New Roman" w:cs="Times New Roman"/>
          <w:b/>
          <w:sz w:val="28"/>
          <w:szCs w:val="28"/>
          <w:lang w:val="id-ID" w:eastAsia="en-ID"/>
        </w:rPr>
        <w:t>0818116330</w:t>
      </w:r>
      <w:r w:rsidRPr="001A097F">
        <w:rPr>
          <w:rFonts w:ascii="Times New Roman" w:eastAsia="Arial" w:hAnsi="Times New Roman" w:cs="Times New Roman"/>
          <w:b/>
          <w:sz w:val="28"/>
          <w:szCs w:val="28"/>
          <w:lang w:val="en-US" w:eastAsia="en-ID"/>
        </w:rPr>
        <w:t>02</w:t>
      </w:r>
    </w:p>
    <w:p w14:paraId="3A910E20"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69D7C102"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15144C56"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46C13437"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7CFD0BED" w14:textId="77777777" w:rsidR="00CD08FC" w:rsidRPr="001A097F" w:rsidRDefault="00CD08FC" w:rsidP="00CD08FC">
      <w:pPr>
        <w:spacing w:after="0" w:line="360" w:lineRule="auto"/>
        <w:jc w:val="center"/>
        <w:rPr>
          <w:rFonts w:ascii="Times New Roman" w:eastAsia="Arial" w:hAnsi="Times New Roman" w:cs="Times New Roman"/>
          <w:b/>
          <w:sz w:val="28"/>
          <w:szCs w:val="28"/>
          <w:lang w:val="id" w:eastAsia="en-ID"/>
        </w:rPr>
      </w:pPr>
      <w:r w:rsidRPr="001A097F">
        <w:rPr>
          <w:rFonts w:ascii="Times New Roman" w:eastAsia="Arial" w:hAnsi="Times New Roman" w:cs="Times New Roman"/>
          <w:b/>
          <w:sz w:val="28"/>
          <w:szCs w:val="28"/>
          <w:lang w:val="id" w:eastAsia="en-ID"/>
        </w:rPr>
        <w:t xml:space="preserve">PROGRAM STUDI </w:t>
      </w:r>
      <w:r w:rsidRPr="001A097F">
        <w:rPr>
          <w:rFonts w:ascii="Times New Roman" w:eastAsia="Arial" w:hAnsi="Times New Roman" w:cs="Times New Roman"/>
          <w:b/>
          <w:sz w:val="28"/>
          <w:szCs w:val="28"/>
          <w:lang w:val="id-ID" w:eastAsia="en-ID"/>
        </w:rPr>
        <w:t xml:space="preserve">S1 </w:t>
      </w:r>
      <w:r w:rsidRPr="001A097F">
        <w:rPr>
          <w:rFonts w:ascii="Times New Roman" w:eastAsia="Arial" w:hAnsi="Times New Roman" w:cs="Times New Roman"/>
          <w:b/>
          <w:sz w:val="28"/>
          <w:szCs w:val="28"/>
          <w:lang w:val="id" w:eastAsia="en-ID"/>
        </w:rPr>
        <w:t>SISTEM INFORMASI</w:t>
      </w:r>
    </w:p>
    <w:p w14:paraId="12BF7D29" w14:textId="77777777" w:rsidR="00CD08FC" w:rsidRPr="001A097F" w:rsidRDefault="00CD08FC" w:rsidP="00CD08FC">
      <w:pPr>
        <w:spacing w:after="0" w:line="360" w:lineRule="auto"/>
        <w:jc w:val="center"/>
        <w:rPr>
          <w:rFonts w:ascii="Times New Roman" w:eastAsia="Arial" w:hAnsi="Times New Roman" w:cs="Times New Roman"/>
          <w:b/>
          <w:sz w:val="28"/>
          <w:szCs w:val="28"/>
          <w:lang w:val="id-ID" w:eastAsia="en-ID"/>
        </w:rPr>
      </w:pPr>
      <w:r w:rsidRPr="001A097F">
        <w:rPr>
          <w:rFonts w:ascii="Times New Roman" w:eastAsia="Arial" w:hAnsi="Times New Roman" w:cs="Times New Roman"/>
          <w:b/>
          <w:sz w:val="28"/>
          <w:szCs w:val="28"/>
          <w:lang w:val="id-ID" w:eastAsia="en-ID"/>
        </w:rPr>
        <w:t>DEPARTEMEN MATEMATIKA</w:t>
      </w:r>
    </w:p>
    <w:p w14:paraId="57313D53" w14:textId="77777777" w:rsidR="00CD08FC" w:rsidRPr="001A097F" w:rsidRDefault="00CD08FC" w:rsidP="00CD08FC">
      <w:pPr>
        <w:spacing w:after="0" w:line="360" w:lineRule="auto"/>
        <w:jc w:val="center"/>
        <w:rPr>
          <w:rFonts w:ascii="Times New Roman" w:eastAsia="Arial" w:hAnsi="Times New Roman" w:cs="Times New Roman"/>
          <w:b/>
          <w:sz w:val="28"/>
          <w:szCs w:val="28"/>
          <w:lang w:val="id" w:eastAsia="en-ID"/>
        </w:rPr>
      </w:pPr>
      <w:r w:rsidRPr="001A097F">
        <w:rPr>
          <w:rFonts w:ascii="Times New Roman" w:eastAsia="Arial" w:hAnsi="Times New Roman" w:cs="Times New Roman"/>
          <w:b/>
          <w:sz w:val="28"/>
          <w:szCs w:val="28"/>
          <w:lang w:val="id" w:eastAsia="en-ID"/>
        </w:rPr>
        <w:t>FAKULTAS SAINS DAN TEKNOLOGI</w:t>
      </w:r>
    </w:p>
    <w:p w14:paraId="170A722C" w14:textId="77777777" w:rsidR="00CD08FC" w:rsidRPr="001A097F" w:rsidRDefault="00CD08FC" w:rsidP="00CD08FC">
      <w:pPr>
        <w:spacing w:after="0" w:line="360" w:lineRule="auto"/>
        <w:jc w:val="center"/>
        <w:rPr>
          <w:rFonts w:ascii="Times New Roman" w:eastAsia="Arial" w:hAnsi="Times New Roman" w:cs="Times New Roman"/>
          <w:b/>
          <w:sz w:val="28"/>
          <w:szCs w:val="28"/>
          <w:lang w:val="id" w:eastAsia="en-ID"/>
        </w:rPr>
      </w:pPr>
      <w:r w:rsidRPr="001A097F">
        <w:rPr>
          <w:rFonts w:ascii="Times New Roman" w:eastAsia="Arial" w:hAnsi="Times New Roman" w:cs="Times New Roman"/>
          <w:b/>
          <w:sz w:val="28"/>
          <w:szCs w:val="28"/>
          <w:lang w:val="id" w:eastAsia="en-ID"/>
        </w:rPr>
        <w:t>UNIVERSITAS AIRLANGGA</w:t>
      </w:r>
    </w:p>
    <w:p w14:paraId="06CAAD5F" w14:textId="77777777" w:rsidR="00CD08FC" w:rsidRPr="001A097F" w:rsidRDefault="00CD08FC" w:rsidP="00CD08FC">
      <w:pPr>
        <w:spacing w:after="0" w:line="360" w:lineRule="auto"/>
        <w:jc w:val="center"/>
        <w:rPr>
          <w:rFonts w:ascii="Times New Roman" w:eastAsia="Arial" w:hAnsi="Times New Roman" w:cs="Times New Roman"/>
          <w:b/>
          <w:sz w:val="28"/>
          <w:szCs w:val="28"/>
          <w:lang w:val="en-US" w:eastAsia="en-ID"/>
        </w:rPr>
      </w:pPr>
      <w:r w:rsidRPr="001A097F">
        <w:rPr>
          <w:rFonts w:ascii="Times New Roman" w:eastAsia="Arial" w:hAnsi="Times New Roman" w:cs="Times New Roman"/>
          <w:b/>
          <w:sz w:val="28"/>
          <w:szCs w:val="28"/>
          <w:lang w:val="en-US" w:eastAsia="en-ID"/>
        </w:rPr>
        <w:t>2023</w:t>
      </w:r>
    </w:p>
    <w:p w14:paraId="317662B5" w14:textId="77777777" w:rsidR="00AF281F" w:rsidRPr="00AF281F" w:rsidRDefault="00AF281F" w:rsidP="00AF281F">
      <w:pPr>
        <w:spacing w:line="360" w:lineRule="auto"/>
        <w:jc w:val="center"/>
        <w:rPr>
          <w:rFonts w:ascii="Times New Roman" w:eastAsia="Arial" w:hAnsi="Times New Roman" w:cs="Times New Roman"/>
          <w:b/>
          <w:sz w:val="24"/>
          <w:szCs w:val="24"/>
          <w:lang w:val="id-ID" w:eastAsia="en-ID"/>
        </w:rPr>
      </w:pPr>
      <w:r>
        <w:rPr>
          <w:lang w:val="en-US"/>
        </w:rPr>
        <w:br w:type="page"/>
      </w:r>
      <w:r w:rsidRPr="00AF281F">
        <w:rPr>
          <w:rFonts w:ascii="Times New Roman" w:eastAsia="Arial" w:hAnsi="Times New Roman" w:cs="Times New Roman"/>
          <w:b/>
          <w:sz w:val="24"/>
          <w:szCs w:val="24"/>
          <w:lang w:val="id" w:eastAsia="en-ID"/>
        </w:rPr>
        <w:lastRenderedPageBreak/>
        <w:t>K</w:t>
      </w:r>
      <w:r w:rsidRPr="00AF281F">
        <w:rPr>
          <w:rFonts w:ascii="Times New Roman" w:eastAsia="Arial" w:hAnsi="Times New Roman" w:cs="Times New Roman"/>
          <w:b/>
          <w:sz w:val="24"/>
          <w:szCs w:val="24"/>
          <w:lang w:val="en-US" w:eastAsia="en-ID"/>
        </w:rPr>
        <w:t>LASTERISASI</w:t>
      </w:r>
      <w:r w:rsidRPr="00AF281F">
        <w:rPr>
          <w:rFonts w:ascii="Times New Roman" w:eastAsia="Arial" w:hAnsi="Times New Roman" w:cs="Times New Roman"/>
          <w:b/>
          <w:sz w:val="24"/>
          <w:szCs w:val="24"/>
          <w:lang w:val="id" w:eastAsia="en-ID"/>
        </w:rPr>
        <w:t xml:space="preserve"> </w:t>
      </w:r>
      <w:r w:rsidRPr="00AF281F">
        <w:rPr>
          <w:rFonts w:ascii="Times New Roman" w:eastAsia="Arial" w:hAnsi="Times New Roman" w:cs="Times New Roman"/>
          <w:b/>
          <w:sz w:val="24"/>
          <w:szCs w:val="24"/>
          <w:lang w:val="en-US" w:eastAsia="en-ID"/>
        </w:rPr>
        <w:t>DAN GEOVISUALISASI</w:t>
      </w:r>
      <w:ins w:id="6" w:author="fahmi abdillah" w:date="2022-06-29T19:55:00Z">
        <w:r w:rsidRPr="00AF281F">
          <w:rPr>
            <w:rFonts w:ascii="Times New Roman" w:eastAsia="Arial" w:hAnsi="Times New Roman" w:cs="Times New Roman"/>
            <w:b/>
            <w:sz w:val="24"/>
            <w:szCs w:val="24"/>
            <w:lang w:val="en-US" w:eastAsia="en-ID"/>
          </w:rPr>
          <w:t xml:space="preserve"> </w:t>
        </w:r>
      </w:ins>
      <w:r w:rsidRPr="00AF281F">
        <w:rPr>
          <w:rFonts w:ascii="Times New Roman" w:eastAsia="Arial" w:hAnsi="Times New Roman" w:cs="Times New Roman"/>
          <w:b/>
          <w:i/>
          <w:iCs/>
          <w:sz w:val="24"/>
          <w:szCs w:val="24"/>
          <w:lang w:val="en-US" w:eastAsia="en-ID"/>
        </w:rPr>
        <w:t xml:space="preserve">TWEET </w:t>
      </w:r>
      <w:ins w:id="7" w:author="fahmi abdillah" w:date="2022-06-29T19:55:00Z">
        <w:r w:rsidRPr="00AF281F">
          <w:rPr>
            <w:rFonts w:ascii="Times New Roman" w:eastAsia="Arial" w:hAnsi="Times New Roman" w:cs="Times New Roman"/>
            <w:b/>
            <w:sz w:val="24"/>
            <w:szCs w:val="24"/>
            <w:lang w:val="en-US" w:eastAsia="en-ID"/>
          </w:rPr>
          <w:t>PENYEBARAN</w:t>
        </w:r>
      </w:ins>
      <w:r w:rsidRPr="00AF281F">
        <w:rPr>
          <w:rFonts w:ascii="Times New Roman" w:eastAsia="Arial" w:hAnsi="Times New Roman" w:cs="Times New Roman"/>
          <w:b/>
          <w:sz w:val="24"/>
          <w:szCs w:val="24"/>
          <w:lang w:val="en-US" w:eastAsia="en-ID"/>
        </w:rPr>
        <w:t xml:space="preserve"> PENYAKIT MENULAR LANGSUNG (STUDI KASUS COVID-19)</w:t>
      </w:r>
    </w:p>
    <w:p w14:paraId="25B594F2" w14:textId="77777777" w:rsidR="00AF281F" w:rsidRPr="00AF281F" w:rsidRDefault="00AF281F" w:rsidP="00AF281F">
      <w:pPr>
        <w:spacing w:after="0" w:line="360" w:lineRule="auto"/>
        <w:jc w:val="center"/>
        <w:rPr>
          <w:rFonts w:ascii="Times New Roman" w:eastAsia="Arial" w:hAnsi="Times New Roman" w:cs="Times New Roman"/>
          <w:b/>
          <w:sz w:val="24"/>
          <w:szCs w:val="24"/>
          <w:lang w:val="id-ID" w:eastAsia="en-ID"/>
        </w:rPr>
      </w:pPr>
    </w:p>
    <w:p w14:paraId="421FBD90"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6B81940" w14:textId="77777777" w:rsidR="00AF281F" w:rsidRPr="00AF281F" w:rsidRDefault="00AF281F" w:rsidP="00AF281F">
      <w:pPr>
        <w:spacing w:line="360" w:lineRule="auto"/>
        <w:jc w:val="center"/>
        <w:rPr>
          <w:rFonts w:ascii="Times New Roman" w:eastAsia="Arial" w:hAnsi="Times New Roman" w:cs="Arial"/>
          <w:sz w:val="24"/>
          <w:lang w:val="en-US" w:eastAsia="en-ID"/>
        </w:rPr>
      </w:pPr>
      <w:r w:rsidRPr="00AF281F">
        <w:rPr>
          <w:rFonts w:ascii="Times New Roman" w:eastAsia="Arial" w:hAnsi="Times New Roman" w:cs="Arial"/>
          <w:b/>
          <w:bCs/>
          <w:sz w:val="24"/>
          <w:lang w:val="en-US" w:eastAsia="en-ID"/>
        </w:rPr>
        <w:t>SKRIPSI</w:t>
      </w:r>
    </w:p>
    <w:p w14:paraId="6FAD8137" w14:textId="77777777" w:rsidR="00AF281F" w:rsidRPr="00AF281F" w:rsidRDefault="00AF281F" w:rsidP="00AF281F">
      <w:pPr>
        <w:spacing w:line="360" w:lineRule="auto"/>
        <w:ind w:left="-142" w:right="-285"/>
        <w:jc w:val="center"/>
        <w:rPr>
          <w:rFonts w:ascii="Times New Roman" w:eastAsia="Arial" w:hAnsi="Times New Roman" w:cs="Arial"/>
          <w:sz w:val="24"/>
          <w:lang w:val="en-US" w:eastAsia="en-ID"/>
        </w:rPr>
      </w:pPr>
      <w:r w:rsidRPr="00AF281F">
        <w:rPr>
          <w:rFonts w:ascii="Times New Roman" w:eastAsia="Arial" w:hAnsi="Times New Roman" w:cs="Arial"/>
          <w:b/>
          <w:bCs/>
          <w:sz w:val="24"/>
          <w:lang w:val="en-US" w:eastAsia="en-ID"/>
        </w:rPr>
        <w:t>Sebagai Salah Satu Syarat Untuk Memperoleh Gelar Sarjana Komputer Bidang</w:t>
      </w:r>
      <w:r w:rsidRPr="00AF281F">
        <w:rPr>
          <w:rFonts w:ascii="Times New Roman" w:eastAsia="Arial" w:hAnsi="Times New Roman" w:cs="Arial"/>
          <w:spacing w:val="-57"/>
          <w:sz w:val="24"/>
          <w:lang w:val="en-US" w:eastAsia="en-ID"/>
        </w:rPr>
        <w:t xml:space="preserve"> </w:t>
      </w:r>
      <w:r w:rsidRPr="00AF281F">
        <w:rPr>
          <w:rFonts w:ascii="Times New Roman" w:eastAsia="Arial" w:hAnsi="Times New Roman" w:cs="Arial"/>
          <w:b/>
          <w:bCs/>
          <w:sz w:val="24"/>
          <w:lang w:val="en-US" w:eastAsia="en-ID"/>
        </w:rPr>
        <w:t>Sistem</w:t>
      </w:r>
      <w:r w:rsidRPr="00AF281F">
        <w:rPr>
          <w:rFonts w:ascii="Times New Roman" w:eastAsia="Arial" w:hAnsi="Times New Roman" w:cs="Arial"/>
          <w:b/>
          <w:bCs/>
          <w:spacing w:val="1"/>
          <w:sz w:val="24"/>
          <w:lang w:val="en-US" w:eastAsia="en-ID"/>
        </w:rPr>
        <w:t xml:space="preserve"> </w:t>
      </w:r>
      <w:r w:rsidRPr="00AF281F">
        <w:rPr>
          <w:rFonts w:ascii="Times New Roman" w:eastAsia="Arial" w:hAnsi="Times New Roman" w:cs="Arial"/>
          <w:b/>
          <w:bCs/>
          <w:sz w:val="24"/>
          <w:lang w:val="en-US" w:eastAsia="en-ID"/>
        </w:rPr>
        <w:t>Informasi</w:t>
      </w:r>
      <w:r w:rsidRPr="00AF281F">
        <w:rPr>
          <w:rFonts w:ascii="Times New Roman" w:eastAsia="Arial" w:hAnsi="Times New Roman" w:cs="Arial"/>
          <w:b/>
          <w:bCs/>
          <w:spacing w:val="-3"/>
          <w:sz w:val="24"/>
          <w:lang w:val="en-US" w:eastAsia="en-ID"/>
        </w:rPr>
        <w:t xml:space="preserve"> </w:t>
      </w:r>
      <w:r w:rsidRPr="00AF281F">
        <w:rPr>
          <w:rFonts w:ascii="Times New Roman" w:eastAsia="Arial" w:hAnsi="Times New Roman" w:cs="Arial"/>
          <w:b/>
          <w:bCs/>
          <w:sz w:val="24"/>
          <w:lang w:val="en-US" w:eastAsia="en-ID"/>
        </w:rPr>
        <w:t>Pada</w:t>
      </w:r>
      <w:r w:rsidRPr="00AF281F">
        <w:rPr>
          <w:rFonts w:ascii="Times New Roman" w:eastAsia="Arial" w:hAnsi="Times New Roman" w:cs="Arial"/>
          <w:b/>
          <w:bCs/>
          <w:spacing w:val="-4"/>
          <w:sz w:val="24"/>
          <w:lang w:val="en-US" w:eastAsia="en-ID"/>
        </w:rPr>
        <w:t xml:space="preserve"> </w:t>
      </w:r>
      <w:r w:rsidRPr="00AF281F">
        <w:rPr>
          <w:rFonts w:ascii="Times New Roman" w:eastAsia="Arial" w:hAnsi="Times New Roman" w:cs="Arial"/>
          <w:b/>
          <w:bCs/>
          <w:sz w:val="24"/>
          <w:lang w:val="en-US" w:eastAsia="en-ID"/>
        </w:rPr>
        <w:t>Fakultas</w:t>
      </w:r>
      <w:r w:rsidRPr="00AF281F">
        <w:rPr>
          <w:rFonts w:ascii="Times New Roman" w:eastAsia="Arial" w:hAnsi="Times New Roman" w:cs="Arial"/>
          <w:b/>
          <w:bCs/>
          <w:spacing w:val="-1"/>
          <w:sz w:val="24"/>
          <w:lang w:val="en-US" w:eastAsia="en-ID"/>
        </w:rPr>
        <w:t xml:space="preserve"> </w:t>
      </w:r>
      <w:r w:rsidRPr="00AF281F">
        <w:rPr>
          <w:rFonts w:ascii="Times New Roman" w:eastAsia="Arial" w:hAnsi="Times New Roman" w:cs="Arial"/>
          <w:b/>
          <w:bCs/>
          <w:sz w:val="24"/>
          <w:lang w:val="en-US" w:eastAsia="en-ID"/>
        </w:rPr>
        <w:t>Sains</w:t>
      </w:r>
      <w:r w:rsidRPr="00AF281F">
        <w:rPr>
          <w:rFonts w:ascii="Times New Roman" w:eastAsia="Arial" w:hAnsi="Times New Roman" w:cs="Arial"/>
          <w:b/>
          <w:bCs/>
          <w:spacing w:val="-2"/>
          <w:sz w:val="24"/>
          <w:lang w:val="en-US" w:eastAsia="en-ID"/>
        </w:rPr>
        <w:t xml:space="preserve"> </w:t>
      </w:r>
      <w:r w:rsidRPr="00AF281F">
        <w:rPr>
          <w:rFonts w:ascii="Times New Roman" w:eastAsia="Arial" w:hAnsi="Times New Roman" w:cs="Arial"/>
          <w:b/>
          <w:bCs/>
          <w:sz w:val="24"/>
          <w:lang w:val="en-US" w:eastAsia="en-ID"/>
        </w:rPr>
        <w:t>Dan</w:t>
      </w:r>
      <w:r w:rsidRPr="00AF281F">
        <w:rPr>
          <w:rFonts w:ascii="Times New Roman" w:eastAsia="Arial" w:hAnsi="Times New Roman" w:cs="Arial"/>
          <w:b/>
          <w:bCs/>
          <w:spacing w:val="-4"/>
          <w:sz w:val="24"/>
          <w:lang w:val="en-US" w:eastAsia="en-ID"/>
        </w:rPr>
        <w:t xml:space="preserve"> </w:t>
      </w:r>
      <w:r w:rsidRPr="00AF281F">
        <w:rPr>
          <w:rFonts w:ascii="Times New Roman" w:eastAsia="Arial" w:hAnsi="Times New Roman" w:cs="Arial"/>
          <w:b/>
          <w:bCs/>
          <w:sz w:val="24"/>
          <w:lang w:val="en-US" w:eastAsia="en-ID"/>
        </w:rPr>
        <w:t>Teknologi</w:t>
      </w:r>
      <w:r w:rsidRPr="00AF281F">
        <w:rPr>
          <w:rFonts w:ascii="Times New Roman" w:eastAsia="Arial" w:hAnsi="Times New Roman" w:cs="Arial"/>
          <w:b/>
          <w:bCs/>
          <w:spacing w:val="1"/>
          <w:sz w:val="24"/>
          <w:lang w:val="en-US" w:eastAsia="en-ID"/>
        </w:rPr>
        <w:t xml:space="preserve"> </w:t>
      </w:r>
      <w:r w:rsidRPr="00AF281F">
        <w:rPr>
          <w:rFonts w:ascii="Times New Roman" w:eastAsia="Arial" w:hAnsi="Times New Roman" w:cs="Arial"/>
          <w:b/>
          <w:bCs/>
          <w:sz w:val="24"/>
          <w:lang w:val="en-US" w:eastAsia="en-ID"/>
        </w:rPr>
        <w:t>Universitas</w:t>
      </w:r>
      <w:r w:rsidRPr="00AF281F">
        <w:rPr>
          <w:rFonts w:ascii="Times New Roman" w:eastAsia="Arial" w:hAnsi="Times New Roman" w:cs="Arial"/>
          <w:b/>
          <w:bCs/>
          <w:spacing w:val="-1"/>
          <w:sz w:val="24"/>
          <w:lang w:val="en-US" w:eastAsia="en-ID"/>
        </w:rPr>
        <w:t xml:space="preserve"> </w:t>
      </w:r>
      <w:r w:rsidRPr="00AF281F">
        <w:rPr>
          <w:rFonts w:ascii="Times New Roman" w:eastAsia="Arial" w:hAnsi="Times New Roman" w:cs="Arial"/>
          <w:b/>
          <w:bCs/>
          <w:sz w:val="24"/>
          <w:lang w:val="en-US" w:eastAsia="en-ID"/>
        </w:rPr>
        <w:t>Airlangga</w:t>
      </w:r>
    </w:p>
    <w:p w14:paraId="6E431A6E"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1F59ED1E" w14:textId="77777777" w:rsidR="00AF281F" w:rsidRPr="00AF281F" w:rsidRDefault="00AF281F" w:rsidP="00AF281F">
      <w:pPr>
        <w:spacing w:line="360" w:lineRule="auto"/>
        <w:jc w:val="center"/>
        <w:rPr>
          <w:rFonts w:ascii="Times New Roman" w:eastAsia="Arial" w:hAnsi="Times New Roman" w:cs="Arial"/>
          <w:sz w:val="24"/>
          <w:lang w:val="en-US" w:eastAsia="en-ID"/>
        </w:rPr>
      </w:pPr>
      <w:r w:rsidRPr="00AF281F">
        <w:rPr>
          <w:rFonts w:ascii="Times New Roman" w:eastAsia="Arial" w:hAnsi="Times New Roman" w:cs="Arial"/>
          <w:sz w:val="24"/>
          <w:lang w:val="en-US" w:eastAsia="en-ID"/>
        </w:rPr>
        <w:t xml:space="preserve">Oleh : </w:t>
      </w:r>
    </w:p>
    <w:p w14:paraId="57EA54D0" w14:textId="77777777" w:rsidR="00AF281F" w:rsidRPr="00AF281F" w:rsidRDefault="00AF281F" w:rsidP="00AF281F">
      <w:pPr>
        <w:spacing w:after="0" w:line="240" w:lineRule="auto"/>
        <w:jc w:val="center"/>
        <w:rPr>
          <w:rFonts w:ascii="Times New Roman" w:eastAsia="Arial" w:hAnsi="Times New Roman" w:cs="Arial"/>
          <w:sz w:val="24"/>
          <w:lang w:val="en-US" w:eastAsia="en-ID"/>
        </w:rPr>
      </w:pPr>
      <w:r w:rsidRPr="00AF281F">
        <w:rPr>
          <w:rFonts w:ascii="Times New Roman" w:eastAsia="Arial" w:hAnsi="Times New Roman" w:cs="Arial"/>
          <w:sz w:val="24"/>
          <w:lang w:val="en-US" w:eastAsia="en-ID"/>
        </w:rPr>
        <w:t>Fahmirullah Abdillah</w:t>
      </w:r>
    </w:p>
    <w:p w14:paraId="53C4A340" w14:textId="77777777" w:rsidR="00AF281F" w:rsidRPr="00AF281F" w:rsidRDefault="00AF281F" w:rsidP="00AF281F">
      <w:pPr>
        <w:spacing w:line="360" w:lineRule="auto"/>
        <w:jc w:val="center"/>
        <w:rPr>
          <w:rFonts w:ascii="Times New Roman" w:eastAsia="Arial" w:hAnsi="Times New Roman" w:cs="Arial"/>
          <w:sz w:val="24"/>
          <w:lang w:val="en-US" w:eastAsia="en-ID"/>
        </w:rPr>
      </w:pPr>
      <w:r w:rsidRPr="00AF281F">
        <w:rPr>
          <w:rFonts w:ascii="Times New Roman" w:eastAsia="Arial" w:hAnsi="Times New Roman" w:cs="Arial"/>
          <w:sz w:val="24"/>
          <w:lang w:val="en-US" w:eastAsia="en-ID"/>
        </w:rPr>
        <w:t>NIM : 081811633002</w:t>
      </w:r>
    </w:p>
    <w:p w14:paraId="39B7B979"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8532E06"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0A197892"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0E332B18"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C08F815"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F221897"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3A164654" w14:textId="77777777" w:rsidR="00AF281F" w:rsidRPr="00AF281F" w:rsidRDefault="00AF281F" w:rsidP="00AF281F">
      <w:pPr>
        <w:spacing w:line="360" w:lineRule="auto"/>
        <w:jc w:val="center"/>
        <w:rPr>
          <w:rFonts w:ascii="Times New Roman" w:eastAsia="Arial" w:hAnsi="Times New Roman" w:cs="Arial"/>
          <w:sz w:val="24"/>
          <w:lang w:val="en-US" w:eastAsia="en-ID"/>
        </w:rPr>
      </w:pPr>
      <w:r w:rsidRPr="00AF281F">
        <w:rPr>
          <w:rFonts w:ascii="Times New Roman" w:eastAsia="Arial" w:hAnsi="Times New Roman" w:cs="Arial"/>
          <w:sz w:val="24"/>
          <w:lang w:val="en-US" w:eastAsia="en-ID"/>
        </w:rPr>
        <w:t>Disetujui Oleh :</w:t>
      </w:r>
    </w:p>
    <w:tbl>
      <w:tblPr>
        <w:tblStyle w:val="TableGrid"/>
        <w:tblW w:w="82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2"/>
        <w:gridCol w:w="4550"/>
      </w:tblGrid>
      <w:tr w:rsidR="00AF281F" w:rsidRPr="00AF281F" w14:paraId="51075E33" w14:textId="77777777" w:rsidTr="00366C91">
        <w:tc>
          <w:tcPr>
            <w:tcW w:w="3672" w:type="dxa"/>
            <w:hideMark/>
          </w:tcPr>
          <w:p w14:paraId="0394C675" w14:textId="77777777" w:rsidR="00AF281F" w:rsidRPr="00AF281F" w:rsidRDefault="00AF281F" w:rsidP="00AF281F">
            <w:pPr>
              <w:jc w:val="center"/>
              <w:rPr>
                <w:rFonts w:ascii="Times New Roman" w:eastAsia="Calibri" w:hAnsi="Times New Roman" w:cs="Times New Roman"/>
                <w:bCs/>
                <w:sz w:val="24"/>
                <w:szCs w:val="24"/>
              </w:rPr>
            </w:pPr>
            <w:r w:rsidRPr="00AF281F">
              <w:rPr>
                <w:rFonts w:ascii="Times New Roman" w:eastAsia="Calibri" w:hAnsi="Times New Roman" w:cs="Times New Roman"/>
                <w:bCs/>
                <w:sz w:val="24"/>
                <w:szCs w:val="24"/>
              </w:rPr>
              <w:t>Pembimbing I,</w:t>
            </w:r>
          </w:p>
        </w:tc>
        <w:tc>
          <w:tcPr>
            <w:tcW w:w="4550" w:type="dxa"/>
            <w:hideMark/>
          </w:tcPr>
          <w:p w14:paraId="7D8E23FB" w14:textId="77777777" w:rsidR="00AF281F" w:rsidRPr="00AF281F" w:rsidRDefault="00AF281F" w:rsidP="00AF281F">
            <w:pPr>
              <w:tabs>
                <w:tab w:val="left" w:pos="662"/>
              </w:tabs>
              <w:jc w:val="center"/>
              <w:rPr>
                <w:rFonts w:ascii="Times New Roman" w:eastAsia="Calibri" w:hAnsi="Times New Roman" w:cs="Times New Roman"/>
                <w:bCs/>
                <w:sz w:val="24"/>
                <w:szCs w:val="24"/>
              </w:rPr>
            </w:pPr>
            <w:r w:rsidRPr="00AF281F">
              <w:rPr>
                <w:rFonts w:ascii="Times New Roman" w:eastAsia="Calibri" w:hAnsi="Times New Roman" w:cs="Times New Roman"/>
                <w:bCs/>
                <w:sz w:val="24"/>
                <w:szCs w:val="24"/>
              </w:rPr>
              <w:t>Pembimbing II,</w:t>
            </w:r>
          </w:p>
        </w:tc>
      </w:tr>
      <w:tr w:rsidR="00AF281F" w:rsidRPr="00AF281F" w14:paraId="2B0ADE45" w14:textId="77777777" w:rsidTr="00366C91">
        <w:trPr>
          <w:trHeight w:val="1407"/>
        </w:trPr>
        <w:tc>
          <w:tcPr>
            <w:tcW w:w="3672" w:type="dxa"/>
            <w:hideMark/>
          </w:tcPr>
          <w:p w14:paraId="22B5BAD9" w14:textId="77777777" w:rsidR="00AF281F" w:rsidRPr="00AF281F" w:rsidRDefault="00AF281F" w:rsidP="00AF281F">
            <w:pPr>
              <w:jc w:val="center"/>
              <w:rPr>
                <w:rFonts w:ascii="Times New Roman" w:eastAsia="Calibri" w:hAnsi="Times New Roman" w:cs="Times New Roman"/>
                <w:bCs/>
                <w:sz w:val="24"/>
                <w:szCs w:val="24"/>
              </w:rPr>
            </w:pPr>
          </w:p>
          <w:p w14:paraId="30CDD506" w14:textId="77777777" w:rsidR="00AF281F" w:rsidRPr="00AF281F" w:rsidRDefault="00AF281F" w:rsidP="00AF281F">
            <w:pPr>
              <w:rPr>
                <w:rFonts w:ascii="Times New Roman" w:eastAsia="Calibri" w:hAnsi="Times New Roman" w:cs="Times New Roman"/>
                <w:bCs/>
                <w:sz w:val="24"/>
                <w:szCs w:val="24"/>
              </w:rPr>
            </w:pPr>
          </w:p>
        </w:tc>
        <w:tc>
          <w:tcPr>
            <w:tcW w:w="4550" w:type="dxa"/>
            <w:hideMark/>
          </w:tcPr>
          <w:p w14:paraId="637217E0" w14:textId="77777777" w:rsidR="00AF281F" w:rsidRPr="00AF281F" w:rsidRDefault="00AF281F" w:rsidP="00AF281F">
            <w:pPr>
              <w:jc w:val="center"/>
              <w:rPr>
                <w:rFonts w:ascii="Times New Roman" w:eastAsia="Calibri" w:hAnsi="Times New Roman" w:cs="Times New Roman"/>
                <w:bCs/>
                <w:sz w:val="24"/>
                <w:szCs w:val="24"/>
              </w:rPr>
            </w:pPr>
          </w:p>
        </w:tc>
      </w:tr>
      <w:tr w:rsidR="00AF281F" w:rsidRPr="00AF281F" w14:paraId="1881BEE5" w14:textId="77777777" w:rsidTr="00366C91">
        <w:tc>
          <w:tcPr>
            <w:tcW w:w="3672" w:type="dxa"/>
            <w:hideMark/>
          </w:tcPr>
          <w:p w14:paraId="5AFDB423" w14:textId="77777777" w:rsidR="00AF281F" w:rsidRPr="00AF281F" w:rsidRDefault="00AF281F" w:rsidP="00AF281F">
            <w:pPr>
              <w:widowControl w:val="0"/>
              <w:autoSpaceDE w:val="0"/>
              <w:autoSpaceDN w:val="0"/>
              <w:jc w:val="center"/>
              <w:rPr>
                <w:rFonts w:ascii="Times New Roman" w:eastAsia="Times New Roman" w:hAnsi="Times New Roman" w:cs="Times New Roman"/>
                <w:sz w:val="24"/>
              </w:rPr>
            </w:pPr>
            <w:r w:rsidRPr="00AF281F">
              <w:rPr>
                <w:rFonts w:ascii="Times New Roman" w:eastAsia="Times New Roman" w:hAnsi="Times New Roman" w:cs="Times New Roman"/>
                <w:sz w:val="24"/>
                <w:u w:val="single"/>
              </w:rPr>
              <w:t>Ira Puspitasari, S.T., M.T., Ph.D.</w:t>
            </w:r>
          </w:p>
          <w:p w14:paraId="51F48FF6" w14:textId="77777777" w:rsidR="00AF281F" w:rsidRPr="00AF281F" w:rsidRDefault="00AF281F" w:rsidP="00AF281F">
            <w:pPr>
              <w:jc w:val="center"/>
              <w:rPr>
                <w:rFonts w:ascii="Times New Roman" w:eastAsia="Calibri" w:hAnsi="Times New Roman" w:cs="Times New Roman"/>
                <w:bCs/>
                <w:sz w:val="24"/>
                <w:szCs w:val="24"/>
              </w:rPr>
            </w:pPr>
            <w:r w:rsidRPr="00AF281F">
              <w:rPr>
                <w:rFonts w:ascii="Times New Roman" w:eastAsia="Calibri" w:hAnsi="Times New Roman" w:cs="Times New Roman"/>
                <w:bCs/>
                <w:sz w:val="24"/>
                <w:szCs w:val="24"/>
              </w:rPr>
              <w:t xml:space="preserve">NIP. </w:t>
            </w:r>
            <w:r w:rsidRPr="00AF281F">
              <w:rPr>
                <w:rFonts w:ascii="Times New Roman" w:hAnsi="Times New Roman"/>
                <w:bCs/>
                <w:sz w:val="24"/>
                <w:lang w:val="en-US"/>
              </w:rPr>
              <w:t>198410272010122005</w:t>
            </w:r>
          </w:p>
        </w:tc>
        <w:tc>
          <w:tcPr>
            <w:tcW w:w="4550" w:type="dxa"/>
            <w:hideMark/>
          </w:tcPr>
          <w:p w14:paraId="2E43A3C4" w14:textId="77777777" w:rsidR="00AF281F" w:rsidRPr="00AF281F" w:rsidRDefault="00AF281F" w:rsidP="00AF281F">
            <w:pPr>
              <w:jc w:val="center"/>
              <w:rPr>
                <w:rFonts w:ascii="Times New Roman" w:eastAsia="Cambria" w:hAnsi="Times New Roman" w:cs="Times New Roman"/>
                <w:sz w:val="24"/>
                <w:szCs w:val="24"/>
                <w:highlight w:val="yellow"/>
                <w:u w:val="single"/>
                <w:lang w:val="en-US" w:eastAsia="id-ID"/>
              </w:rPr>
            </w:pPr>
            <w:r w:rsidRPr="00AF281F">
              <w:rPr>
                <w:rFonts w:ascii="Times New Roman" w:eastAsia="Times New Roman" w:hAnsi="Times New Roman" w:cs="Times New Roman"/>
                <w:sz w:val="24"/>
                <w:u w:val="single"/>
                <w:lang w:val="en-US"/>
              </w:rPr>
              <w:t>Drs</w:t>
            </w:r>
            <w:r w:rsidRPr="00AF281F">
              <w:rPr>
                <w:rFonts w:ascii="Times New Roman" w:eastAsia="Times New Roman" w:hAnsi="Times New Roman" w:cs="Times New Roman"/>
                <w:sz w:val="24"/>
                <w:u w:val="single"/>
              </w:rPr>
              <w:t>.</w:t>
            </w:r>
            <w:r w:rsidRPr="00AF281F">
              <w:rPr>
                <w:rFonts w:ascii="Times New Roman" w:eastAsia="Times New Roman" w:hAnsi="Times New Roman" w:cs="Times New Roman"/>
                <w:sz w:val="24"/>
                <w:u w:val="single"/>
                <w:lang w:val="en-US"/>
              </w:rPr>
              <w:t xml:space="preserve"> Eto Wuryanto, DEA</w:t>
            </w:r>
            <w:r w:rsidRPr="00AF281F">
              <w:rPr>
                <w:rFonts w:ascii="Times New Roman" w:eastAsia="Cambria" w:hAnsi="Times New Roman" w:cs="Times New Roman"/>
                <w:sz w:val="24"/>
                <w:szCs w:val="24"/>
                <w:u w:val="single"/>
                <w:lang w:val="id-ID" w:eastAsia="id-ID"/>
              </w:rPr>
              <w:t>.</w:t>
            </w:r>
          </w:p>
          <w:p w14:paraId="73EE500C" w14:textId="77777777" w:rsidR="00AF281F" w:rsidRPr="00AF281F" w:rsidRDefault="00AF281F" w:rsidP="00AF281F">
            <w:pPr>
              <w:jc w:val="center"/>
              <w:rPr>
                <w:rFonts w:ascii="Times New Roman" w:eastAsia="Calibri" w:hAnsi="Times New Roman" w:cs="Times New Roman"/>
                <w:bCs/>
                <w:sz w:val="24"/>
                <w:szCs w:val="24"/>
              </w:rPr>
            </w:pPr>
            <w:r w:rsidRPr="00AF281F">
              <w:rPr>
                <w:rFonts w:ascii="Times New Roman" w:hAnsi="Times New Roman" w:cs="Times New Roman"/>
                <w:sz w:val="24"/>
                <w:lang w:val="en-US"/>
              </w:rPr>
              <w:t xml:space="preserve">NIP. </w:t>
            </w:r>
            <w:r w:rsidRPr="00AF281F">
              <w:rPr>
                <w:rFonts w:ascii="Times New Roman" w:eastAsia="Times New Roman" w:hAnsi="Times New Roman"/>
                <w:sz w:val="24"/>
                <w:shd w:val="clear" w:color="auto" w:fill="FFFFFF"/>
              </w:rPr>
              <w:t>196609281991021001</w:t>
            </w:r>
          </w:p>
        </w:tc>
      </w:tr>
    </w:tbl>
    <w:p w14:paraId="4EA71CFC" w14:textId="6DE03EBC" w:rsidR="00AF281F" w:rsidRDefault="00AF281F">
      <w:pPr>
        <w:rPr>
          <w:rFonts w:ascii="Times New Roman" w:eastAsiaTheme="majorEastAsia" w:hAnsi="Times New Roman" w:cstheme="majorBidi"/>
          <w:b/>
          <w:sz w:val="24"/>
          <w:szCs w:val="32"/>
          <w:lang w:val="en-US"/>
        </w:rPr>
      </w:pPr>
    </w:p>
    <w:p w14:paraId="4ED39820" w14:textId="77777777" w:rsidR="00F17E95" w:rsidRDefault="00F17E95">
      <w:pPr>
        <w:rPr>
          <w:rFonts w:ascii="Times New Roman" w:eastAsiaTheme="majorEastAsia" w:hAnsi="Times New Roman" w:cstheme="majorBidi"/>
          <w:b/>
          <w:sz w:val="24"/>
          <w:szCs w:val="32"/>
          <w:lang w:val="en-US"/>
        </w:rPr>
      </w:pPr>
    </w:p>
    <w:p w14:paraId="12A46041" w14:textId="77777777" w:rsidR="007E68CB" w:rsidRDefault="007E68CB" w:rsidP="002E1F55">
      <w:pPr>
        <w:pStyle w:val="Heading1"/>
        <w:numPr>
          <w:ilvl w:val="0"/>
          <w:numId w:val="0"/>
        </w:numPr>
        <w:spacing w:line="360" w:lineRule="auto"/>
        <w:ind w:left="432" w:hanging="432"/>
        <w:jc w:val="center"/>
        <w:rPr>
          <w:lang w:val="en-US"/>
        </w:rPr>
        <w:sectPr w:rsidR="007E68CB" w:rsidSect="003360A2">
          <w:pgSz w:w="11909" w:h="16834"/>
          <w:pgMar w:top="2268" w:right="1701" w:bottom="1701" w:left="2268" w:header="720" w:footer="720" w:gutter="0"/>
          <w:cols w:space="708"/>
          <w:docGrid w:linePitch="299"/>
        </w:sectPr>
      </w:pPr>
      <w:bookmarkStart w:id="8" w:name="_Toc149284593"/>
    </w:p>
    <w:p w14:paraId="4F340368" w14:textId="7F6CF949" w:rsidR="00CD08FC" w:rsidRPr="00CD08FC" w:rsidRDefault="00F51AA2" w:rsidP="002E1F55">
      <w:pPr>
        <w:pStyle w:val="Heading1"/>
        <w:numPr>
          <w:ilvl w:val="0"/>
          <w:numId w:val="0"/>
        </w:numPr>
        <w:spacing w:line="360" w:lineRule="auto"/>
        <w:ind w:left="432" w:hanging="432"/>
        <w:jc w:val="center"/>
        <w:rPr>
          <w:lang w:val="en-US"/>
        </w:rPr>
      </w:pPr>
      <w:r>
        <w:rPr>
          <w:lang w:val="en-US"/>
        </w:rPr>
        <w:lastRenderedPageBreak/>
        <w:t>LEMBAR PENGESAHAN NASKAH SKRIPSI</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283"/>
        <w:gridCol w:w="5772"/>
      </w:tblGrid>
      <w:tr w:rsidR="002E1F55" w:rsidRPr="002E1F55" w14:paraId="58B9A4A8" w14:textId="77777777" w:rsidTr="00366C91">
        <w:trPr>
          <w:trHeight w:val="900"/>
        </w:trPr>
        <w:tc>
          <w:tcPr>
            <w:tcW w:w="1885" w:type="dxa"/>
          </w:tcPr>
          <w:p w14:paraId="61A08DAB" w14:textId="77777777" w:rsidR="002E1F55" w:rsidRPr="002E1F55" w:rsidRDefault="002E1F55" w:rsidP="002E1F55">
            <w:pPr>
              <w:spacing w:line="360" w:lineRule="auto"/>
              <w:rPr>
                <w:rFonts w:ascii="Times New Roman" w:eastAsia="Cambria" w:hAnsi="Times New Roman" w:cs="Times New Roman"/>
                <w:sz w:val="24"/>
                <w:szCs w:val="24"/>
                <w:lang w:val="id-ID" w:eastAsia="id-ID"/>
              </w:rPr>
            </w:pPr>
            <w:r w:rsidRPr="002E1F55">
              <w:rPr>
                <w:rFonts w:ascii="Times New Roman" w:eastAsia="Cambria" w:hAnsi="Times New Roman" w:cs="Times New Roman"/>
                <w:sz w:val="24"/>
                <w:szCs w:val="24"/>
                <w:lang w:val="id-ID" w:eastAsia="id-ID"/>
              </w:rPr>
              <w:t>Judul</w:t>
            </w:r>
          </w:p>
        </w:tc>
        <w:tc>
          <w:tcPr>
            <w:tcW w:w="270" w:type="dxa"/>
          </w:tcPr>
          <w:p w14:paraId="6767C457" w14:textId="77777777" w:rsidR="002E1F55" w:rsidRPr="002E1F55" w:rsidRDefault="002E1F55" w:rsidP="002E1F55">
            <w:pPr>
              <w:spacing w:line="360" w:lineRule="auto"/>
              <w:rPr>
                <w:rFonts w:ascii="Times New Roman" w:hAnsi="Times New Roman" w:cs="Times New Roman"/>
                <w:sz w:val="24"/>
                <w:szCs w:val="24"/>
                <w:lang w:eastAsia="id-ID"/>
              </w:rPr>
            </w:pPr>
            <w:r w:rsidRPr="002E1F55">
              <w:rPr>
                <w:rFonts w:ascii="Times New Roman" w:hAnsi="Times New Roman" w:cs="Times New Roman"/>
                <w:sz w:val="24"/>
                <w:szCs w:val="24"/>
                <w:lang w:eastAsia="id-ID"/>
              </w:rPr>
              <w:t>:</w:t>
            </w:r>
          </w:p>
        </w:tc>
        <w:tc>
          <w:tcPr>
            <w:tcW w:w="5772" w:type="dxa"/>
          </w:tcPr>
          <w:p w14:paraId="12E43B0A" w14:textId="77777777" w:rsidR="002E1F55" w:rsidRPr="002E1F55" w:rsidRDefault="002E1F55" w:rsidP="002E1F55">
            <w:pPr>
              <w:spacing w:line="360" w:lineRule="auto"/>
              <w:jc w:val="both"/>
              <w:rPr>
                <w:rFonts w:ascii="Times New Roman" w:hAnsi="Times New Roman" w:cs="Times New Roman"/>
                <w:sz w:val="24"/>
                <w:szCs w:val="24"/>
                <w:lang w:val="en-US" w:eastAsia="id-ID"/>
              </w:rPr>
            </w:pPr>
            <w:r w:rsidRPr="002E1F55">
              <w:rPr>
                <w:rFonts w:ascii="Times New Roman" w:hAnsi="Times New Roman" w:cs="Times New Roman"/>
                <w:sz w:val="24"/>
                <w:szCs w:val="24"/>
                <w:lang w:val="en-US" w:eastAsia="id-ID"/>
              </w:rPr>
              <w:t xml:space="preserve">Klasterisasi dan Geovisualisasi </w:t>
            </w:r>
            <w:r w:rsidRPr="002E1F55">
              <w:rPr>
                <w:rFonts w:ascii="Times New Roman" w:hAnsi="Times New Roman" w:cs="Times New Roman"/>
                <w:i/>
                <w:iCs/>
                <w:sz w:val="24"/>
                <w:szCs w:val="24"/>
                <w:lang w:val="en-US" w:eastAsia="id-ID"/>
              </w:rPr>
              <w:t>Tweet</w:t>
            </w:r>
            <w:r w:rsidRPr="002E1F55">
              <w:rPr>
                <w:rFonts w:ascii="Times New Roman" w:hAnsi="Times New Roman" w:cs="Times New Roman"/>
                <w:sz w:val="24"/>
                <w:szCs w:val="24"/>
                <w:lang w:val="en-US" w:eastAsia="id-ID"/>
              </w:rPr>
              <w:t xml:space="preserve"> Penyebaran Penyakit Menular Langsung (Studi Kasus COVID-19)</w:t>
            </w:r>
          </w:p>
        </w:tc>
      </w:tr>
      <w:tr w:rsidR="002E1F55" w:rsidRPr="002E1F55" w14:paraId="12F7861B" w14:textId="77777777" w:rsidTr="00366C91">
        <w:tc>
          <w:tcPr>
            <w:tcW w:w="1885" w:type="dxa"/>
          </w:tcPr>
          <w:p w14:paraId="64EE9972" w14:textId="77777777" w:rsidR="002E1F55" w:rsidRPr="002E1F55" w:rsidRDefault="002E1F55" w:rsidP="002E1F55">
            <w:pPr>
              <w:spacing w:line="360" w:lineRule="auto"/>
              <w:rPr>
                <w:rFonts w:ascii="Times New Roman" w:eastAsia="Cambria" w:hAnsi="Times New Roman" w:cs="Times New Roman"/>
                <w:sz w:val="24"/>
                <w:szCs w:val="24"/>
                <w:lang w:val="id-ID" w:eastAsia="id-ID"/>
              </w:rPr>
            </w:pPr>
            <w:r w:rsidRPr="002E1F55">
              <w:rPr>
                <w:rFonts w:ascii="Times New Roman" w:eastAsia="Cambria" w:hAnsi="Times New Roman" w:cs="Times New Roman"/>
                <w:sz w:val="24"/>
                <w:szCs w:val="24"/>
                <w:lang w:val="id-ID" w:eastAsia="id-ID"/>
              </w:rPr>
              <w:t>Penyusun</w:t>
            </w:r>
          </w:p>
        </w:tc>
        <w:tc>
          <w:tcPr>
            <w:tcW w:w="270" w:type="dxa"/>
          </w:tcPr>
          <w:p w14:paraId="30819124"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75A9ED0A"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Fahmirullah Abdillah</w:t>
            </w:r>
          </w:p>
        </w:tc>
      </w:tr>
      <w:tr w:rsidR="002E1F55" w:rsidRPr="002E1F55" w14:paraId="5AF02D5C" w14:textId="77777777" w:rsidTr="00366C91">
        <w:tc>
          <w:tcPr>
            <w:tcW w:w="1885" w:type="dxa"/>
          </w:tcPr>
          <w:p w14:paraId="3CE07BD2"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NIM</w:t>
            </w:r>
          </w:p>
        </w:tc>
        <w:tc>
          <w:tcPr>
            <w:tcW w:w="270" w:type="dxa"/>
          </w:tcPr>
          <w:p w14:paraId="0AFB021B"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5A8C7EFA"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081811633002</w:t>
            </w:r>
          </w:p>
        </w:tc>
      </w:tr>
      <w:tr w:rsidR="002E1F55" w:rsidRPr="002E1F55" w14:paraId="5173B67A" w14:textId="77777777" w:rsidTr="00366C91">
        <w:tc>
          <w:tcPr>
            <w:tcW w:w="1885" w:type="dxa"/>
          </w:tcPr>
          <w:p w14:paraId="4B091BE1"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Pembimbing</w:t>
            </w:r>
            <w:r w:rsidRPr="002E1F55">
              <w:rPr>
                <w:rFonts w:ascii="Times New Roman" w:eastAsia="Cambria" w:hAnsi="Times New Roman" w:cs="Times New Roman"/>
                <w:sz w:val="24"/>
                <w:szCs w:val="24"/>
                <w:lang w:val="en-US" w:eastAsia="id-ID"/>
              </w:rPr>
              <w:t xml:space="preserve"> I</w:t>
            </w:r>
          </w:p>
        </w:tc>
        <w:tc>
          <w:tcPr>
            <w:tcW w:w="270" w:type="dxa"/>
          </w:tcPr>
          <w:p w14:paraId="377F7170"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2F2FA257"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Ira Puspitasari, S.T., M.T., Ph.D.</w:t>
            </w:r>
            <w:r w:rsidRPr="002E1F55">
              <w:rPr>
                <w:rFonts w:ascii="Times New Roman" w:eastAsia="Cambria" w:hAnsi="Times New Roman" w:cs="Times New Roman"/>
                <w:sz w:val="24"/>
                <w:szCs w:val="24"/>
                <w:lang w:val="en-US" w:eastAsia="id-ID"/>
              </w:rPr>
              <w:t>.</w:t>
            </w:r>
          </w:p>
        </w:tc>
      </w:tr>
      <w:tr w:rsidR="002E1F55" w:rsidRPr="002E1F55" w14:paraId="5FDC9973" w14:textId="77777777" w:rsidTr="00366C91">
        <w:tc>
          <w:tcPr>
            <w:tcW w:w="1885" w:type="dxa"/>
          </w:tcPr>
          <w:p w14:paraId="5F2C3C1D"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 xml:space="preserve">Pembimbing </w:t>
            </w:r>
            <w:r w:rsidRPr="002E1F55">
              <w:rPr>
                <w:rFonts w:ascii="Times New Roman" w:eastAsia="Cambria" w:hAnsi="Times New Roman" w:cs="Times New Roman"/>
                <w:sz w:val="24"/>
                <w:szCs w:val="24"/>
                <w:lang w:val="en-US" w:eastAsia="id-ID"/>
              </w:rPr>
              <w:t>II</w:t>
            </w:r>
          </w:p>
        </w:tc>
        <w:tc>
          <w:tcPr>
            <w:tcW w:w="270" w:type="dxa"/>
          </w:tcPr>
          <w:p w14:paraId="3F0AFD8D"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23ADDBF9" w14:textId="77777777" w:rsidR="002E1F55" w:rsidRPr="002E1F55" w:rsidRDefault="002E1F55" w:rsidP="002E1F55">
            <w:pPr>
              <w:spacing w:line="360" w:lineRule="auto"/>
              <w:rPr>
                <w:rFonts w:ascii="Times New Roman" w:eastAsia="Cambria" w:hAnsi="Times New Roman" w:cs="Times New Roman"/>
                <w:sz w:val="24"/>
                <w:szCs w:val="24"/>
                <w:lang w:val="id-ID" w:eastAsia="id-ID"/>
              </w:rPr>
            </w:pPr>
            <w:r w:rsidRPr="002E1F55">
              <w:rPr>
                <w:rFonts w:ascii="Times New Roman" w:eastAsia="Cambria" w:hAnsi="Times New Roman" w:cs="Times New Roman"/>
                <w:sz w:val="24"/>
                <w:szCs w:val="24"/>
                <w:lang w:val="id-ID" w:eastAsia="id-ID"/>
              </w:rPr>
              <w:t>Drs. Eto Wuryanto, DEA</w:t>
            </w:r>
          </w:p>
        </w:tc>
      </w:tr>
      <w:tr w:rsidR="002E1F55" w:rsidRPr="002E1F55" w14:paraId="208F9DEC" w14:textId="77777777" w:rsidTr="00366C91">
        <w:tc>
          <w:tcPr>
            <w:tcW w:w="1885" w:type="dxa"/>
          </w:tcPr>
          <w:p w14:paraId="2CF7C13F"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Tanggal</w:t>
            </w:r>
            <w:r w:rsidRPr="002E1F55">
              <w:rPr>
                <w:rFonts w:ascii="Times New Roman" w:eastAsia="Cambria" w:hAnsi="Times New Roman" w:cs="Times New Roman"/>
                <w:sz w:val="24"/>
                <w:szCs w:val="24"/>
                <w:lang w:val="en-US" w:eastAsia="id-ID"/>
              </w:rPr>
              <w:t xml:space="preserve"> Seminar</w:t>
            </w:r>
          </w:p>
        </w:tc>
        <w:tc>
          <w:tcPr>
            <w:tcW w:w="270" w:type="dxa"/>
          </w:tcPr>
          <w:p w14:paraId="37BD5A04"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763313E8" w14:textId="11A09DD0" w:rsidR="002E1F55" w:rsidRPr="00112894" w:rsidRDefault="00112894" w:rsidP="002E1F55">
            <w:pPr>
              <w:spacing w:line="360" w:lineRule="auto"/>
              <w:rPr>
                <w:rFonts w:ascii="Times New Roman" w:eastAsia="Cambria" w:hAnsi="Times New Roman" w:cs="Times New Roman"/>
                <w:sz w:val="24"/>
                <w:szCs w:val="24"/>
                <w:lang w:val="en-US" w:eastAsia="id-ID"/>
              </w:rPr>
            </w:pPr>
            <w:r>
              <w:rPr>
                <w:rFonts w:ascii="Times New Roman" w:eastAsia="Cambria" w:hAnsi="Times New Roman" w:cs="Times New Roman"/>
                <w:sz w:val="24"/>
                <w:szCs w:val="24"/>
                <w:lang w:val="en-US" w:eastAsia="id-ID"/>
              </w:rPr>
              <w:t>31 Oktober 2023</w:t>
            </w:r>
          </w:p>
        </w:tc>
      </w:tr>
    </w:tbl>
    <w:p w14:paraId="40AA3D47" w14:textId="77777777" w:rsidR="002E1F55" w:rsidRPr="002E1F55" w:rsidRDefault="002E1F55" w:rsidP="002E1F55">
      <w:pPr>
        <w:spacing w:after="0" w:line="276" w:lineRule="auto"/>
        <w:rPr>
          <w:rFonts w:ascii="Times New Roman" w:eastAsia="Arial" w:hAnsi="Times New Roman" w:cs="Arial"/>
          <w:sz w:val="24"/>
          <w:lang w:val="en-US" w:eastAsia="en-ID"/>
        </w:rPr>
      </w:pPr>
    </w:p>
    <w:p w14:paraId="5DFD9EC3" w14:textId="77777777" w:rsidR="002E1F55" w:rsidRPr="002E1F55" w:rsidRDefault="002E1F55" w:rsidP="002E1F55">
      <w:pPr>
        <w:spacing w:after="0" w:line="360" w:lineRule="auto"/>
        <w:jc w:val="center"/>
        <w:rPr>
          <w:rFonts w:ascii="Times New Roman" w:eastAsia="Arial" w:hAnsi="Times New Roman" w:cs="Times New Roman"/>
          <w:sz w:val="24"/>
          <w:szCs w:val="24"/>
          <w:lang w:val="id-ID" w:eastAsia="en-ID"/>
        </w:rPr>
      </w:pPr>
    </w:p>
    <w:p w14:paraId="65C0941A" w14:textId="77777777" w:rsidR="002E1F55" w:rsidRPr="002E1F55" w:rsidRDefault="002E1F55" w:rsidP="002E1F55">
      <w:pPr>
        <w:tabs>
          <w:tab w:val="left" w:pos="3276"/>
        </w:tabs>
        <w:spacing w:after="0" w:line="360" w:lineRule="auto"/>
        <w:rPr>
          <w:rFonts w:ascii="Times New Roman" w:eastAsia="Arial" w:hAnsi="Times New Roman" w:cs="Times New Roman"/>
          <w:sz w:val="24"/>
          <w:szCs w:val="24"/>
          <w:lang w:val="id-ID" w:eastAsia="en-ID"/>
        </w:rPr>
      </w:pPr>
      <w:r w:rsidRPr="002E1F55">
        <w:rPr>
          <w:rFonts w:ascii="Times New Roman" w:eastAsia="Arial" w:hAnsi="Times New Roman" w:cs="Times New Roman"/>
          <w:sz w:val="24"/>
          <w:szCs w:val="24"/>
          <w:lang w:val="id-ID" w:eastAsia="en-ID"/>
        </w:rPr>
        <w:tab/>
        <w:t>Disetujui Oleh,</w:t>
      </w:r>
    </w:p>
    <w:tbl>
      <w:tblPr>
        <w:tblStyle w:val="TableGrid"/>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536"/>
      </w:tblGrid>
      <w:tr w:rsidR="002E1F55" w:rsidRPr="002E1F55" w14:paraId="07BC3137" w14:textId="77777777" w:rsidTr="00366C91">
        <w:tc>
          <w:tcPr>
            <w:tcW w:w="3823" w:type="dxa"/>
          </w:tcPr>
          <w:p w14:paraId="27FE8D8D"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Pembimbing</w:t>
            </w:r>
            <w:r w:rsidRPr="002E1F55">
              <w:rPr>
                <w:rFonts w:ascii="Times New Roman" w:eastAsia="Cambria" w:hAnsi="Times New Roman" w:cs="Times New Roman"/>
                <w:sz w:val="24"/>
                <w:szCs w:val="24"/>
                <w:lang w:val="en-US" w:eastAsia="id-ID"/>
              </w:rPr>
              <w:t xml:space="preserve"> I,</w:t>
            </w:r>
          </w:p>
        </w:tc>
        <w:tc>
          <w:tcPr>
            <w:tcW w:w="4536" w:type="dxa"/>
          </w:tcPr>
          <w:p w14:paraId="6B892779"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Pembimbing</w:t>
            </w:r>
            <w:r w:rsidRPr="002E1F55">
              <w:rPr>
                <w:rFonts w:ascii="Times New Roman" w:eastAsia="Cambria" w:hAnsi="Times New Roman" w:cs="Times New Roman"/>
                <w:sz w:val="24"/>
                <w:szCs w:val="24"/>
                <w:lang w:val="en-US" w:eastAsia="id-ID"/>
              </w:rPr>
              <w:t>II,</w:t>
            </w:r>
          </w:p>
        </w:tc>
      </w:tr>
      <w:tr w:rsidR="002E1F55" w:rsidRPr="002E1F55" w14:paraId="2C49BD8D" w14:textId="77777777" w:rsidTr="00366C91">
        <w:trPr>
          <w:trHeight w:val="1503"/>
        </w:trPr>
        <w:tc>
          <w:tcPr>
            <w:tcW w:w="3823" w:type="dxa"/>
          </w:tcPr>
          <w:p w14:paraId="59B8BFF4"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p>
        </w:tc>
        <w:tc>
          <w:tcPr>
            <w:tcW w:w="4536" w:type="dxa"/>
          </w:tcPr>
          <w:p w14:paraId="1FA8DD97"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p>
        </w:tc>
      </w:tr>
      <w:tr w:rsidR="002E1F55" w:rsidRPr="002E1F55" w14:paraId="0D976A78" w14:textId="77777777" w:rsidTr="00366C91">
        <w:tc>
          <w:tcPr>
            <w:tcW w:w="3823" w:type="dxa"/>
          </w:tcPr>
          <w:p w14:paraId="23F99FF1" w14:textId="77777777" w:rsidR="002E1F55" w:rsidRPr="002E1F55" w:rsidRDefault="002E1F55" w:rsidP="002E1F55">
            <w:pPr>
              <w:widowControl w:val="0"/>
              <w:autoSpaceDE w:val="0"/>
              <w:autoSpaceDN w:val="0"/>
              <w:jc w:val="center"/>
              <w:rPr>
                <w:rFonts w:ascii="Times New Roman" w:eastAsia="Times New Roman" w:hAnsi="Times New Roman" w:cs="Times New Roman"/>
                <w:sz w:val="24"/>
              </w:rPr>
            </w:pPr>
            <w:r w:rsidRPr="002E1F55">
              <w:rPr>
                <w:rFonts w:ascii="Times New Roman" w:eastAsia="Times New Roman" w:hAnsi="Times New Roman" w:cs="Times New Roman"/>
                <w:sz w:val="24"/>
                <w:u w:val="single"/>
              </w:rPr>
              <w:t>Ira Puspitasari, S.T., M.T., Ph.D.</w:t>
            </w:r>
          </w:p>
          <w:p w14:paraId="3A79B299" w14:textId="77777777" w:rsidR="002E1F55" w:rsidRPr="002E1F55" w:rsidRDefault="002E1F55" w:rsidP="002E1F55">
            <w:pPr>
              <w:jc w:val="center"/>
              <w:rPr>
                <w:rFonts w:ascii="Times New Roman" w:eastAsia="Cambria" w:hAnsi="Times New Roman" w:cs="Times New Roman"/>
                <w:sz w:val="24"/>
                <w:szCs w:val="24"/>
                <w:highlight w:val="yellow"/>
                <w:lang w:val="en-US" w:eastAsia="id-ID"/>
              </w:rPr>
            </w:pPr>
            <w:r w:rsidRPr="002E1F55">
              <w:rPr>
                <w:rFonts w:ascii="Times New Roman" w:eastAsia="Cambria" w:hAnsi="Times New Roman" w:cs="Times New Roman"/>
                <w:sz w:val="24"/>
                <w:szCs w:val="24"/>
                <w:lang w:val="en-US" w:eastAsia="id-ID"/>
              </w:rPr>
              <w:t>NIP. 198410272010122005</w:t>
            </w:r>
          </w:p>
        </w:tc>
        <w:tc>
          <w:tcPr>
            <w:tcW w:w="4536" w:type="dxa"/>
          </w:tcPr>
          <w:p w14:paraId="69C56D73" w14:textId="77777777" w:rsidR="002E1F55" w:rsidRPr="002E1F55" w:rsidRDefault="002E1F55" w:rsidP="002E1F55">
            <w:pPr>
              <w:jc w:val="center"/>
              <w:rPr>
                <w:rFonts w:ascii="Times New Roman" w:eastAsia="Cambria" w:hAnsi="Times New Roman" w:cs="Times New Roman"/>
                <w:sz w:val="24"/>
                <w:szCs w:val="24"/>
                <w:highlight w:val="yellow"/>
                <w:u w:val="single"/>
                <w:lang w:val="en-US" w:eastAsia="id-ID"/>
              </w:rPr>
            </w:pPr>
            <w:r w:rsidRPr="002E1F55">
              <w:rPr>
                <w:rFonts w:ascii="Times New Roman" w:eastAsia="Cambria" w:hAnsi="Times New Roman" w:cs="Times New Roman"/>
                <w:sz w:val="24"/>
                <w:szCs w:val="24"/>
                <w:u w:val="single"/>
                <w:lang w:val="id-ID" w:eastAsia="id-ID"/>
              </w:rPr>
              <w:t>Drs. Eto Wuryanto, DEA.</w:t>
            </w:r>
          </w:p>
          <w:p w14:paraId="5604B4C2" w14:textId="77777777" w:rsidR="002E1F55" w:rsidRPr="002E1F55" w:rsidRDefault="002E1F55" w:rsidP="002E1F55">
            <w:pPr>
              <w:jc w:val="center"/>
              <w:rPr>
                <w:rFonts w:ascii="Times New Roman" w:eastAsia="Cambria" w:hAnsi="Times New Roman" w:cs="Times New Roman"/>
                <w:sz w:val="24"/>
                <w:szCs w:val="24"/>
                <w:highlight w:val="yellow"/>
                <w:lang w:val="en-US" w:eastAsia="id-ID"/>
              </w:rPr>
            </w:pPr>
            <w:r w:rsidRPr="002E1F55">
              <w:rPr>
                <w:rFonts w:ascii="Times New Roman" w:eastAsia="Cambria" w:hAnsi="Times New Roman" w:cs="Times New Roman"/>
                <w:sz w:val="24"/>
                <w:szCs w:val="24"/>
                <w:lang w:val="en-US" w:eastAsia="id-ID"/>
              </w:rPr>
              <w:t xml:space="preserve">NIP. </w:t>
            </w:r>
            <w:r w:rsidRPr="002E1F55">
              <w:rPr>
                <w:rFonts w:ascii="Times New Roman" w:eastAsia="Cambria" w:hAnsi="Times New Roman" w:cs="Times New Roman"/>
                <w:sz w:val="24"/>
                <w:szCs w:val="24"/>
                <w:shd w:val="clear" w:color="auto" w:fill="FFFFFF"/>
                <w:lang w:val="id-ID" w:eastAsia="id-ID"/>
              </w:rPr>
              <w:t>196609281991021001</w:t>
            </w:r>
          </w:p>
        </w:tc>
      </w:tr>
    </w:tbl>
    <w:p w14:paraId="04DC37F8" w14:textId="77777777" w:rsidR="002E1F55" w:rsidRPr="002E1F55" w:rsidRDefault="002E1F55" w:rsidP="002E1F55">
      <w:pPr>
        <w:spacing w:after="0" w:line="360" w:lineRule="auto"/>
        <w:rPr>
          <w:rFonts w:ascii="Times New Roman" w:eastAsia="Cambria" w:hAnsi="Times New Roman" w:cs="Times New Roman"/>
          <w:sz w:val="24"/>
          <w:szCs w:val="24"/>
          <w:lang w:val="en-US" w:eastAsia="id-ID"/>
        </w:rPr>
      </w:pPr>
    </w:p>
    <w:p w14:paraId="0F5BC551" w14:textId="77777777" w:rsidR="002E1F55" w:rsidRPr="002E1F55" w:rsidRDefault="002E1F55" w:rsidP="002E1F55">
      <w:pPr>
        <w:spacing w:after="0" w:line="240" w:lineRule="auto"/>
        <w:jc w:val="center"/>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Mengetahui</w:t>
      </w:r>
      <w:r w:rsidRPr="002E1F55">
        <w:rPr>
          <w:rFonts w:ascii="Times New Roman" w:eastAsia="Cambria" w:hAnsi="Times New Roman" w:cs="Times New Roman"/>
          <w:sz w:val="24"/>
          <w:szCs w:val="24"/>
          <w:lang w:val="en-US" w:eastAsia="id-ID"/>
        </w:rPr>
        <w:t xml:space="preserve">, </w:t>
      </w:r>
    </w:p>
    <w:p w14:paraId="4EAD6BF2" w14:textId="77777777" w:rsidR="002E1F55" w:rsidRPr="002E1F55" w:rsidRDefault="002E1F55" w:rsidP="002E1F55">
      <w:pPr>
        <w:spacing w:after="0" w:line="240" w:lineRule="auto"/>
        <w:jc w:val="center"/>
        <w:rPr>
          <w:rFonts w:ascii="Times New Roman" w:eastAsia="Cambria" w:hAnsi="Times New Roman" w:cs="Times New Roman"/>
          <w:sz w:val="24"/>
          <w:szCs w:val="24"/>
          <w:lang w:val="en-US" w:eastAsia="id-ID"/>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4252"/>
      </w:tblGrid>
      <w:tr w:rsidR="002E1F55" w:rsidRPr="002E1F55" w14:paraId="0223947F" w14:textId="77777777" w:rsidTr="00366C91">
        <w:trPr>
          <w:trHeight w:val="1647"/>
        </w:trPr>
        <w:tc>
          <w:tcPr>
            <w:tcW w:w="3686" w:type="dxa"/>
          </w:tcPr>
          <w:p w14:paraId="6E13139B" w14:textId="77777777" w:rsidR="002E1F55" w:rsidRPr="002E1F55" w:rsidRDefault="002E1F55" w:rsidP="002E1F55">
            <w:pPr>
              <w:jc w:val="center"/>
              <w:rPr>
                <w:rFonts w:ascii="Times New Roman" w:hAnsi="Times New Roman" w:cs="Times New Roman"/>
                <w:sz w:val="24"/>
                <w:szCs w:val="24"/>
              </w:rPr>
            </w:pPr>
            <w:bookmarkStart w:id="9" w:name="_Hlk115624673"/>
            <w:r w:rsidRPr="002E1F55">
              <w:rPr>
                <w:rFonts w:ascii="Times New Roman" w:hAnsi="Times New Roman" w:cs="Times New Roman"/>
                <w:sz w:val="24"/>
                <w:szCs w:val="24"/>
              </w:rPr>
              <w:t>Ketua Departemen Matematika</w:t>
            </w:r>
          </w:p>
          <w:p w14:paraId="6CE40257"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Fakultas Sains dan Teknologi</w:t>
            </w:r>
          </w:p>
          <w:p w14:paraId="023AA624"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Universitas Airlangga</w:t>
            </w:r>
          </w:p>
        </w:tc>
        <w:tc>
          <w:tcPr>
            <w:tcW w:w="4252" w:type="dxa"/>
          </w:tcPr>
          <w:p w14:paraId="1F046129"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Koordinator Program Studi</w:t>
            </w:r>
          </w:p>
          <w:p w14:paraId="06103093"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S1 Sistem Informasi</w:t>
            </w:r>
          </w:p>
          <w:p w14:paraId="3624373E"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Fakultas Sains dan Teknologi</w:t>
            </w:r>
          </w:p>
          <w:p w14:paraId="26681613"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Universitas Airlangga</w:t>
            </w:r>
          </w:p>
        </w:tc>
      </w:tr>
      <w:tr w:rsidR="002E1F55" w:rsidRPr="002E1F55" w14:paraId="7C2C19DE" w14:textId="77777777" w:rsidTr="00366C91">
        <w:trPr>
          <w:trHeight w:val="1647"/>
        </w:trPr>
        <w:tc>
          <w:tcPr>
            <w:tcW w:w="3686" w:type="dxa"/>
          </w:tcPr>
          <w:p w14:paraId="2A048B74" w14:textId="77777777" w:rsidR="002E1F55" w:rsidRPr="002E1F55" w:rsidRDefault="002E1F55" w:rsidP="002E1F55">
            <w:pPr>
              <w:jc w:val="center"/>
              <w:rPr>
                <w:rFonts w:ascii="Times New Roman" w:hAnsi="Times New Roman" w:cs="Times New Roman"/>
                <w:sz w:val="24"/>
                <w:szCs w:val="24"/>
              </w:rPr>
            </w:pPr>
          </w:p>
        </w:tc>
        <w:tc>
          <w:tcPr>
            <w:tcW w:w="4252" w:type="dxa"/>
          </w:tcPr>
          <w:p w14:paraId="0B66A748" w14:textId="77777777" w:rsidR="002E1F55" w:rsidRPr="002E1F55" w:rsidRDefault="002E1F55" w:rsidP="002E1F55">
            <w:pPr>
              <w:jc w:val="center"/>
              <w:rPr>
                <w:rFonts w:ascii="Times New Roman" w:hAnsi="Times New Roman" w:cs="Times New Roman"/>
                <w:sz w:val="24"/>
                <w:szCs w:val="24"/>
              </w:rPr>
            </w:pPr>
          </w:p>
        </w:tc>
      </w:tr>
      <w:tr w:rsidR="002E1F55" w:rsidRPr="002E1F55" w14:paraId="4CCB5E9D" w14:textId="77777777" w:rsidTr="00366C91">
        <w:tc>
          <w:tcPr>
            <w:tcW w:w="3686" w:type="dxa"/>
            <w:hideMark/>
          </w:tcPr>
          <w:p w14:paraId="42E95A00"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u w:val="single"/>
              </w:rPr>
              <w:t>Dr. Herry Suprajitno, S.Si, M.Si.</w:t>
            </w:r>
          </w:p>
          <w:p w14:paraId="0D2E91B0"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NIP. 196804041994031020</w:t>
            </w:r>
          </w:p>
        </w:tc>
        <w:tc>
          <w:tcPr>
            <w:tcW w:w="4252" w:type="dxa"/>
            <w:hideMark/>
          </w:tcPr>
          <w:p w14:paraId="4E97BEB0" w14:textId="77777777" w:rsidR="002E1F55" w:rsidRPr="002E1F55" w:rsidRDefault="002E1F55" w:rsidP="002E1F55">
            <w:pPr>
              <w:jc w:val="center"/>
              <w:rPr>
                <w:rFonts w:ascii="Times New Roman" w:eastAsia="Calibri" w:hAnsi="Times New Roman" w:cs="Times New Roman"/>
                <w:color w:val="000000"/>
                <w:sz w:val="24"/>
                <w:szCs w:val="24"/>
                <w:u w:val="single"/>
              </w:rPr>
            </w:pPr>
            <w:r w:rsidRPr="002E1F55">
              <w:rPr>
                <w:rFonts w:ascii="Times New Roman" w:eastAsia="Calibri" w:hAnsi="Times New Roman" w:cs="Times New Roman"/>
                <w:color w:val="000000"/>
                <w:sz w:val="24"/>
                <w:szCs w:val="24"/>
                <w:u w:val="single"/>
              </w:rPr>
              <w:t>Dr. Rimuljo Hendradi, S.Si., M.Si.</w:t>
            </w:r>
          </w:p>
          <w:p w14:paraId="2E7B5728"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NIP. 197102111997021001</w:t>
            </w:r>
          </w:p>
        </w:tc>
      </w:tr>
      <w:bookmarkEnd w:id="9"/>
    </w:tbl>
    <w:p w14:paraId="30F99902" w14:textId="77777777" w:rsidR="002E1F55" w:rsidRPr="002E1F55" w:rsidRDefault="002E1F55" w:rsidP="002E1F55">
      <w:pPr>
        <w:spacing w:after="0" w:line="276" w:lineRule="auto"/>
        <w:rPr>
          <w:rFonts w:ascii="Times New Roman" w:eastAsia="Arial" w:hAnsi="Times New Roman" w:cs="Times New Roman"/>
          <w:b/>
          <w:sz w:val="24"/>
          <w:szCs w:val="24"/>
          <w:lang w:val="id-ID" w:eastAsia="en-ID"/>
        </w:rPr>
      </w:pPr>
    </w:p>
    <w:p w14:paraId="0E014D21" w14:textId="77777777" w:rsidR="00CD08FC" w:rsidRPr="00CD08FC" w:rsidRDefault="00CD08FC" w:rsidP="00CD08FC">
      <w:pPr>
        <w:rPr>
          <w:lang w:val="en-US"/>
        </w:rPr>
      </w:pPr>
    </w:p>
    <w:p w14:paraId="185D555D" w14:textId="4FA08AB4" w:rsidR="00F51AA2" w:rsidRDefault="00F51AA2" w:rsidP="009453C0">
      <w:pPr>
        <w:spacing w:line="360" w:lineRule="auto"/>
        <w:jc w:val="both"/>
        <w:rPr>
          <w:rFonts w:ascii="Times New Roman" w:hAnsi="Times New Roman" w:cs="Times New Roman"/>
          <w:sz w:val="24"/>
          <w:szCs w:val="24"/>
          <w:lang w:val="en-US"/>
        </w:rPr>
      </w:pPr>
    </w:p>
    <w:p w14:paraId="51BDF012" w14:textId="517A61BF" w:rsidR="00F51AA2" w:rsidRDefault="00F51AA2" w:rsidP="00AF20C1">
      <w:pPr>
        <w:pStyle w:val="Heading1"/>
        <w:numPr>
          <w:ilvl w:val="0"/>
          <w:numId w:val="0"/>
        </w:numPr>
        <w:spacing w:line="360" w:lineRule="auto"/>
        <w:ind w:left="432" w:hanging="432"/>
        <w:jc w:val="center"/>
        <w:rPr>
          <w:lang w:val="en-US"/>
        </w:rPr>
      </w:pPr>
      <w:bookmarkStart w:id="10" w:name="_Toc149284594"/>
      <w:r>
        <w:rPr>
          <w:lang w:val="en-US"/>
        </w:rPr>
        <w:t>SURAT PERNYATAAN TENTANG ORISINALITAS</w:t>
      </w:r>
      <w:bookmarkEnd w:id="10"/>
    </w:p>
    <w:p w14:paraId="755FD5FA" w14:textId="77777777" w:rsidR="009B1E1E" w:rsidRPr="009B1E1E" w:rsidRDefault="009B1E1E" w:rsidP="00AF20C1">
      <w:pPr>
        <w:spacing w:line="360" w:lineRule="auto"/>
        <w:jc w:val="both"/>
        <w:rPr>
          <w:rFonts w:ascii="Times New Roman" w:eastAsia="Arial" w:hAnsi="Times New Roman" w:cs="Arial"/>
          <w:sz w:val="24"/>
          <w:lang w:val="en-US" w:eastAsia="en-ID"/>
        </w:rPr>
      </w:pPr>
      <w:r w:rsidRPr="009B1E1E">
        <w:rPr>
          <w:rFonts w:ascii="Times New Roman" w:eastAsia="Arial" w:hAnsi="Times New Roman" w:cs="Arial"/>
          <w:sz w:val="24"/>
          <w:lang w:val="en-US" w:eastAsia="en-ID"/>
        </w:rPr>
        <w:t xml:space="preserve">Yang </w:t>
      </w:r>
      <w:r w:rsidRPr="009B1E1E">
        <w:rPr>
          <w:rFonts w:ascii="Times New Roman" w:eastAsia="Arial" w:hAnsi="Times New Roman" w:cs="Arial"/>
          <w:sz w:val="24"/>
          <w:lang w:val="id-ID" w:eastAsia="en-ID"/>
        </w:rPr>
        <w:t>bertanda tangan di bawah ini, saya: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3"/>
        <w:gridCol w:w="318"/>
        <w:gridCol w:w="5606"/>
      </w:tblGrid>
      <w:tr w:rsidR="009B1E1E" w:rsidRPr="009B1E1E" w14:paraId="74190B25" w14:textId="77777777" w:rsidTr="00366C91">
        <w:tc>
          <w:tcPr>
            <w:tcW w:w="2013" w:type="dxa"/>
          </w:tcPr>
          <w:p w14:paraId="78A0DE64"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Nama</w:t>
            </w:r>
          </w:p>
        </w:tc>
        <w:tc>
          <w:tcPr>
            <w:tcW w:w="318" w:type="dxa"/>
          </w:tcPr>
          <w:p w14:paraId="4E809BF0"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36EB1889"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Fahmirullah Abdillah</w:t>
            </w:r>
          </w:p>
        </w:tc>
      </w:tr>
      <w:tr w:rsidR="009B1E1E" w:rsidRPr="009B1E1E" w14:paraId="12A6E69B" w14:textId="77777777" w:rsidTr="00366C91">
        <w:trPr>
          <w:trHeight w:val="444"/>
        </w:trPr>
        <w:tc>
          <w:tcPr>
            <w:tcW w:w="2013" w:type="dxa"/>
          </w:tcPr>
          <w:p w14:paraId="7FCD804D"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NIM</w:t>
            </w:r>
          </w:p>
        </w:tc>
        <w:tc>
          <w:tcPr>
            <w:tcW w:w="318" w:type="dxa"/>
          </w:tcPr>
          <w:p w14:paraId="09BFFF8A"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25BB0476"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081811633002</w:t>
            </w:r>
          </w:p>
        </w:tc>
      </w:tr>
      <w:tr w:rsidR="009B1E1E" w:rsidRPr="009B1E1E" w14:paraId="501D439D" w14:textId="77777777" w:rsidTr="00366C91">
        <w:tc>
          <w:tcPr>
            <w:tcW w:w="2013" w:type="dxa"/>
          </w:tcPr>
          <w:p w14:paraId="27E98394"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 xml:space="preserve">Program </w:t>
            </w:r>
            <w:r w:rsidRPr="009B1E1E">
              <w:rPr>
                <w:rFonts w:ascii="Times New Roman" w:hAnsi="Times New Roman" w:cs="Times New Roman"/>
                <w:sz w:val="24"/>
                <w:lang w:val="id-ID"/>
              </w:rPr>
              <w:t>Studi</w:t>
            </w:r>
          </w:p>
        </w:tc>
        <w:tc>
          <w:tcPr>
            <w:tcW w:w="318" w:type="dxa"/>
          </w:tcPr>
          <w:p w14:paraId="4469923E"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211C2752" w14:textId="77777777" w:rsidR="009B1E1E" w:rsidRPr="009B1E1E" w:rsidRDefault="009B1E1E" w:rsidP="00AF20C1">
            <w:pPr>
              <w:spacing w:line="360" w:lineRule="auto"/>
              <w:jc w:val="both"/>
              <w:rPr>
                <w:rFonts w:ascii="Times New Roman" w:hAnsi="Times New Roman" w:cs="Times New Roman"/>
                <w:sz w:val="24"/>
                <w:lang w:val="id-ID"/>
              </w:rPr>
            </w:pPr>
            <w:r w:rsidRPr="009B1E1E">
              <w:rPr>
                <w:rFonts w:ascii="Times New Roman" w:hAnsi="Times New Roman" w:cs="Times New Roman"/>
                <w:sz w:val="24"/>
                <w:lang w:val="id-ID"/>
              </w:rPr>
              <w:t>Sistem Informasi</w:t>
            </w:r>
          </w:p>
        </w:tc>
      </w:tr>
      <w:tr w:rsidR="009B1E1E" w:rsidRPr="009B1E1E" w14:paraId="41289BE6" w14:textId="77777777" w:rsidTr="00366C91">
        <w:tc>
          <w:tcPr>
            <w:tcW w:w="2013" w:type="dxa"/>
          </w:tcPr>
          <w:p w14:paraId="0DB7BB2D"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Fakultas</w:t>
            </w:r>
          </w:p>
        </w:tc>
        <w:tc>
          <w:tcPr>
            <w:tcW w:w="318" w:type="dxa"/>
          </w:tcPr>
          <w:p w14:paraId="5C94585B"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420E7EF0" w14:textId="77777777" w:rsidR="009B1E1E" w:rsidRPr="009B1E1E" w:rsidRDefault="009B1E1E" w:rsidP="00AF20C1">
            <w:pPr>
              <w:spacing w:line="360" w:lineRule="auto"/>
              <w:jc w:val="both"/>
              <w:rPr>
                <w:rFonts w:ascii="Times New Roman" w:hAnsi="Times New Roman" w:cs="Times New Roman"/>
                <w:sz w:val="24"/>
                <w:lang w:val="id-ID"/>
              </w:rPr>
            </w:pPr>
            <w:r w:rsidRPr="009B1E1E">
              <w:rPr>
                <w:rFonts w:ascii="Times New Roman" w:hAnsi="Times New Roman" w:cs="Times New Roman"/>
                <w:sz w:val="24"/>
                <w:lang w:val="id-ID"/>
              </w:rPr>
              <w:t>Sains dan Teknologi</w:t>
            </w:r>
          </w:p>
        </w:tc>
      </w:tr>
      <w:tr w:rsidR="009B1E1E" w:rsidRPr="009B1E1E" w14:paraId="62721B65" w14:textId="77777777" w:rsidTr="00366C91">
        <w:tc>
          <w:tcPr>
            <w:tcW w:w="2013" w:type="dxa"/>
          </w:tcPr>
          <w:p w14:paraId="4DF190CF"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Jenjang</w:t>
            </w:r>
          </w:p>
        </w:tc>
        <w:tc>
          <w:tcPr>
            <w:tcW w:w="318" w:type="dxa"/>
          </w:tcPr>
          <w:p w14:paraId="474D2F43"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771B03EA"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 xml:space="preserve">Sarjana </w:t>
            </w:r>
            <w:r w:rsidRPr="009B1E1E">
              <w:rPr>
                <w:rFonts w:ascii="Times New Roman" w:hAnsi="Times New Roman" w:cs="Times New Roman"/>
                <w:sz w:val="24"/>
                <w:lang w:val="en-US"/>
              </w:rPr>
              <w:t>(S1)</w:t>
            </w:r>
          </w:p>
        </w:tc>
      </w:tr>
    </w:tbl>
    <w:p w14:paraId="4E91E767" w14:textId="77777777" w:rsidR="009B1E1E" w:rsidRPr="009B1E1E" w:rsidRDefault="009B1E1E" w:rsidP="00AF20C1">
      <w:pPr>
        <w:spacing w:line="360" w:lineRule="auto"/>
        <w:jc w:val="both"/>
        <w:rPr>
          <w:rFonts w:ascii="Times New Roman" w:eastAsia="Arial" w:hAnsi="Times New Roman" w:cs="Arial"/>
          <w:sz w:val="24"/>
          <w:lang w:val="en-US" w:eastAsia="en-ID"/>
        </w:rPr>
      </w:pPr>
      <w:r w:rsidRPr="009B1E1E">
        <w:rPr>
          <w:rFonts w:ascii="Times New Roman" w:eastAsia="Arial" w:hAnsi="Times New Roman" w:cs="Arial"/>
          <w:sz w:val="24"/>
          <w:lang w:val="id-ID" w:eastAsia="en-ID"/>
        </w:rPr>
        <w:t>Menyatakan bahwa saya tidak melakukan kegiatan plagiarisme dalam penelitian skripsi saya yang berjudul:</w:t>
      </w:r>
    </w:p>
    <w:p w14:paraId="4E6741F8" w14:textId="77777777" w:rsidR="009B1E1E" w:rsidRPr="009B1E1E" w:rsidRDefault="009B1E1E" w:rsidP="009B1E1E">
      <w:pPr>
        <w:spacing w:line="360" w:lineRule="auto"/>
        <w:jc w:val="both"/>
        <w:rPr>
          <w:rFonts w:ascii="Times New Roman" w:eastAsia="Arial" w:hAnsi="Times New Roman" w:cs="Times New Roman"/>
          <w:b/>
          <w:bCs/>
          <w:sz w:val="24"/>
          <w:szCs w:val="24"/>
          <w:lang w:val="en-US" w:eastAsia="en-ID"/>
        </w:rPr>
      </w:pPr>
      <w:r w:rsidRPr="009B1E1E">
        <w:rPr>
          <w:rFonts w:ascii="Times New Roman" w:eastAsia="Arial" w:hAnsi="Times New Roman" w:cs="Arial"/>
          <w:b/>
          <w:bCs/>
          <w:sz w:val="24"/>
          <w:lang w:val="en-US" w:eastAsia="en-ID"/>
        </w:rPr>
        <w:t>“</w:t>
      </w:r>
      <w:r w:rsidRPr="009B1E1E">
        <w:rPr>
          <w:rFonts w:ascii="Times New Roman" w:eastAsia="Arial" w:hAnsi="Times New Roman" w:cs="Times New Roman"/>
          <w:b/>
          <w:bCs/>
          <w:sz w:val="24"/>
          <w:szCs w:val="24"/>
          <w:lang w:val="en-US" w:eastAsia="id-ID"/>
        </w:rPr>
        <w:t xml:space="preserve">Klasterisasi dan Geovisualisasi </w:t>
      </w:r>
      <w:r w:rsidRPr="009B1E1E">
        <w:rPr>
          <w:rFonts w:ascii="Times New Roman" w:eastAsia="Arial" w:hAnsi="Times New Roman" w:cs="Times New Roman"/>
          <w:b/>
          <w:bCs/>
          <w:i/>
          <w:iCs/>
          <w:sz w:val="24"/>
          <w:szCs w:val="24"/>
          <w:lang w:val="en-US" w:eastAsia="id-ID"/>
        </w:rPr>
        <w:t>Tweet</w:t>
      </w:r>
      <w:r w:rsidRPr="009B1E1E">
        <w:rPr>
          <w:rFonts w:ascii="Times New Roman" w:eastAsia="Arial" w:hAnsi="Times New Roman" w:cs="Times New Roman"/>
          <w:b/>
          <w:bCs/>
          <w:sz w:val="24"/>
          <w:szCs w:val="24"/>
          <w:lang w:val="en-US" w:eastAsia="id-ID"/>
        </w:rPr>
        <w:t xml:space="preserve"> Penyebaran Penyakit Menular Langsung (Studi Kasus COVID-19)</w:t>
      </w:r>
      <w:r w:rsidRPr="009B1E1E">
        <w:rPr>
          <w:rFonts w:ascii="Times New Roman" w:eastAsia="Arial" w:hAnsi="Times New Roman" w:cs="Times New Roman"/>
          <w:b/>
          <w:bCs/>
          <w:sz w:val="24"/>
          <w:szCs w:val="24"/>
          <w:lang w:val="en-US" w:eastAsia="en-ID"/>
        </w:rPr>
        <w:t>”</w:t>
      </w:r>
    </w:p>
    <w:p w14:paraId="6A5AA1FB" w14:textId="77777777" w:rsidR="009B1E1E" w:rsidRPr="009B1E1E" w:rsidRDefault="009B1E1E" w:rsidP="009B1E1E">
      <w:pPr>
        <w:spacing w:line="360" w:lineRule="auto"/>
        <w:jc w:val="both"/>
        <w:rPr>
          <w:rFonts w:ascii="Times New Roman" w:eastAsia="Arial" w:hAnsi="Times New Roman" w:cs="Arial"/>
          <w:sz w:val="24"/>
          <w:lang w:val="id-ID" w:eastAsia="en-ID"/>
        </w:rPr>
      </w:pPr>
      <w:r w:rsidRPr="009B1E1E">
        <w:rPr>
          <w:rFonts w:ascii="Times New Roman" w:eastAsia="Arial" w:hAnsi="Times New Roman" w:cs="Arial"/>
          <w:sz w:val="24"/>
          <w:lang w:val="id-ID" w:eastAsia="en-ID"/>
        </w:rPr>
        <w:t>Apabila suatu saat nanti terbukti melakukan tindakan plagiarisme, maka saya akan menerima sanksi yang telah ditetapkan.</w:t>
      </w:r>
    </w:p>
    <w:p w14:paraId="320500B0" w14:textId="77777777" w:rsidR="009B1E1E" w:rsidRPr="009B1E1E" w:rsidRDefault="009B1E1E" w:rsidP="009B1E1E">
      <w:pPr>
        <w:spacing w:line="360" w:lineRule="auto"/>
        <w:jc w:val="both"/>
        <w:rPr>
          <w:rFonts w:ascii="Times New Roman" w:eastAsia="Arial" w:hAnsi="Times New Roman" w:cs="Arial"/>
          <w:sz w:val="24"/>
          <w:lang w:val="en-US" w:eastAsia="en-ID"/>
        </w:rPr>
      </w:pPr>
      <w:r w:rsidRPr="009B1E1E">
        <w:rPr>
          <w:rFonts w:ascii="Times New Roman" w:eastAsia="Arial" w:hAnsi="Times New Roman" w:cs="Arial"/>
          <w:sz w:val="24"/>
          <w:lang w:val="id-ID" w:eastAsia="en-ID"/>
        </w:rPr>
        <w:t>Demikian surat pernyataan ini saya buat dengan sebenar-benarnya.</w:t>
      </w:r>
      <w:r w:rsidRPr="009B1E1E">
        <w:rPr>
          <w:rFonts w:ascii="Times New Roman" w:eastAsia="Arial" w:hAnsi="Times New Roman" w:cs="Arial"/>
          <w:sz w:val="24"/>
          <w:lang w:val="id-ID" w:eastAsia="id-ID"/>
        </w:rPr>
        <w:t xml:space="preserve"> </w:t>
      </w:r>
    </w:p>
    <w:p w14:paraId="04F82600" w14:textId="77777777" w:rsidR="009B1E1E" w:rsidRPr="009B1E1E" w:rsidRDefault="009B1E1E" w:rsidP="009B1E1E">
      <w:pPr>
        <w:rPr>
          <w:rFonts w:ascii="Times New Roman" w:eastAsia="Times New Roman" w:hAnsi="Times New Roman" w:cs="Times New Roman"/>
          <w:b/>
          <w:sz w:val="24"/>
          <w:szCs w:val="24"/>
          <w:lang w:val="id-ID" w:eastAsia="en-ID"/>
        </w:rPr>
      </w:pPr>
      <w:r w:rsidRPr="009B1E1E">
        <w:rPr>
          <w:rFonts w:ascii="Times New Roman" w:eastAsia="Arial" w:hAnsi="Times New Roman" w:cs="Arial"/>
          <w:noProof/>
          <w:sz w:val="24"/>
          <w:lang w:val="id-ID" w:eastAsia="id-ID"/>
        </w:rPr>
        <mc:AlternateContent>
          <mc:Choice Requires="wps">
            <w:drawing>
              <wp:anchor distT="45720" distB="45720" distL="114300" distR="114300" simplePos="0" relativeHeight="251659264" behindDoc="0" locked="0" layoutInCell="1" allowOverlap="1" wp14:anchorId="3ED67B1B" wp14:editId="453DA1FC">
                <wp:simplePos x="0" y="0"/>
                <wp:positionH relativeFrom="margin">
                  <wp:posOffset>3046095</wp:posOffset>
                </wp:positionH>
                <wp:positionV relativeFrom="paragraph">
                  <wp:posOffset>1896745</wp:posOffset>
                </wp:positionV>
                <wp:extent cx="2176780" cy="1404620"/>
                <wp:effectExtent l="0" t="0" r="0" b="0"/>
                <wp:wrapThrough wrapText="bothSides">
                  <wp:wrapPolygon edited="0">
                    <wp:start x="567" y="0"/>
                    <wp:lineTo x="567" y="21391"/>
                    <wp:lineTo x="20982" y="21391"/>
                    <wp:lineTo x="20982" y="0"/>
                    <wp:lineTo x="567" y="0"/>
                  </wp:wrapPolygon>
                </wp:wrapThrough>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6780" cy="1404620"/>
                        </a:xfrm>
                        <a:prstGeom prst="rect">
                          <a:avLst/>
                        </a:prstGeom>
                        <a:noFill/>
                        <a:ln w="9525">
                          <a:noFill/>
                          <a:miter lim="800000"/>
                          <a:headEnd/>
                          <a:tailEnd/>
                        </a:ln>
                      </wps:spPr>
                      <wps:txbx>
                        <w:txbxContent>
                          <w:p w14:paraId="5510D56D" w14:textId="77777777" w:rsidR="006C5A22" w:rsidRPr="007E68CB" w:rsidRDefault="006C5A22" w:rsidP="009B1E1E">
                            <w:pPr>
                              <w:rPr>
                                <w:rFonts w:ascii="Times New Roman" w:hAnsi="Times New Roman" w:cs="Times New Roman"/>
                                <w:sz w:val="24"/>
                                <w:szCs w:val="24"/>
                              </w:rPr>
                            </w:pPr>
                            <w:r w:rsidRPr="007E68CB">
                              <w:rPr>
                                <w:rFonts w:ascii="Times New Roman" w:hAnsi="Times New Roman" w:cs="Times New Roman"/>
                                <w:sz w:val="24"/>
                                <w:szCs w:val="24"/>
                              </w:rPr>
                              <w:t xml:space="preserve">Surabaya, </w:t>
                            </w:r>
                            <w:r w:rsidRPr="007E68CB">
                              <w:rPr>
                                <w:rFonts w:ascii="Times New Roman" w:hAnsi="Times New Roman" w:cs="Times New Roman"/>
                                <w:sz w:val="24"/>
                                <w:szCs w:val="24"/>
                                <w:lang w:val="en-US"/>
                              </w:rPr>
                              <w:t>3</w:t>
                            </w:r>
                            <w:r w:rsidRPr="007E68CB">
                              <w:rPr>
                                <w:rFonts w:ascii="Times New Roman" w:hAnsi="Times New Roman" w:cs="Times New Roman"/>
                                <w:sz w:val="24"/>
                                <w:szCs w:val="24"/>
                              </w:rPr>
                              <w:t xml:space="preserve"> </w:t>
                            </w:r>
                            <w:r w:rsidRPr="007E68CB">
                              <w:rPr>
                                <w:rFonts w:ascii="Times New Roman" w:hAnsi="Times New Roman" w:cs="Times New Roman"/>
                                <w:sz w:val="24"/>
                                <w:szCs w:val="24"/>
                                <w:lang w:val="en-US"/>
                              </w:rPr>
                              <w:t xml:space="preserve">Juli </w:t>
                            </w:r>
                            <w:r w:rsidRPr="007E68CB">
                              <w:rPr>
                                <w:rFonts w:ascii="Times New Roman" w:hAnsi="Times New Roman" w:cs="Times New Roman"/>
                                <w:sz w:val="24"/>
                                <w:szCs w:val="24"/>
                              </w:rPr>
                              <w:t>2023</w:t>
                            </w:r>
                          </w:p>
                          <w:p w14:paraId="01D88EDE" w14:textId="77777777" w:rsidR="006C5A22" w:rsidRPr="007E68CB" w:rsidRDefault="006C5A22" w:rsidP="009B1E1E">
                            <w:pPr>
                              <w:rPr>
                                <w:rFonts w:ascii="Times New Roman" w:hAnsi="Times New Roman" w:cs="Times New Roman"/>
                                <w:sz w:val="24"/>
                                <w:szCs w:val="24"/>
                              </w:rPr>
                            </w:pPr>
                          </w:p>
                          <w:p w14:paraId="6BED8D13" w14:textId="77777777" w:rsidR="006C5A22" w:rsidRPr="007E68CB" w:rsidRDefault="006C5A22" w:rsidP="009B1E1E">
                            <w:pPr>
                              <w:rPr>
                                <w:rFonts w:ascii="Times New Roman" w:hAnsi="Times New Roman" w:cs="Times New Roman"/>
                                <w:sz w:val="24"/>
                                <w:szCs w:val="24"/>
                              </w:rPr>
                            </w:pPr>
                          </w:p>
                          <w:p w14:paraId="1349F51D" w14:textId="77777777" w:rsidR="006C5A22" w:rsidRPr="007E68CB" w:rsidRDefault="006C5A22" w:rsidP="009B1E1E">
                            <w:pPr>
                              <w:rPr>
                                <w:rFonts w:ascii="Times New Roman" w:hAnsi="Times New Roman" w:cs="Times New Roman"/>
                                <w:sz w:val="24"/>
                                <w:szCs w:val="24"/>
                              </w:rPr>
                            </w:pPr>
                          </w:p>
                          <w:p w14:paraId="174D109C" w14:textId="77777777" w:rsidR="006C5A22" w:rsidRPr="007E68CB" w:rsidRDefault="006C5A22" w:rsidP="009B1E1E">
                            <w:pPr>
                              <w:spacing w:line="240" w:lineRule="auto"/>
                              <w:rPr>
                                <w:rFonts w:ascii="Times New Roman" w:hAnsi="Times New Roman" w:cs="Times New Roman"/>
                                <w:sz w:val="24"/>
                                <w:szCs w:val="24"/>
                                <w:lang w:val="en-US"/>
                              </w:rPr>
                            </w:pPr>
                            <w:r w:rsidRPr="007E68CB">
                              <w:rPr>
                                <w:rFonts w:ascii="Times New Roman" w:hAnsi="Times New Roman" w:cs="Times New Roman"/>
                                <w:sz w:val="24"/>
                                <w:szCs w:val="24"/>
                                <w:lang w:val="en-US"/>
                              </w:rPr>
                              <w:t>Fahmirullah Abdillah</w:t>
                            </w:r>
                          </w:p>
                          <w:p w14:paraId="0282F78F" w14:textId="77777777" w:rsidR="006C5A22" w:rsidRPr="007E68CB" w:rsidRDefault="006C5A22" w:rsidP="009B1E1E">
                            <w:pPr>
                              <w:rPr>
                                <w:rFonts w:ascii="Times New Roman" w:hAnsi="Times New Roman" w:cs="Times New Roman"/>
                                <w:sz w:val="24"/>
                                <w:szCs w:val="24"/>
                                <w:lang w:val="en-US"/>
                              </w:rPr>
                            </w:pPr>
                            <w:r w:rsidRPr="007E68CB">
                              <w:rPr>
                                <w:rFonts w:ascii="Times New Roman" w:hAnsi="Times New Roman" w:cs="Times New Roman"/>
                                <w:sz w:val="24"/>
                                <w:szCs w:val="24"/>
                              </w:rPr>
                              <w:t>NIM.</w:t>
                            </w:r>
                            <w:r w:rsidRPr="007E68CB">
                              <w:rPr>
                                <w:rFonts w:ascii="Times New Roman" w:hAnsi="Times New Roman" w:cs="Times New Roman"/>
                                <w:sz w:val="24"/>
                                <w:szCs w:val="24"/>
                                <w:lang w:val="en-US"/>
                              </w:rPr>
                              <w:t xml:space="preserve"> </w:t>
                            </w:r>
                            <w:r w:rsidRPr="007E68CB">
                              <w:rPr>
                                <w:rFonts w:ascii="Times New Roman" w:hAnsi="Times New Roman" w:cs="Times New Roman"/>
                                <w:sz w:val="24"/>
                                <w:szCs w:val="24"/>
                              </w:rPr>
                              <w:t>0818116330</w:t>
                            </w:r>
                            <w:r w:rsidRPr="007E68CB">
                              <w:rPr>
                                <w:rFonts w:ascii="Times New Roman" w:hAnsi="Times New Roman" w:cs="Times New Roman"/>
                                <w:sz w:val="24"/>
                                <w:szCs w:val="24"/>
                                <w:lang w:val="en-US"/>
                              </w:rPr>
                              <w:t>02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ED67B1B" id="_x0000_t202" coordsize="21600,21600" o:spt="202" path="m,l,21600r21600,l21600,xe">
                <v:stroke joinstyle="miter"/>
                <v:path gradientshapeok="t" o:connecttype="rect"/>
              </v:shapetype>
              <v:shape id="Text Box 55" o:spid="_x0000_s1026" type="#_x0000_t202" style="position:absolute;margin-left:239.85pt;margin-top:149.35pt;width:171.4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" filled="f" stroked="f">
                <v:textbox style="mso-fit-shape-to-text:t">
                  <w:txbxContent>
                    <w:p w14:paraId="5510D56D" w14:textId="77777777" w:rsidR="006C5A22" w:rsidRPr="007E68CB" w:rsidRDefault="006C5A22" w:rsidP="009B1E1E">
                      <w:pPr>
                        <w:rPr>
                          <w:rFonts w:ascii="Times New Roman" w:hAnsi="Times New Roman" w:cs="Times New Roman"/>
                          <w:sz w:val="24"/>
                          <w:szCs w:val="24"/>
                        </w:rPr>
                      </w:pPr>
                      <w:r w:rsidRPr="007E68CB">
                        <w:rPr>
                          <w:rFonts w:ascii="Times New Roman" w:hAnsi="Times New Roman" w:cs="Times New Roman"/>
                          <w:sz w:val="24"/>
                          <w:szCs w:val="24"/>
                        </w:rPr>
                        <w:t xml:space="preserve">Surabaya, </w:t>
                      </w:r>
                      <w:r w:rsidRPr="007E68CB">
                        <w:rPr>
                          <w:rFonts w:ascii="Times New Roman" w:hAnsi="Times New Roman" w:cs="Times New Roman"/>
                          <w:sz w:val="24"/>
                          <w:szCs w:val="24"/>
                          <w:lang w:val="en-US"/>
                        </w:rPr>
                        <w:t>3</w:t>
                      </w:r>
                      <w:r w:rsidRPr="007E68CB">
                        <w:rPr>
                          <w:rFonts w:ascii="Times New Roman" w:hAnsi="Times New Roman" w:cs="Times New Roman"/>
                          <w:sz w:val="24"/>
                          <w:szCs w:val="24"/>
                        </w:rPr>
                        <w:t xml:space="preserve"> </w:t>
                      </w:r>
                      <w:r w:rsidRPr="007E68CB">
                        <w:rPr>
                          <w:rFonts w:ascii="Times New Roman" w:hAnsi="Times New Roman" w:cs="Times New Roman"/>
                          <w:sz w:val="24"/>
                          <w:szCs w:val="24"/>
                          <w:lang w:val="en-US"/>
                        </w:rPr>
                        <w:t xml:space="preserve">Juli </w:t>
                      </w:r>
                      <w:r w:rsidRPr="007E68CB">
                        <w:rPr>
                          <w:rFonts w:ascii="Times New Roman" w:hAnsi="Times New Roman" w:cs="Times New Roman"/>
                          <w:sz w:val="24"/>
                          <w:szCs w:val="24"/>
                        </w:rPr>
                        <w:t>2023</w:t>
                      </w:r>
                    </w:p>
                    <w:p w14:paraId="01D88EDE" w14:textId="77777777" w:rsidR="006C5A22" w:rsidRPr="007E68CB" w:rsidRDefault="006C5A22" w:rsidP="009B1E1E">
                      <w:pPr>
                        <w:rPr>
                          <w:rFonts w:ascii="Times New Roman" w:hAnsi="Times New Roman" w:cs="Times New Roman"/>
                          <w:sz w:val="24"/>
                          <w:szCs w:val="24"/>
                        </w:rPr>
                      </w:pPr>
                    </w:p>
                    <w:p w14:paraId="6BED8D13" w14:textId="77777777" w:rsidR="006C5A22" w:rsidRPr="007E68CB" w:rsidRDefault="006C5A22" w:rsidP="009B1E1E">
                      <w:pPr>
                        <w:rPr>
                          <w:rFonts w:ascii="Times New Roman" w:hAnsi="Times New Roman" w:cs="Times New Roman"/>
                          <w:sz w:val="24"/>
                          <w:szCs w:val="24"/>
                        </w:rPr>
                      </w:pPr>
                    </w:p>
                    <w:p w14:paraId="1349F51D" w14:textId="77777777" w:rsidR="006C5A22" w:rsidRPr="007E68CB" w:rsidRDefault="006C5A22" w:rsidP="009B1E1E">
                      <w:pPr>
                        <w:rPr>
                          <w:rFonts w:ascii="Times New Roman" w:hAnsi="Times New Roman" w:cs="Times New Roman"/>
                          <w:sz w:val="24"/>
                          <w:szCs w:val="24"/>
                        </w:rPr>
                      </w:pPr>
                    </w:p>
                    <w:p w14:paraId="174D109C" w14:textId="77777777" w:rsidR="006C5A22" w:rsidRPr="007E68CB" w:rsidRDefault="006C5A22" w:rsidP="009B1E1E">
                      <w:pPr>
                        <w:spacing w:line="240" w:lineRule="auto"/>
                        <w:rPr>
                          <w:rFonts w:ascii="Times New Roman" w:hAnsi="Times New Roman" w:cs="Times New Roman"/>
                          <w:sz w:val="24"/>
                          <w:szCs w:val="24"/>
                          <w:lang w:val="en-US"/>
                        </w:rPr>
                      </w:pPr>
                      <w:r w:rsidRPr="007E68CB">
                        <w:rPr>
                          <w:rFonts w:ascii="Times New Roman" w:hAnsi="Times New Roman" w:cs="Times New Roman"/>
                          <w:sz w:val="24"/>
                          <w:szCs w:val="24"/>
                          <w:lang w:val="en-US"/>
                        </w:rPr>
                        <w:t>Fahmirullah Abdillah</w:t>
                      </w:r>
                    </w:p>
                    <w:p w14:paraId="0282F78F" w14:textId="77777777" w:rsidR="006C5A22" w:rsidRPr="007E68CB" w:rsidRDefault="006C5A22" w:rsidP="009B1E1E">
                      <w:pPr>
                        <w:rPr>
                          <w:rFonts w:ascii="Times New Roman" w:hAnsi="Times New Roman" w:cs="Times New Roman"/>
                          <w:sz w:val="24"/>
                          <w:szCs w:val="24"/>
                          <w:lang w:val="en-US"/>
                        </w:rPr>
                      </w:pPr>
                      <w:r w:rsidRPr="007E68CB">
                        <w:rPr>
                          <w:rFonts w:ascii="Times New Roman" w:hAnsi="Times New Roman" w:cs="Times New Roman"/>
                          <w:sz w:val="24"/>
                          <w:szCs w:val="24"/>
                        </w:rPr>
                        <w:t>NIM.</w:t>
                      </w:r>
                      <w:r w:rsidRPr="007E68CB">
                        <w:rPr>
                          <w:rFonts w:ascii="Times New Roman" w:hAnsi="Times New Roman" w:cs="Times New Roman"/>
                          <w:sz w:val="24"/>
                          <w:szCs w:val="24"/>
                          <w:lang w:val="en-US"/>
                        </w:rPr>
                        <w:t xml:space="preserve"> </w:t>
                      </w:r>
                      <w:r w:rsidRPr="007E68CB">
                        <w:rPr>
                          <w:rFonts w:ascii="Times New Roman" w:hAnsi="Times New Roman" w:cs="Times New Roman"/>
                          <w:sz w:val="24"/>
                          <w:szCs w:val="24"/>
                        </w:rPr>
                        <w:t>0818116330</w:t>
                      </w:r>
                      <w:r w:rsidRPr="007E68CB">
                        <w:rPr>
                          <w:rFonts w:ascii="Times New Roman" w:hAnsi="Times New Roman" w:cs="Times New Roman"/>
                          <w:sz w:val="24"/>
                          <w:szCs w:val="24"/>
                          <w:lang w:val="en-US"/>
                        </w:rPr>
                        <w:t>02</w:t>
                      </w:r>
                    </w:p>
                  </w:txbxContent>
                </v:textbox>
                <w10:wrap type="through" anchorx="margin"/>
              </v:shape>
            </w:pict>
          </mc:Fallback>
        </mc:AlternateContent>
      </w:r>
      <w:r w:rsidRPr="009B1E1E">
        <w:rPr>
          <w:rFonts w:ascii="Times New Roman" w:eastAsia="Arial" w:hAnsi="Times New Roman" w:cs="Times New Roman"/>
          <w:b/>
          <w:sz w:val="24"/>
          <w:szCs w:val="24"/>
          <w:lang w:val="id-ID" w:eastAsia="en-ID"/>
        </w:rPr>
        <w:br w:type="page"/>
      </w:r>
    </w:p>
    <w:p w14:paraId="5B74C477" w14:textId="1E4A2B0D" w:rsidR="00F51AA2" w:rsidRDefault="00F51AA2" w:rsidP="00DE5688">
      <w:pPr>
        <w:pStyle w:val="Heading1"/>
        <w:numPr>
          <w:ilvl w:val="0"/>
          <w:numId w:val="0"/>
        </w:numPr>
        <w:spacing w:line="360" w:lineRule="auto"/>
        <w:ind w:left="432" w:hanging="432"/>
        <w:jc w:val="center"/>
        <w:rPr>
          <w:lang w:val="en-US"/>
        </w:rPr>
      </w:pPr>
      <w:bookmarkStart w:id="11" w:name="_Toc149284595"/>
      <w:r>
        <w:rPr>
          <w:lang w:val="en-US"/>
        </w:rPr>
        <w:lastRenderedPageBreak/>
        <w:t>PEDOMAN PENGGUNAAN SKRIPSI</w:t>
      </w:r>
      <w:bookmarkEnd w:id="11"/>
    </w:p>
    <w:p w14:paraId="310E5F3A" w14:textId="77777777" w:rsidR="00DE5688" w:rsidRDefault="00DE5688" w:rsidP="00DE5688">
      <w:pPr>
        <w:spacing w:after="0" w:line="360" w:lineRule="auto"/>
        <w:ind w:firstLine="432"/>
        <w:jc w:val="both"/>
        <w:rPr>
          <w:rFonts w:ascii="Times New Roman" w:eastAsia="Arial" w:hAnsi="Times New Roman" w:cs="Times New Roman"/>
          <w:sz w:val="24"/>
          <w:szCs w:val="24"/>
          <w:lang w:val="id" w:eastAsia="en-ID"/>
        </w:rPr>
      </w:pPr>
    </w:p>
    <w:p w14:paraId="771C96D8" w14:textId="3A7EE470" w:rsidR="00DE5688" w:rsidRPr="00DE5688" w:rsidRDefault="00DE5688" w:rsidP="00DE5688">
      <w:pPr>
        <w:spacing w:after="0" w:line="360" w:lineRule="auto"/>
        <w:ind w:firstLine="432"/>
        <w:jc w:val="both"/>
        <w:rPr>
          <w:rFonts w:ascii="Times New Roman" w:eastAsia="Arial" w:hAnsi="Times New Roman" w:cs="Times New Roman"/>
          <w:sz w:val="24"/>
          <w:szCs w:val="24"/>
          <w:lang w:val="id" w:eastAsia="en-ID"/>
        </w:rPr>
      </w:pPr>
      <w:r w:rsidRPr="00DE5688">
        <w:rPr>
          <w:rFonts w:ascii="Times New Roman" w:eastAsia="Arial" w:hAnsi="Times New Roman" w:cs="Times New Roman"/>
          <w:sz w:val="24"/>
          <w:szCs w:val="24"/>
          <w:lang w:val="id" w:eastAsia="en-ID"/>
        </w:rPr>
        <w:t>Skripsi ini tidak dipublikasikan, namun tersedia di perpustakaan dalam lingkungan Universitas Airlanga, diperkenankan untuk dipakai sebagai referensi kepustakaan, tetapi pengutipan harus seizin penyusun dan harus menyebutkan sumbernya sesuai kebiasaan ilmiah.</w:t>
      </w:r>
    </w:p>
    <w:p w14:paraId="1ED3C3A6" w14:textId="77777777" w:rsidR="00DE5688" w:rsidRPr="00DE5688" w:rsidRDefault="00DE5688" w:rsidP="00DE5688">
      <w:pPr>
        <w:spacing w:after="0" w:line="360" w:lineRule="auto"/>
        <w:ind w:firstLine="432"/>
        <w:jc w:val="both"/>
        <w:rPr>
          <w:rFonts w:ascii="Times New Roman" w:eastAsia="Arial" w:hAnsi="Times New Roman" w:cs="Times New Roman"/>
          <w:sz w:val="24"/>
          <w:szCs w:val="24"/>
          <w:lang w:val="id" w:eastAsia="en-ID"/>
        </w:rPr>
      </w:pPr>
    </w:p>
    <w:p w14:paraId="3D056F6D" w14:textId="77777777" w:rsidR="00DE5688" w:rsidRPr="00DE5688" w:rsidRDefault="00DE5688" w:rsidP="00DE5688">
      <w:pPr>
        <w:spacing w:after="0" w:line="360" w:lineRule="auto"/>
        <w:jc w:val="center"/>
        <w:rPr>
          <w:rFonts w:ascii="Times New Roman" w:eastAsia="Arial" w:hAnsi="Times New Roman" w:cs="Arial"/>
          <w:sz w:val="24"/>
          <w:lang w:val="en-US" w:eastAsia="en-ID"/>
        </w:rPr>
      </w:pPr>
      <w:r w:rsidRPr="00DE5688">
        <w:rPr>
          <w:rFonts w:ascii="Times New Roman" w:eastAsia="Arial" w:hAnsi="Times New Roman" w:cs="Times New Roman"/>
          <w:b/>
          <w:sz w:val="24"/>
          <w:szCs w:val="24"/>
          <w:lang w:val="id" w:eastAsia="en-ID"/>
        </w:rPr>
        <w:t>Dokumen skripsi ini merupakan hak milik Universitas Airlangga</w:t>
      </w:r>
    </w:p>
    <w:p w14:paraId="1E625D41" w14:textId="3EA03DB0" w:rsidR="00F51AA2" w:rsidRDefault="00F51AA2" w:rsidP="009453C0">
      <w:pPr>
        <w:spacing w:line="360" w:lineRule="auto"/>
        <w:jc w:val="both"/>
        <w:rPr>
          <w:rFonts w:ascii="Times New Roman" w:hAnsi="Times New Roman" w:cs="Times New Roman"/>
          <w:sz w:val="24"/>
          <w:szCs w:val="24"/>
          <w:lang w:val="en-US"/>
        </w:rPr>
      </w:pPr>
    </w:p>
    <w:p w14:paraId="246B4FD2" w14:textId="43E1FEAF" w:rsidR="00F51AA2" w:rsidRDefault="00F51AA2" w:rsidP="009453C0">
      <w:pPr>
        <w:spacing w:line="360" w:lineRule="auto"/>
        <w:jc w:val="both"/>
        <w:rPr>
          <w:rFonts w:ascii="Times New Roman" w:hAnsi="Times New Roman" w:cs="Times New Roman"/>
          <w:sz w:val="24"/>
          <w:szCs w:val="24"/>
          <w:lang w:val="en-US"/>
        </w:rPr>
      </w:pPr>
    </w:p>
    <w:p w14:paraId="4FF45FC8" w14:textId="68292BCE"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E826C0F" w14:textId="4E8854D0" w:rsidR="00F51AA2" w:rsidRDefault="00F51AA2" w:rsidP="00CD4950">
      <w:pPr>
        <w:pStyle w:val="Heading1"/>
        <w:numPr>
          <w:ilvl w:val="0"/>
          <w:numId w:val="0"/>
        </w:numPr>
        <w:spacing w:line="360" w:lineRule="auto"/>
        <w:ind w:left="432" w:hanging="432"/>
        <w:rPr>
          <w:lang w:val="en-US"/>
        </w:rPr>
      </w:pPr>
      <w:bookmarkStart w:id="12" w:name="_Toc149284596"/>
      <w:r>
        <w:rPr>
          <w:lang w:val="en-US"/>
        </w:rPr>
        <w:lastRenderedPageBreak/>
        <w:t>KATA PENGANTAR</w:t>
      </w:r>
      <w:bookmarkEnd w:id="12"/>
    </w:p>
    <w:p w14:paraId="753C8637" w14:textId="77777777" w:rsidR="00CD4950" w:rsidRPr="00CD4950" w:rsidRDefault="00CD4950" w:rsidP="00CD4950">
      <w:pPr>
        <w:spacing w:line="360" w:lineRule="auto"/>
        <w:ind w:firstLine="720"/>
        <w:jc w:val="both"/>
        <w:rPr>
          <w:rFonts w:ascii="Times New Roman" w:eastAsia="Arial" w:hAnsi="Times New Roman" w:cs="Arial"/>
          <w:sz w:val="24"/>
          <w:lang w:val="en-US" w:eastAsia="en-ID"/>
        </w:rPr>
      </w:pPr>
      <w:r w:rsidRPr="00CD4950">
        <w:rPr>
          <w:rFonts w:ascii="Times New Roman" w:eastAsia="Arial" w:hAnsi="Times New Roman" w:cs="Arial"/>
          <w:sz w:val="24"/>
          <w:lang w:val="id-ID" w:eastAsia="en-ID"/>
        </w:rPr>
        <w:t xml:space="preserve">Puji syukur penulis ucapkan atas kehadirat Tuhan Yang Maha Esa karena telah memberikan rahmat dan karunia-Nya sehingga penulis dapat menyelesaikan penyusunan skripsi </w:t>
      </w:r>
      <w:r w:rsidRPr="00CD4950">
        <w:rPr>
          <w:rFonts w:ascii="Times New Roman" w:eastAsia="Arial" w:hAnsi="Times New Roman" w:cs="Arial"/>
          <w:sz w:val="24"/>
          <w:lang w:val="en-US" w:eastAsia="en-ID"/>
        </w:rPr>
        <w:t xml:space="preserve">yang </w:t>
      </w:r>
      <w:r w:rsidRPr="00CD4950">
        <w:rPr>
          <w:rFonts w:ascii="Times New Roman" w:eastAsia="Arial" w:hAnsi="Times New Roman" w:cs="Arial"/>
          <w:sz w:val="24"/>
          <w:lang w:val="id-ID" w:eastAsia="en-ID"/>
        </w:rPr>
        <w:t xml:space="preserve">berjudul </w:t>
      </w:r>
      <w:r w:rsidRPr="00CD4950">
        <w:rPr>
          <w:rFonts w:ascii="Times New Roman" w:eastAsia="Arial" w:hAnsi="Times New Roman" w:cs="Arial"/>
          <w:b/>
          <w:sz w:val="24"/>
          <w:szCs w:val="24"/>
          <w:lang w:val="en-US" w:eastAsia="id-ID"/>
        </w:rPr>
        <w:t xml:space="preserve">Klasterisasi dan Geovisualisasi </w:t>
      </w:r>
      <w:r w:rsidRPr="00CD4950">
        <w:rPr>
          <w:rFonts w:ascii="Times New Roman" w:eastAsia="Arial" w:hAnsi="Times New Roman" w:cs="Arial"/>
          <w:b/>
          <w:i/>
          <w:iCs/>
          <w:sz w:val="24"/>
          <w:szCs w:val="24"/>
          <w:lang w:val="en-US" w:eastAsia="id-ID"/>
        </w:rPr>
        <w:t xml:space="preserve">Tweet </w:t>
      </w:r>
      <w:r w:rsidRPr="00CD4950">
        <w:rPr>
          <w:rFonts w:ascii="Times New Roman" w:eastAsia="Arial" w:hAnsi="Times New Roman" w:cs="Arial"/>
          <w:b/>
          <w:sz w:val="24"/>
          <w:szCs w:val="24"/>
          <w:lang w:val="en-US" w:eastAsia="id-ID"/>
        </w:rPr>
        <w:t>Penyebaran Penyakit Menular Langsung (Studi Kasus COVID-19)</w:t>
      </w:r>
      <w:r w:rsidRPr="00CD4950">
        <w:rPr>
          <w:rFonts w:ascii="Times New Roman" w:eastAsia="Arial" w:hAnsi="Times New Roman" w:cs="Arial"/>
          <w:sz w:val="24"/>
          <w:lang w:val="en-US" w:eastAsia="en-ID"/>
        </w:rPr>
        <w:t>.</w:t>
      </w:r>
    </w:p>
    <w:p w14:paraId="2DF5D901" w14:textId="77777777" w:rsidR="00CD4950" w:rsidRPr="00CD4950" w:rsidRDefault="00CD4950" w:rsidP="00CD4950">
      <w:pPr>
        <w:spacing w:line="360" w:lineRule="auto"/>
        <w:ind w:firstLine="720"/>
        <w:jc w:val="both"/>
        <w:rPr>
          <w:rFonts w:ascii="Times New Roman" w:eastAsia="Arial" w:hAnsi="Times New Roman" w:cs="Arial"/>
          <w:sz w:val="24"/>
          <w:lang w:val="en-US" w:eastAsia="en-ID"/>
        </w:rPr>
      </w:pPr>
      <w:r w:rsidRPr="00CD4950">
        <w:rPr>
          <w:rFonts w:ascii="Times New Roman" w:eastAsia="Arial" w:hAnsi="Times New Roman" w:cs="Arial"/>
          <w:sz w:val="24"/>
          <w:lang w:val="id-ID" w:eastAsia="en-ID"/>
        </w:rPr>
        <w:t>Ucapan terima kasih dari penulis kepada seluruh pihak yang telah membantu dan mendukung dalam pengerjaan skripsi ini hingga dapat terselesaikan dengan baik</w:t>
      </w:r>
      <w:r w:rsidRPr="00CD4950">
        <w:rPr>
          <w:rFonts w:ascii="Times New Roman" w:eastAsia="Arial" w:hAnsi="Times New Roman" w:cs="Arial"/>
          <w:sz w:val="24"/>
          <w:lang w:val="en-US" w:eastAsia="en-ID"/>
        </w:rPr>
        <w:t>. S</w:t>
      </w:r>
      <w:r w:rsidRPr="00CD4950">
        <w:rPr>
          <w:rFonts w:ascii="Times New Roman" w:eastAsia="Arial" w:hAnsi="Times New Roman" w:cs="Arial"/>
          <w:sz w:val="24"/>
          <w:lang w:val="id-ID" w:eastAsia="en-ID"/>
        </w:rPr>
        <w:t xml:space="preserve">kripsi ini tidak akan terselesaikan tanpa bantuan dan dukungan dari </w:t>
      </w:r>
      <w:r w:rsidRPr="00CD4950">
        <w:rPr>
          <w:rFonts w:ascii="Times New Roman" w:eastAsia="Arial" w:hAnsi="Times New Roman" w:cs="Arial"/>
          <w:sz w:val="24"/>
          <w:lang w:val="en-US" w:eastAsia="en-ID"/>
        </w:rPr>
        <w:t xml:space="preserve">seluruh </w:t>
      </w:r>
      <w:r w:rsidRPr="00CD4950">
        <w:rPr>
          <w:rFonts w:ascii="Times New Roman" w:eastAsia="Arial" w:hAnsi="Times New Roman" w:cs="Arial"/>
          <w:sz w:val="24"/>
          <w:lang w:val="id-ID" w:eastAsia="en-ID"/>
        </w:rPr>
        <w:t>pihak yang terlibat.</w:t>
      </w:r>
      <w:r w:rsidRPr="00CD4950">
        <w:rPr>
          <w:rFonts w:ascii="Times New Roman" w:eastAsia="Arial" w:hAnsi="Times New Roman" w:cs="Arial"/>
          <w:sz w:val="24"/>
          <w:lang w:val="en-US" w:eastAsia="en-ID"/>
        </w:rPr>
        <w:t xml:space="preserve"> Ucapan tersebut ditujukan oleh penyusun kepada:</w:t>
      </w:r>
    </w:p>
    <w:p w14:paraId="4B92B9EE"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Allah SWT yang senantiasa meberikan segala rahmat, hidayah, dan karunia-Nya serta Rasulullah SAW yang selalu menjadi panutan dan suri tauladan terbaik bagi penulis sehingga penulisan skripsi ini dapat terselesaikan.</w:t>
      </w:r>
    </w:p>
    <w:p w14:paraId="56F3ACA3"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Ibu Retno Setiasih dan Bapak Abdul Kodir selaku orang tua penulis yang senantiasa memberikan doa dan dukungan dalam bentuk apa pun sehingga penulis dapat menyelesaikan penulisan skripsi ini.</w:t>
      </w:r>
    </w:p>
    <w:p w14:paraId="5D32C680"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Mas Faizal dan Mbak Richa selaku kakak dan </w:t>
      </w:r>
      <w:r w:rsidRPr="00CD4950">
        <w:rPr>
          <w:rFonts w:ascii="Times New Roman" w:eastAsia="Arial" w:hAnsi="Times New Roman" w:cs="Arial"/>
          <w:sz w:val="24"/>
          <w:lang w:val="id-ID" w:eastAsia="en-ID"/>
        </w:rPr>
        <w:t xml:space="preserve">kakak </w:t>
      </w:r>
      <w:r w:rsidRPr="00CD4950">
        <w:rPr>
          <w:rFonts w:ascii="Times New Roman" w:eastAsia="Arial" w:hAnsi="Times New Roman" w:cs="Arial"/>
          <w:sz w:val="24"/>
          <w:lang w:val="en-US" w:eastAsia="en-ID"/>
        </w:rPr>
        <w:t>ipar penulis yang senantiasa memberikan doa dan dukungan teknis maupun moril sehingga penulis dapat menyelesaikan penulisan skripsi ini.</w:t>
      </w:r>
    </w:p>
    <w:p w14:paraId="7FF5FBCE"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Ira Puspitasari, S.T., M.T., Ph.D., selaku dosen wali sekaligus dosen pembimbing I yang senantiasa sabar membimbing, membantu, menyarankan, dan memberi ilmu selama proses penulisan skripsi ini dimulai hingga selesai.</w:t>
      </w:r>
    </w:p>
    <w:p w14:paraId="1ACA0FD7"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Drs. Eto Wuryanto, DEA, selaku dosen pembimbing II yang senantiasa membimbing, membantu, menyarankan, dan memberi ilmu selama proses penulisan skripsi ini dimulai hingga selesai.</w:t>
      </w:r>
    </w:p>
    <w:p w14:paraId="54CE6446"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Dr. Rimuljo Hendradi, S.Si., M.Si., selaku </w:t>
      </w:r>
      <w:r w:rsidRPr="00CD4950">
        <w:rPr>
          <w:rFonts w:ascii="Times New Roman" w:eastAsia="Arial" w:hAnsi="Times New Roman" w:cs="Arial"/>
          <w:sz w:val="24"/>
          <w:lang w:val="id-ID" w:eastAsia="en-ID"/>
        </w:rPr>
        <w:t xml:space="preserve">Koprodi Sistem Informasi dan segenap dosen dan karyawan Prodi </w:t>
      </w:r>
      <w:r w:rsidRPr="00CD4950">
        <w:rPr>
          <w:rFonts w:ascii="Times New Roman" w:eastAsia="Arial" w:hAnsi="Times New Roman" w:cs="Arial"/>
          <w:sz w:val="24"/>
          <w:lang w:val="en-US" w:eastAsia="en-ID"/>
        </w:rPr>
        <w:t xml:space="preserve">yang senantiasa memberikan dukungan moral dan </w:t>
      </w:r>
      <w:r w:rsidRPr="00CD4950">
        <w:rPr>
          <w:rFonts w:ascii="Times New Roman" w:eastAsia="Arial" w:hAnsi="Times New Roman" w:cs="Arial"/>
          <w:sz w:val="24"/>
          <w:lang w:val="id-ID" w:eastAsia="en-ID"/>
        </w:rPr>
        <w:t xml:space="preserve">teknis </w:t>
      </w:r>
      <w:r w:rsidRPr="00CD4950">
        <w:rPr>
          <w:rFonts w:ascii="Times New Roman" w:eastAsia="Arial" w:hAnsi="Times New Roman" w:cs="Arial"/>
          <w:sz w:val="24"/>
          <w:lang w:val="en-US" w:eastAsia="en-ID"/>
        </w:rPr>
        <w:t>dalam membimbing penulis selama masa perkuliahan hingga skripsi ini selesai.</w:t>
      </w:r>
    </w:p>
    <w:p w14:paraId="0CE9C1FA"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lastRenderedPageBreak/>
        <w:t xml:space="preserve">Dara Ninggar selaku </w:t>
      </w:r>
      <w:r w:rsidRPr="00CD4950">
        <w:rPr>
          <w:rFonts w:ascii="Times New Roman" w:eastAsia="Arial" w:hAnsi="Times New Roman" w:cs="Arial"/>
          <w:i/>
          <w:iCs/>
          <w:sz w:val="24"/>
          <w:lang w:val="en-US" w:eastAsia="en-ID"/>
        </w:rPr>
        <w:t>support</w:t>
      </w:r>
      <w:r w:rsidRPr="00CD4950">
        <w:rPr>
          <w:rFonts w:ascii="Times New Roman" w:eastAsia="Arial" w:hAnsi="Times New Roman" w:cs="Arial"/>
          <w:sz w:val="24"/>
          <w:lang w:val="en-US" w:eastAsia="en-ID"/>
        </w:rPr>
        <w:t xml:space="preserve"> </w:t>
      </w:r>
      <w:r w:rsidRPr="00CD4950">
        <w:rPr>
          <w:rFonts w:ascii="Times New Roman" w:eastAsia="Arial" w:hAnsi="Times New Roman" w:cs="Arial"/>
          <w:i/>
          <w:iCs/>
          <w:sz w:val="24"/>
          <w:lang w:val="en-US" w:eastAsia="en-ID"/>
        </w:rPr>
        <w:t>system</w:t>
      </w:r>
      <w:r w:rsidRPr="00CD4950">
        <w:rPr>
          <w:rFonts w:ascii="Times New Roman" w:eastAsia="Arial" w:hAnsi="Times New Roman" w:cs="Arial"/>
          <w:sz w:val="24"/>
          <w:lang w:val="en-US" w:eastAsia="en-ID"/>
        </w:rPr>
        <w:t xml:space="preserve"> penulis yang selalu bersedia memberikan doa dan dukungan moral selama proses penulisan skripsi ini hingga selesai.</w:t>
      </w:r>
    </w:p>
    <w:p w14:paraId="7EC3408D"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Nanda, Hega, Dinda, Fira, Tata</w:t>
      </w:r>
      <w:r w:rsidRPr="00CD4950">
        <w:rPr>
          <w:rFonts w:ascii="Times New Roman" w:eastAsia="Arial" w:hAnsi="Times New Roman" w:cs="Arial"/>
          <w:sz w:val="24"/>
          <w:lang w:val="id-ID" w:eastAsia="en-ID"/>
        </w:rPr>
        <w:t>, Aldyth, Takbir, Azriel, dan Robby</w:t>
      </w:r>
      <w:r w:rsidRPr="00CD4950">
        <w:rPr>
          <w:rFonts w:ascii="Times New Roman" w:eastAsia="Arial" w:hAnsi="Times New Roman" w:cs="Arial"/>
          <w:sz w:val="24"/>
          <w:lang w:val="en-US" w:eastAsia="en-ID"/>
        </w:rPr>
        <w:t xml:space="preserve"> selaku sahabat-sahabat penulis yang bersedia menemani dan memberikan dukungan moral selama proses penulisan skripsi dimulai hingga selesai.</w:t>
      </w:r>
    </w:p>
    <w:p w14:paraId="23904BEC"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Reza, Hilmi, Nady, Arva, Hisyam, Boy, Ico, Basuki, Kinara, Rizki, Farhat, Fadhil, Arya, Arian, Dimas, dan Avril selaku teman-teman “W” yang senantiasa menemani penulis serta berbagi ilmu dan cerita selama masa perkuliahan hingga skripsi ini selesai.</w:t>
      </w:r>
    </w:p>
    <w:p w14:paraId="71BD6962"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Badrus, Fajrul, Niki, Melly, Sasti, Derre, Shadi, Ajeng dan lainnya selaku teman-teman organisasi penulis di BPH BEM FST 2021 yang senantiasa mendukung dan menjadi tempat berbagi cerita selama </w:t>
      </w:r>
      <w:r w:rsidRPr="00CD4950">
        <w:rPr>
          <w:rFonts w:ascii="Times New Roman" w:eastAsia="Arial" w:hAnsi="Times New Roman" w:cs="Arial"/>
          <w:sz w:val="24"/>
          <w:lang w:val="id-ID" w:eastAsia="en-ID"/>
        </w:rPr>
        <w:t>ber</w:t>
      </w:r>
      <w:r w:rsidRPr="00CD4950">
        <w:rPr>
          <w:rFonts w:ascii="Times New Roman" w:eastAsia="Arial" w:hAnsi="Times New Roman" w:cs="Arial"/>
          <w:sz w:val="24"/>
          <w:lang w:val="en-US" w:eastAsia="en-ID"/>
        </w:rPr>
        <w:t>kehidupan di kampus.</w:t>
      </w:r>
    </w:p>
    <w:p w14:paraId="0A80CDD7"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Mas Robit, Mas Affan, Mas Hismoyo, dan Mas Ilham selaku kakak tingkat penulis yang senantiasa memberi solusi dan dukungan saat penyusunan skripsi ini dimulai hingga selesai.</w:t>
      </w:r>
    </w:p>
    <w:p w14:paraId="0A6560B0"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Pak Aji, Pak Lutvi, Mas Yahya, Mas Andri, Firman, dan segenap karyawan PTPN 12 yang senantiasa mendukung dan mendoakan ketika masa magang dan penyusunan skripsi. </w:t>
      </w:r>
    </w:p>
    <w:p w14:paraId="6E3B0086" w14:textId="77777777" w:rsidR="00CD4950" w:rsidRPr="00CD4950" w:rsidRDefault="00CD4950" w:rsidP="00CD4950">
      <w:pPr>
        <w:spacing w:line="360" w:lineRule="auto"/>
        <w:ind w:firstLine="720"/>
        <w:jc w:val="both"/>
        <w:rPr>
          <w:rFonts w:ascii="Times New Roman" w:eastAsia="Arial" w:hAnsi="Times New Roman" w:cs="Arial"/>
          <w:sz w:val="24"/>
          <w:lang w:val="en-US" w:eastAsia="en-ID"/>
        </w:rPr>
      </w:pPr>
      <w:r w:rsidRPr="00CD4950">
        <w:rPr>
          <w:rFonts w:ascii="Times New Roman" w:eastAsia="Arial" w:hAnsi="Times New Roman" w:cs="Arial"/>
          <w:sz w:val="24"/>
          <w:lang w:val="id-ID" w:eastAsia="en-ID"/>
        </w:rPr>
        <w:t>Penulis menyadari bahwa dalam penyusunan skripsi ini terdapat banyak kekurangan, maka dari itu penulis senantiasa terbuka dalam menerima kritik dan saran atas kekurangan dan kesalahan yang ada dalam penelitian ini. Harapan dari penulis, semoga penelitian ini dapat memberikan manfaat dan wawasan yang berguna dan menjadi sumber ilmu yang bermanfaat kedepannya.</w:t>
      </w:r>
      <w:r w:rsidRPr="00CD4950">
        <w:rPr>
          <w:rFonts w:ascii="Times New Roman" w:eastAsia="Arial" w:hAnsi="Times New Roman" w:cs="Arial"/>
          <w:sz w:val="24"/>
          <w:lang w:val="en-US" w:eastAsia="en-ID"/>
        </w:rPr>
        <w:t xml:space="preserve"> </w:t>
      </w:r>
    </w:p>
    <w:tbl>
      <w:tblPr>
        <w:tblStyle w:val="TableGrid1"/>
        <w:tblW w:w="0" w:type="auto"/>
        <w:tblInd w:w="46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tblGrid>
      <w:tr w:rsidR="00CD4950" w:rsidRPr="00CD4950" w14:paraId="780B500A" w14:textId="77777777" w:rsidTr="00CD4950">
        <w:tc>
          <w:tcPr>
            <w:tcW w:w="3249" w:type="dxa"/>
            <w:shd w:val="clear" w:color="auto" w:fill="FFFFFF"/>
          </w:tcPr>
          <w:p w14:paraId="6890048C" w14:textId="77777777" w:rsidR="00CD4950" w:rsidRPr="00CD4950" w:rsidRDefault="00CD4950" w:rsidP="00CD4950">
            <w:pPr>
              <w:spacing w:line="360" w:lineRule="auto"/>
              <w:jc w:val="both"/>
              <w:rPr>
                <w:rFonts w:ascii="Times New Roman" w:hAnsi="Times New Roman" w:cs="Times New Roman"/>
                <w:sz w:val="24"/>
                <w:lang w:val="en-US"/>
              </w:rPr>
            </w:pPr>
            <w:r w:rsidRPr="00CD4950">
              <w:rPr>
                <w:rFonts w:ascii="Times New Roman" w:hAnsi="Times New Roman" w:cs="Times New Roman"/>
                <w:sz w:val="24"/>
                <w:lang w:val="en-US"/>
              </w:rPr>
              <w:t>Surabaya, 3 Juli 2023</w:t>
            </w:r>
          </w:p>
        </w:tc>
      </w:tr>
      <w:tr w:rsidR="00CD4950" w:rsidRPr="00CD4950" w14:paraId="5EDE51B3" w14:textId="77777777" w:rsidTr="00366C91">
        <w:tc>
          <w:tcPr>
            <w:tcW w:w="3249" w:type="dxa"/>
          </w:tcPr>
          <w:p w14:paraId="650A8006" w14:textId="77777777" w:rsidR="00CD4950" w:rsidRPr="00CD4950" w:rsidRDefault="00CD4950" w:rsidP="00CD4950">
            <w:pPr>
              <w:spacing w:line="360" w:lineRule="auto"/>
              <w:jc w:val="both"/>
              <w:rPr>
                <w:rFonts w:ascii="Times New Roman" w:hAnsi="Times New Roman" w:cs="Times New Roman"/>
                <w:sz w:val="24"/>
                <w:lang w:val="id-ID"/>
              </w:rPr>
            </w:pPr>
            <w:r w:rsidRPr="00CD4950">
              <w:rPr>
                <w:rFonts w:ascii="Times New Roman" w:hAnsi="Times New Roman" w:cs="Times New Roman"/>
                <w:sz w:val="24"/>
                <w:lang w:val="id-ID"/>
              </w:rPr>
              <w:t>Penulis</w:t>
            </w:r>
          </w:p>
        </w:tc>
      </w:tr>
      <w:tr w:rsidR="00CD4950" w:rsidRPr="00CD4950" w14:paraId="6D3D1FFE" w14:textId="77777777" w:rsidTr="00366C91">
        <w:trPr>
          <w:trHeight w:val="1097"/>
        </w:trPr>
        <w:tc>
          <w:tcPr>
            <w:tcW w:w="3249" w:type="dxa"/>
          </w:tcPr>
          <w:p w14:paraId="11F132F8" w14:textId="77777777" w:rsidR="00CD4950" w:rsidRPr="00CD4950" w:rsidRDefault="00CD4950" w:rsidP="00CD4950">
            <w:pPr>
              <w:spacing w:line="360" w:lineRule="auto"/>
              <w:jc w:val="both"/>
              <w:rPr>
                <w:rFonts w:ascii="Times New Roman" w:hAnsi="Times New Roman" w:cs="Times New Roman"/>
                <w:sz w:val="24"/>
                <w:lang w:val="en-US"/>
              </w:rPr>
            </w:pPr>
          </w:p>
        </w:tc>
      </w:tr>
      <w:tr w:rsidR="00CD4950" w:rsidRPr="00CD4950" w14:paraId="16EF20DE" w14:textId="77777777" w:rsidTr="00366C91">
        <w:tc>
          <w:tcPr>
            <w:tcW w:w="3249" w:type="dxa"/>
          </w:tcPr>
          <w:p w14:paraId="5D01538D" w14:textId="77777777" w:rsidR="00CD4950" w:rsidRPr="00CD4950" w:rsidRDefault="00CD4950" w:rsidP="00CD4950">
            <w:pPr>
              <w:spacing w:line="360" w:lineRule="auto"/>
              <w:jc w:val="both"/>
              <w:rPr>
                <w:rFonts w:ascii="Times New Roman" w:hAnsi="Times New Roman" w:cs="Times New Roman"/>
                <w:sz w:val="24"/>
                <w:lang w:val="en-US"/>
              </w:rPr>
            </w:pPr>
            <w:r w:rsidRPr="00CD4950">
              <w:rPr>
                <w:rFonts w:ascii="Times New Roman" w:hAnsi="Times New Roman" w:cs="Times New Roman"/>
                <w:sz w:val="24"/>
                <w:lang w:val="en-US"/>
              </w:rPr>
              <w:t>Fahmirullah Abdillah</w:t>
            </w:r>
          </w:p>
        </w:tc>
      </w:tr>
    </w:tbl>
    <w:p w14:paraId="57540888" w14:textId="77777777" w:rsidR="009A3075" w:rsidRPr="009A3075" w:rsidRDefault="009A3075" w:rsidP="009A3075">
      <w:pPr>
        <w:spacing w:after="0" w:line="240" w:lineRule="auto"/>
        <w:jc w:val="both"/>
        <w:rPr>
          <w:rFonts w:ascii="Times New Roman" w:eastAsia="Calibri" w:hAnsi="Times New Roman" w:cs="Times New Roman"/>
          <w:sz w:val="24"/>
          <w:lang w:val="id" w:eastAsia="en-ID"/>
        </w:rPr>
      </w:pPr>
      <w:r w:rsidRPr="009A3075">
        <w:rPr>
          <w:rFonts w:ascii="Times New Roman" w:eastAsia="Arial" w:hAnsi="Times New Roman" w:cs="Times New Roman"/>
          <w:sz w:val="24"/>
          <w:szCs w:val="24"/>
          <w:lang w:val="en-US" w:eastAsia="en-ID"/>
        </w:rPr>
        <w:lastRenderedPageBreak/>
        <w:t xml:space="preserve">Fahmirullah Abdillah 2023, </w:t>
      </w:r>
      <w:r w:rsidRPr="009A3075">
        <w:rPr>
          <w:rFonts w:ascii="Times New Roman" w:eastAsia="Arial" w:hAnsi="Times New Roman" w:cs="Arial"/>
          <w:b/>
          <w:sz w:val="24"/>
          <w:szCs w:val="24"/>
          <w:lang w:val="en-US" w:eastAsia="id-ID"/>
        </w:rPr>
        <w:t xml:space="preserve">Klasterisasi dan Geovisualisasi </w:t>
      </w:r>
      <w:r w:rsidRPr="009A3075">
        <w:rPr>
          <w:rFonts w:ascii="Times New Roman" w:eastAsia="Arial" w:hAnsi="Times New Roman" w:cs="Arial"/>
          <w:b/>
          <w:i/>
          <w:iCs/>
          <w:sz w:val="24"/>
          <w:szCs w:val="24"/>
          <w:lang w:val="en-US" w:eastAsia="id-ID"/>
        </w:rPr>
        <w:t xml:space="preserve">Tweet </w:t>
      </w:r>
      <w:r w:rsidRPr="009A3075">
        <w:rPr>
          <w:rFonts w:ascii="Times New Roman" w:eastAsia="Arial" w:hAnsi="Times New Roman" w:cs="Arial"/>
          <w:b/>
          <w:sz w:val="24"/>
          <w:szCs w:val="24"/>
          <w:lang w:val="en-US" w:eastAsia="id-ID"/>
        </w:rPr>
        <w:t>Penyebaran Penyakit Menular Langsung (Studi Kasus COVID-19)</w:t>
      </w:r>
      <w:r w:rsidRPr="009A3075">
        <w:rPr>
          <w:rFonts w:ascii="Times New Roman" w:eastAsia="Arial" w:hAnsi="Times New Roman" w:cs="Times New Roman"/>
          <w:sz w:val="24"/>
          <w:szCs w:val="24"/>
          <w:lang w:val="en-US" w:eastAsia="en-ID"/>
        </w:rPr>
        <w:t>, Skripsi ini dibawah bimbingan Ira Puspitasari, S.T., M.T., Ph.D., dan Drs. Eto Wuryanto, DEA., Program Studi S1 Sistem Informasi. Fakultas Sains dan Teknologi, Universitas Airlangga, Surabaya</w:t>
      </w:r>
    </w:p>
    <w:p w14:paraId="4DD825F1" w14:textId="77777777" w:rsidR="009A3075" w:rsidRPr="009A3075" w:rsidRDefault="006C5A22" w:rsidP="009A3075">
      <w:pPr>
        <w:spacing w:line="240" w:lineRule="auto"/>
        <w:rPr>
          <w:rFonts w:ascii="Times New Roman" w:eastAsia="Calibri" w:hAnsi="Times New Roman" w:cs="Times New Roman"/>
          <w:b/>
          <w:bCs/>
          <w:sz w:val="24"/>
          <w:szCs w:val="32"/>
          <w:lang w:val="id" w:eastAsia="en-ID"/>
        </w:rPr>
      </w:pPr>
      <w:r>
        <w:rPr>
          <w:rFonts w:ascii="Times New Roman" w:eastAsia="Calibri" w:hAnsi="Times New Roman" w:cs="Times New Roman"/>
          <w:sz w:val="24"/>
          <w:lang w:val="id" w:eastAsia="en-ID"/>
        </w:rPr>
        <w:pict w14:anchorId="7AC0F3C0">
          <v:rect id="_x0000_i1025" style="width:458.65pt;height:1.5pt" o:hrpct="980" o:hralign="center" o:hrstd="t" o:hrnoshade="t" o:hr="t" fillcolor="#404040" stroked="f"/>
        </w:pict>
      </w:r>
    </w:p>
    <w:p w14:paraId="3883FF2A" w14:textId="77777777" w:rsidR="009A3075" w:rsidRDefault="009A3075" w:rsidP="009A3075">
      <w:pPr>
        <w:pStyle w:val="Heading1"/>
        <w:numPr>
          <w:ilvl w:val="0"/>
          <w:numId w:val="0"/>
        </w:numPr>
        <w:ind w:left="432" w:hanging="432"/>
        <w:jc w:val="center"/>
        <w:rPr>
          <w:lang w:val="en-US"/>
        </w:rPr>
      </w:pPr>
      <w:bookmarkStart w:id="13" w:name="_Toc149284597"/>
      <w:r>
        <w:rPr>
          <w:lang w:val="en-US"/>
        </w:rPr>
        <w:t>ABSTRAK</w:t>
      </w:r>
      <w:bookmarkEnd w:id="13"/>
    </w:p>
    <w:p w14:paraId="0F75A068" w14:textId="675A7BF2" w:rsidR="009A3075" w:rsidRPr="009A3075" w:rsidRDefault="00B57F42" w:rsidP="009A3075">
      <w:pPr>
        <w:spacing w:after="0" w:line="240" w:lineRule="auto"/>
        <w:jc w:val="both"/>
        <w:rPr>
          <w:rFonts w:ascii="Times New Roman" w:eastAsia="Calibri" w:hAnsi="Times New Roman" w:cs="Times New Roman"/>
          <w:sz w:val="24"/>
          <w:lang w:val="en-US" w:eastAsia="en-ID"/>
        </w:rPr>
      </w:pPr>
      <w:r w:rsidRPr="004F0EDE">
        <w:rPr>
          <w:rFonts w:ascii="Times New Roman" w:hAnsi="Times New Roman" w:cs="Times New Roman"/>
          <w:sz w:val="24"/>
          <w:szCs w:val="24"/>
          <w:lang w:val="en-US"/>
        </w:rPr>
        <w:t xml:space="preserve">Layanan media sosial </w:t>
      </w:r>
      <w:r w:rsidRPr="00B57F42">
        <w:rPr>
          <w:rFonts w:ascii="Times New Roman" w:hAnsi="Times New Roman" w:cs="Times New Roman"/>
          <w:i/>
          <w:iCs/>
          <w:sz w:val="24"/>
          <w:szCs w:val="24"/>
          <w:lang w:val="en-US"/>
        </w:rPr>
        <w:t>microblog</w:t>
      </w:r>
      <w:r w:rsidRPr="004F0EDE">
        <w:rPr>
          <w:rFonts w:ascii="Times New Roman" w:hAnsi="Times New Roman" w:cs="Times New Roman"/>
          <w:sz w:val="24"/>
          <w:szCs w:val="24"/>
          <w:lang w:val="en-US"/>
        </w:rPr>
        <w:t xml:space="preserve"> seperti Twitter menghasilkan aliran besar dalam penyebaran informasi terhadap suatu kejadian</w:t>
      </w:r>
      <w:r w:rsidR="009A3075" w:rsidRPr="009A3075">
        <w:rPr>
          <w:rFonts w:ascii="Times New Roman" w:eastAsia="Arial" w:hAnsi="Times New Roman" w:cs="Times New Roman"/>
          <w:sz w:val="24"/>
          <w:szCs w:val="24"/>
          <w:lang w:val="en-US" w:eastAsia="en-ID"/>
        </w:rPr>
        <w:t xml:space="preserve">. </w:t>
      </w:r>
      <w:r w:rsidR="009A3075" w:rsidRPr="009A3075">
        <w:rPr>
          <w:rFonts w:ascii="Times New Roman" w:eastAsia="Arial" w:hAnsi="Times New Roman" w:cs="Times New Roman"/>
          <w:sz w:val="24"/>
          <w:szCs w:val="24"/>
          <w:lang w:val="id-ID" w:eastAsia="en-ID"/>
        </w:rPr>
        <w:t xml:space="preserve">Maka dari itu </w:t>
      </w:r>
      <w:r>
        <w:rPr>
          <w:rFonts w:ascii="Times New Roman" w:eastAsia="Arial" w:hAnsi="Times New Roman" w:cs="Times New Roman"/>
          <w:sz w:val="24"/>
          <w:szCs w:val="24"/>
          <w:lang w:val="en-US" w:eastAsia="en-ID"/>
        </w:rPr>
        <w:t>media sosial dapat dimanfaatkan sebagai bentuk pengawasan penyebaran penyakit menular langsung, seperti kasus pandemi COVID-19</w:t>
      </w:r>
      <w:r w:rsidR="009A3075" w:rsidRPr="009A3075">
        <w:rPr>
          <w:rFonts w:ascii="Times New Roman" w:eastAsia="Arial" w:hAnsi="Times New Roman" w:cs="Times New Roman"/>
          <w:sz w:val="24"/>
          <w:szCs w:val="24"/>
          <w:lang w:val="en-US" w:eastAsia="en-ID"/>
        </w:rPr>
        <w:t>.</w:t>
      </w:r>
      <w:r>
        <w:rPr>
          <w:rFonts w:ascii="Times New Roman" w:eastAsia="Arial" w:hAnsi="Times New Roman" w:cs="Times New Roman"/>
          <w:sz w:val="24"/>
          <w:szCs w:val="24"/>
          <w:lang w:val="en-US" w:eastAsia="en-ID"/>
        </w:rPr>
        <w:t xml:space="preserve"> Analisis klaster digunakan dalam penelitian ini untuk mengelompokkan gejala yang dialami oleh penderita COVID-19 secara daring melalui media sosial</w:t>
      </w:r>
      <w:r w:rsidR="009A3075" w:rsidRPr="009A3075">
        <w:rPr>
          <w:rFonts w:ascii="Times New Roman" w:eastAsia="Arial" w:hAnsi="Times New Roman" w:cs="Times New Roman"/>
          <w:sz w:val="24"/>
          <w:szCs w:val="24"/>
          <w:lang w:val="id-ID" w:eastAsia="en-ID"/>
        </w:rPr>
        <w:t xml:space="preserve">. Penelitian ini bertujuan untuk </w:t>
      </w:r>
      <w:r w:rsidR="00CC3B58">
        <w:rPr>
          <w:rFonts w:ascii="Times New Roman" w:eastAsia="Arial" w:hAnsi="Times New Roman" w:cs="Times New Roman"/>
          <w:sz w:val="24"/>
          <w:szCs w:val="24"/>
          <w:lang w:val="en-US" w:eastAsia="en-ID"/>
        </w:rPr>
        <w:t>menciptakan hasil klaster yang optimal dalam pengawasan penyebaran penyakit menular langsung</w:t>
      </w:r>
      <w:r w:rsidR="009A3075" w:rsidRPr="009A3075">
        <w:rPr>
          <w:rFonts w:ascii="Times New Roman" w:eastAsia="Arial" w:hAnsi="Times New Roman" w:cs="Times New Roman"/>
          <w:sz w:val="24"/>
          <w:szCs w:val="24"/>
          <w:lang w:val="id-ID" w:eastAsia="en-ID"/>
        </w:rPr>
        <w:t xml:space="preserve">. </w:t>
      </w:r>
      <w:r w:rsidR="009A3075" w:rsidRPr="009A3075">
        <w:rPr>
          <w:rFonts w:ascii="Times New Roman" w:eastAsia="Arial" w:hAnsi="Times New Roman" w:cs="Times New Roman"/>
          <w:sz w:val="24"/>
          <w:szCs w:val="24"/>
          <w:lang w:val="en-US" w:eastAsia="en-ID"/>
        </w:rPr>
        <w:t>Metode yang digunakan dalam membangun luaran dari penelitian ini adalah</w:t>
      </w:r>
      <w:r w:rsidR="00CC3B58">
        <w:rPr>
          <w:rFonts w:ascii="Times New Roman" w:eastAsia="Arial" w:hAnsi="Times New Roman" w:cs="Times New Roman"/>
          <w:sz w:val="24"/>
          <w:szCs w:val="24"/>
          <w:lang w:val="en-US" w:eastAsia="en-ID"/>
        </w:rPr>
        <w:t xml:space="preserve"> </w:t>
      </w:r>
      <w:r w:rsidR="00613256">
        <w:rPr>
          <w:rFonts w:ascii="Times New Roman" w:eastAsia="Arial" w:hAnsi="Times New Roman" w:cs="Times New Roman"/>
          <w:sz w:val="24"/>
          <w:szCs w:val="24"/>
          <w:lang w:val="en-US" w:eastAsia="en-ID"/>
        </w:rPr>
        <w:t>metode algoritm</w:t>
      </w:r>
      <w:r w:rsidR="00BB3DC9">
        <w:rPr>
          <w:rFonts w:ascii="Times New Roman" w:eastAsia="Arial" w:hAnsi="Times New Roman" w:cs="Times New Roman"/>
          <w:sz w:val="24"/>
          <w:szCs w:val="24"/>
          <w:lang w:val="en-US" w:eastAsia="en-ID"/>
        </w:rPr>
        <w:t>a</w:t>
      </w:r>
      <w:r w:rsidR="00613256">
        <w:rPr>
          <w:rFonts w:ascii="Times New Roman" w:eastAsia="Arial" w:hAnsi="Times New Roman" w:cs="Times New Roman"/>
          <w:sz w:val="24"/>
          <w:szCs w:val="24"/>
          <w:lang w:val="en-US" w:eastAsia="en-ID"/>
        </w:rPr>
        <w:t xml:space="preserve"> pengelompokan berbasis kepadatan </w:t>
      </w:r>
      <w:r w:rsidR="00CC3B58">
        <w:rPr>
          <w:rFonts w:ascii="Times New Roman" w:hAnsi="Times New Roman" w:cs="Times New Roman"/>
          <w:i/>
          <w:iCs/>
          <w:sz w:val="24"/>
          <w:szCs w:val="24"/>
          <w:lang w:val="en-US"/>
        </w:rPr>
        <w:t>D</w:t>
      </w:r>
      <w:r w:rsidR="00CC3B58" w:rsidRPr="00CC3B58">
        <w:rPr>
          <w:rFonts w:ascii="Times New Roman" w:hAnsi="Times New Roman" w:cs="Times New Roman"/>
          <w:i/>
          <w:iCs/>
          <w:sz w:val="24"/>
          <w:szCs w:val="24"/>
          <w:lang w:val="en-US"/>
        </w:rPr>
        <w:t>ensity-</w:t>
      </w:r>
      <w:r w:rsidR="00CC3B58">
        <w:rPr>
          <w:rFonts w:ascii="Times New Roman" w:hAnsi="Times New Roman" w:cs="Times New Roman"/>
          <w:i/>
          <w:iCs/>
          <w:sz w:val="24"/>
          <w:szCs w:val="24"/>
          <w:lang w:val="en-US"/>
        </w:rPr>
        <w:t>B</w:t>
      </w:r>
      <w:r w:rsidR="00CC3B58" w:rsidRPr="00CC3B58">
        <w:rPr>
          <w:rFonts w:ascii="Times New Roman" w:hAnsi="Times New Roman" w:cs="Times New Roman"/>
          <w:i/>
          <w:iCs/>
          <w:sz w:val="24"/>
          <w:szCs w:val="24"/>
          <w:lang w:val="en-US"/>
        </w:rPr>
        <w:t xml:space="preserve">ased </w:t>
      </w:r>
      <w:r w:rsidR="00CC3B58">
        <w:rPr>
          <w:rFonts w:ascii="Times New Roman" w:hAnsi="Times New Roman" w:cs="Times New Roman"/>
          <w:i/>
          <w:iCs/>
          <w:sz w:val="24"/>
          <w:szCs w:val="24"/>
          <w:lang w:val="en-US"/>
        </w:rPr>
        <w:t>S</w:t>
      </w:r>
      <w:r w:rsidR="00CC3B58" w:rsidRPr="00CC3B58">
        <w:rPr>
          <w:rFonts w:ascii="Times New Roman" w:hAnsi="Times New Roman" w:cs="Times New Roman"/>
          <w:i/>
          <w:iCs/>
          <w:sz w:val="24"/>
          <w:szCs w:val="24"/>
          <w:lang w:val="en-US"/>
        </w:rPr>
        <w:t xml:space="preserve">patial </w:t>
      </w:r>
      <w:r w:rsidR="00CC3B58">
        <w:rPr>
          <w:rFonts w:ascii="Times New Roman" w:hAnsi="Times New Roman" w:cs="Times New Roman"/>
          <w:i/>
          <w:iCs/>
          <w:sz w:val="24"/>
          <w:szCs w:val="24"/>
          <w:lang w:val="en-US"/>
        </w:rPr>
        <w:t>C</w:t>
      </w:r>
      <w:r w:rsidR="00CC3B58" w:rsidRPr="00CC3B58">
        <w:rPr>
          <w:rFonts w:ascii="Times New Roman" w:hAnsi="Times New Roman" w:cs="Times New Roman"/>
          <w:i/>
          <w:iCs/>
          <w:sz w:val="24"/>
          <w:szCs w:val="24"/>
          <w:lang w:val="en-US"/>
        </w:rPr>
        <w:t xml:space="preserve">luster of </w:t>
      </w:r>
      <w:r w:rsidR="00CC3B58">
        <w:rPr>
          <w:rFonts w:ascii="Times New Roman" w:hAnsi="Times New Roman" w:cs="Times New Roman"/>
          <w:i/>
          <w:iCs/>
          <w:sz w:val="24"/>
          <w:szCs w:val="24"/>
          <w:lang w:val="en-US"/>
        </w:rPr>
        <w:t>A</w:t>
      </w:r>
      <w:r w:rsidR="00CC3B58" w:rsidRPr="00CC3B58">
        <w:rPr>
          <w:rFonts w:ascii="Times New Roman" w:hAnsi="Times New Roman" w:cs="Times New Roman"/>
          <w:i/>
          <w:iCs/>
          <w:sz w:val="24"/>
          <w:szCs w:val="24"/>
          <w:lang w:val="en-US"/>
        </w:rPr>
        <w:t xml:space="preserve">pplication with </w:t>
      </w:r>
      <w:r w:rsidR="00CC3B58">
        <w:rPr>
          <w:rFonts w:ascii="Times New Roman" w:hAnsi="Times New Roman" w:cs="Times New Roman"/>
          <w:i/>
          <w:iCs/>
          <w:sz w:val="24"/>
          <w:szCs w:val="24"/>
          <w:lang w:val="en-US"/>
        </w:rPr>
        <w:t>N</w:t>
      </w:r>
      <w:r w:rsidR="00CC3B58" w:rsidRPr="00CC3B58">
        <w:rPr>
          <w:rFonts w:ascii="Times New Roman" w:hAnsi="Times New Roman" w:cs="Times New Roman"/>
          <w:i/>
          <w:iCs/>
          <w:sz w:val="24"/>
          <w:szCs w:val="24"/>
          <w:lang w:val="en-US"/>
        </w:rPr>
        <w:t>oise</w:t>
      </w:r>
      <w:r w:rsidR="00CC3B58" w:rsidRPr="004F0EDE">
        <w:rPr>
          <w:rFonts w:ascii="Times New Roman" w:hAnsi="Times New Roman" w:cs="Times New Roman"/>
          <w:sz w:val="24"/>
          <w:szCs w:val="24"/>
          <w:lang w:val="en-US"/>
        </w:rPr>
        <w:t xml:space="preserve"> (DBSCAN) </w:t>
      </w:r>
      <w:r w:rsidR="009A3075" w:rsidRPr="009A3075">
        <w:rPr>
          <w:rFonts w:ascii="Times New Roman" w:eastAsia="Arial" w:hAnsi="Times New Roman" w:cs="Times New Roman"/>
          <w:sz w:val="24"/>
          <w:szCs w:val="24"/>
          <w:lang w:val="en-US" w:eastAsia="en-ID"/>
        </w:rPr>
        <w:t xml:space="preserve">dan </w:t>
      </w:r>
      <w:r w:rsidR="00613256">
        <w:rPr>
          <w:rFonts w:ascii="Times New Roman" w:eastAsia="Arial" w:hAnsi="Times New Roman" w:cs="Times New Roman"/>
          <w:sz w:val="24"/>
          <w:szCs w:val="24"/>
          <w:lang w:val="en-US" w:eastAsia="en-ID"/>
        </w:rPr>
        <w:t xml:space="preserve">algoritme augmentasi </w:t>
      </w:r>
      <w:r w:rsidR="00CC3B58" w:rsidRPr="0005734E">
        <w:rPr>
          <w:rFonts w:ascii="Times New Roman" w:eastAsia="Times New Roman" w:hAnsi="Times New Roman" w:cs="Times New Roman"/>
          <w:i/>
          <w:iCs/>
          <w:sz w:val="24"/>
          <w:szCs w:val="24"/>
        </w:rPr>
        <w:t xml:space="preserve">Ordering Points to Identify the Clustering Structure </w:t>
      </w:r>
      <w:r w:rsidR="00CC3B58" w:rsidRPr="00CC3B58">
        <w:rPr>
          <w:rFonts w:ascii="Times New Roman" w:eastAsia="Times New Roman" w:hAnsi="Times New Roman" w:cs="Times New Roman"/>
          <w:sz w:val="24"/>
          <w:szCs w:val="24"/>
        </w:rPr>
        <w:t>(</w:t>
      </w:r>
      <w:r w:rsidR="00CC3B58">
        <w:rPr>
          <w:rFonts w:ascii="Times New Roman" w:eastAsia="Times New Roman" w:hAnsi="Times New Roman" w:cs="Times New Roman"/>
          <w:sz w:val="24"/>
          <w:szCs w:val="24"/>
        </w:rPr>
        <w:t>OPTICS</w:t>
      </w:r>
      <w:r w:rsidR="00CC3B58" w:rsidRPr="00CC3B58">
        <w:rPr>
          <w:rFonts w:ascii="Times New Roman" w:eastAsia="Times New Roman" w:hAnsi="Times New Roman" w:cs="Times New Roman"/>
          <w:sz w:val="24"/>
          <w:szCs w:val="24"/>
        </w:rPr>
        <w:t>)</w:t>
      </w:r>
      <w:r w:rsidR="00CC3B58">
        <w:rPr>
          <w:rFonts w:ascii="Times New Roman" w:eastAsia="Times New Roman" w:hAnsi="Times New Roman" w:cs="Times New Roman"/>
          <w:sz w:val="24"/>
          <w:szCs w:val="24"/>
        </w:rPr>
        <w:t>, serta</w:t>
      </w:r>
      <w:r w:rsidR="00CC3B58">
        <w:rPr>
          <w:rFonts w:ascii="Times New Roman" w:eastAsia="Times New Roman" w:hAnsi="Times New Roman" w:cs="Times New Roman"/>
          <w:i/>
          <w:iCs/>
          <w:sz w:val="24"/>
          <w:szCs w:val="24"/>
        </w:rPr>
        <w:t xml:space="preserve"> </w:t>
      </w:r>
      <w:r w:rsidR="00CC3B58">
        <w:rPr>
          <w:rFonts w:ascii="Times New Roman" w:eastAsia="Arial" w:hAnsi="Times New Roman" w:cs="Times New Roman"/>
          <w:i/>
          <w:iCs/>
          <w:sz w:val="24"/>
          <w:szCs w:val="24"/>
          <w:lang w:val="en-US" w:eastAsia="en-ID"/>
        </w:rPr>
        <w:t xml:space="preserve">Silhouette Coefficient </w:t>
      </w:r>
      <w:r w:rsidR="009A3075" w:rsidRPr="009A3075">
        <w:rPr>
          <w:rFonts w:ascii="Times New Roman" w:eastAsia="Arial" w:hAnsi="Times New Roman" w:cs="Times New Roman"/>
          <w:sz w:val="24"/>
          <w:szCs w:val="24"/>
          <w:lang w:val="en-US" w:eastAsia="en-ID"/>
        </w:rPr>
        <w:t xml:space="preserve">untuk </w:t>
      </w:r>
      <w:r w:rsidR="00CC3B58">
        <w:rPr>
          <w:rFonts w:ascii="Times New Roman" w:eastAsia="Arial" w:hAnsi="Times New Roman" w:cs="Times New Roman"/>
          <w:sz w:val="24"/>
          <w:szCs w:val="24"/>
          <w:lang w:val="en-US" w:eastAsia="en-ID"/>
        </w:rPr>
        <w:t>uji validasi luaran klaster yang terbentuk</w:t>
      </w:r>
      <w:r w:rsidR="00613256">
        <w:rPr>
          <w:rFonts w:ascii="Times New Roman" w:eastAsia="Arial" w:hAnsi="Times New Roman" w:cs="Times New Roman"/>
          <w:sz w:val="24"/>
          <w:szCs w:val="24"/>
          <w:lang w:val="en-US" w:eastAsia="en-ID"/>
        </w:rPr>
        <w:t>, yang diimplementasikan di bahasa pemrograman Python</w:t>
      </w:r>
      <w:r w:rsidR="009A3075" w:rsidRPr="009A3075">
        <w:rPr>
          <w:rFonts w:ascii="Times New Roman" w:eastAsia="Arial" w:hAnsi="Times New Roman" w:cs="Times New Roman"/>
          <w:sz w:val="24"/>
          <w:szCs w:val="24"/>
          <w:lang w:val="en-US" w:eastAsia="en-ID"/>
        </w:rPr>
        <w:t xml:space="preserve">. </w:t>
      </w:r>
      <w:r w:rsidR="009A3075" w:rsidRPr="009A3075">
        <w:rPr>
          <w:rFonts w:ascii="Times New Roman" w:eastAsia="Arial" w:hAnsi="Times New Roman" w:cs="Times New Roman"/>
          <w:sz w:val="24"/>
          <w:szCs w:val="24"/>
          <w:lang w:val="id-ID" w:eastAsia="en-ID"/>
        </w:rPr>
        <w:t xml:space="preserve">Luaran dari penelitian ini adalah </w:t>
      </w:r>
      <w:r w:rsidR="00427693">
        <w:rPr>
          <w:rFonts w:ascii="Times New Roman" w:eastAsia="Arial" w:hAnsi="Times New Roman" w:cs="Times New Roman"/>
          <w:sz w:val="24"/>
          <w:szCs w:val="24"/>
          <w:lang w:val="en-US" w:eastAsia="en-ID"/>
        </w:rPr>
        <w:t xml:space="preserve">hasil klaster yang membentuk terhadap </w:t>
      </w:r>
      <w:r w:rsidR="00427693">
        <w:rPr>
          <w:rFonts w:ascii="Times New Roman" w:eastAsia="Arial" w:hAnsi="Times New Roman" w:cs="Times New Roman"/>
          <w:i/>
          <w:iCs/>
          <w:sz w:val="24"/>
          <w:szCs w:val="24"/>
          <w:lang w:val="en-US" w:eastAsia="en-ID"/>
        </w:rPr>
        <w:t>tweet</w:t>
      </w:r>
      <w:r w:rsidR="00427693">
        <w:rPr>
          <w:rFonts w:ascii="Times New Roman" w:eastAsia="Arial" w:hAnsi="Times New Roman" w:cs="Times New Roman"/>
          <w:sz w:val="24"/>
          <w:szCs w:val="24"/>
          <w:lang w:val="en-US" w:eastAsia="en-ID"/>
        </w:rPr>
        <w:t xml:space="preserve"> terkait penyebaran penyakit menular langsung studi kasus COVID-19</w:t>
      </w:r>
      <w:r w:rsidR="009A3075" w:rsidRPr="009A3075">
        <w:rPr>
          <w:rFonts w:ascii="Times New Roman" w:eastAsia="Arial" w:hAnsi="Times New Roman" w:cs="Times New Roman"/>
          <w:sz w:val="24"/>
          <w:szCs w:val="24"/>
          <w:lang w:val="id-ID" w:eastAsia="en-ID"/>
        </w:rPr>
        <w:t>.</w:t>
      </w:r>
      <w:r w:rsidR="006C5A22">
        <w:rPr>
          <w:rFonts w:ascii="Times New Roman" w:eastAsia="Arial" w:hAnsi="Times New Roman" w:cs="Times New Roman"/>
          <w:sz w:val="24"/>
          <w:szCs w:val="24"/>
          <w:lang w:val="en-US" w:eastAsia="en-ID"/>
        </w:rPr>
        <w:t xml:space="preserve"> Data </w:t>
      </w:r>
      <w:r w:rsidR="006C5A22">
        <w:rPr>
          <w:rFonts w:ascii="Times New Roman" w:eastAsia="Arial" w:hAnsi="Times New Roman" w:cs="Times New Roman"/>
          <w:i/>
          <w:iCs/>
          <w:sz w:val="24"/>
          <w:szCs w:val="24"/>
          <w:lang w:val="en-US" w:eastAsia="en-ID"/>
        </w:rPr>
        <w:t>tweet</w:t>
      </w:r>
      <w:r w:rsidR="00BB3DC9">
        <w:rPr>
          <w:rFonts w:ascii="Times New Roman" w:eastAsia="Arial" w:hAnsi="Times New Roman" w:cs="Times New Roman"/>
          <w:i/>
          <w:iCs/>
          <w:sz w:val="24"/>
          <w:szCs w:val="24"/>
          <w:lang w:val="en-US" w:eastAsia="en-ID"/>
        </w:rPr>
        <w:t xml:space="preserve"> </w:t>
      </w:r>
      <w:r w:rsidR="00BB3DC9">
        <w:rPr>
          <w:rFonts w:ascii="Times New Roman" w:eastAsia="Arial" w:hAnsi="Times New Roman" w:cs="Times New Roman"/>
          <w:sz w:val="24"/>
          <w:szCs w:val="24"/>
          <w:lang w:val="en-US" w:eastAsia="en-ID"/>
        </w:rPr>
        <w:t>yang sudah diakuisisi akan dilakukan</w:t>
      </w:r>
      <w:r w:rsidR="009A3075" w:rsidRPr="009A3075">
        <w:rPr>
          <w:rFonts w:ascii="Times New Roman" w:eastAsia="Arial" w:hAnsi="Times New Roman" w:cs="Times New Roman"/>
          <w:sz w:val="24"/>
          <w:szCs w:val="24"/>
          <w:lang w:val="en-US" w:eastAsia="en-ID"/>
        </w:rPr>
        <w:t xml:space="preserve"> </w:t>
      </w:r>
      <w:r w:rsidR="00BB3DC9">
        <w:rPr>
          <w:rFonts w:ascii="Times New Roman" w:eastAsia="Arial" w:hAnsi="Times New Roman" w:cs="Times New Roman"/>
          <w:i/>
          <w:iCs/>
          <w:sz w:val="24"/>
          <w:szCs w:val="24"/>
          <w:lang w:val="en-US" w:eastAsia="en-ID"/>
        </w:rPr>
        <w:t>preprocessing</w:t>
      </w:r>
      <w:r w:rsidR="00BB3DC9" w:rsidRPr="00BB3DC9">
        <w:rPr>
          <w:rFonts w:ascii="Times New Roman" w:eastAsia="Arial" w:hAnsi="Times New Roman" w:cs="Times New Roman"/>
          <w:sz w:val="24"/>
          <w:szCs w:val="24"/>
          <w:lang w:val="en-US" w:eastAsia="en-ID"/>
        </w:rPr>
        <w:t>,</w:t>
      </w:r>
      <w:r w:rsidR="00BB3DC9">
        <w:rPr>
          <w:rFonts w:ascii="Times New Roman" w:eastAsia="Arial" w:hAnsi="Times New Roman" w:cs="Times New Roman"/>
          <w:i/>
          <w:iCs/>
          <w:sz w:val="24"/>
          <w:szCs w:val="24"/>
          <w:lang w:val="en-US" w:eastAsia="en-ID"/>
        </w:rPr>
        <w:t xml:space="preserve"> </w:t>
      </w:r>
      <w:r w:rsidR="00BB3DC9" w:rsidRPr="00BB3DC9">
        <w:rPr>
          <w:rFonts w:ascii="Times New Roman" w:eastAsia="Arial" w:hAnsi="Times New Roman" w:cs="Times New Roman"/>
          <w:sz w:val="24"/>
          <w:szCs w:val="24"/>
          <w:lang w:val="en-US" w:eastAsia="en-ID"/>
        </w:rPr>
        <w:t>kemudian</w:t>
      </w:r>
      <w:r w:rsidR="00BB3DC9">
        <w:rPr>
          <w:rFonts w:ascii="Times New Roman" w:eastAsia="Arial" w:hAnsi="Times New Roman" w:cs="Times New Roman"/>
          <w:sz w:val="24"/>
          <w:szCs w:val="24"/>
          <w:lang w:val="en-US" w:eastAsia="en-ID"/>
        </w:rPr>
        <w:t xml:space="preserve"> dilakukan pembobotan </w:t>
      </w:r>
      <w:r w:rsidR="00BB3DC9">
        <w:rPr>
          <w:rFonts w:ascii="Times New Roman" w:eastAsia="Arial" w:hAnsi="Times New Roman" w:cs="Times New Roman"/>
          <w:i/>
          <w:iCs/>
          <w:sz w:val="24"/>
          <w:szCs w:val="24"/>
          <w:lang w:val="en-US" w:eastAsia="en-ID"/>
        </w:rPr>
        <w:t>term</w:t>
      </w:r>
      <w:r w:rsidR="00BB3DC9">
        <w:rPr>
          <w:rFonts w:ascii="Times New Roman" w:eastAsia="Arial" w:hAnsi="Times New Roman" w:cs="Times New Roman"/>
          <w:sz w:val="24"/>
          <w:szCs w:val="24"/>
          <w:lang w:val="en-US" w:eastAsia="en-ID"/>
        </w:rPr>
        <w:t xml:space="preserve"> yang selanjutnya akan melalui proses analisis metode </w:t>
      </w:r>
      <w:r w:rsidR="00BB3DC9" w:rsidRPr="00BB3DC9">
        <w:rPr>
          <w:rFonts w:ascii="Times New Roman" w:eastAsia="Arial" w:hAnsi="Times New Roman" w:cs="Times New Roman"/>
          <w:i/>
          <w:iCs/>
          <w:sz w:val="24"/>
          <w:szCs w:val="24"/>
          <w:lang w:val="en-US" w:eastAsia="en-ID"/>
        </w:rPr>
        <w:t>cluster</w:t>
      </w:r>
      <w:r w:rsidR="00BB3DC9">
        <w:rPr>
          <w:rFonts w:ascii="Times New Roman" w:eastAsia="Arial" w:hAnsi="Times New Roman" w:cs="Times New Roman"/>
          <w:sz w:val="24"/>
          <w:szCs w:val="24"/>
          <w:lang w:val="en-US" w:eastAsia="en-ID"/>
        </w:rPr>
        <w:t>. Hasil terbaik dari analisis yang dilakukan kedua metode, didapatkan algoritma OPTICS memberikan hasil optimal dengan</w:t>
      </w:r>
      <w:r w:rsidR="00C80BDD">
        <w:rPr>
          <w:rFonts w:ascii="Times New Roman" w:eastAsia="Arial" w:hAnsi="Times New Roman" w:cs="Times New Roman"/>
          <w:sz w:val="24"/>
          <w:szCs w:val="24"/>
          <w:lang w:val="en-US" w:eastAsia="en-ID"/>
        </w:rPr>
        <w:t xml:space="preserve"> parameter </w:t>
      </w:r>
      <w:r w:rsidR="00C80BDD">
        <w:rPr>
          <w:rFonts w:ascii="Times New Roman" w:eastAsia="Arial" w:hAnsi="Times New Roman" w:cs="Times New Roman"/>
          <w:i/>
          <w:iCs/>
          <w:sz w:val="24"/>
          <w:szCs w:val="24"/>
          <w:lang w:val="en-US" w:eastAsia="en-ID"/>
        </w:rPr>
        <w:t xml:space="preserve">xi score </w:t>
      </w:r>
      <w:r w:rsidR="00C80BDD">
        <w:rPr>
          <w:rFonts w:ascii="Times New Roman" w:eastAsia="Arial" w:hAnsi="Times New Roman" w:cs="Times New Roman"/>
          <w:sz w:val="24"/>
          <w:szCs w:val="24"/>
          <w:lang w:val="en-US" w:eastAsia="en-ID"/>
        </w:rPr>
        <w:t xml:space="preserve">= 0,05 dan </w:t>
      </w:r>
      <w:r w:rsidR="002949BF">
        <w:rPr>
          <w:rFonts w:ascii="Times New Roman" w:eastAsia="Arial" w:hAnsi="Times New Roman" w:cs="Times New Roman"/>
          <w:sz w:val="24"/>
          <w:szCs w:val="24"/>
          <w:lang w:val="en-US" w:eastAsia="en-ID"/>
        </w:rPr>
        <w:t xml:space="preserve">minpts = 10, dan </w:t>
      </w:r>
      <w:r w:rsidR="00BB3DC9">
        <w:rPr>
          <w:rFonts w:ascii="Times New Roman" w:eastAsia="Arial" w:hAnsi="Times New Roman" w:cs="Times New Roman"/>
          <w:sz w:val="24"/>
          <w:szCs w:val="24"/>
          <w:lang w:val="en-US" w:eastAsia="en-ID"/>
        </w:rPr>
        <w:t xml:space="preserve">uji validasi </w:t>
      </w:r>
      <w:r w:rsidR="00BB3DC9">
        <w:rPr>
          <w:rFonts w:ascii="Times New Roman" w:eastAsia="Arial" w:hAnsi="Times New Roman" w:cs="Times New Roman"/>
          <w:i/>
          <w:iCs/>
          <w:sz w:val="24"/>
          <w:szCs w:val="24"/>
          <w:lang w:val="en-US" w:eastAsia="en-ID"/>
        </w:rPr>
        <w:t>silhouette coefficient</w:t>
      </w:r>
      <w:r w:rsidR="00BB3DC9">
        <w:rPr>
          <w:rFonts w:ascii="Times New Roman" w:eastAsia="Arial" w:hAnsi="Times New Roman" w:cs="Times New Roman"/>
          <w:sz w:val="24"/>
          <w:szCs w:val="24"/>
          <w:lang w:val="en-US" w:eastAsia="en-ID"/>
        </w:rPr>
        <w:t xml:space="preserve"> sebesar </w:t>
      </w:r>
      <w:r w:rsidR="00BB3DC9" w:rsidRPr="00BB3DC9">
        <w:rPr>
          <w:rFonts w:ascii="Times New Roman" w:hAnsi="Times New Roman"/>
          <w:sz w:val="24"/>
        </w:rPr>
        <w:t>0</w:t>
      </w:r>
      <w:r w:rsidR="00BB3DC9" w:rsidRPr="00BB3DC9">
        <w:rPr>
          <w:rFonts w:ascii="Times New Roman" w:hAnsi="Times New Roman"/>
          <w:sz w:val="24"/>
          <w:lang w:val="id-ID"/>
        </w:rPr>
        <w:t>,</w:t>
      </w:r>
      <w:r w:rsidR="00BB3DC9" w:rsidRPr="00BB3DC9">
        <w:rPr>
          <w:rFonts w:ascii="Times New Roman" w:hAnsi="Times New Roman"/>
          <w:sz w:val="24"/>
        </w:rPr>
        <w:t>6508317895</w:t>
      </w:r>
      <w:r w:rsidR="00BB3DC9">
        <w:rPr>
          <w:rFonts w:ascii="Times New Roman" w:hAnsi="Times New Roman"/>
          <w:sz w:val="24"/>
        </w:rPr>
        <w:t xml:space="preserve">. </w:t>
      </w:r>
      <w:r w:rsidR="00045ADF">
        <w:rPr>
          <w:rFonts w:ascii="Times New Roman" w:hAnsi="Times New Roman"/>
          <w:sz w:val="24"/>
        </w:rPr>
        <w:t xml:space="preserve">Analisis ini </w:t>
      </w:r>
      <w:r w:rsidR="00154106">
        <w:rPr>
          <w:rFonts w:ascii="Times New Roman" w:hAnsi="Times New Roman"/>
          <w:sz w:val="24"/>
        </w:rPr>
        <w:t xml:space="preserve">menghasilkan </w:t>
      </w:r>
      <w:r w:rsidR="00045ADF">
        <w:rPr>
          <w:rFonts w:ascii="Times New Roman" w:hAnsi="Times New Roman"/>
          <w:sz w:val="24"/>
        </w:rPr>
        <w:t>6 klaster</w:t>
      </w:r>
      <w:r w:rsidR="00154106">
        <w:rPr>
          <w:rFonts w:ascii="Times New Roman" w:hAnsi="Times New Roman"/>
          <w:sz w:val="24"/>
        </w:rPr>
        <w:t xml:space="preserve"> dan </w:t>
      </w:r>
      <w:r w:rsidR="00154106">
        <w:rPr>
          <w:rFonts w:ascii="Times New Roman" w:hAnsi="Times New Roman"/>
          <w:i/>
          <w:iCs/>
          <w:sz w:val="24"/>
        </w:rPr>
        <w:t>term</w:t>
      </w:r>
      <w:r w:rsidR="00045ADF" w:rsidRPr="00045ADF">
        <w:rPr>
          <w:rFonts w:ascii="Times New Roman" w:hAnsi="Times New Roman"/>
          <w:sz w:val="24"/>
        </w:rPr>
        <w:t>, yaitu klaster 1</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 xml:space="preserve">term </w:t>
      </w:r>
      <w:r w:rsidR="00154106" w:rsidRPr="00045ADF">
        <w:rPr>
          <w:rFonts w:ascii="Times New Roman" w:hAnsi="Times New Roman"/>
          <w:sz w:val="24"/>
        </w:rPr>
        <w:t>sakit kepala</w:t>
      </w:r>
      <w:r w:rsidR="00045ADF" w:rsidRPr="00045ADF">
        <w:rPr>
          <w:rFonts w:ascii="Times New Roman" w:hAnsi="Times New Roman"/>
          <w:sz w:val="24"/>
        </w:rPr>
        <w:t xml:space="preserve">, </w:t>
      </w:r>
      <w:r w:rsidR="00154106" w:rsidRPr="00045ADF">
        <w:rPr>
          <w:rFonts w:ascii="Times New Roman" w:hAnsi="Times New Roman"/>
          <w:sz w:val="24"/>
        </w:rPr>
        <w:t xml:space="preserve">klaster </w:t>
      </w:r>
      <w:r w:rsidR="00154106">
        <w:rPr>
          <w:rFonts w:ascii="Times New Roman" w:hAnsi="Times New Roman"/>
          <w:sz w:val="24"/>
        </w:rPr>
        <w:t>2</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 xml:space="preserve">term </w:t>
      </w:r>
      <w:r w:rsidR="00154106">
        <w:rPr>
          <w:rFonts w:ascii="Times New Roman" w:hAnsi="Times New Roman"/>
          <w:sz w:val="24"/>
        </w:rPr>
        <w:t>diare</w:t>
      </w:r>
      <w:r w:rsidR="00045ADF" w:rsidRPr="00045ADF">
        <w:rPr>
          <w:rFonts w:ascii="Times New Roman" w:hAnsi="Times New Roman"/>
          <w:sz w:val="24"/>
        </w:rPr>
        <w:t>,</w:t>
      </w:r>
      <w:r w:rsidR="00154106">
        <w:rPr>
          <w:rFonts w:ascii="Times New Roman" w:hAnsi="Times New Roman"/>
          <w:sz w:val="24"/>
        </w:rPr>
        <w:t xml:space="preserve"> </w:t>
      </w:r>
      <w:r w:rsidR="00154106" w:rsidRPr="00045ADF">
        <w:rPr>
          <w:rFonts w:ascii="Times New Roman" w:hAnsi="Times New Roman"/>
          <w:sz w:val="24"/>
        </w:rPr>
        <w:t xml:space="preserve">klaster </w:t>
      </w:r>
      <w:r w:rsidR="00154106">
        <w:rPr>
          <w:rFonts w:ascii="Times New Roman" w:hAnsi="Times New Roman"/>
          <w:sz w:val="24"/>
        </w:rPr>
        <w:t xml:space="preserve">3 </w:t>
      </w:r>
      <w:r w:rsidR="00154106">
        <w:rPr>
          <w:rFonts w:ascii="Times New Roman" w:hAnsi="Times New Roman"/>
          <w:sz w:val="24"/>
        </w:rPr>
        <w:t xml:space="preserve">membentuk </w:t>
      </w:r>
      <w:r w:rsidR="00154106">
        <w:rPr>
          <w:rFonts w:ascii="Times New Roman" w:hAnsi="Times New Roman"/>
          <w:i/>
          <w:iCs/>
          <w:sz w:val="24"/>
        </w:rPr>
        <w:t xml:space="preserve">term </w:t>
      </w:r>
      <w:r w:rsidR="00154106">
        <w:rPr>
          <w:rFonts w:ascii="Times New Roman" w:hAnsi="Times New Roman"/>
          <w:sz w:val="24"/>
        </w:rPr>
        <w:t>pilek</w:t>
      </w:r>
      <w:r w:rsidR="00500DA1">
        <w:rPr>
          <w:rFonts w:ascii="Times New Roman" w:hAnsi="Times New Roman"/>
          <w:sz w:val="24"/>
        </w:rPr>
        <w:t>,</w:t>
      </w:r>
      <w:r w:rsidR="00045ADF" w:rsidRPr="00045ADF">
        <w:rPr>
          <w:rFonts w:ascii="Times New Roman" w:hAnsi="Times New Roman"/>
          <w:sz w:val="24"/>
        </w:rPr>
        <w:t xml:space="preserve"> </w:t>
      </w:r>
      <w:r w:rsidR="00154106" w:rsidRPr="00045ADF">
        <w:rPr>
          <w:rFonts w:ascii="Times New Roman" w:hAnsi="Times New Roman"/>
          <w:sz w:val="24"/>
        </w:rPr>
        <w:t xml:space="preserve">klaster </w:t>
      </w:r>
      <w:r w:rsidR="00154106">
        <w:rPr>
          <w:rFonts w:ascii="Times New Roman" w:hAnsi="Times New Roman"/>
          <w:sz w:val="24"/>
        </w:rPr>
        <w:t>4</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 xml:space="preserve">term </w:t>
      </w:r>
      <w:r w:rsidR="00154106">
        <w:rPr>
          <w:rFonts w:ascii="Times New Roman" w:hAnsi="Times New Roman"/>
          <w:sz w:val="24"/>
        </w:rPr>
        <w:t>batuk</w:t>
      </w:r>
      <w:r w:rsidR="00045ADF" w:rsidRPr="00045ADF">
        <w:rPr>
          <w:rFonts w:ascii="Times New Roman" w:hAnsi="Times New Roman"/>
          <w:sz w:val="24"/>
        </w:rPr>
        <w:t xml:space="preserve">, </w:t>
      </w:r>
      <w:r w:rsidR="00154106" w:rsidRPr="00045ADF">
        <w:rPr>
          <w:rFonts w:ascii="Times New Roman" w:hAnsi="Times New Roman"/>
          <w:sz w:val="24"/>
        </w:rPr>
        <w:t xml:space="preserve">klaster </w:t>
      </w:r>
      <w:r w:rsidR="00154106">
        <w:rPr>
          <w:rFonts w:ascii="Times New Roman" w:hAnsi="Times New Roman"/>
          <w:sz w:val="24"/>
        </w:rPr>
        <w:t>5</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term</w:t>
      </w:r>
      <w:r w:rsidR="00154106">
        <w:rPr>
          <w:rFonts w:ascii="Times New Roman" w:hAnsi="Times New Roman"/>
          <w:i/>
          <w:iCs/>
          <w:sz w:val="24"/>
        </w:rPr>
        <w:t xml:space="preserve"> </w:t>
      </w:r>
      <w:r w:rsidR="00154106" w:rsidRPr="00154106">
        <w:rPr>
          <w:rFonts w:ascii="Times New Roman" w:hAnsi="Times New Roman"/>
          <w:sz w:val="24"/>
        </w:rPr>
        <w:t>covid</w:t>
      </w:r>
      <w:r w:rsidR="00045ADF" w:rsidRPr="00045ADF">
        <w:rPr>
          <w:rFonts w:ascii="Times New Roman" w:hAnsi="Times New Roman"/>
          <w:sz w:val="24"/>
        </w:rPr>
        <w:t xml:space="preserve">, dan </w:t>
      </w:r>
      <w:r w:rsidR="00154106" w:rsidRPr="00045ADF">
        <w:rPr>
          <w:rFonts w:ascii="Times New Roman" w:hAnsi="Times New Roman"/>
          <w:sz w:val="24"/>
        </w:rPr>
        <w:t xml:space="preserve">klaster </w:t>
      </w:r>
      <w:r w:rsidR="00154106">
        <w:rPr>
          <w:rFonts w:ascii="Times New Roman" w:hAnsi="Times New Roman"/>
          <w:sz w:val="24"/>
        </w:rPr>
        <w:t xml:space="preserve">6 </w:t>
      </w:r>
      <w:r w:rsidR="00154106">
        <w:rPr>
          <w:rFonts w:ascii="Times New Roman" w:hAnsi="Times New Roman"/>
          <w:sz w:val="24"/>
        </w:rPr>
        <w:t xml:space="preserve">membentuk </w:t>
      </w:r>
      <w:r w:rsidR="00154106">
        <w:rPr>
          <w:rFonts w:ascii="Times New Roman" w:hAnsi="Times New Roman"/>
          <w:i/>
          <w:iCs/>
          <w:sz w:val="24"/>
        </w:rPr>
        <w:t xml:space="preserve">term </w:t>
      </w:r>
      <w:r w:rsidR="00154106">
        <w:rPr>
          <w:rFonts w:ascii="Times New Roman" w:hAnsi="Times New Roman"/>
          <w:sz w:val="24"/>
        </w:rPr>
        <w:t>demam</w:t>
      </w:r>
      <w:r w:rsidR="00045ADF" w:rsidRPr="00045ADF">
        <w:rPr>
          <w:rFonts w:ascii="Times New Roman" w:hAnsi="Times New Roman"/>
          <w:sz w:val="24"/>
        </w:rPr>
        <w:t>.</w:t>
      </w:r>
    </w:p>
    <w:p w14:paraId="2E976B35" w14:textId="77777777" w:rsidR="009A3075" w:rsidRPr="009A3075" w:rsidRDefault="009A3075" w:rsidP="009A3075">
      <w:pPr>
        <w:spacing w:after="0" w:line="240" w:lineRule="auto"/>
        <w:jc w:val="both"/>
        <w:rPr>
          <w:rFonts w:ascii="Times New Roman" w:eastAsia="Calibri" w:hAnsi="Times New Roman" w:cs="Times New Roman"/>
          <w:sz w:val="24"/>
          <w:lang w:val="id" w:eastAsia="en-ID"/>
        </w:rPr>
      </w:pPr>
    </w:p>
    <w:p w14:paraId="01F8974A" w14:textId="66809AA3" w:rsidR="009A3075" w:rsidRPr="009A3075" w:rsidRDefault="009A3075" w:rsidP="009A3075">
      <w:pPr>
        <w:jc w:val="both"/>
        <w:rPr>
          <w:rFonts w:ascii="Times New Roman" w:eastAsia="Calibri" w:hAnsi="Times New Roman" w:cs="Times New Roman"/>
          <w:sz w:val="24"/>
          <w:szCs w:val="32"/>
          <w:lang w:val="id" w:eastAsia="en-ID"/>
        </w:rPr>
      </w:pPr>
      <w:r w:rsidRPr="009A3075">
        <w:rPr>
          <w:rFonts w:ascii="Times New Roman" w:eastAsia="Calibri" w:hAnsi="Times New Roman" w:cs="Times New Roman"/>
          <w:b/>
          <w:bCs/>
          <w:sz w:val="24"/>
          <w:szCs w:val="32"/>
          <w:lang w:val="id" w:eastAsia="en-ID"/>
        </w:rPr>
        <w:t>Kata Kunci</w:t>
      </w:r>
      <w:r w:rsidRPr="009A3075">
        <w:rPr>
          <w:rFonts w:ascii="Times New Roman" w:eastAsia="Calibri" w:hAnsi="Times New Roman" w:cs="Times New Roman"/>
          <w:sz w:val="24"/>
          <w:szCs w:val="32"/>
          <w:lang w:val="id" w:eastAsia="en-ID"/>
        </w:rPr>
        <w:t xml:space="preserve">: </w:t>
      </w:r>
      <w:r w:rsidR="000D1DF5" w:rsidRPr="000D1DF5">
        <w:rPr>
          <w:rFonts w:ascii="Times New Roman" w:eastAsia="Calibri" w:hAnsi="Times New Roman" w:cs="Times New Roman"/>
          <w:sz w:val="24"/>
          <w:szCs w:val="32"/>
          <w:lang w:val="en-US" w:eastAsia="en-ID"/>
        </w:rPr>
        <w:t>Twitter</w:t>
      </w:r>
      <w:r w:rsidR="000D1DF5">
        <w:rPr>
          <w:rFonts w:ascii="Times New Roman" w:eastAsia="Calibri" w:hAnsi="Times New Roman" w:cs="Times New Roman"/>
          <w:sz w:val="24"/>
          <w:szCs w:val="32"/>
          <w:lang w:val="en-US" w:eastAsia="en-ID"/>
        </w:rPr>
        <w:t xml:space="preserve">, </w:t>
      </w:r>
      <w:r w:rsidR="00B769A9" w:rsidRPr="00B769A9">
        <w:rPr>
          <w:rFonts w:ascii="Times New Roman" w:eastAsia="Calibri" w:hAnsi="Times New Roman" w:cs="Times New Roman"/>
          <w:i/>
          <w:iCs/>
          <w:sz w:val="24"/>
          <w:szCs w:val="32"/>
          <w:lang w:val="en-US" w:eastAsia="en-ID"/>
        </w:rPr>
        <w:t>Preprocessing</w:t>
      </w:r>
      <w:r w:rsidR="00B769A9">
        <w:rPr>
          <w:rFonts w:ascii="Times New Roman" w:eastAsia="Calibri" w:hAnsi="Times New Roman" w:cs="Times New Roman"/>
          <w:sz w:val="24"/>
          <w:szCs w:val="32"/>
          <w:lang w:val="en-US" w:eastAsia="en-ID"/>
        </w:rPr>
        <w:t xml:space="preserve">, </w:t>
      </w:r>
      <w:r w:rsidR="00750C0B">
        <w:rPr>
          <w:rFonts w:ascii="Times New Roman" w:eastAsia="Calibri" w:hAnsi="Times New Roman" w:cs="Times New Roman"/>
          <w:i/>
          <w:iCs/>
          <w:sz w:val="24"/>
          <w:szCs w:val="32"/>
          <w:lang w:val="en-US" w:eastAsia="en-ID"/>
        </w:rPr>
        <w:t>Clustering</w:t>
      </w:r>
      <w:r w:rsidRPr="009A3075">
        <w:rPr>
          <w:rFonts w:ascii="Times New Roman" w:eastAsia="Calibri" w:hAnsi="Times New Roman" w:cs="Times New Roman"/>
          <w:sz w:val="24"/>
          <w:szCs w:val="32"/>
          <w:lang w:val="id" w:eastAsia="en-ID"/>
        </w:rPr>
        <w:t xml:space="preserve">, </w:t>
      </w:r>
      <w:r w:rsidR="00750C0B" w:rsidRPr="00750C0B">
        <w:rPr>
          <w:rFonts w:ascii="Times New Roman" w:eastAsia="Calibri" w:hAnsi="Times New Roman" w:cs="Times New Roman"/>
          <w:sz w:val="24"/>
          <w:szCs w:val="32"/>
          <w:lang w:val="en-US" w:eastAsia="en-ID"/>
        </w:rPr>
        <w:t>DBSCAN</w:t>
      </w:r>
      <w:r w:rsidRPr="009A3075">
        <w:rPr>
          <w:rFonts w:ascii="Times New Roman" w:eastAsia="Calibri" w:hAnsi="Times New Roman" w:cs="Times New Roman"/>
          <w:sz w:val="24"/>
          <w:szCs w:val="32"/>
          <w:lang w:val="id" w:eastAsia="en-ID"/>
        </w:rPr>
        <w:t xml:space="preserve">, </w:t>
      </w:r>
      <w:r w:rsidR="00750C0B">
        <w:rPr>
          <w:rFonts w:ascii="Times New Roman" w:eastAsia="Calibri" w:hAnsi="Times New Roman" w:cs="Times New Roman"/>
          <w:sz w:val="24"/>
          <w:szCs w:val="32"/>
          <w:lang w:val="en-US" w:eastAsia="en-ID"/>
        </w:rPr>
        <w:t>OPTICS</w:t>
      </w:r>
      <w:r w:rsidRPr="009A3075">
        <w:rPr>
          <w:rFonts w:ascii="Times New Roman" w:eastAsia="Calibri" w:hAnsi="Times New Roman" w:cs="Times New Roman"/>
          <w:sz w:val="24"/>
          <w:szCs w:val="32"/>
          <w:lang w:val="id" w:eastAsia="en-ID"/>
        </w:rPr>
        <w:t xml:space="preserve">, </w:t>
      </w:r>
      <w:r w:rsidR="00750C0B">
        <w:rPr>
          <w:rFonts w:ascii="Times New Roman" w:eastAsia="Calibri" w:hAnsi="Times New Roman" w:cs="Times New Roman"/>
          <w:i/>
          <w:iCs/>
          <w:sz w:val="24"/>
          <w:szCs w:val="32"/>
          <w:lang w:val="en-US" w:eastAsia="en-ID"/>
        </w:rPr>
        <w:t>Density-based Algorithm, silhouette coefficient</w:t>
      </w:r>
      <w:r w:rsidRPr="009A3075">
        <w:rPr>
          <w:rFonts w:ascii="Times New Roman" w:eastAsia="Calibri" w:hAnsi="Times New Roman" w:cs="Times New Roman"/>
          <w:sz w:val="24"/>
          <w:szCs w:val="32"/>
          <w:lang w:val="id" w:eastAsia="en-ID"/>
        </w:rPr>
        <w:t>.</w:t>
      </w:r>
    </w:p>
    <w:p w14:paraId="2912CA2B" w14:textId="50E29016" w:rsidR="00F51AA2" w:rsidRDefault="00F51AA2" w:rsidP="009453C0">
      <w:pPr>
        <w:spacing w:line="360" w:lineRule="auto"/>
        <w:jc w:val="both"/>
        <w:rPr>
          <w:rFonts w:ascii="Times New Roman" w:hAnsi="Times New Roman" w:cs="Times New Roman"/>
          <w:sz w:val="24"/>
          <w:szCs w:val="24"/>
          <w:lang w:val="en-US"/>
        </w:rPr>
      </w:pPr>
    </w:p>
    <w:p w14:paraId="1EBE8C3D" w14:textId="0F16B763" w:rsidR="00F51AA2" w:rsidRDefault="00F51AA2" w:rsidP="009453C0">
      <w:pPr>
        <w:spacing w:line="360" w:lineRule="auto"/>
        <w:jc w:val="both"/>
        <w:rPr>
          <w:rFonts w:ascii="Times New Roman" w:hAnsi="Times New Roman" w:cs="Times New Roman"/>
          <w:sz w:val="24"/>
          <w:szCs w:val="24"/>
          <w:lang w:val="en-US"/>
        </w:rPr>
      </w:pPr>
    </w:p>
    <w:p w14:paraId="7585FF6B" w14:textId="3636BFFF"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EAFA25A" w14:textId="77777777" w:rsidR="00750C0B" w:rsidRPr="009A3075" w:rsidRDefault="00750C0B" w:rsidP="00750C0B">
      <w:pPr>
        <w:spacing w:after="0" w:line="240" w:lineRule="auto"/>
        <w:jc w:val="both"/>
        <w:rPr>
          <w:rFonts w:ascii="Times New Roman" w:eastAsia="Calibri" w:hAnsi="Times New Roman" w:cs="Times New Roman"/>
          <w:sz w:val="24"/>
          <w:lang w:val="id" w:eastAsia="en-ID"/>
        </w:rPr>
      </w:pPr>
      <w:r w:rsidRPr="009A3075">
        <w:rPr>
          <w:rFonts w:ascii="Times New Roman" w:eastAsia="Arial" w:hAnsi="Times New Roman" w:cs="Times New Roman"/>
          <w:sz w:val="24"/>
          <w:szCs w:val="24"/>
          <w:lang w:val="en-US" w:eastAsia="en-ID"/>
        </w:rPr>
        <w:lastRenderedPageBreak/>
        <w:t xml:space="preserve">Fahmirullah Abdillah 2023, </w:t>
      </w:r>
      <w:r w:rsidRPr="009A3075">
        <w:rPr>
          <w:rFonts w:ascii="Times New Roman" w:eastAsia="Arial" w:hAnsi="Times New Roman" w:cs="Arial"/>
          <w:b/>
          <w:sz w:val="24"/>
          <w:szCs w:val="24"/>
          <w:lang w:val="en-US" w:eastAsia="id-ID"/>
        </w:rPr>
        <w:t xml:space="preserve">Klasterisasi dan Geovisualisasi </w:t>
      </w:r>
      <w:r w:rsidRPr="009A3075">
        <w:rPr>
          <w:rFonts w:ascii="Times New Roman" w:eastAsia="Arial" w:hAnsi="Times New Roman" w:cs="Arial"/>
          <w:b/>
          <w:i/>
          <w:iCs/>
          <w:sz w:val="24"/>
          <w:szCs w:val="24"/>
          <w:lang w:val="en-US" w:eastAsia="id-ID"/>
        </w:rPr>
        <w:t xml:space="preserve">Tweet </w:t>
      </w:r>
      <w:r w:rsidRPr="009A3075">
        <w:rPr>
          <w:rFonts w:ascii="Times New Roman" w:eastAsia="Arial" w:hAnsi="Times New Roman" w:cs="Arial"/>
          <w:b/>
          <w:sz w:val="24"/>
          <w:szCs w:val="24"/>
          <w:lang w:val="en-US" w:eastAsia="id-ID"/>
        </w:rPr>
        <w:t>Penyebaran Penyakit Menular Langsung (Studi Kasus COVID-19)</w:t>
      </w:r>
      <w:r w:rsidRPr="009A3075">
        <w:rPr>
          <w:rFonts w:ascii="Times New Roman" w:eastAsia="Arial" w:hAnsi="Times New Roman" w:cs="Times New Roman"/>
          <w:sz w:val="24"/>
          <w:szCs w:val="24"/>
          <w:lang w:val="en-US" w:eastAsia="en-ID"/>
        </w:rPr>
        <w:t>, Skripsi ini dibawah bimbingan Ira Puspitasari, S.T., M.T., Ph.D., dan Drs. Eto Wuryanto, DEA., Program Studi S1 Sistem Informasi. Fakultas Sains dan Teknologi, Universitas Airlangga, Surabaya</w:t>
      </w:r>
    </w:p>
    <w:p w14:paraId="3638401D" w14:textId="77777777" w:rsidR="00F27E56" w:rsidRPr="00F27E56" w:rsidRDefault="006C5A22" w:rsidP="00F27E56">
      <w:pPr>
        <w:spacing w:line="240" w:lineRule="auto"/>
        <w:rPr>
          <w:rFonts w:ascii="Times New Roman" w:eastAsia="Calibri" w:hAnsi="Times New Roman" w:cs="Times New Roman"/>
          <w:b/>
          <w:bCs/>
          <w:sz w:val="24"/>
          <w:szCs w:val="32"/>
          <w:lang w:val="id" w:eastAsia="en-ID"/>
        </w:rPr>
      </w:pPr>
      <w:r>
        <w:rPr>
          <w:rFonts w:ascii="Times New Roman" w:eastAsia="Calibri" w:hAnsi="Times New Roman" w:cs="Times New Roman"/>
          <w:sz w:val="24"/>
          <w:lang w:val="id" w:eastAsia="en-ID"/>
        </w:rPr>
        <w:pict w14:anchorId="10AAB1A6">
          <v:rect id="_x0000_i1026" style="width:458.65pt;height:1.5pt" o:hrpct="980" o:hralign="center" o:hrstd="t" o:hrnoshade="t" o:hr="t" fillcolor="#404040" stroked="f"/>
        </w:pict>
      </w:r>
    </w:p>
    <w:p w14:paraId="25186C43" w14:textId="77777777" w:rsidR="00F27E56" w:rsidRDefault="00F27E56" w:rsidP="00F27E56">
      <w:pPr>
        <w:pStyle w:val="Heading1"/>
        <w:numPr>
          <w:ilvl w:val="0"/>
          <w:numId w:val="0"/>
        </w:numPr>
        <w:ind w:left="432" w:hanging="432"/>
        <w:jc w:val="center"/>
        <w:rPr>
          <w:lang w:val="en-US"/>
        </w:rPr>
      </w:pPr>
      <w:bookmarkStart w:id="14" w:name="_Toc149284598"/>
      <w:r>
        <w:rPr>
          <w:lang w:val="en-US"/>
        </w:rPr>
        <w:t>ABSTRACT</w:t>
      </w:r>
      <w:bookmarkEnd w:id="14"/>
    </w:p>
    <w:p w14:paraId="15622A06" w14:textId="28DA1C52" w:rsidR="00F27E56" w:rsidRDefault="00A44BC8" w:rsidP="00F27E56">
      <w:pPr>
        <w:spacing w:after="0" w:line="240" w:lineRule="auto"/>
        <w:jc w:val="both"/>
        <w:rPr>
          <w:rFonts w:ascii="Times New Roman" w:eastAsia="Calibri" w:hAnsi="Times New Roman" w:cs="Times New Roman"/>
          <w:sz w:val="24"/>
          <w:lang w:eastAsia="en-ID"/>
        </w:rPr>
      </w:pPr>
      <w:r w:rsidRPr="00A44BC8">
        <w:rPr>
          <w:rFonts w:ascii="Times New Roman" w:eastAsia="Calibri" w:hAnsi="Times New Roman" w:cs="Times New Roman"/>
          <w:sz w:val="24"/>
          <w:lang w:eastAsia="en-ID"/>
        </w:rPr>
        <w:t>Microblogging social media services such as Twitter generate a large flow of information dissemination towards an event. Therefore, social media can be used as a form of monitoring the spread of direct infectious diseases, such as the case of the COVID-19 pandemic. Cluster analysis was used in this study to group symptoms experienced by COVID-19 sufferers online through social media. This study aims to create optimal cluster results in monitoring the spread of direct infectious diseases. The methods used in building the output of this research are the density-based clustering algorithm method Density-Based Spatial Cluster of Application with Noise (DBSCAN) and the augmentation algorithm Ordering Points to Identify the Clustering Structure (OPTICS), as well as Silhouette Coefficient for validation tests of the output of the cluster formed, which is implemented in the Python programming language. The output of this study is the result of clusters that form tweets related to the spread of infectious diseases directly COVID-19 case studies. Tweet data that has been acquired will be preprocessed, then weighted terms which will then go</w:t>
      </w:r>
      <w:bookmarkStart w:id="15" w:name="_GoBack"/>
      <w:bookmarkEnd w:id="15"/>
      <w:r w:rsidRPr="00A44BC8">
        <w:rPr>
          <w:rFonts w:ascii="Times New Roman" w:eastAsia="Calibri" w:hAnsi="Times New Roman" w:cs="Times New Roman"/>
          <w:sz w:val="24"/>
          <w:lang w:eastAsia="en-ID"/>
        </w:rPr>
        <w:t xml:space="preserve"> through the cluster method analysis process. The best results from the analysis carried out by both methods, the OPTICS algorithm obtained optimal results with</w:t>
      </w:r>
      <w:r w:rsidR="002949BF">
        <w:rPr>
          <w:rFonts w:ascii="Times New Roman" w:eastAsia="Calibri" w:hAnsi="Times New Roman" w:cs="Times New Roman"/>
          <w:sz w:val="24"/>
          <w:lang w:eastAsia="en-ID"/>
        </w:rPr>
        <w:t xml:space="preserve"> </w:t>
      </w:r>
      <w:r w:rsidR="002949BF" w:rsidRPr="002949BF">
        <w:rPr>
          <w:rFonts w:ascii="Times New Roman" w:eastAsia="Calibri" w:hAnsi="Times New Roman" w:cs="Times New Roman"/>
          <w:sz w:val="24"/>
          <w:lang w:eastAsia="en-ID"/>
        </w:rPr>
        <w:t xml:space="preserve">parameters </w:t>
      </w:r>
      <w:r w:rsidR="002949BF" w:rsidRPr="002949BF">
        <w:rPr>
          <w:rFonts w:ascii="Times New Roman" w:eastAsia="Calibri" w:hAnsi="Times New Roman" w:cs="Times New Roman"/>
          <w:i/>
          <w:iCs/>
          <w:sz w:val="24"/>
          <w:lang w:eastAsia="en-ID"/>
        </w:rPr>
        <w:t>xi score</w:t>
      </w:r>
      <w:r w:rsidR="002949BF" w:rsidRPr="002949BF">
        <w:rPr>
          <w:rFonts w:ascii="Times New Roman" w:eastAsia="Calibri" w:hAnsi="Times New Roman" w:cs="Times New Roman"/>
          <w:sz w:val="24"/>
          <w:lang w:eastAsia="en-ID"/>
        </w:rPr>
        <w:t xml:space="preserve"> = 0.05 and minpts = 10, and</w:t>
      </w:r>
      <w:r w:rsidRPr="00A44BC8">
        <w:rPr>
          <w:rFonts w:ascii="Times New Roman" w:eastAsia="Calibri" w:hAnsi="Times New Roman" w:cs="Times New Roman"/>
          <w:sz w:val="24"/>
          <w:lang w:eastAsia="en-ID"/>
        </w:rPr>
        <w:t xml:space="preserve"> silhouette coefficient validation test of 0.6508317895. This analysis produced 6 clusters and terms, namely cluster 1 formed the term headache, cluster 2 formed the term diarrhea, cluster 3 formed the term cold, cluster 4 formed the term cough, cluster 5 formed the term covid, and cluster 6 formed the term fever.</w:t>
      </w:r>
    </w:p>
    <w:p w14:paraId="0EC2760C" w14:textId="77777777" w:rsidR="00A44BC8" w:rsidRPr="00F27E56" w:rsidRDefault="00A44BC8" w:rsidP="00F27E56">
      <w:pPr>
        <w:spacing w:after="0" w:line="240" w:lineRule="auto"/>
        <w:jc w:val="both"/>
        <w:rPr>
          <w:rFonts w:ascii="Times New Roman" w:eastAsia="Calibri" w:hAnsi="Times New Roman" w:cs="Times New Roman"/>
          <w:sz w:val="24"/>
          <w:lang w:val="id" w:eastAsia="en-ID"/>
        </w:rPr>
      </w:pPr>
    </w:p>
    <w:p w14:paraId="783D5787" w14:textId="04B0B73D" w:rsidR="00F51AA2" w:rsidRDefault="00F27E56" w:rsidP="00F27E56">
      <w:pPr>
        <w:spacing w:line="360" w:lineRule="auto"/>
        <w:jc w:val="both"/>
        <w:rPr>
          <w:rFonts w:ascii="Times New Roman" w:hAnsi="Times New Roman" w:cs="Times New Roman"/>
          <w:sz w:val="24"/>
          <w:szCs w:val="24"/>
          <w:lang w:val="en-US"/>
        </w:rPr>
      </w:pPr>
      <w:r w:rsidRPr="00F27E56">
        <w:rPr>
          <w:rFonts w:ascii="Times New Roman" w:eastAsia="Calibri" w:hAnsi="Times New Roman" w:cs="Times New Roman"/>
          <w:b/>
          <w:bCs/>
          <w:sz w:val="24"/>
          <w:szCs w:val="32"/>
          <w:lang w:val="id" w:eastAsia="en-ID"/>
        </w:rPr>
        <w:t>Keywords</w:t>
      </w:r>
      <w:r w:rsidRPr="00F27E56">
        <w:rPr>
          <w:rFonts w:ascii="Times New Roman" w:eastAsia="Calibri" w:hAnsi="Times New Roman" w:cs="Times New Roman"/>
          <w:sz w:val="24"/>
          <w:szCs w:val="32"/>
          <w:lang w:val="id" w:eastAsia="en-ID"/>
        </w:rPr>
        <w:t xml:space="preserve">: </w:t>
      </w:r>
      <w:r w:rsidR="000D1DF5" w:rsidRPr="000D1DF5">
        <w:rPr>
          <w:rFonts w:ascii="Times New Roman" w:eastAsia="Calibri" w:hAnsi="Times New Roman" w:cs="Times New Roman"/>
          <w:sz w:val="24"/>
          <w:szCs w:val="32"/>
          <w:lang w:val="en-US" w:eastAsia="en-ID"/>
        </w:rPr>
        <w:t>Twitter</w:t>
      </w:r>
      <w:r w:rsidR="000D1DF5">
        <w:rPr>
          <w:rFonts w:ascii="Times New Roman" w:eastAsia="Calibri" w:hAnsi="Times New Roman" w:cs="Times New Roman"/>
          <w:sz w:val="24"/>
          <w:szCs w:val="32"/>
          <w:lang w:val="en-US" w:eastAsia="en-ID"/>
        </w:rPr>
        <w:t xml:space="preserve">, </w:t>
      </w:r>
      <w:r w:rsidR="00BC4FF9" w:rsidRPr="00B769A9">
        <w:rPr>
          <w:rFonts w:ascii="Times New Roman" w:eastAsia="Calibri" w:hAnsi="Times New Roman" w:cs="Times New Roman"/>
          <w:i/>
          <w:iCs/>
          <w:sz w:val="24"/>
          <w:szCs w:val="32"/>
          <w:lang w:val="en-US" w:eastAsia="en-ID"/>
        </w:rPr>
        <w:t>Preprocessing</w:t>
      </w:r>
      <w:r w:rsidR="00BC4FF9">
        <w:rPr>
          <w:rFonts w:ascii="Times New Roman" w:eastAsia="Calibri" w:hAnsi="Times New Roman" w:cs="Times New Roman"/>
          <w:sz w:val="24"/>
          <w:szCs w:val="32"/>
          <w:lang w:val="en-US" w:eastAsia="en-ID"/>
        </w:rPr>
        <w:t xml:space="preserve">, </w:t>
      </w:r>
      <w:r w:rsidR="00BC4FF9">
        <w:rPr>
          <w:rFonts w:ascii="Times New Roman" w:eastAsia="Calibri" w:hAnsi="Times New Roman" w:cs="Times New Roman"/>
          <w:i/>
          <w:iCs/>
          <w:sz w:val="24"/>
          <w:szCs w:val="32"/>
          <w:lang w:val="en-US" w:eastAsia="en-ID"/>
        </w:rPr>
        <w:t>Clustering</w:t>
      </w:r>
      <w:r w:rsidR="00BC4FF9" w:rsidRPr="009A3075">
        <w:rPr>
          <w:rFonts w:ascii="Times New Roman" w:eastAsia="Calibri" w:hAnsi="Times New Roman" w:cs="Times New Roman"/>
          <w:sz w:val="24"/>
          <w:szCs w:val="32"/>
          <w:lang w:val="id" w:eastAsia="en-ID"/>
        </w:rPr>
        <w:t xml:space="preserve">, </w:t>
      </w:r>
      <w:r w:rsidR="00BC4FF9" w:rsidRPr="00750C0B">
        <w:rPr>
          <w:rFonts w:ascii="Times New Roman" w:eastAsia="Calibri" w:hAnsi="Times New Roman" w:cs="Times New Roman"/>
          <w:sz w:val="24"/>
          <w:szCs w:val="32"/>
          <w:lang w:val="en-US" w:eastAsia="en-ID"/>
        </w:rPr>
        <w:t>DBSCAN</w:t>
      </w:r>
      <w:r w:rsidR="00BC4FF9" w:rsidRPr="009A3075">
        <w:rPr>
          <w:rFonts w:ascii="Times New Roman" w:eastAsia="Calibri" w:hAnsi="Times New Roman" w:cs="Times New Roman"/>
          <w:sz w:val="24"/>
          <w:szCs w:val="32"/>
          <w:lang w:val="id" w:eastAsia="en-ID"/>
        </w:rPr>
        <w:t xml:space="preserve">, </w:t>
      </w:r>
      <w:r w:rsidR="00BC4FF9">
        <w:rPr>
          <w:rFonts w:ascii="Times New Roman" w:eastAsia="Calibri" w:hAnsi="Times New Roman" w:cs="Times New Roman"/>
          <w:sz w:val="24"/>
          <w:szCs w:val="32"/>
          <w:lang w:val="en-US" w:eastAsia="en-ID"/>
        </w:rPr>
        <w:t>OPTICS</w:t>
      </w:r>
      <w:r w:rsidR="00BC4FF9" w:rsidRPr="009A3075">
        <w:rPr>
          <w:rFonts w:ascii="Times New Roman" w:eastAsia="Calibri" w:hAnsi="Times New Roman" w:cs="Times New Roman"/>
          <w:sz w:val="24"/>
          <w:szCs w:val="32"/>
          <w:lang w:val="id" w:eastAsia="en-ID"/>
        </w:rPr>
        <w:t xml:space="preserve">, </w:t>
      </w:r>
      <w:r w:rsidR="00BC4FF9">
        <w:rPr>
          <w:rFonts w:ascii="Times New Roman" w:eastAsia="Calibri" w:hAnsi="Times New Roman" w:cs="Times New Roman"/>
          <w:i/>
          <w:iCs/>
          <w:sz w:val="24"/>
          <w:szCs w:val="32"/>
          <w:lang w:val="en-US" w:eastAsia="en-ID"/>
        </w:rPr>
        <w:t>Density-based Algorithm, silhouette coefficient</w:t>
      </w:r>
      <w:r w:rsidR="00BC4FF9" w:rsidRPr="009A3075">
        <w:rPr>
          <w:rFonts w:ascii="Times New Roman" w:eastAsia="Calibri" w:hAnsi="Times New Roman" w:cs="Times New Roman"/>
          <w:sz w:val="24"/>
          <w:szCs w:val="32"/>
          <w:lang w:val="id" w:eastAsia="en-ID"/>
        </w:rPr>
        <w:t>.</w:t>
      </w:r>
    </w:p>
    <w:p w14:paraId="7CD3BD49" w14:textId="62119D3E" w:rsidR="00F51AA2" w:rsidRDefault="00F51AA2" w:rsidP="009453C0">
      <w:pPr>
        <w:spacing w:line="360" w:lineRule="auto"/>
        <w:jc w:val="both"/>
        <w:rPr>
          <w:rFonts w:ascii="Times New Roman" w:hAnsi="Times New Roman" w:cs="Times New Roman"/>
          <w:sz w:val="24"/>
          <w:szCs w:val="24"/>
          <w:lang w:val="en-US"/>
        </w:rPr>
      </w:pPr>
    </w:p>
    <w:p w14:paraId="58CA39F3" w14:textId="57A85186"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F4C687B" w14:textId="750183F8" w:rsidR="00F51AA2" w:rsidRDefault="00F51AA2" w:rsidP="00732401">
      <w:pPr>
        <w:pStyle w:val="Heading1"/>
        <w:numPr>
          <w:ilvl w:val="0"/>
          <w:numId w:val="0"/>
        </w:numPr>
        <w:spacing w:line="240" w:lineRule="auto"/>
        <w:ind w:left="432" w:hanging="432"/>
        <w:jc w:val="center"/>
        <w:rPr>
          <w:rFonts w:cs="Times New Roman"/>
          <w:lang w:val="en-US"/>
        </w:rPr>
      </w:pPr>
      <w:bookmarkStart w:id="16" w:name="_Toc149284599"/>
      <w:r w:rsidRPr="00D641E0">
        <w:rPr>
          <w:rFonts w:cs="Times New Roman"/>
          <w:lang w:val="en-US"/>
        </w:rPr>
        <w:lastRenderedPageBreak/>
        <w:t>DAFTAR ISI</w:t>
      </w:r>
      <w:bookmarkEnd w:id="16"/>
    </w:p>
    <w:p w14:paraId="5630B801" w14:textId="77777777" w:rsidR="00A34C72" w:rsidRPr="00A34C72" w:rsidRDefault="00A34C72" w:rsidP="00A34C72">
      <w:pPr>
        <w:rPr>
          <w:lang w:val="en-US"/>
        </w:rPr>
      </w:pPr>
    </w:p>
    <w:p w14:paraId="5EB9C7AE" w14:textId="1A3AAEA0" w:rsidR="001A60FF" w:rsidRPr="004B7DE8" w:rsidRDefault="00650C36">
      <w:pPr>
        <w:pStyle w:val="TOC1"/>
        <w:tabs>
          <w:tab w:val="right" w:leader="dot" w:pos="7930"/>
        </w:tabs>
        <w:rPr>
          <w:rFonts w:ascii="Times New Roman" w:eastAsiaTheme="minorEastAsia" w:hAnsi="Times New Roman" w:cs="Times New Roman"/>
          <w:b/>
          <w:bCs/>
          <w:noProof/>
          <w:sz w:val="24"/>
          <w:szCs w:val="24"/>
          <w:lang w:eastAsia="en-ID"/>
        </w:rPr>
      </w:pPr>
      <w:r w:rsidRPr="004B7DE8">
        <w:rPr>
          <w:rFonts w:ascii="Times New Roman" w:hAnsi="Times New Roman" w:cs="Times New Roman"/>
          <w:b/>
          <w:bCs/>
          <w:sz w:val="24"/>
          <w:szCs w:val="24"/>
          <w:lang w:val="en-US"/>
        </w:rPr>
        <w:fldChar w:fldCharType="begin"/>
      </w:r>
      <w:r w:rsidRPr="004B7DE8">
        <w:rPr>
          <w:rFonts w:ascii="Times New Roman" w:hAnsi="Times New Roman" w:cs="Times New Roman"/>
          <w:b/>
          <w:bCs/>
          <w:sz w:val="24"/>
          <w:szCs w:val="24"/>
          <w:lang w:val="en-US"/>
        </w:rPr>
        <w:instrText xml:space="preserve"> TOC \o "1-3" \h \z \u </w:instrText>
      </w:r>
      <w:r w:rsidRPr="004B7DE8">
        <w:rPr>
          <w:rFonts w:ascii="Times New Roman" w:hAnsi="Times New Roman" w:cs="Times New Roman"/>
          <w:b/>
          <w:bCs/>
          <w:sz w:val="24"/>
          <w:szCs w:val="24"/>
          <w:lang w:val="en-US"/>
        </w:rPr>
        <w:fldChar w:fldCharType="separate"/>
      </w:r>
      <w:hyperlink w:anchor="_Toc149284591" w:history="1">
        <w:r w:rsidR="001A60FF" w:rsidRPr="004B7DE8">
          <w:rPr>
            <w:rStyle w:val="Hyperlink"/>
            <w:rFonts w:ascii="Times New Roman" w:hAnsi="Times New Roman" w:cs="Times New Roman"/>
            <w:b/>
            <w:bCs/>
            <w:noProof/>
            <w:sz w:val="24"/>
            <w:szCs w:val="24"/>
            <w:lang w:val="en-US"/>
          </w:rPr>
          <w:t>SKRIPSI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1</w:t>
        </w:r>
        <w:r w:rsidR="001A60FF" w:rsidRPr="004B7DE8">
          <w:rPr>
            <w:rFonts w:ascii="Times New Roman" w:hAnsi="Times New Roman" w:cs="Times New Roman"/>
            <w:b/>
            <w:bCs/>
            <w:noProof/>
            <w:webHidden/>
            <w:sz w:val="24"/>
            <w:szCs w:val="24"/>
          </w:rPr>
          <w:fldChar w:fldCharType="end"/>
        </w:r>
      </w:hyperlink>
    </w:p>
    <w:p w14:paraId="182E4C6F" w14:textId="1394111C"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592" w:history="1">
        <w:r w:rsidR="001A60FF" w:rsidRPr="004B7DE8">
          <w:rPr>
            <w:rStyle w:val="Hyperlink"/>
            <w:rFonts w:ascii="Times New Roman" w:hAnsi="Times New Roman" w:cs="Times New Roman"/>
            <w:b/>
            <w:bCs/>
            <w:noProof/>
            <w:sz w:val="24"/>
            <w:szCs w:val="24"/>
            <w:lang w:val="en-US"/>
          </w:rPr>
          <w:t>SKRIPSI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2</w:t>
        </w:r>
        <w:r w:rsidR="001A60FF" w:rsidRPr="004B7DE8">
          <w:rPr>
            <w:rFonts w:ascii="Times New Roman" w:hAnsi="Times New Roman" w:cs="Times New Roman"/>
            <w:b/>
            <w:bCs/>
            <w:noProof/>
            <w:webHidden/>
            <w:sz w:val="24"/>
            <w:szCs w:val="24"/>
          </w:rPr>
          <w:fldChar w:fldCharType="end"/>
        </w:r>
      </w:hyperlink>
    </w:p>
    <w:p w14:paraId="4336F938" w14:textId="538ABFA7"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593" w:history="1">
        <w:r w:rsidR="001A60FF" w:rsidRPr="004B7DE8">
          <w:rPr>
            <w:rStyle w:val="Hyperlink"/>
            <w:rFonts w:ascii="Times New Roman" w:hAnsi="Times New Roman" w:cs="Times New Roman"/>
            <w:b/>
            <w:bCs/>
            <w:noProof/>
            <w:sz w:val="24"/>
            <w:szCs w:val="24"/>
            <w:lang w:val="en-US"/>
          </w:rPr>
          <w:t>LEMBAR PENGESAHAN NASKAH SKRIPSI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i</w:t>
        </w:r>
        <w:r w:rsidR="001A60FF" w:rsidRPr="004B7DE8">
          <w:rPr>
            <w:rFonts w:ascii="Times New Roman" w:hAnsi="Times New Roman" w:cs="Times New Roman"/>
            <w:b/>
            <w:bCs/>
            <w:noProof/>
            <w:webHidden/>
            <w:sz w:val="24"/>
            <w:szCs w:val="24"/>
          </w:rPr>
          <w:fldChar w:fldCharType="end"/>
        </w:r>
      </w:hyperlink>
    </w:p>
    <w:p w14:paraId="2F03AA58" w14:textId="21BEE540"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594" w:history="1">
        <w:r w:rsidR="001A60FF" w:rsidRPr="004B7DE8">
          <w:rPr>
            <w:rStyle w:val="Hyperlink"/>
            <w:rFonts w:ascii="Times New Roman" w:hAnsi="Times New Roman" w:cs="Times New Roman"/>
            <w:b/>
            <w:bCs/>
            <w:noProof/>
            <w:sz w:val="24"/>
            <w:szCs w:val="24"/>
            <w:lang w:val="en-US"/>
          </w:rPr>
          <w:t>SURAT PERNYATAAN TENTANG ORISINALITAS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ii</w:t>
        </w:r>
        <w:r w:rsidR="001A60FF" w:rsidRPr="004B7DE8">
          <w:rPr>
            <w:rFonts w:ascii="Times New Roman" w:hAnsi="Times New Roman" w:cs="Times New Roman"/>
            <w:b/>
            <w:bCs/>
            <w:noProof/>
            <w:webHidden/>
            <w:sz w:val="24"/>
            <w:szCs w:val="24"/>
          </w:rPr>
          <w:fldChar w:fldCharType="end"/>
        </w:r>
      </w:hyperlink>
    </w:p>
    <w:p w14:paraId="3AAAB302" w14:textId="0D3B5D33"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595" w:history="1">
        <w:r w:rsidR="001A60FF" w:rsidRPr="004B7DE8">
          <w:rPr>
            <w:rStyle w:val="Hyperlink"/>
            <w:rFonts w:ascii="Times New Roman" w:hAnsi="Times New Roman" w:cs="Times New Roman"/>
            <w:b/>
            <w:bCs/>
            <w:noProof/>
            <w:sz w:val="24"/>
            <w:szCs w:val="24"/>
            <w:lang w:val="en-US"/>
          </w:rPr>
          <w:t>PEDOMAN PENGGUNAAN SKRIPSI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_Toc149284595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iii</w:t>
        </w:r>
        <w:r w:rsidR="001A60FF" w:rsidRPr="004B7DE8">
          <w:rPr>
            <w:rFonts w:ascii="Times New Roman" w:hAnsi="Times New Roman" w:cs="Times New Roman"/>
            <w:b/>
            <w:bCs/>
            <w:noProof/>
            <w:webHidden/>
            <w:sz w:val="24"/>
            <w:szCs w:val="24"/>
          </w:rPr>
          <w:fldChar w:fldCharType="end"/>
        </w:r>
      </w:hyperlink>
    </w:p>
    <w:p w14:paraId="41A220AE" w14:textId="1010DD30"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596" w:history="1">
        <w:r w:rsidR="001A60FF" w:rsidRPr="004B7DE8">
          <w:rPr>
            <w:rStyle w:val="Hyperlink"/>
            <w:rFonts w:ascii="Times New Roman" w:hAnsi="Times New Roman" w:cs="Times New Roman"/>
            <w:b/>
            <w:bCs/>
            <w:noProof/>
            <w:sz w:val="24"/>
            <w:szCs w:val="24"/>
            <w:lang w:val="en-US"/>
          </w:rPr>
          <w:t>KATA PENGANTAR</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_Toc149284596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iv</w:t>
        </w:r>
        <w:r w:rsidR="001A60FF" w:rsidRPr="004B7DE8">
          <w:rPr>
            <w:rFonts w:ascii="Times New Roman" w:hAnsi="Times New Roman" w:cs="Times New Roman"/>
            <w:b/>
            <w:bCs/>
            <w:noProof/>
            <w:webHidden/>
            <w:sz w:val="24"/>
            <w:szCs w:val="24"/>
          </w:rPr>
          <w:fldChar w:fldCharType="end"/>
        </w:r>
      </w:hyperlink>
    </w:p>
    <w:p w14:paraId="03CC7B98" w14:textId="5740EBD8"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597" w:history="1">
        <w:r w:rsidR="001A60FF" w:rsidRPr="004B7DE8">
          <w:rPr>
            <w:rStyle w:val="Hyperlink"/>
            <w:rFonts w:ascii="Times New Roman" w:hAnsi="Times New Roman" w:cs="Times New Roman"/>
            <w:b/>
            <w:bCs/>
            <w:noProof/>
            <w:sz w:val="24"/>
            <w:szCs w:val="24"/>
            <w:lang w:val="en-US"/>
          </w:rPr>
          <w:t>ABSTRAK</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_Toc149284597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vi</w:t>
        </w:r>
        <w:r w:rsidR="001A60FF" w:rsidRPr="004B7DE8">
          <w:rPr>
            <w:rFonts w:ascii="Times New Roman" w:hAnsi="Times New Roman" w:cs="Times New Roman"/>
            <w:b/>
            <w:bCs/>
            <w:noProof/>
            <w:webHidden/>
            <w:sz w:val="24"/>
            <w:szCs w:val="24"/>
          </w:rPr>
          <w:fldChar w:fldCharType="end"/>
        </w:r>
      </w:hyperlink>
    </w:p>
    <w:p w14:paraId="56AE3B87" w14:textId="77B4A7B1"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598" w:history="1">
        <w:r w:rsidR="001A60FF" w:rsidRPr="004B7DE8">
          <w:rPr>
            <w:rStyle w:val="Hyperlink"/>
            <w:rFonts w:ascii="Times New Roman" w:hAnsi="Times New Roman" w:cs="Times New Roman"/>
            <w:b/>
            <w:bCs/>
            <w:noProof/>
            <w:sz w:val="24"/>
            <w:szCs w:val="24"/>
            <w:lang w:val="en-US"/>
          </w:rPr>
          <w:t>ABSTRACT</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_Toc149284598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vii</w:t>
        </w:r>
        <w:r w:rsidR="001A60FF" w:rsidRPr="004B7DE8">
          <w:rPr>
            <w:rFonts w:ascii="Times New Roman" w:hAnsi="Times New Roman" w:cs="Times New Roman"/>
            <w:b/>
            <w:bCs/>
            <w:noProof/>
            <w:webHidden/>
            <w:sz w:val="24"/>
            <w:szCs w:val="24"/>
          </w:rPr>
          <w:fldChar w:fldCharType="end"/>
        </w:r>
      </w:hyperlink>
    </w:p>
    <w:p w14:paraId="752E848E" w14:textId="4B81F39C"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599" w:history="1">
        <w:r w:rsidR="001A60FF" w:rsidRPr="004B7DE8">
          <w:rPr>
            <w:rStyle w:val="Hyperlink"/>
            <w:rFonts w:ascii="Times New Roman" w:hAnsi="Times New Roman" w:cs="Times New Roman"/>
            <w:b/>
            <w:bCs/>
            <w:noProof/>
            <w:sz w:val="24"/>
            <w:szCs w:val="24"/>
            <w:lang w:val="en-US"/>
          </w:rPr>
          <w:t>DAFTAR ISI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_Toc149284599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viii</w:t>
        </w:r>
        <w:r w:rsidR="001A60FF" w:rsidRPr="004B7DE8">
          <w:rPr>
            <w:rFonts w:ascii="Times New Roman" w:hAnsi="Times New Roman" w:cs="Times New Roman"/>
            <w:b/>
            <w:bCs/>
            <w:noProof/>
            <w:webHidden/>
            <w:sz w:val="24"/>
            <w:szCs w:val="24"/>
          </w:rPr>
          <w:fldChar w:fldCharType="end"/>
        </w:r>
      </w:hyperlink>
    </w:p>
    <w:p w14:paraId="14A0259D" w14:textId="5F4E6502"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00" w:history="1">
        <w:r w:rsidR="001A60FF" w:rsidRPr="004B7DE8">
          <w:rPr>
            <w:rStyle w:val="Hyperlink"/>
            <w:rFonts w:ascii="Times New Roman" w:hAnsi="Times New Roman" w:cs="Times New Roman"/>
            <w:b/>
            <w:bCs/>
            <w:noProof/>
            <w:sz w:val="24"/>
            <w:szCs w:val="24"/>
            <w:lang w:val="en-US"/>
          </w:rPr>
          <w:t>DAFTAR GAMBAR</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_Toc149284600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xi</w:t>
        </w:r>
        <w:r w:rsidR="001A60FF" w:rsidRPr="004B7DE8">
          <w:rPr>
            <w:rFonts w:ascii="Times New Roman" w:hAnsi="Times New Roman" w:cs="Times New Roman"/>
            <w:b/>
            <w:bCs/>
            <w:noProof/>
            <w:webHidden/>
            <w:sz w:val="24"/>
            <w:szCs w:val="24"/>
          </w:rPr>
          <w:fldChar w:fldCharType="end"/>
        </w:r>
      </w:hyperlink>
    </w:p>
    <w:p w14:paraId="5ECFAC69" w14:textId="765D5CCC"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01" w:history="1">
        <w:r w:rsidR="001A60FF" w:rsidRPr="004B7DE8">
          <w:rPr>
            <w:rStyle w:val="Hyperlink"/>
            <w:rFonts w:ascii="Times New Roman" w:hAnsi="Times New Roman" w:cs="Times New Roman"/>
            <w:b/>
            <w:bCs/>
            <w:noProof/>
            <w:sz w:val="24"/>
            <w:szCs w:val="24"/>
            <w:lang w:val="en-US"/>
          </w:rPr>
          <w:t>DAFTAR TABEL</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xii</w:t>
        </w:r>
        <w:r w:rsidR="001A60FF" w:rsidRPr="004B7DE8">
          <w:rPr>
            <w:rFonts w:ascii="Times New Roman" w:hAnsi="Times New Roman" w:cs="Times New Roman"/>
            <w:b/>
            <w:bCs/>
            <w:noProof/>
            <w:webHidden/>
            <w:sz w:val="24"/>
            <w:szCs w:val="24"/>
          </w:rPr>
          <w:fldChar w:fldCharType="end"/>
        </w:r>
      </w:hyperlink>
    </w:p>
    <w:p w14:paraId="601610B5" w14:textId="6FC9CC4A"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02" w:history="1">
        <w:r w:rsidR="001A60FF" w:rsidRPr="004B7DE8">
          <w:rPr>
            <w:rStyle w:val="Hyperlink"/>
            <w:rFonts w:ascii="Times New Roman" w:hAnsi="Times New Roman" w:cs="Times New Roman"/>
            <w:b/>
            <w:bCs/>
            <w:noProof/>
            <w:sz w:val="24"/>
            <w:szCs w:val="24"/>
            <w:lang w:val="en-US"/>
          </w:rPr>
          <w:t>BAB 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1</w:t>
        </w:r>
        <w:r w:rsidR="001A60FF" w:rsidRPr="004B7DE8">
          <w:rPr>
            <w:rFonts w:ascii="Times New Roman" w:hAnsi="Times New Roman" w:cs="Times New Roman"/>
            <w:b/>
            <w:bCs/>
            <w:noProof/>
            <w:webHidden/>
            <w:sz w:val="24"/>
            <w:szCs w:val="24"/>
          </w:rPr>
          <w:fldChar w:fldCharType="end"/>
        </w:r>
      </w:hyperlink>
    </w:p>
    <w:p w14:paraId="498BE46B" w14:textId="7A1CB230"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03" w:history="1">
        <w:r w:rsidR="001A60FF" w:rsidRPr="004B7DE8">
          <w:rPr>
            <w:rStyle w:val="Hyperlink"/>
            <w:rFonts w:ascii="Times New Roman" w:hAnsi="Times New Roman" w:cs="Times New Roman"/>
            <w:b/>
            <w:bCs/>
            <w:noProof/>
            <w:sz w:val="24"/>
            <w:szCs w:val="24"/>
            <w:lang w:val="en-US"/>
          </w:rPr>
          <w:t>PENDAHULUAN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1</w:t>
        </w:r>
        <w:r w:rsidR="001A60FF" w:rsidRPr="004B7DE8">
          <w:rPr>
            <w:rFonts w:ascii="Times New Roman" w:hAnsi="Times New Roman" w:cs="Times New Roman"/>
            <w:b/>
            <w:bCs/>
            <w:noProof/>
            <w:webHidden/>
            <w:sz w:val="24"/>
            <w:szCs w:val="24"/>
          </w:rPr>
          <w:fldChar w:fldCharType="end"/>
        </w:r>
      </w:hyperlink>
    </w:p>
    <w:p w14:paraId="16C6AF98" w14:textId="4AEA3FFB"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04" w:history="1">
        <w:r w:rsidR="001A60FF" w:rsidRPr="004B7DE8">
          <w:rPr>
            <w:rStyle w:val="Hyperlink"/>
            <w:rFonts w:ascii="Times New Roman" w:hAnsi="Times New Roman" w:cs="Times New Roman"/>
            <w:b/>
            <w:bCs/>
            <w:noProof/>
            <w:sz w:val="24"/>
            <w:szCs w:val="24"/>
            <w:lang w:val="en-US"/>
          </w:rPr>
          <w:t>1.1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Latar Belakang</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1</w:t>
        </w:r>
        <w:r w:rsidR="001A60FF" w:rsidRPr="004B7DE8">
          <w:rPr>
            <w:rFonts w:ascii="Times New Roman" w:hAnsi="Times New Roman" w:cs="Times New Roman"/>
            <w:b/>
            <w:bCs/>
            <w:noProof/>
            <w:webHidden/>
            <w:sz w:val="24"/>
            <w:szCs w:val="24"/>
          </w:rPr>
          <w:fldChar w:fldCharType="end"/>
        </w:r>
      </w:hyperlink>
    </w:p>
    <w:p w14:paraId="5F4B2213" w14:textId="40A8E541"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05" w:history="1">
        <w:r w:rsidR="001A60FF" w:rsidRPr="004B7DE8">
          <w:rPr>
            <w:rStyle w:val="Hyperlink"/>
            <w:rFonts w:ascii="Times New Roman" w:eastAsia="Arial" w:hAnsi="Times New Roman" w:cs="Times New Roman"/>
            <w:b/>
            <w:bCs/>
            <w:noProof/>
            <w:sz w:val="24"/>
            <w:szCs w:val="24"/>
            <w:lang w:val="id" w:eastAsia="en-ID"/>
          </w:rPr>
          <w:t>1.2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Rumusan Masalah</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_Toc149284605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3</w:t>
        </w:r>
        <w:r w:rsidR="001A60FF" w:rsidRPr="004B7DE8">
          <w:rPr>
            <w:rFonts w:ascii="Times New Roman" w:hAnsi="Times New Roman" w:cs="Times New Roman"/>
            <w:b/>
            <w:bCs/>
            <w:noProof/>
            <w:webHidden/>
            <w:sz w:val="24"/>
            <w:szCs w:val="24"/>
          </w:rPr>
          <w:fldChar w:fldCharType="end"/>
        </w:r>
      </w:hyperlink>
    </w:p>
    <w:p w14:paraId="60671428" w14:textId="1B0B571A"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06" w:history="1">
        <w:r w:rsidR="001A60FF" w:rsidRPr="004B7DE8">
          <w:rPr>
            <w:rStyle w:val="Hyperlink"/>
            <w:rFonts w:ascii="Times New Roman" w:hAnsi="Times New Roman" w:cs="Times New Roman"/>
            <w:b/>
            <w:bCs/>
            <w:noProof/>
            <w:sz w:val="24"/>
            <w:szCs w:val="24"/>
            <w:lang w:val="en-US"/>
          </w:rPr>
          <w:t>1.3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Tujuan Penelitian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_Toc149284606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4</w:t>
        </w:r>
        <w:r w:rsidR="001A60FF" w:rsidRPr="004B7DE8">
          <w:rPr>
            <w:rFonts w:ascii="Times New Roman" w:hAnsi="Times New Roman" w:cs="Times New Roman"/>
            <w:b/>
            <w:bCs/>
            <w:noProof/>
            <w:webHidden/>
            <w:sz w:val="24"/>
            <w:szCs w:val="24"/>
          </w:rPr>
          <w:fldChar w:fldCharType="end"/>
        </w:r>
      </w:hyperlink>
    </w:p>
    <w:p w14:paraId="6D7D39E4" w14:textId="6EACAB14"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07" w:history="1">
        <w:r w:rsidR="001A60FF" w:rsidRPr="004B7DE8">
          <w:rPr>
            <w:rStyle w:val="Hyperlink"/>
            <w:rFonts w:ascii="Times New Roman" w:hAnsi="Times New Roman" w:cs="Times New Roman"/>
            <w:b/>
            <w:bCs/>
            <w:noProof/>
            <w:sz w:val="24"/>
            <w:szCs w:val="24"/>
            <w:lang w:val="en-US"/>
          </w:rPr>
          <w:t>1.4</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Manfaat</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_Toc149284607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4</w:t>
        </w:r>
        <w:r w:rsidR="001A60FF" w:rsidRPr="004B7DE8">
          <w:rPr>
            <w:rFonts w:ascii="Times New Roman" w:hAnsi="Times New Roman" w:cs="Times New Roman"/>
            <w:b/>
            <w:bCs/>
            <w:noProof/>
            <w:webHidden/>
            <w:sz w:val="24"/>
            <w:szCs w:val="24"/>
          </w:rPr>
          <w:fldChar w:fldCharType="end"/>
        </w:r>
      </w:hyperlink>
    </w:p>
    <w:p w14:paraId="7822C73A" w14:textId="449C9323"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08" w:history="1">
        <w:r w:rsidR="001A60FF" w:rsidRPr="004B7DE8">
          <w:rPr>
            <w:rStyle w:val="Hyperlink"/>
            <w:rFonts w:ascii="Times New Roman" w:hAnsi="Times New Roman" w:cs="Times New Roman"/>
            <w:b/>
            <w:bCs/>
            <w:noProof/>
            <w:sz w:val="24"/>
            <w:szCs w:val="24"/>
            <w:lang w:val="en-US"/>
          </w:rPr>
          <w:t>1.5</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Batasan Masalah</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_Toc149284608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5</w:t>
        </w:r>
        <w:r w:rsidR="001A60FF" w:rsidRPr="004B7DE8">
          <w:rPr>
            <w:rFonts w:ascii="Times New Roman" w:hAnsi="Times New Roman" w:cs="Times New Roman"/>
            <w:b/>
            <w:bCs/>
            <w:noProof/>
            <w:webHidden/>
            <w:sz w:val="24"/>
            <w:szCs w:val="24"/>
          </w:rPr>
          <w:fldChar w:fldCharType="end"/>
        </w:r>
      </w:hyperlink>
    </w:p>
    <w:p w14:paraId="6941EF62" w14:textId="440EC404"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09" w:history="1">
        <w:r w:rsidR="001A60FF" w:rsidRPr="004B7DE8">
          <w:rPr>
            <w:rStyle w:val="Hyperlink"/>
            <w:rFonts w:ascii="Times New Roman" w:hAnsi="Times New Roman" w:cs="Times New Roman"/>
            <w:b/>
            <w:bCs/>
            <w:noProof/>
            <w:sz w:val="24"/>
            <w:szCs w:val="24"/>
            <w:lang w:val="en-US"/>
          </w:rPr>
          <w:t>BAB II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_Toc149284609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6</w:t>
        </w:r>
        <w:r w:rsidR="001A60FF" w:rsidRPr="004B7DE8">
          <w:rPr>
            <w:rFonts w:ascii="Times New Roman" w:hAnsi="Times New Roman" w:cs="Times New Roman"/>
            <w:b/>
            <w:bCs/>
            <w:noProof/>
            <w:webHidden/>
            <w:sz w:val="24"/>
            <w:szCs w:val="24"/>
          </w:rPr>
          <w:fldChar w:fldCharType="end"/>
        </w:r>
      </w:hyperlink>
    </w:p>
    <w:p w14:paraId="2189716C" w14:textId="02D6DD36"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10" w:history="1">
        <w:r w:rsidR="001A60FF" w:rsidRPr="004B7DE8">
          <w:rPr>
            <w:rStyle w:val="Hyperlink"/>
            <w:rFonts w:ascii="Times New Roman" w:hAnsi="Times New Roman" w:cs="Times New Roman"/>
            <w:b/>
            <w:bCs/>
            <w:noProof/>
            <w:sz w:val="24"/>
            <w:szCs w:val="24"/>
            <w:lang w:val="en-US"/>
          </w:rPr>
          <w:t>TINJAUAN PUSTAKA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_Toc149284610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6</w:t>
        </w:r>
        <w:r w:rsidR="001A60FF" w:rsidRPr="004B7DE8">
          <w:rPr>
            <w:rFonts w:ascii="Times New Roman" w:hAnsi="Times New Roman" w:cs="Times New Roman"/>
            <w:b/>
            <w:bCs/>
            <w:noProof/>
            <w:webHidden/>
            <w:sz w:val="24"/>
            <w:szCs w:val="24"/>
          </w:rPr>
          <w:fldChar w:fldCharType="end"/>
        </w:r>
      </w:hyperlink>
    </w:p>
    <w:p w14:paraId="30D10883" w14:textId="476BA515"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11" w:history="1">
        <w:r w:rsidR="001A60FF" w:rsidRPr="004B7DE8">
          <w:rPr>
            <w:rStyle w:val="Hyperlink"/>
            <w:rFonts w:ascii="Times New Roman" w:hAnsi="Times New Roman" w:cs="Times New Roman"/>
            <w:b/>
            <w:bCs/>
            <w:noProof/>
            <w:sz w:val="24"/>
            <w:szCs w:val="24"/>
            <w:lang w:val="en-US"/>
          </w:rPr>
          <w:t>2.1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Twitter API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6</w:t>
        </w:r>
        <w:r w:rsidR="001A60FF" w:rsidRPr="004B7DE8">
          <w:rPr>
            <w:rFonts w:ascii="Times New Roman" w:hAnsi="Times New Roman" w:cs="Times New Roman"/>
            <w:b/>
            <w:bCs/>
            <w:noProof/>
            <w:webHidden/>
            <w:sz w:val="24"/>
            <w:szCs w:val="24"/>
          </w:rPr>
          <w:fldChar w:fldCharType="end"/>
        </w:r>
      </w:hyperlink>
    </w:p>
    <w:p w14:paraId="5E405FFB" w14:textId="76460AF3"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12" w:history="1">
        <w:r w:rsidR="001A60FF" w:rsidRPr="004B7DE8">
          <w:rPr>
            <w:rStyle w:val="Hyperlink"/>
            <w:rFonts w:ascii="Times New Roman" w:hAnsi="Times New Roman" w:cs="Times New Roman"/>
            <w:b/>
            <w:bCs/>
            <w:noProof/>
            <w:sz w:val="24"/>
            <w:szCs w:val="24"/>
            <w:lang w:val="en-US"/>
          </w:rPr>
          <w:t>2.2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Data Mining</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7</w:t>
        </w:r>
        <w:r w:rsidR="001A60FF" w:rsidRPr="004B7DE8">
          <w:rPr>
            <w:rFonts w:ascii="Times New Roman" w:hAnsi="Times New Roman" w:cs="Times New Roman"/>
            <w:b/>
            <w:bCs/>
            <w:noProof/>
            <w:webHidden/>
            <w:sz w:val="24"/>
            <w:szCs w:val="24"/>
          </w:rPr>
          <w:fldChar w:fldCharType="end"/>
        </w:r>
      </w:hyperlink>
    </w:p>
    <w:p w14:paraId="66AF0A94" w14:textId="5A203D27"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13" w:history="1">
        <w:r w:rsidR="001A60FF" w:rsidRPr="004B7DE8">
          <w:rPr>
            <w:rStyle w:val="Hyperlink"/>
            <w:rFonts w:ascii="Times New Roman" w:hAnsi="Times New Roman" w:cs="Times New Roman"/>
            <w:b/>
            <w:bCs/>
            <w:noProof/>
            <w:sz w:val="24"/>
            <w:szCs w:val="24"/>
            <w:lang w:val="en-US"/>
          </w:rPr>
          <w:t>2.3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Praproses Data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7</w:t>
        </w:r>
        <w:r w:rsidR="001A60FF" w:rsidRPr="004B7DE8">
          <w:rPr>
            <w:rFonts w:ascii="Times New Roman" w:hAnsi="Times New Roman" w:cs="Times New Roman"/>
            <w:b/>
            <w:bCs/>
            <w:noProof/>
            <w:webHidden/>
            <w:sz w:val="24"/>
            <w:szCs w:val="24"/>
          </w:rPr>
          <w:fldChar w:fldCharType="end"/>
        </w:r>
      </w:hyperlink>
    </w:p>
    <w:p w14:paraId="6435CD45" w14:textId="49FBB4A4"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14" w:history="1">
        <w:r w:rsidR="001A60FF" w:rsidRPr="004B7DE8">
          <w:rPr>
            <w:rStyle w:val="Hyperlink"/>
            <w:rFonts w:ascii="Times New Roman" w:hAnsi="Times New Roman" w:cs="Times New Roman"/>
            <w:b/>
            <w:bCs/>
            <w:noProof/>
            <w:sz w:val="24"/>
            <w:szCs w:val="24"/>
            <w:lang w:val="en-US"/>
          </w:rPr>
          <w:t>2.3.1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Case Folding</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8</w:t>
        </w:r>
        <w:r w:rsidR="001A60FF" w:rsidRPr="004B7DE8">
          <w:rPr>
            <w:rFonts w:ascii="Times New Roman" w:hAnsi="Times New Roman" w:cs="Times New Roman"/>
            <w:b/>
            <w:bCs/>
            <w:noProof/>
            <w:webHidden/>
            <w:sz w:val="24"/>
            <w:szCs w:val="24"/>
          </w:rPr>
          <w:fldChar w:fldCharType="end"/>
        </w:r>
      </w:hyperlink>
    </w:p>
    <w:p w14:paraId="7F10B36B" w14:textId="3C6D8749"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15" w:history="1">
        <w:r w:rsidR="001A60FF" w:rsidRPr="004B7DE8">
          <w:rPr>
            <w:rStyle w:val="Hyperlink"/>
            <w:rFonts w:ascii="Times New Roman" w:hAnsi="Times New Roman" w:cs="Times New Roman"/>
            <w:b/>
            <w:bCs/>
            <w:noProof/>
            <w:sz w:val="24"/>
            <w:szCs w:val="24"/>
            <w:lang w:val="en-US"/>
          </w:rPr>
          <w:t>2.3.2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Tokenizing</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_Toc149284615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8</w:t>
        </w:r>
        <w:r w:rsidR="001A60FF" w:rsidRPr="004B7DE8">
          <w:rPr>
            <w:rFonts w:ascii="Times New Roman" w:hAnsi="Times New Roman" w:cs="Times New Roman"/>
            <w:b/>
            <w:bCs/>
            <w:noProof/>
            <w:webHidden/>
            <w:sz w:val="24"/>
            <w:szCs w:val="24"/>
          </w:rPr>
          <w:fldChar w:fldCharType="end"/>
        </w:r>
      </w:hyperlink>
    </w:p>
    <w:p w14:paraId="3EC00A87" w14:textId="01178B1A"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16" w:history="1">
        <w:r w:rsidR="001A60FF" w:rsidRPr="004B7DE8">
          <w:rPr>
            <w:rStyle w:val="Hyperlink"/>
            <w:rFonts w:ascii="Times New Roman" w:hAnsi="Times New Roman" w:cs="Times New Roman"/>
            <w:b/>
            <w:bCs/>
            <w:noProof/>
            <w:sz w:val="24"/>
            <w:szCs w:val="24"/>
            <w:lang w:val="en-US"/>
          </w:rPr>
          <w:t>2.3.3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Normalisasi Kata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_Toc149284616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8</w:t>
        </w:r>
        <w:r w:rsidR="001A60FF" w:rsidRPr="004B7DE8">
          <w:rPr>
            <w:rFonts w:ascii="Times New Roman" w:hAnsi="Times New Roman" w:cs="Times New Roman"/>
            <w:b/>
            <w:bCs/>
            <w:noProof/>
            <w:webHidden/>
            <w:sz w:val="24"/>
            <w:szCs w:val="24"/>
          </w:rPr>
          <w:fldChar w:fldCharType="end"/>
        </w:r>
      </w:hyperlink>
    </w:p>
    <w:p w14:paraId="6860C438" w14:textId="55B7EEE0"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17" w:history="1">
        <w:r w:rsidR="001A60FF" w:rsidRPr="004B7DE8">
          <w:rPr>
            <w:rStyle w:val="Hyperlink"/>
            <w:rFonts w:ascii="Times New Roman" w:hAnsi="Times New Roman" w:cs="Times New Roman"/>
            <w:b/>
            <w:bCs/>
            <w:noProof/>
            <w:sz w:val="24"/>
            <w:szCs w:val="24"/>
            <w:lang w:val="en-US"/>
          </w:rPr>
          <w:t>2.3.4</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Penghapusan Stopword</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_Toc149284617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9</w:t>
        </w:r>
        <w:r w:rsidR="001A60FF" w:rsidRPr="004B7DE8">
          <w:rPr>
            <w:rFonts w:ascii="Times New Roman" w:hAnsi="Times New Roman" w:cs="Times New Roman"/>
            <w:b/>
            <w:bCs/>
            <w:noProof/>
            <w:webHidden/>
            <w:sz w:val="24"/>
            <w:szCs w:val="24"/>
          </w:rPr>
          <w:fldChar w:fldCharType="end"/>
        </w:r>
      </w:hyperlink>
    </w:p>
    <w:p w14:paraId="635476C0" w14:textId="0C4C661E"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18" w:history="1">
        <w:r w:rsidR="001A60FF" w:rsidRPr="004B7DE8">
          <w:rPr>
            <w:rStyle w:val="Hyperlink"/>
            <w:rFonts w:ascii="Times New Roman" w:hAnsi="Times New Roman" w:cs="Times New Roman"/>
            <w:b/>
            <w:bCs/>
            <w:noProof/>
            <w:sz w:val="24"/>
            <w:szCs w:val="24"/>
            <w:lang w:val="en-US"/>
          </w:rPr>
          <w:t>2.3.5</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Stemming Nazief-Adriani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_Toc149284618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9</w:t>
        </w:r>
        <w:r w:rsidR="001A60FF" w:rsidRPr="004B7DE8">
          <w:rPr>
            <w:rFonts w:ascii="Times New Roman" w:hAnsi="Times New Roman" w:cs="Times New Roman"/>
            <w:b/>
            <w:bCs/>
            <w:noProof/>
            <w:webHidden/>
            <w:sz w:val="24"/>
            <w:szCs w:val="24"/>
          </w:rPr>
          <w:fldChar w:fldCharType="end"/>
        </w:r>
      </w:hyperlink>
    </w:p>
    <w:p w14:paraId="3A5C9EDC" w14:textId="26EDF61A"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19" w:history="1">
        <w:r w:rsidR="001A60FF" w:rsidRPr="004B7DE8">
          <w:rPr>
            <w:rStyle w:val="Hyperlink"/>
            <w:rFonts w:ascii="Times New Roman" w:hAnsi="Times New Roman" w:cs="Times New Roman"/>
            <w:b/>
            <w:bCs/>
            <w:noProof/>
            <w:sz w:val="24"/>
            <w:szCs w:val="24"/>
            <w:lang w:val="en-US"/>
          </w:rPr>
          <w:t>2.3.6</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Term Document Matrix</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_Toc149284619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11</w:t>
        </w:r>
        <w:r w:rsidR="001A60FF" w:rsidRPr="004B7DE8">
          <w:rPr>
            <w:rFonts w:ascii="Times New Roman" w:hAnsi="Times New Roman" w:cs="Times New Roman"/>
            <w:b/>
            <w:bCs/>
            <w:noProof/>
            <w:webHidden/>
            <w:sz w:val="24"/>
            <w:szCs w:val="24"/>
          </w:rPr>
          <w:fldChar w:fldCharType="end"/>
        </w:r>
      </w:hyperlink>
    </w:p>
    <w:p w14:paraId="0E47221C" w14:textId="31D3BB0B"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20" w:history="1">
        <w:r w:rsidR="001A60FF" w:rsidRPr="004B7DE8">
          <w:rPr>
            <w:rStyle w:val="Hyperlink"/>
            <w:rFonts w:ascii="Times New Roman" w:hAnsi="Times New Roman" w:cs="Times New Roman"/>
            <w:b/>
            <w:bCs/>
            <w:noProof/>
            <w:sz w:val="24"/>
            <w:szCs w:val="24"/>
          </w:rPr>
          <w:t>2.3.7</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rPr>
          <w:t>Algoritma TF-IDF</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_Toc149284620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11</w:t>
        </w:r>
        <w:r w:rsidR="001A60FF" w:rsidRPr="004B7DE8">
          <w:rPr>
            <w:rFonts w:ascii="Times New Roman" w:hAnsi="Times New Roman" w:cs="Times New Roman"/>
            <w:b/>
            <w:bCs/>
            <w:noProof/>
            <w:webHidden/>
            <w:sz w:val="24"/>
            <w:szCs w:val="24"/>
          </w:rPr>
          <w:fldChar w:fldCharType="end"/>
        </w:r>
      </w:hyperlink>
    </w:p>
    <w:p w14:paraId="59F44AE3" w14:textId="0A10EB02"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21" w:history="1">
        <w:r w:rsidR="001A60FF" w:rsidRPr="004B7DE8">
          <w:rPr>
            <w:rStyle w:val="Hyperlink"/>
            <w:rFonts w:ascii="Times New Roman" w:hAnsi="Times New Roman" w:cs="Times New Roman"/>
            <w:b/>
            <w:bCs/>
            <w:noProof/>
            <w:sz w:val="24"/>
            <w:szCs w:val="24"/>
            <w:lang w:val="en-US"/>
          </w:rPr>
          <w:t>2.4</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Klasterisasi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12</w:t>
        </w:r>
        <w:r w:rsidR="001A60FF" w:rsidRPr="004B7DE8">
          <w:rPr>
            <w:rFonts w:ascii="Times New Roman" w:hAnsi="Times New Roman" w:cs="Times New Roman"/>
            <w:b/>
            <w:bCs/>
            <w:noProof/>
            <w:webHidden/>
            <w:sz w:val="24"/>
            <w:szCs w:val="24"/>
          </w:rPr>
          <w:fldChar w:fldCharType="end"/>
        </w:r>
      </w:hyperlink>
    </w:p>
    <w:p w14:paraId="0BE9C195" w14:textId="1444FA35"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22" w:history="1">
        <w:r w:rsidR="001A60FF" w:rsidRPr="004B7DE8">
          <w:rPr>
            <w:rStyle w:val="Hyperlink"/>
            <w:rFonts w:ascii="Times New Roman" w:hAnsi="Times New Roman" w:cs="Times New Roman"/>
            <w:b/>
            <w:bCs/>
            <w:noProof/>
            <w:sz w:val="24"/>
            <w:szCs w:val="24"/>
            <w:lang w:val="en-US"/>
          </w:rPr>
          <w:t>2.4.1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i/>
            <w:iCs/>
            <w:noProof/>
            <w:sz w:val="24"/>
            <w:szCs w:val="24"/>
            <w:lang w:val="en-US"/>
          </w:rPr>
          <w:t>NearestNeighbors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14</w:t>
        </w:r>
        <w:r w:rsidR="001A60FF" w:rsidRPr="004B7DE8">
          <w:rPr>
            <w:rFonts w:ascii="Times New Roman" w:hAnsi="Times New Roman" w:cs="Times New Roman"/>
            <w:b/>
            <w:bCs/>
            <w:noProof/>
            <w:webHidden/>
            <w:sz w:val="24"/>
            <w:szCs w:val="24"/>
          </w:rPr>
          <w:fldChar w:fldCharType="end"/>
        </w:r>
      </w:hyperlink>
    </w:p>
    <w:p w14:paraId="21B41FD0" w14:textId="5F672DD8"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23" w:history="1">
        <w:r w:rsidR="001A60FF" w:rsidRPr="004B7DE8">
          <w:rPr>
            <w:rStyle w:val="Hyperlink"/>
            <w:rFonts w:ascii="Times New Roman" w:hAnsi="Times New Roman" w:cs="Times New Roman"/>
            <w:b/>
            <w:bCs/>
            <w:noProof/>
            <w:sz w:val="24"/>
            <w:szCs w:val="24"/>
            <w:lang w:val="en-US"/>
          </w:rPr>
          <w:t>2.4.2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Algoritma DBSCAN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14</w:t>
        </w:r>
        <w:r w:rsidR="001A60FF" w:rsidRPr="004B7DE8">
          <w:rPr>
            <w:rFonts w:ascii="Times New Roman" w:hAnsi="Times New Roman" w:cs="Times New Roman"/>
            <w:b/>
            <w:bCs/>
            <w:noProof/>
            <w:webHidden/>
            <w:sz w:val="24"/>
            <w:szCs w:val="24"/>
          </w:rPr>
          <w:fldChar w:fldCharType="end"/>
        </w:r>
      </w:hyperlink>
    </w:p>
    <w:p w14:paraId="16352843" w14:textId="5B30716B"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24" w:history="1">
        <w:r w:rsidR="001A60FF" w:rsidRPr="004B7DE8">
          <w:rPr>
            <w:rStyle w:val="Hyperlink"/>
            <w:rFonts w:ascii="Times New Roman" w:hAnsi="Times New Roman" w:cs="Times New Roman"/>
            <w:b/>
            <w:bCs/>
            <w:noProof/>
            <w:sz w:val="24"/>
            <w:szCs w:val="24"/>
            <w:lang w:val="en-US"/>
          </w:rPr>
          <w:t>2.4.3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Algoritma OPTICS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15</w:t>
        </w:r>
        <w:r w:rsidR="001A60FF" w:rsidRPr="004B7DE8">
          <w:rPr>
            <w:rFonts w:ascii="Times New Roman" w:hAnsi="Times New Roman" w:cs="Times New Roman"/>
            <w:b/>
            <w:bCs/>
            <w:noProof/>
            <w:webHidden/>
            <w:sz w:val="24"/>
            <w:szCs w:val="24"/>
          </w:rPr>
          <w:fldChar w:fldCharType="end"/>
        </w:r>
      </w:hyperlink>
    </w:p>
    <w:p w14:paraId="10564093" w14:textId="6A5FE283"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25" w:history="1">
        <w:r w:rsidR="001A60FF" w:rsidRPr="004B7DE8">
          <w:rPr>
            <w:rStyle w:val="Hyperlink"/>
            <w:rFonts w:ascii="Times New Roman" w:hAnsi="Times New Roman" w:cs="Times New Roman"/>
            <w:b/>
            <w:bCs/>
            <w:noProof/>
            <w:sz w:val="24"/>
            <w:szCs w:val="24"/>
            <w:lang w:val="en-US"/>
          </w:rPr>
          <w:t>2.4.4</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Uji Validasi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_Toc149284625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16</w:t>
        </w:r>
        <w:r w:rsidR="001A60FF" w:rsidRPr="004B7DE8">
          <w:rPr>
            <w:rFonts w:ascii="Times New Roman" w:hAnsi="Times New Roman" w:cs="Times New Roman"/>
            <w:b/>
            <w:bCs/>
            <w:noProof/>
            <w:webHidden/>
            <w:sz w:val="24"/>
            <w:szCs w:val="24"/>
          </w:rPr>
          <w:fldChar w:fldCharType="end"/>
        </w:r>
      </w:hyperlink>
    </w:p>
    <w:p w14:paraId="57F7FDA6" w14:textId="35FAE6E0"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26" w:history="1">
        <w:r w:rsidR="001A60FF" w:rsidRPr="004B7DE8">
          <w:rPr>
            <w:rStyle w:val="Hyperlink"/>
            <w:rFonts w:ascii="Times New Roman" w:hAnsi="Times New Roman" w:cs="Times New Roman"/>
            <w:b/>
            <w:bCs/>
            <w:noProof/>
            <w:sz w:val="24"/>
            <w:szCs w:val="24"/>
            <w:lang w:val="en-US"/>
          </w:rPr>
          <w:t>2.5</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Geovisualisasi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_Toc149284626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16</w:t>
        </w:r>
        <w:r w:rsidR="001A60FF" w:rsidRPr="004B7DE8">
          <w:rPr>
            <w:rFonts w:ascii="Times New Roman" w:hAnsi="Times New Roman" w:cs="Times New Roman"/>
            <w:b/>
            <w:bCs/>
            <w:noProof/>
            <w:webHidden/>
            <w:sz w:val="24"/>
            <w:szCs w:val="24"/>
          </w:rPr>
          <w:fldChar w:fldCharType="end"/>
        </w:r>
      </w:hyperlink>
    </w:p>
    <w:p w14:paraId="5FCAB6A0" w14:textId="1405A2A9"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27" w:history="1">
        <w:r w:rsidR="001A60FF" w:rsidRPr="004B7DE8">
          <w:rPr>
            <w:rStyle w:val="Hyperlink"/>
            <w:rFonts w:ascii="Times New Roman" w:hAnsi="Times New Roman" w:cs="Times New Roman"/>
            <w:b/>
            <w:bCs/>
            <w:noProof/>
            <w:sz w:val="24"/>
            <w:szCs w:val="24"/>
            <w:lang w:val="en-US"/>
          </w:rPr>
          <w:t>2.5.1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Sistem Informasi Geografis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_Toc149284627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17</w:t>
        </w:r>
        <w:r w:rsidR="001A60FF" w:rsidRPr="004B7DE8">
          <w:rPr>
            <w:rFonts w:ascii="Times New Roman" w:hAnsi="Times New Roman" w:cs="Times New Roman"/>
            <w:b/>
            <w:bCs/>
            <w:noProof/>
            <w:webHidden/>
            <w:sz w:val="24"/>
            <w:szCs w:val="24"/>
          </w:rPr>
          <w:fldChar w:fldCharType="end"/>
        </w:r>
      </w:hyperlink>
    </w:p>
    <w:p w14:paraId="7ECCF27C" w14:textId="5B6A225F"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28" w:history="1">
        <w:r w:rsidR="001A60FF" w:rsidRPr="004B7DE8">
          <w:rPr>
            <w:rStyle w:val="Hyperlink"/>
            <w:rFonts w:ascii="Times New Roman" w:hAnsi="Times New Roman" w:cs="Times New Roman"/>
            <w:b/>
            <w:bCs/>
            <w:noProof/>
            <w:sz w:val="24"/>
            <w:szCs w:val="24"/>
            <w:lang w:val="en-US"/>
          </w:rPr>
          <w:t>2.6</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Penelitian Sebelumnya Tentang Penyebaran Informasi Suatu Kejadian Menggunakan Twitter</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_Toc149284628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17</w:t>
        </w:r>
        <w:r w:rsidR="001A60FF" w:rsidRPr="004B7DE8">
          <w:rPr>
            <w:rFonts w:ascii="Times New Roman" w:hAnsi="Times New Roman" w:cs="Times New Roman"/>
            <w:b/>
            <w:bCs/>
            <w:noProof/>
            <w:webHidden/>
            <w:sz w:val="24"/>
            <w:szCs w:val="24"/>
          </w:rPr>
          <w:fldChar w:fldCharType="end"/>
        </w:r>
      </w:hyperlink>
    </w:p>
    <w:p w14:paraId="177F8180" w14:textId="7CC00F08"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29" w:history="1">
        <w:r w:rsidR="001A60FF" w:rsidRPr="004B7DE8">
          <w:rPr>
            <w:rStyle w:val="Hyperlink"/>
            <w:rFonts w:ascii="Times New Roman" w:hAnsi="Times New Roman" w:cs="Times New Roman"/>
            <w:b/>
            <w:bCs/>
            <w:noProof/>
            <w:sz w:val="24"/>
            <w:szCs w:val="24"/>
            <w:lang w:val="en-US"/>
          </w:rPr>
          <w:t>BAB III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_Toc149284629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20</w:t>
        </w:r>
        <w:r w:rsidR="001A60FF" w:rsidRPr="004B7DE8">
          <w:rPr>
            <w:rFonts w:ascii="Times New Roman" w:hAnsi="Times New Roman" w:cs="Times New Roman"/>
            <w:b/>
            <w:bCs/>
            <w:noProof/>
            <w:webHidden/>
            <w:sz w:val="24"/>
            <w:szCs w:val="24"/>
          </w:rPr>
          <w:fldChar w:fldCharType="end"/>
        </w:r>
      </w:hyperlink>
    </w:p>
    <w:p w14:paraId="1197C81F" w14:textId="77C767A4"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30" w:history="1">
        <w:r w:rsidR="001A60FF" w:rsidRPr="004B7DE8">
          <w:rPr>
            <w:rStyle w:val="Hyperlink"/>
            <w:rFonts w:ascii="Times New Roman" w:hAnsi="Times New Roman" w:cs="Times New Roman"/>
            <w:b/>
            <w:bCs/>
            <w:noProof/>
            <w:sz w:val="24"/>
            <w:szCs w:val="24"/>
            <w:lang w:val="en-US"/>
          </w:rPr>
          <w:t>METODE PENELITIAN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_Toc149284630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20</w:t>
        </w:r>
        <w:r w:rsidR="001A60FF" w:rsidRPr="004B7DE8">
          <w:rPr>
            <w:rFonts w:ascii="Times New Roman" w:hAnsi="Times New Roman" w:cs="Times New Roman"/>
            <w:b/>
            <w:bCs/>
            <w:noProof/>
            <w:webHidden/>
            <w:sz w:val="24"/>
            <w:szCs w:val="24"/>
          </w:rPr>
          <w:fldChar w:fldCharType="end"/>
        </w:r>
      </w:hyperlink>
    </w:p>
    <w:p w14:paraId="06E4FEB8" w14:textId="288001EC"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31" w:history="1">
        <w:r w:rsidR="001A60FF" w:rsidRPr="004B7DE8">
          <w:rPr>
            <w:rStyle w:val="Hyperlink"/>
            <w:rFonts w:ascii="Times New Roman" w:hAnsi="Times New Roman" w:cs="Times New Roman"/>
            <w:b/>
            <w:bCs/>
            <w:noProof/>
            <w:sz w:val="24"/>
            <w:szCs w:val="24"/>
            <w:lang w:val="en-US"/>
          </w:rPr>
          <w:t>3.1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Waktu Penelitian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20</w:t>
        </w:r>
        <w:r w:rsidR="001A60FF" w:rsidRPr="004B7DE8">
          <w:rPr>
            <w:rFonts w:ascii="Times New Roman" w:hAnsi="Times New Roman" w:cs="Times New Roman"/>
            <w:b/>
            <w:bCs/>
            <w:noProof/>
            <w:webHidden/>
            <w:sz w:val="24"/>
            <w:szCs w:val="24"/>
          </w:rPr>
          <w:fldChar w:fldCharType="end"/>
        </w:r>
      </w:hyperlink>
    </w:p>
    <w:p w14:paraId="1A0C87D4" w14:textId="2B1AF61C"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32" w:history="1">
        <w:r w:rsidR="001A60FF" w:rsidRPr="004B7DE8">
          <w:rPr>
            <w:rStyle w:val="Hyperlink"/>
            <w:rFonts w:ascii="Times New Roman" w:hAnsi="Times New Roman" w:cs="Times New Roman"/>
            <w:b/>
            <w:bCs/>
            <w:noProof/>
            <w:sz w:val="24"/>
            <w:szCs w:val="24"/>
            <w:lang w:val="en-US"/>
          </w:rPr>
          <w:t>3.2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Objek Penelitian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20</w:t>
        </w:r>
        <w:r w:rsidR="001A60FF" w:rsidRPr="004B7DE8">
          <w:rPr>
            <w:rFonts w:ascii="Times New Roman" w:hAnsi="Times New Roman" w:cs="Times New Roman"/>
            <w:b/>
            <w:bCs/>
            <w:noProof/>
            <w:webHidden/>
            <w:sz w:val="24"/>
            <w:szCs w:val="24"/>
          </w:rPr>
          <w:fldChar w:fldCharType="end"/>
        </w:r>
      </w:hyperlink>
    </w:p>
    <w:p w14:paraId="6DC37F38" w14:textId="3E23D10D"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33" w:history="1">
        <w:r w:rsidR="001A60FF" w:rsidRPr="004B7DE8">
          <w:rPr>
            <w:rStyle w:val="Hyperlink"/>
            <w:rFonts w:ascii="Times New Roman" w:hAnsi="Times New Roman" w:cs="Times New Roman"/>
            <w:b/>
            <w:bCs/>
            <w:noProof/>
            <w:sz w:val="24"/>
            <w:szCs w:val="24"/>
            <w:lang w:val="en-US"/>
          </w:rPr>
          <w:t>3.3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Tahapan Penelitian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21</w:t>
        </w:r>
        <w:r w:rsidR="001A60FF" w:rsidRPr="004B7DE8">
          <w:rPr>
            <w:rFonts w:ascii="Times New Roman" w:hAnsi="Times New Roman" w:cs="Times New Roman"/>
            <w:b/>
            <w:bCs/>
            <w:noProof/>
            <w:webHidden/>
            <w:sz w:val="24"/>
            <w:szCs w:val="24"/>
          </w:rPr>
          <w:fldChar w:fldCharType="end"/>
        </w:r>
      </w:hyperlink>
    </w:p>
    <w:p w14:paraId="7FF471D0" w14:textId="4CE0335B"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34" w:history="1">
        <w:r w:rsidR="001A60FF" w:rsidRPr="004B7DE8">
          <w:rPr>
            <w:rStyle w:val="Hyperlink"/>
            <w:rFonts w:ascii="Times New Roman" w:hAnsi="Times New Roman" w:cs="Times New Roman"/>
            <w:b/>
            <w:bCs/>
            <w:noProof/>
            <w:sz w:val="24"/>
            <w:szCs w:val="24"/>
            <w:lang w:val="en-US"/>
          </w:rPr>
          <w:t>3.3.1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Akuisisi Tweet</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21</w:t>
        </w:r>
        <w:r w:rsidR="001A60FF" w:rsidRPr="004B7DE8">
          <w:rPr>
            <w:rFonts w:ascii="Times New Roman" w:hAnsi="Times New Roman" w:cs="Times New Roman"/>
            <w:b/>
            <w:bCs/>
            <w:noProof/>
            <w:webHidden/>
            <w:sz w:val="24"/>
            <w:szCs w:val="24"/>
          </w:rPr>
          <w:fldChar w:fldCharType="end"/>
        </w:r>
      </w:hyperlink>
    </w:p>
    <w:p w14:paraId="5FBF3D1C" w14:textId="4EE5B73F"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35" w:history="1">
        <w:r w:rsidR="001A60FF" w:rsidRPr="004B7DE8">
          <w:rPr>
            <w:rStyle w:val="Hyperlink"/>
            <w:rFonts w:ascii="Times New Roman" w:hAnsi="Times New Roman" w:cs="Times New Roman"/>
            <w:b/>
            <w:bCs/>
            <w:noProof/>
            <w:sz w:val="24"/>
            <w:szCs w:val="24"/>
            <w:lang w:val="en-US"/>
          </w:rPr>
          <w:t>3.3.2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Praproses Data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_Toc149284635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22</w:t>
        </w:r>
        <w:r w:rsidR="001A60FF" w:rsidRPr="004B7DE8">
          <w:rPr>
            <w:rFonts w:ascii="Times New Roman" w:hAnsi="Times New Roman" w:cs="Times New Roman"/>
            <w:b/>
            <w:bCs/>
            <w:noProof/>
            <w:webHidden/>
            <w:sz w:val="24"/>
            <w:szCs w:val="24"/>
          </w:rPr>
          <w:fldChar w:fldCharType="end"/>
        </w:r>
      </w:hyperlink>
    </w:p>
    <w:p w14:paraId="46984173" w14:textId="55563B00"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36" w:history="1">
        <w:r w:rsidR="001A60FF" w:rsidRPr="004B7DE8">
          <w:rPr>
            <w:rStyle w:val="Hyperlink"/>
            <w:rFonts w:ascii="Times New Roman" w:hAnsi="Times New Roman" w:cs="Times New Roman"/>
            <w:b/>
            <w:bCs/>
            <w:noProof/>
            <w:sz w:val="24"/>
            <w:szCs w:val="24"/>
          </w:rPr>
          <w:t>3.3.3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rPr>
          <w:t>Pembobotan TF-IDF</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_Toc149284636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26</w:t>
        </w:r>
        <w:r w:rsidR="001A60FF" w:rsidRPr="004B7DE8">
          <w:rPr>
            <w:rFonts w:ascii="Times New Roman" w:hAnsi="Times New Roman" w:cs="Times New Roman"/>
            <w:b/>
            <w:bCs/>
            <w:noProof/>
            <w:webHidden/>
            <w:sz w:val="24"/>
            <w:szCs w:val="24"/>
          </w:rPr>
          <w:fldChar w:fldCharType="end"/>
        </w:r>
      </w:hyperlink>
    </w:p>
    <w:p w14:paraId="5A13B04B" w14:textId="0628F397"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37" w:history="1">
        <w:r w:rsidR="001A60FF" w:rsidRPr="004B7DE8">
          <w:rPr>
            <w:rStyle w:val="Hyperlink"/>
            <w:rFonts w:ascii="Times New Roman" w:hAnsi="Times New Roman" w:cs="Times New Roman"/>
            <w:b/>
            <w:bCs/>
            <w:noProof/>
            <w:sz w:val="24"/>
            <w:szCs w:val="24"/>
            <w:lang w:val="en-US"/>
          </w:rPr>
          <w:t>3.3.4</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Klasterisasi DBSCAN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_Toc149284637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26</w:t>
        </w:r>
        <w:r w:rsidR="001A60FF" w:rsidRPr="004B7DE8">
          <w:rPr>
            <w:rFonts w:ascii="Times New Roman" w:hAnsi="Times New Roman" w:cs="Times New Roman"/>
            <w:b/>
            <w:bCs/>
            <w:noProof/>
            <w:webHidden/>
            <w:sz w:val="24"/>
            <w:szCs w:val="24"/>
          </w:rPr>
          <w:fldChar w:fldCharType="end"/>
        </w:r>
      </w:hyperlink>
    </w:p>
    <w:p w14:paraId="405F0D14" w14:textId="16C93CF7"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38" w:history="1">
        <w:r w:rsidR="001A60FF" w:rsidRPr="004B7DE8">
          <w:rPr>
            <w:rStyle w:val="Hyperlink"/>
            <w:rFonts w:ascii="Times New Roman" w:hAnsi="Times New Roman" w:cs="Times New Roman"/>
            <w:b/>
            <w:bCs/>
            <w:noProof/>
            <w:sz w:val="24"/>
            <w:szCs w:val="24"/>
            <w:lang w:val="en-US"/>
          </w:rPr>
          <w:t>3.3.5</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Klasterisasi OPTICS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_Toc149284638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28</w:t>
        </w:r>
        <w:r w:rsidR="001A60FF" w:rsidRPr="004B7DE8">
          <w:rPr>
            <w:rFonts w:ascii="Times New Roman" w:hAnsi="Times New Roman" w:cs="Times New Roman"/>
            <w:b/>
            <w:bCs/>
            <w:noProof/>
            <w:webHidden/>
            <w:sz w:val="24"/>
            <w:szCs w:val="24"/>
          </w:rPr>
          <w:fldChar w:fldCharType="end"/>
        </w:r>
      </w:hyperlink>
    </w:p>
    <w:p w14:paraId="19859E52" w14:textId="16275F1A"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39" w:history="1">
        <w:r w:rsidR="001A60FF" w:rsidRPr="004B7DE8">
          <w:rPr>
            <w:rStyle w:val="Hyperlink"/>
            <w:rFonts w:ascii="Times New Roman" w:hAnsi="Times New Roman" w:cs="Times New Roman"/>
            <w:b/>
            <w:bCs/>
            <w:noProof/>
            <w:sz w:val="24"/>
            <w:szCs w:val="24"/>
            <w:lang w:val="en-US"/>
          </w:rPr>
          <w:t>3.3.6</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Geovisualisasi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_Toc149284639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29</w:t>
        </w:r>
        <w:r w:rsidR="001A60FF" w:rsidRPr="004B7DE8">
          <w:rPr>
            <w:rFonts w:ascii="Times New Roman" w:hAnsi="Times New Roman" w:cs="Times New Roman"/>
            <w:b/>
            <w:bCs/>
            <w:noProof/>
            <w:webHidden/>
            <w:sz w:val="24"/>
            <w:szCs w:val="24"/>
          </w:rPr>
          <w:fldChar w:fldCharType="end"/>
        </w:r>
      </w:hyperlink>
    </w:p>
    <w:p w14:paraId="36177267" w14:textId="3F77AB86"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40" w:history="1">
        <w:r w:rsidR="001A60FF" w:rsidRPr="004B7DE8">
          <w:rPr>
            <w:rStyle w:val="Hyperlink"/>
            <w:rFonts w:ascii="Times New Roman" w:hAnsi="Times New Roman" w:cs="Times New Roman"/>
            <w:b/>
            <w:bCs/>
            <w:noProof/>
            <w:sz w:val="24"/>
            <w:szCs w:val="24"/>
            <w:lang w:val="en-US"/>
          </w:rPr>
          <w:t>3.3.7</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Evaluasi Hasil Analisis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_Toc149284640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29</w:t>
        </w:r>
        <w:r w:rsidR="001A60FF" w:rsidRPr="004B7DE8">
          <w:rPr>
            <w:rFonts w:ascii="Times New Roman" w:hAnsi="Times New Roman" w:cs="Times New Roman"/>
            <w:b/>
            <w:bCs/>
            <w:noProof/>
            <w:webHidden/>
            <w:sz w:val="24"/>
            <w:szCs w:val="24"/>
          </w:rPr>
          <w:fldChar w:fldCharType="end"/>
        </w:r>
      </w:hyperlink>
    </w:p>
    <w:p w14:paraId="3C8C9F40" w14:textId="1E5FE4D1"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41" w:history="1">
        <w:r w:rsidR="001A60FF" w:rsidRPr="004B7DE8">
          <w:rPr>
            <w:rStyle w:val="Hyperlink"/>
            <w:rFonts w:ascii="Times New Roman" w:hAnsi="Times New Roman" w:cs="Times New Roman"/>
            <w:b/>
            <w:bCs/>
            <w:noProof/>
            <w:sz w:val="24"/>
            <w:szCs w:val="24"/>
            <w:lang w:val="en-US"/>
          </w:rPr>
          <w:t>BAB IV</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31</w:t>
        </w:r>
        <w:r w:rsidR="001A60FF" w:rsidRPr="004B7DE8">
          <w:rPr>
            <w:rFonts w:ascii="Times New Roman" w:hAnsi="Times New Roman" w:cs="Times New Roman"/>
            <w:b/>
            <w:bCs/>
            <w:noProof/>
            <w:webHidden/>
            <w:sz w:val="24"/>
            <w:szCs w:val="24"/>
          </w:rPr>
          <w:fldChar w:fldCharType="end"/>
        </w:r>
      </w:hyperlink>
    </w:p>
    <w:p w14:paraId="79C63F2D" w14:textId="44CF0692"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42" w:history="1">
        <w:r w:rsidR="001A60FF" w:rsidRPr="004B7DE8">
          <w:rPr>
            <w:rStyle w:val="Hyperlink"/>
            <w:rFonts w:ascii="Times New Roman" w:hAnsi="Times New Roman" w:cs="Times New Roman"/>
            <w:b/>
            <w:bCs/>
            <w:noProof/>
            <w:sz w:val="24"/>
            <w:szCs w:val="24"/>
            <w:lang w:val="en-US"/>
          </w:rPr>
          <w:t>HASIL DAN PEMBAHASAN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31</w:t>
        </w:r>
        <w:r w:rsidR="001A60FF" w:rsidRPr="004B7DE8">
          <w:rPr>
            <w:rFonts w:ascii="Times New Roman" w:hAnsi="Times New Roman" w:cs="Times New Roman"/>
            <w:b/>
            <w:bCs/>
            <w:noProof/>
            <w:webHidden/>
            <w:sz w:val="24"/>
            <w:szCs w:val="24"/>
          </w:rPr>
          <w:fldChar w:fldCharType="end"/>
        </w:r>
      </w:hyperlink>
    </w:p>
    <w:p w14:paraId="457294E3" w14:textId="76F18AF1"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43" w:history="1">
        <w:r w:rsidR="001A60FF" w:rsidRPr="004B7DE8">
          <w:rPr>
            <w:rStyle w:val="Hyperlink"/>
            <w:rFonts w:ascii="Times New Roman" w:hAnsi="Times New Roman" w:cs="Times New Roman"/>
            <w:b/>
            <w:bCs/>
            <w:noProof/>
            <w:sz w:val="24"/>
            <w:szCs w:val="24"/>
            <w:lang w:val="en-US"/>
          </w:rPr>
          <w:t>4.1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Akuisisi Tweet</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31</w:t>
        </w:r>
        <w:r w:rsidR="001A60FF" w:rsidRPr="004B7DE8">
          <w:rPr>
            <w:rFonts w:ascii="Times New Roman" w:hAnsi="Times New Roman" w:cs="Times New Roman"/>
            <w:b/>
            <w:bCs/>
            <w:noProof/>
            <w:webHidden/>
            <w:sz w:val="24"/>
            <w:szCs w:val="24"/>
          </w:rPr>
          <w:fldChar w:fldCharType="end"/>
        </w:r>
      </w:hyperlink>
    </w:p>
    <w:p w14:paraId="57C6A5E6" w14:textId="70A33A35"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44" w:history="1">
        <w:r w:rsidR="001A60FF" w:rsidRPr="004B7DE8">
          <w:rPr>
            <w:rStyle w:val="Hyperlink"/>
            <w:rFonts w:ascii="Times New Roman" w:hAnsi="Times New Roman" w:cs="Times New Roman"/>
            <w:b/>
            <w:bCs/>
            <w:noProof/>
            <w:sz w:val="24"/>
            <w:szCs w:val="24"/>
            <w:lang w:val="en-US"/>
          </w:rPr>
          <w:t>4.2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Praproses Data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33</w:t>
        </w:r>
        <w:r w:rsidR="001A60FF" w:rsidRPr="004B7DE8">
          <w:rPr>
            <w:rFonts w:ascii="Times New Roman" w:hAnsi="Times New Roman" w:cs="Times New Roman"/>
            <w:b/>
            <w:bCs/>
            <w:noProof/>
            <w:webHidden/>
            <w:sz w:val="24"/>
            <w:szCs w:val="24"/>
          </w:rPr>
          <w:fldChar w:fldCharType="end"/>
        </w:r>
      </w:hyperlink>
    </w:p>
    <w:p w14:paraId="7AD755CC" w14:textId="410544AB"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45" w:history="1">
        <w:r w:rsidR="001A60FF" w:rsidRPr="004B7DE8">
          <w:rPr>
            <w:rStyle w:val="Hyperlink"/>
            <w:rFonts w:ascii="Times New Roman" w:hAnsi="Times New Roman" w:cs="Times New Roman"/>
            <w:b/>
            <w:bCs/>
            <w:noProof/>
            <w:sz w:val="24"/>
            <w:szCs w:val="24"/>
            <w:lang w:val="en-US"/>
          </w:rPr>
          <w:t>4.2.1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Case Folding</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_Toc149284645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33</w:t>
        </w:r>
        <w:r w:rsidR="001A60FF" w:rsidRPr="004B7DE8">
          <w:rPr>
            <w:rFonts w:ascii="Times New Roman" w:hAnsi="Times New Roman" w:cs="Times New Roman"/>
            <w:b/>
            <w:bCs/>
            <w:noProof/>
            <w:webHidden/>
            <w:sz w:val="24"/>
            <w:szCs w:val="24"/>
          </w:rPr>
          <w:fldChar w:fldCharType="end"/>
        </w:r>
      </w:hyperlink>
    </w:p>
    <w:p w14:paraId="32036CDE" w14:textId="5A75282B"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46" w:history="1">
        <w:r w:rsidR="001A60FF" w:rsidRPr="004B7DE8">
          <w:rPr>
            <w:rStyle w:val="Hyperlink"/>
            <w:rFonts w:ascii="Times New Roman" w:hAnsi="Times New Roman" w:cs="Times New Roman"/>
            <w:b/>
            <w:bCs/>
            <w:noProof/>
            <w:sz w:val="24"/>
            <w:szCs w:val="24"/>
            <w:lang w:val="en-US"/>
          </w:rPr>
          <w:t>4.2.2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Tokenizing</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_Toc149284646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33</w:t>
        </w:r>
        <w:r w:rsidR="001A60FF" w:rsidRPr="004B7DE8">
          <w:rPr>
            <w:rFonts w:ascii="Times New Roman" w:hAnsi="Times New Roman" w:cs="Times New Roman"/>
            <w:b/>
            <w:bCs/>
            <w:noProof/>
            <w:webHidden/>
            <w:sz w:val="24"/>
            <w:szCs w:val="24"/>
          </w:rPr>
          <w:fldChar w:fldCharType="end"/>
        </w:r>
      </w:hyperlink>
    </w:p>
    <w:p w14:paraId="487460EE" w14:textId="2B541835"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47" w:history="1">
        <w:r w:rsidR="001A60FF" w:rsidRPr="004B7DE8">
          <w:rPr>
            <w:rStyle w:val="Hyperlink"/>
            <w:rFonts w:ascii="Times New Roman" w:hAnsi="Times New Roman" w:cs="Times New Roman"/>
            <w:b/>
            <w:bCs/>
            <w:noProof/>
            <w:sz w:val="24"/>
            <w:szCs w:val="24"/>
            <w:lang w:val="en-US"/>
          </w:rPr>
          <w:t>4.2.3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Penghapusan Stopword</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_Toc149284647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34</w:t>
        </w:r>
        <w:r w:rsidR="001A60FF" w:rsidRPr="004B7DE8">
          <w:rPr>
            <w:rFonts w:ascii="Times New Roman" w:hAnsi="Times New Roman" w:cs="Times New Roman"/>
            <w:b/>
            <w:bCs/>
            <w:noProof/>
            <w:webHidden/>
            <w:sz w:val="24"/>
            <w:szCs w:val="24"/>
          </w:rPr>
          <w:fldChar w:fldCharType="end"/>
        </w:r>
      </w:hyperlink>
    </w:p>
    <w:p w14:paraId="33B773F6" w14:textId="078DE347"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48" w:history="1">
        <w:r w:rsidR="001A60FF" w:rsidRPr="004B7DE8">
          <w:rPr>
            <w:rStyle w:val="Hyperlink"/>
            <w:rFonts w:ascii="Times New Roman" w:hAnsi="Times New Roman" w:cs="Times New Roman"/>
            <w:b/>
            <w:bCs/>
            <w:noProof/>
            <w:sz w:val="24"/>
            <w:szCs w:val="24"/>
            <w:lang w:val="en-US"/>
          </w:rPr>
          <w:t>4.2.4</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Stemming Nazief-Adriani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_Toc149284648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35</w:t>
        </w:r>
        <w:r w:rsidR="001A60FF" w:rsidRPr="004B7DE8">
          <w:rPr>
            <w:rFonts w:ascii="Times New Roman" w:hAnsi="Times New Roman" w:cs="Times New Roman"/>
            <w:b/>
            <w:bCs/>
            <w:noProof/>
            <w:webHidden/>
            <w:sz w:val="24"/>
            <w:szCs w:val="24"/>
          </w:rPr>
          <w:fldChar w:fldCharType="end"/>
        </w:r>
      </w:hyperlink>
    </w:p>
    <w:p w14:paraId="1FE8749E" w14:textId="763D75F1"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49" w:history="1">
        <w:r w:rsidR="001A60FF" w:rsidRPr="004B7DE8">
          <w:rPr>
            <w:rStyle w:val="Hyperlink"/>
            <w:rFonts w:ascii="Times New Roman" w:hAnsi="Times New Roman" w:cs="Times New Roman"/>
            <w:b/>
            <w:bCs/>
            <w:noProof/>
            <w:sz w:val="24"/>
            <w:szCs w:val="24"/>
            <w:lang w:val="en-US"/>
          </w:rPr>
          <w:t>4.2.5</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Term Document Matrix</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_Toc149284649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35</w:t>
        </w:r>
        <w:r w:rsidR="001A60FF" w:rsidRPr="004B7DE8">
          <w:rPr>
            <w:rFonts w:ascii="Times New Roman" w:hAnsi="Times New Roman" w:cs="Times New Roman"/>
            <w:b/>
            <w:bCs/>
            <w:noProof/>
            <w:webHidden/>
            <w:sz w:val="24"/>
            <w:szCs w:val="24"/>
          </w:rPr>
          <w:fldChar w:fldCharType="end"/>
        </w:r>
      </w:hyperlink>
    </w:p>
    <w:p w14:paraId="33CE997B" w14:textId="451F78D0"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50" w:history="1">
        <w:r w:rsidR="001A60FF" w:rsidRPr="004B7DE8">
          <w:rPr>
            <w:rStyle w:val="Hyperlink"/>
            <w:rFonts w:ascii="Times New Roman" w:hAnsi="Times New Roman" w:cs="Times New Roman"/>
            <w:b/>
            <w:bCs/>
            <w:noProof/>
            <w:sz w:val="24"/>
            <w:szCs w:val="24"/>
          </w:rPr>
          <w:t>4.3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rPr>
          <w:t>Pembobotan TF-IDF</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_Toc149284650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36</w:t>
        </w:r>
        <w:r w:rsidR="001A60FF" w:rsidRPr="004B7DE8">
          <w:rPr>
            <w:rFonts w:ascii="Times New Roman" w:hAnsi="Times New Roman" w:cs="Times New Roman"/>
            <w:b/>
            <w:bCs/>
            <w:noProof/>
            <w:webHidden/>
            <w:sz w:val="24"/>
            <w:szCs w:val="24"/>
          </w:rPr>
          <w:fldChar w:fldCharType="end"/>
        </w:r>
      </w:hyperlink>
    </w:p>
    <w:p w14:paraId="17E2D37C" w14:textId="09AFC66A"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51" w:history="1">
        <w:r w:rsidR="001A60FF" w:rsidRPr="004B7DE8">
          <w:rPr>
            <w:rStyle w:val="Hyperlink"/>
            <w:rFonts w:ascii="Times New Roman" w:hAnsi="Times New Roman" w:cs="Times New Roman"/>
            <w:b/>
            <w:bCs/>
            <w:noProof/>
            <w:sz w:val="24"/>
            <w:szCs w:val="24"/>
            <w:lang w:val="en-US"/>
          </w:rPr>
          <w:t>4.4</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eastAsia="Arial" w:hAnsi="Times New Roman" w:cs="Times New Roman"/>
            <w:b/>
            <w:bCs/>
            <w:i/>
            <w:iCs/>
            <w:noProof/>
            <w:sz w:val="24"/>
            <w:szCs w:val="24"/>
            <w:lang w:val="en-US" w:eastAsia="en-ID"/>
          </w:rPr>
          <w:t>NearestNeighbors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37</w:t>
        </w:r>
        <w:r w:rsidR="001A60FF" w:rsidRPr="004B7DE8">
          <w:rPr>
            <w:rFonts w:ascii="Times New Roman" w:hAnsi="Times New Roman" w:cs="Times New Roman"/>
            <w:b/>
            <w:bCs/>
            <w:noProof/>
            <w:webHidden/>
            <w:sz w:val="24"/>
            <w:szCs w:val="24"/>
          </w:rPr>
          <w:fldChar w:fldCharType="end"/>
        </w:r>
      </w:hyperlink>
    </w:p>
    <w:p w14:paraId="73D800AE" w14:textId="4FD72A35"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52" w:history="1">
        <w:r w:rsidR="001A60FF" w:rsidRPr="004B7DE8">
          <w:rPr>
            <w:rStyle w:val="Hyperlink"/>
            <w:rFonts w:ascii="Times New Roman" w:hAnsi="Times New Roman" w:cs="Times New Roman"/>
            <w:b/>
            <w:bCs/>
            <w:noProof/>
            <w:sz w:val="24"/>
            <w:szCs w:val="24"/>
            <w:lang w:val="en-US"/>
          </w:rPr>
          <w:t>4.5</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Klasterisasi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39</w:t>
        </w:r>
        <w:r w:rsidR="001A60FF" w:rsidRPr="004B7DE8">
          <w:rPr>
            <w:rFonts w:ascii="Times New Roman" w:hAnsi="Times New Roman" w:cs="Times New Roman"/>
            <w:b/>
            <w:bCs/>
            <w:noProof/>
            <w:webHidden/>
            <w:sz w:val="24"/>
            <w:szCs w:val="24"/>
          </w:rPr>
          <w:fldChar w:fldCharType="end"/>
        </w:r>
      </w:hyperlink>
    </w:p>
    <w:p w14:paraId="409EFBBC" w14:textId="662E14D9"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53" w:history="1">
        <w:r w:rsidR="001A60FF" w:rsidRPr="004B7DE8">
          <w:rPr>
            <w:rStyle w:val="Hyperlink"/>
            <w:rFonts w:ascii="Times New Roman" w:hAnsi="Times New Roman" w:cs="Times New Roman"/>
            <w:b/>
            <w:bCs/>
            <w:noProof/>
            <w:sz w:val="24"/>
            <w:szCs w:val="24"/>
          </w:rPr>
          <w:t>4.5.1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rPr>
          <w:t>DBSCAN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39</w:t>
        </w:r>
        <w:r w:rsidR="001A60FF" w:rsidRPr="004B7DE8">
          <w:rPr>
            <w:rFonts w:ascii="Times New Roman" w:hAnsi="Times New Roman" w:cs="Times New Roman"/>
            <w:b/>
            <w:bCs/>
            <w:noProof/>
            <w:webHidden/>
            <w:sz w:val="24"/>
            <w:szCs w:val="24"/>
          </w:rPr>
          <w:fldChar w:fldCharType="end"/>
        </w:r>
      </w:hyperlink>
    </w:p>
    <w:p w14:paraId="2E2C441F" w14:textId="6458F1B2"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54" w:history="1">
        <w:r w:rsidR="001A60FF" w:rsidRPr="004B7DE8">
          <w:rPr>
            <w:rStyle w:val="Hyperlink"/>
            <w:rFonts w:ascii="Times New Roman" w:hAnsi="Times New Roman" w:cs="Times New Roman"/>
            <w:b/>
            <w:bCs/>
            <w:noProof/>
            <w:sz w:val="24"/>
            <w:szCs w:val="24"/>
          </w:rPr>
          <w:t>4.5.2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rPr>
          <w:t>OPTICS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44</w:t>
        </w:r>
        <w:r w:rsidR="001A60FF" w:rsidRPr="004B7DE8">
          <w:rPr>
            <w:rFonts w:ascii="Times New Roman" w:hAnsi="Times New Roman" w:cs="Times New Roman"/>
            <w:b/>
            <w:bCs/>
            <w:noProof/>
            <w:webHidden/>
            <w:sz w:val="24"/>
            <w:szCs w:val="24"/>
          </w:rPr>
          <w:fldChar w:fldCharType="end"/>
        </w:r>
      </w:hyperlink>
    </w:p>
    <w:p w14:paraId="733E3785" w14:textId="19476BDB"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55" w:history="1">
        <w:r w:rsidR="001A60FF" w:rsidRPr="004B7DE8">
          <w:rPr>
            <w:rStyle w:val="Hyperlink"/>
            <w:rFonts w:ascii="Times New Roman" w:hAnsi="Times New Roman" w:cs="Times New Roman"/>
            <w:b/>
            <w:bCs/>
            <w:noProof/>
            <w:sz w:val="24"/>
            <w:szCs w:val="24"/>
            <w:lang w:val="en-US"/>
          </w:rPr>
          <w:t>4.6</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Geovisualisasi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_Toc149284655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48</w:t>
        </w:r>
        <w:r w:rsidR="001A60FF" w:rsidRPr="004B7DE8">
          <w:rPr>
            <w:rFonts w:ascii="Times New Roman" w:hAnsi="Times New Roman" w:cs="Times New Roman"/>
            <w:b/>
            <w:bCs/>
            <w:noProof/>
            <w:webHidden/>
            <w:sz w:val="24"/>
            <w:szCs w:val="24"/>
          </w:rPr>
          <w:fldChar w:fldCharType="end"/>
        </w:r>
      </w:hyperlink>
    </w:p>
    <w:p w14:paraId="34E4D67D" w14:textId="27CE77C2"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56" w:history="1">
        <w:r w:rsidR="001A60FF" w:rsidRPr="004B7DE8">
          <w:rPr>
            <w:rStyle w:val="Hyperlink"/>
            <w:rFonts w:ascii="Times New Roman" w:hAnsi="Times New Roman" w:cs="Times New Roman"/>
            <w:b/>
            <w:bCs/>
            <w:noProof/>
            <w:sz w:val="24"/>
            <w:szCs w:val="24"/>
          </w:rPr>
          <w:t>4.6.1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rPr>
          <w:t>Persiapan Data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_Toc149284656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48</w:t>
        </w:r>
        <w:r w:rsidR="001A60FF" w:rsidRPr="004B7DE8">
          <w:rPr>
            <w:rFonts w:ascii="Times New Roman" w:hAnsi="Times New Roman" w:cs="Times New Roman"/>
            <w:b/>
            <w:bCs/>
            <w:noProof/>
            <w:webHidden/>
            <w:sz w:val="24"/>
            <w:szCs w:val="24"/>
          </w:rPr>
          <w:fldChar w:fldCharType="end"/>
        </w:r>
      </w:hyperlink>
    </w:p>
    <w:p w14:paraId="4A0545E9" w14:textId="27192537" w:rsidR="001A60FF" w:rsidRPr="004B7DE8" w:rsidRDefault="006C5A22">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57" w:history="1">
        <w:r w:rsidR="001A60FF" w:rsidRPr="004B7DE8">
          <w:rPr>
            <w:rStyle w:val="Hyperlink"/>
            <w:rFonts w:ascii="Times New Roman" w:hAnsi="Times New Roman" w:cs="Times New Roman"/>
            <w:b/>
            <w:bCs/>
            <w:noProof/>
            <w:sz w:val="24"/>
            <w:szCs w:val="24"/>
          </w:rPr>
          <w:t>4.6.2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rPr>
          <w:t>Perancangan Peta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_Toc149284657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48</w:t>
        </w:r>
        <w:r w:rsidR="001A60FF" w:rsidRPr="004B7DE8">
          <w:rPr>
            <w:rFonts w:ascii="Times New Roman" w:hAnsi="Times New Roman" w:cs="Times New Roman"/>
            <w:b/>
            <w:bCs/>
            <w:noProof/>
            <w:webHidden/>
            <w:sz w:val="24"/>
            <w:szCs w:val="24"/>
          </w:rPr>
          <w:fldChar w:fldCharType="end"/>
        </w:r>
      </w:hyperlink>
    </w:p>
    <w:p w14:paraId="4757E6F1" w14:textId="70435DFC"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58" w:history="1">
        <w:r w:rsidR="001A60FF" w:rsidRPr="004B7DE8">
          <w:rPr>
            <w:rStyle w:val="Hyperlink"/>
            <w:rFonts w:ascii="Times New Roman" w:hAnsi="Times New Roman" w:cs="Times New Roman"/>
            <w:b/>
            <w:bCs/>
            <w:noProof/>
            <w:sz w:val="24"/>
            <w:szCs w:val="24"/>
            <w:lang w:val="en-US"/>
          </w:rPr>
          <w:t>4.7</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Evaluasi Hasil Analisis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_Toc149284658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50</w:t>
        </w:r>
        <w:r w:rsidR="001A60FF" w:rsidRPr="004B7DE8">
          <w:rPr>
            <w:rFonts w:ascii="Times New Roman" w:hAnsi="Times New Roman" w:cs="Times New Roman"/>
            <w:b/>
            <w:bCs/>
            <w:noProof/>
            <w:webHidden/>
            <w:sz w:val="24"/>
            <w:szCs w:val="24"/>
          </w:rPr>
          <w:fldChar w:fldCharType="end"/>
        </w:r>
      </w:hyperlink>
    </w:p>
    <w:p w14:paraId="12438997" w14:textId="48F9D4D8"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59" w:history="1">
        <w:r w:rsidR="001A60FF" w:rsidRPr="004B7DE8">
          <w:rPr>
            <w:rStyle w:val="Hyperlink"/>
            <w:rFonts w:ascii="Times New Roman" w:hAnsi="Times New Roman" w:cs="Times New Roman"/>
            <w:b/>
            <w:bCs/>
            <w:noProof/>
            <w:sz w:val="24"/>
            <w:szCs w:val="24"/>
            <w:lang w:val="en-US"/>
          </w:rPr>
          <w:t>BAB V</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_Toc149284659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55</w:t>
        </w:r>
        <w:r w:rsidR="001A60FF" w:rsidRPr="004B7DE8">
          <w:rPr>
            <w:rFonts w:ascii="Times New Roman" w:hAnsi="Times New Roman" w:cs="Times New Roman"/>
            <w:b/>
            <w:bCs/>
            <w:noProof/>
            <w:webHidden/>
            <w:sz w:val="24"/>
            <w:szCs w:val="24"/>
          </w:rPr>
          <w:fldChar w:fldCharType="end"/>
        </w:r>
      </w:hyperlink>
    </w:p>
    <w:p w14:paraId="440217C2" w14:textId="1B7B891F"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60" w:history="1">
        <w:r w:rsidR="001A60FF" w:rsidRPr="004B7DE8">
          <w:rPr>
            <w:rStyle w:val="Hyperlink"/>
            <w:rFonts w:ascii="Times New Roman" w:hAnsi="Times New Roman" w:cs="Times New Roman"/>
            <w:b/>
            <w:bCs/>
            <w:noProof/>
            <w:sz w:val="24"/>
            <w:szCs w:val="24"/>
            <w:lang w:val="en-US"/>
          </w:rPr>
          <w:t>KESIMPULAN DAN SARAN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_Toc149284660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55</w:t>
        </w:r>
        <w:r w:rsidR="001A60FF" w:rsidRPr="004B7DE8">
          <w:rPr>
            <w:rFonts w:ascii="Times New Roman" w:hAnsi="Times New Roman" w:cs="Times New Roman"/>
            <w:b/>
            <w:bCs/>
            <w:noProof/>
            <w:webHidden/>
            <w:sz w:val="24"/>
            <w:szCs w:val="24"/>
          </w:rPr>
          <w:fldChar w:fldCharType="end"/>
        </w:r>
      </w:hyperlink>
    </w:p>
    <w:p w14:paraId="1F564645" w14:textId="065B62CA"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61" w:history="1">
        <w:r w:rsidR="001A60FF" w:rsidRPr="004B7DE8">
          <w:rPr>
            <w:rStyle w:val="Hyperlink"/>
            <w:rFonts w:ascii="Times New Roman" w:hAnsi="Times New Roman" w:cs="Times New Roman"/>
            <w:b/>
            <w:bCs/>
            <w:noProof/>
            <w:sz w:val="24"/>
            <w:szCs w:val="24"/>
            <w:lang w:val="en-US"/>
          </w:rPr>
          <w:t>5.1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Kesimpulan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_Toc149284661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55</w:t>
        </w:r>
        <w:r w:rsidR="001A60FF" w:rsidRPr="004B7DE8">
          <w:rPr>
            <w:rFonts w:ascii="Times New Roman" w:hAnsi="Times New Roman" w:cs="Times New Roman"/>
            <w:b/>
            <w:bCs/>
            <w:noProof/>
            <w:webHidden/>
            <w:sz w:val="24"/>
            <w:szCs w:val="24"/>
          </w:rPr>
          <w:fldChar w:fldCharType="end"/>
        </w:r>
      </w:hyperlink>
    </w:p>
    <w:p w14:paraId="4BD281E8" w14:textId="6BAE6ADF" w:rsidR="001A60FF" w:rsidRPr="004B7DE8" w:rsidRDefault="006C5A22">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62" w:history="1">
        <w:r w:rsidR="001A60FF" w:rsidRPr="004B7DE8">
          <w:rPr>
            <w:rStyle w:val="Hyperlink"/>
            <w:rFonts w:ascii="Times New Roman" w:hAnsi="Times New Roman" w:cs="Times New Roman"/>
            <w:b/>
            <w:bCs/>
            <w:noProof/>
            <w:sz w:val="24"/>
            <w:szCs w:val="24"/>
            <w:lang w:val="en-US"/>
          </w:rPr>
          <w:t>5.2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Saran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_Toc149284662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55</w:t>
        </w:r>
        <w:r w:rsidR="001A60FF" w:rsidRPr="004B7DE8">
          <w:rPr>
            <w:rFonts w:ascii="Times New Roman" w:hAnsi="Times New Roman" w:cs="Times New Roman"/>
            <w:b/>
            <w:bCs/>
            <w:noProof/>
            <w:webHidden/>
            <w:sz w:val="24"/>
            <w:szCs w:val="24"/>
          </w:rPr>
          <w:fldChar w:fldCharType="end"/>
        </w:r>
      </w:hyperlink>
    </w:p>
    <w:p w14:paraId="65CE8E00" w14:textId="412A5537"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63" w:history="1">
        <w:r w:rsidR="001A60FF" w:rsidRPr="004B7DE8">
          <w:rPr>
            <w:rStyle w:val="Hyperlink"/>
            <w:rFonts w:ascii="Times New Roman" w:hAnsi="Times New Roman" w:cs="Times New Roman"/>
            <w:b/>
            <w:bCs/>
            <w:noProof/>
            <w:sz w:val="24"/>
            <w:szCs w:val="24"/>
            <w:lang w:val="en-US"/>
          </w:rPr>
          <w:t>DAFTAR PUSTAKA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_Toc149284663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57</w:t>
        </w:r>
        <w:r w:rsidR="001A60FF" w:rsidRPr="004B7DE8">
          <w:rPr>
            <w:rFonts w:ascii="Times New Roman" w:hAnsi="Times New Roman" w:cs="Times New Roman"/>
            <w:b/>
            <w:bCs/>
            <w:noProof/>
            <w:webHidden/>
            <w:sz w:val="24"/>
            <w:szCs w:val="24"/>
          </w:rPr>
          <w:fldChar w:fldCharType="end"/>
        </w:r>
      </w:hyperlink>
    </w:p>
    <w:p w14:paraId="402A8558" w14:textId="69F279D0" w:rsidR="001A60FF" w:rsidRPr="004B7DE8" w:rsidRDefault="006C5A22">
      <w:pPr>
        <w:pStyle w:val="TOC1"/>
        <w:tabs>
          <w:tab w:val="right" w:leader="dot" w:pos="7930"/>
        </w:tabs>
        <w:rPr>
          <w:rFonts w:ascii="Times New Roman" w:eastAsiaTheme="minorEastAsia" w:hAnsi="Times New Roman" w:cs="Times New Roman"/>
          <w:b/>
          <w:bCs/>
          <w:noProof/>
          <w:sz w:val="24"/>
          <w:szCs w:val="24"/>
          <w:lang w:eastAsia="en-ID"/>
        </w:rPr>
      </w:pPr>
      <w:hyperlink w:anchor="_Toc149284664" w:history="1">
        <w:r w:rsidR="001A60FF" w:rsidRPr="004B7DE8">
          <w:rPr>
            <w:rStyle w:val="Hyperlink"/>
            <w:rFonts w:ascii="Times New Roman" w:hAnsi="Times New Roman" w:cs="Times New Roman"/>
            <w:b/>
            <w:bCs/>
            <w:noProof/>
            <w:sz w:val="24"/>
            <w:szCs w:val="24"/>
            <w:lang w:val="id-ID"/>
          </w:rPr>
          <w:t>LAMPIRAN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_Toc149284664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3C7CD5">
          <w:rPr>
            <w:rFonts w:ascii="Times New Roman" w:hAnsi="Times New Roman" w:cs="Times New Roman"/>
            <w:b/>
            <w:bCs/>
            <w:noProof/>
            <w:webHidden/>
            <w:sz w:val="24"/>
            <w:szCs w:val="24"/>
          </w:rPr>
          <w:t>60</w:t>
        </w:r>
        <w:r w:rsidR="001A60FF" w:rsidRPr="004B7DE8">
          <w:rPr>
            <w:rFonts w:ascii="Times New Roman" w:hAnsi="Times New Roman" w:cs="Times New Roman"/>
            <w:b/>
            <w:bCs/>
            <w:noProof/>
            <w:webHidden/>
            <w:sz w:val="24"/>
            <w:szCs w:val="24"/>
          </w:rPr>
          <w:fldChar w:fldCharType="end"/>
        </w:r>
      </w:hyperlink>
    </w:p>
    <w:p w14:paraId="34649B68" w14:textId="7F0ADC7E" w:rsidR="00F51AA2" w:rsidRPr="00D641E0" w:rsidRDefault="00650C36" w:rsidP="00650C36">
      <w:pPr>
        <w:spacing w:line="240" w:lineRule="auto"/>
        <w:jc w:val="both"/>
        <w:rPr>
          <w:rFonts w:ascii="Times New Roman" w:hAnsi="Times New Roman" w:cs="Times New Roman"/>
          <w:sz w:val="24"/>
          <w:szCs w:val="24"/>
          <w:lang w:val="en-US"/>
        </w:rPr>
      </w:pPr>
      <w:r w:rsidRPr="004B7DE8">
        <w:rPr>
          <w:rFonts w:ascii="Times New Roman" w:hAnsi="Times New Roman" w:cs="Times New Roman"/>
          <w:b/>
          <w:bCs/>
          <w:sz w:val="24"/>
          <w:szCs w:val="24"/>
          <w:lang w:val="en-US"/>
        </w:rPr>
        <w:fldChar w:fldCharType="end"/>
      </w:r>
    </w:p>
    <w:p w14:paraId="3C3181FE" w14:textId="5254CCBB" w:rsidR="00F51AA2" w:rsidRDefault="00F51AA2" w:rsidP="009453C0">
      <w:pPr>
        <w:spacing w:line="360" w:lineRule="auto"/>
        <w:jc w:val="both"/>
        <w:rPr>
          <w:rFonts w:ascii="Times New Roman" w:hAnsi="Times New Roman" w:cs="Times New Roman"/>
          <w:sz w:val="24"/>
          <w:szCs w:val="24"/>
          <w:lang w:val="en-US"/>
        </w:rPr>
      </w:pPr>
    </w:p>
    <w:p w14:paraId="2AE77FF4" w14:textId="77777777" w:rsidR="001A60FF" w:rsidRDefault="001A60FF">
      <w:pPr>
        <w:rPr>
          <w:rFonts w:ascii="Times New Roman" w:eastAsiaTheme="majorEastAsia" w:hAnsi="Times New Roman" w:cstheme="majorBidi"/>
          <w:b/>
          <w:sz w:val="28"/>
          <w:szCs w:val="32"/>
          <w:lang w:val="en-US"/>
        </w:rPr>
      </w:pPr>
      <w:bookmarkStart w:id="17" w:name="_Toc149284600"/>
      <w:r>
        <w:rPr>
          <w:lang w:val="en-US"/>
        </w:rPr>
        <w:br w:type="page"/>
      </w:r>
    </w:p>
    <w:p w14:paraId="0EE6A120" w14:textId="246E5666" w:rsidR="00F51AA2" w:rsidRDefault="00F51AA2" w:rsidP="00C9739A">
      <w:pPr>
        <w:pStyle w:val="Heading1"/>
        <w:numPr>
          <w:ilvl w:val="0"/>
          <w:numId w:val="0"/>
        </w:numPr>
        <w:ind w:left="432" w:hanging="432"/>
        <w:jc w:val="center"/>
        <w:rPr>
          <w:lang w:val="en-US"/>
        </w:rPr>
      </w:pPr>
      <w:r>
        <w:rPr>
          <w:lang w:val="en-US"/>
        </w:rPr>
        <w:lastRenderedPageBreak/>
        <w:t>DAFTAR GAMBAR</w:t>
      </w:r>
      <w:bookmarkEnd w:id="17"/>
    </w:p>
    <w:p w14:paraId="37F55D00" w14:textId="77777777" w:rsidR="00204DD8" w:rsidRPr="00204DD8" w:rsidRDefault="00204DD8" w:rsidP="00204DD8">
      <w:pPr>
        <w:rPr>
          <w:lang w:val="en-US"/>
        </w:rPr>
      </w:pPr>
    </w:p>
    <w:p w14:paraId="793785BD" w14:textId="35C4C692" w:rsidR="00C9739A" w:rsidRDefault="00C9739A">
      <w:pPr>
        <w:pStyle w:val="TableofFigures"/>
        <w:tabs>
          <w:tab w:val="right" w:leader="dot" w:pos="7930"/>
        </w:tabs>
        <w:rPr>
          <w:rFonts w:asciiTheme="minorHAnsi" w:eastAsiaTheme="minorEastAsia" w:hAnsiTheme="minorHAnsi" w:cstheme="minorBidi"/>
          <w:b w:val="0"/>
          <w:noProof/>
          <w:sz w:val="22"/>
          <w:lang w:val="en-ID"/>
        </w:rPr>
      </w:pPr>
      <w:r>
        <w:rPr>
          <w:rFonts w:cs="Times New Roman"/>
          <w:szCs w:val="24"/>
          <w:lang w:val="en-US"/>
        </w:rPr>
        <w:fldChar w:fldCharType="begin"/>
      </w:r>
      <w:r>
        <w:rPr>
          <w:rFonts w:cs="Times New Roman"/>
          <w:szCs w:val="24"/>
          <w:lang w:val="en-US"/>
        </w:rPr>
        <w:instrText xml:space="preserve"> TOC \h \z \c "Gambar 3." </w:instrText>
      </w:r>
      <w:r>
        <w:rPr>
          <w:rFonts w:cs="Times New Roman"/>
          <w:szCs w:val="24"/>
          <w:lang w:val="en-US"/>
        </w:rPr>
        <w:fldChar w:fldCharType="separate"/>
      </w:r>
      <w:hyperlink w:anchor="_Toc149217293" w:history="1">
        <w:r w:rsidRPr="00153FD7">
          <w:rPr>
            <w:rStyle w:val="Hyperlink"/>
            <w:rFonts w:cs="Times New Roman"/>
            <w:bCs/>
            <w:noProof/>
          </w:rPr>
          <w:t>Gambar 3.1</w:t>
        </w:r>
        <w:r w:rsidRPr="00153FD7">
          <w:rPr>
            <w:rStyle w:val="Hyperlink"/>
            <w:noProof/>
            <w:lang w:val="id-ID"/>
          </w:rPr>
          <w:t xml:space="preserve"> </w:t>
        </w:r>
        <w:r w:rsidRPr="00153FD7">
          <w:rPr>
            <w:rStyle w:val="Hyperlink"/>
            <w:rFonts w:cs="Times New Roman"/>
            <w:bCs/>
            <w:noProof/>
            <w:lang w:val="en-US"/>
          </w:rPr>
          <w:t>Tahapan Penelitian</w:t>
        </w:r>
        <w:r>
          <w:rPr>
            <w:noProof/>
            <w:webHidden/>
          </w:rPr>
          <w:tab/>
        </w:r>
        <w:r>
          <w:rPr>
            <w:noProof/>
            <w:webHidden/>
          </w:rPr>
          <w:fldChar w:fldCharType="begin"/>
        </w:r>
        <w:r>
          <w:rPr>
            <w:noProof/>
            <w:webHidden/>
          </w:rPr>
          <w:instrText xml:space="preserve"> PAGEREF _Toc149217293 \h </w:instrText>
        </w:r>
        <w:r>
          <w:rPr>
            <w:noProof/>
            <w:webHidden/>
          </w:rPr>
        </w:r>
        <w:r>
          <w:rPr>
            <w:noProof/>
            <w:webHidden/>
          </w:rPr>
          <w:fldChar w:fldCharType="separate"/>
        </w:r>
        <w:r w:rsidR="003C7CD5">
          <w:rPr>
            <w:noProof/>
            <w:webHidden/>
          </w:rPr>
          <w:t>21</w:t>
        </w:r>
        <w:r>
          <w:rPr>
            <w:noProof/>
            <w:webHidden/>
          </w:rPr>
          <w:fldChar w:fldCharType="end"/>
        </w:r>
      </w:hyperlink>
    </w:p>
    <w:p w14:paraId="6212A8A8" w14:textId="547A83E7"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94" w:history="1">
        <w:r w:rsidR="00C9739A" w:rsidRPr="00153FD7">
          <w:rPr>
            <w:rStyle w:val="Hyperlink"/>
            <w:rFonts w:cs="Times New Roman"/>
            <w:noProof/>
          </w:rPr>
          <w:t>Gambar 3.2</w:t>
        </w:r>
        <w:r w:rsidR="00C9739A" w:rsidRPr="00153FD7">
          <w:rPr>
            <w:rStyle w:val="Hyperlink"/>
            <w:rFonts w:cs="Times New Roman"/>
            <w:noProof/>
            <w:lang w:val="id-ID"/>
          </w:rPr>
          <w:t xml:space="preserve"> </w:t>
        </w:r>
        <w:r w:rsidR="00C9739A" w:rsidRPr="00153FD7">
          <w:rPr>
            <w:rStyle w:val="Hyperlink"/>
            <w:rFonts w:eastAsia="Times New Roman" w:cs="Times New Roman"/>
            <w:noProof/>
            <w:lang w:val="en-US"/>
          </w:rPr>
          <w:t>Contoh Case Folding</w:t>
        </w:r>
        <w:r w:rsidR="00C9739A">
          <w:rPr>
            <w:noProof/>
            <w:webHidden/>
          </w:rPr>
          <w:tab/>
        </w:r>
        <w:r w:rsidR="00C9739A">
          <w:rPr>
            <w:noProof/>
            <w:webHidden/>
          </w:rPr>
          <w:fldChar w:fldCharType="begin"/>
        </w:r>
        <w:r w:rsidR="00C9739A">
          <w:rPr>
            <w:noProof/>
            <w:webHidden/>
          </w:rPr>
          <w:instrText xml:space="preserve"> PAGEREF _Toc149217294 \h </w:instrText>
        </w:r>
        <w:r w:rsidR="00C9739A">
          <w:rPr>
            <w:noProof/>
            <w:webHidden/>
          </w:rPr>
        </w:r>
        <w:r w:rsidR="00C9739A">
          <w:rPr>
            <w:noProof/>
            <w:webHidden/>
          </w:rPr>
          <w:fldChar w:fldCharType="separate"/>
        </w:r>
        <w:r w:rsidR="003C7CD5">
          <w:rPr>
            <w:noProof/>
            <w:webHidden/>
          </w:rPr>
          <w:t>22</w:t>
        </w:r>
        <w:r w:rsidR="00C9739A">
          <w:rPr>
            <w:noProof/>
            <w:webHidden/>
          </w:rPr>
          <w:fldChar w:fldCharType="end"/>
        </w:r>
      </w:hyperlink>
    </w:p>
    <w:p w14:paraId="00DD1EC2" w14:textId="0CFC8301"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95" w:history="1">
        <w:r w:rsidR="00C9739A" w:rsidRPr="00153FD7">
          <w:rPr>
            <w:rStyle w:val="Hyperlink"/>
            <w:rFonts w:cs="Times New Roman"/>
            <w:bCs/>
            <w:noProof/>
          </w:rPr>
          <w:t>Gambar 3.3</w:t>
        </w:r>
        <w:r w:rsidR="00C9739A" w:rsidRPr="00153FD7">
          <w:rPr>
            <w:rStyle w:val="Hyperlink"/>
            <w:rFonts w:cs="Times New Roman"/>
            <w:bCs/>
            <w:noProof/>
            <w:lang w:val="id-ID"/>
          </w:rPr>
          <w:t xml:space="preserve"> </w:t>
        </w:r>
        <w:r w:rsidR="00C9739A" w:rsidRPr="00153FD7">
          <w:rPr>
            <w:rStyle w:val="Hyperlink"/>
            <w:rFonts w:cs="Times New Roman"/>
            <w:bCs/>
            <w:noProof/>
            <w:lang w:val="en-US"/>
          </w:rPr>
          <w:t>Flowchart DBSCAN</w:t>
        </w:r>
        <w:r w:rsidR="00C9739A">
          <w:rPr>
            <w:noProof/>
            <w:webHidden/>
          </w:rPr>
          <w:tab/>
        </w:r>
        <w:r w:rsidR="00C9739A">
          <w:rPr>
            <w:noProof/>
            <w:webHidden/>
          </w:rPr>
          <w:fldChar w:fldCharType="begin"/>
        </w:r>
        <w:r w:rsidR="00C9739A">
          <w:rPr>
            <w:noProof/>
            <w:webHidden/>
          </w:rPr>
          <w:instrText xml:space="preserve"> PAGEREF _Toc149217295 \h </w:instrText>
        </w:r>
        <w:r w:rsidR="00C9739A">
          <w:rPr>
            <w:noProof/>
            <w:webHidden/>
          </w:rPr>
        </w:r>
        <w:r w:rsidR="00C9739A">
          <w:rPr>
            <w:noProof/>
            <w:webHidden/>
          </w:rPr>
          <w:fldChar w:fldCharType="separate"/>
        </w:r>
        <w:r w:rsidR="003C7CD5">
          <w:rPr>
            <w:noProof/>
            <w:webHidden/>
          </w:rPr>
          <w:t>27</w:t>
        </w:r>
        <w:r w:rsidR="00C9739A">
          <w:rPr>
            <w:noProof/>
            <w:webHidden/>
          </w:rPr>
          <w:fldChar w:fldCharType="end"/>
        </w:r>
      </w:hyperlink>
    </w:p>
    <w:p w14:paraId="3DF1B744" w14:textId="31A9098E"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96" w:history="1">
        <w:r w:rsidR="00C9739A" w:rsidRPr="00153FD7">
          <w:rPr>
            <w:rStyle w:val="Hyperlink"/>
            <w:rFonts w:cs="Times New Roman"/>
            <w:bCs/>
            <w:noProof/>
          </w:rPr>
          <w:t>Gambar 3.4</w:t>
        </w:r>
        <w:r w:rsidR="00C9739A" w:rsidRPr="00153FD7">
          <w:rPr>
            <w:rStyle w:val="Hyperlink"/>
            <w:rFonts w:cs="Times New Roman"/>
            <w:bCs/>
            <w:noProof/>
            <w:lang w:val="id-ID"/>
          </w:rPr>
          <w:t xml:space="preserve"> </w:t>
        </w:r>
        <w:r w:rsidR="00C9739A" w:rsidRPr="00153FD7">
          <w:rPr>
            <w:rStyle w:val="Hyperlink"/>
            <w:rFonts w:cs="Times New Roman"/>
            <w:bCs/>
            <w:noProof/>
            <w:lang w:val="en-US"/>
          </w:rPr>
          <w:t>flowchart OPTICS</w:t>
        </w:r>
        <w:r w:rsidR="00C9739A">
          <w:rPr>
            <w:noProof/>
            <w:webHidden/>
          </w:rPr>
          <w:tab/>
        </w:r>
        <w:r w:rsidR="00C9739A">
          <w:rPr>
            <w:noProof/>
            <w:webHidden/>
          </w:rPr>
          <w:fldChar w:fldCharType="begin"/>
        </w:r>
        <w:r w:rsidR="00C9739A">
          <w:rPr>
            <w:noProof/>
            <w:webHidden/>
          </w:rPr>
          <w:instrText xml:space="preserve"> PAGEREF _Toc149217296 \h </w:instrText>
        </w:r>
        <w:r w:rsidR="00C9739A">
          <w:rPr>
            <w:noProof/>
            <w:webHidden/>
          </w:rPr>
        </w:r>
        <w:r w:rsidR="00C9739A">
          <w:rPr>
            <w:noProof/>
            <w:webHidden/>
          </w:rPr>
          <w:fldChar w:fldCharType="separate"/>
        </w:r>
        <w:r w:rsidR="003C7CD5">
          <w:rPr>
            <w:noProof/>
            <w:webHidden/>
          </w:rPr>
          <w:t>28</w:t>
        </w:r>
        <w:r w:rsidR="00C9739A">
          <w:rPr>
            <w:noProof/>
            <w:webHidden/>
          </w:rPr>
          <w:fldChar w:fldCharType="end"/>
        </w:r>
      </w:hyperlink>
    </w:p>
    <w:p w14:paraId="7C17B4CB" w14:textId="08502F11" w:rsidR="00C9739A" w:rsidRDefault="006C5A22" w:rsidP="00C9739A">
      <w:pPr>
        <w:pStyle w:val="TableofFigures"/>
        <w:tabs>
          <w:tab w:val="right" w:leader="dot" w:pos="7930"/>
        </w:tabs>
        <w:rPr>
          <w:noProof/>
        </w:rPr>
      </w:pPr>
      <w:hyperlink w:anchor="_Toc149217297" w:history="1">
        <w:r w:rsidR="00C9739A" w:rsidRPr="00153FD7">
          <w:rPr>
            <w:rStyle w:val="Hyperlink"/>
            <w:rFonts w:cs="Times New Roman"/>
            <w:bCs/>
            <w:noProof/>
          </w:rPr>
          <w:t>Gambar 3.5</w:t>
        </w:r>
        <w:r w:rsidR="00C9739A" w:rsidRPr="00153FD7">
          <w:rPr>
            <w:rStyle w:val="Hyperlink"/>
            <w:rFonts w:cs="Times New Roman"/>
            <w:bCs/>
            <w:noProof/>
            <w:lang w:val="id-ID"/>
          </w:rPr>
          <w:t xml:space="preserve"> </w:t>
        </w:r>
        <w:r w:rsidR="00C9739A" w:rsidRPr="00153FD7">
          <w:rPr>
            <w:rStyle w:val="Hyperlink"/>
            <w:rFonts w:cs="Times New Roman"/>
            <w:bCs/>
            <w:noProof/>
            <w:lang w:val="en-US"/>
          </w:rPr>
          <w:t>Peta Folium</w:t>
        </w:r>
        <w:r w:rsidR="00C9739A">
          <w:rPr>
            <w:noProof/>
            <w:webHidden/>
          </w:rPr>
          <w:tab/>
        </w:r>
        <w:r w:rsidR="00C9739A">
          <w:rPr>
            <w:noProof/>
            <w:webHidden/>
          </w:rPr>
          <w:fldChar w:fldCharType="begin"/>
        </w:r>
        <w:r w:rsidR="00C9739A">
          <w:rPr>
            <w:noProof/>
            <w:webHidden/>
          </w:rPr>
          <w:instrText xml:space="preserve"> PAGEREF _Toc149217297 \h </w:instrText>
        </w:r>
        <w:r w:rsidR="00C9739A">
          <w:rPr>
            <w:noProof/>
            <w:webHidden/>
          </w:rPr>
        </w:r>
        <w:r w:rsidR="00C9739A">
          <w:rPr>
            <w:noProof/>
            <w:webHidden/>
          </w:rPr>
          <w:fldChar w:fldCharType="separate"/>
        </w:r>
        <w:r w:rsidR="003C7CD5">
          <w:rPr>
            <w:noProof/>
            <w:webHidden/>
          </w:rPr>
          <w:t>29</w:t>
        </w:r>
        <w:r w:rsidR="00C9739A">
          <w:rPr>
            <w:noProof/>
            <w:webHidden/>
          </w:rPr>
          <w:fldChar w:fldCharType="end"/>
        </w:r>
      </w:hyperlink>
      <w:r w:rsidR="00C9739A">
        <w:rPr>
          <w:rFonts w:cs="Times New Roman"/>
          <w:szCs w:val="24"/>
          <w:lang w:val="en-US"/>
        </w:rPr>
        <w:fldChar w:fldCharType="end"/>
      </w:r>
      <w:r w:rsidR="00C9739A">
        <w:rPr>
          <w:rFonts w:cs="Times New Roman"/>
          <w:szCs w:val="24"/>
          <w:lang w:val="en-US"/>
        </w:rPr>
        <w:fldChar w:fldCharType="begin"/>
      </w:r>
      <w:r w:rsidR="00C9739A">
        <w:rPr>
          <w:rFonts w:cs="Times New Roman"/>
          <w:szCs w:val="24"/>
          <w:lang w:val="en-US"/>
        </w:rPr>
        <w:instrText xml:space="preserve"> TOC \h \z \c "Gambar 4." </w:instrText>
      </w:r>
      <w:r w:rsidR="00C9739A">
        <w:rPr>
          <w:rFonts w:cs="Times New Roman"/>
          <w:szCs w:val="24"/>
          <w:lang w:val="en-US"/>
        </w:rPr>
        <w:fldChar w:fldCharType="separate"/>
      </w:r>
    </w:p>
    <w:p w14:paraId="4BA72CE7" w14:textId="7CBA6D75"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01" w:history="1">
        <w:r w:rsidR="00C9739A" w:rsidRPr="003963D6">
          <w:rPr>
            <w:rStyle w:val="Hyperlink"/>
            <w:rFonts w:cs="Times New Roman"/>
            <w:bCs/>
            <w:noProof/>
          </w:rPr>
          <w:t>Gambar 4.1</w:t>
        </w:r>
        <w:r w:rsidR="00C9739A" w:rsidRPr="003963D6">
          <w:rPr>
            <w:rStyle w:val="Hyperlink"/>
            <w:rFonts w:cs="Times New Roman"/>
            <w:bCs/>
            <w:noProof/>
            <w:lang w:val="id-ID"/>
          </w:rPr>
          <w:t xml:space="preserve"> </w:t>
        </w:r>
        <w:r w:rsidR="00C9739A" w:rsidRPr="003963D6">
          <w:rPr>
            <w:rStyle w:val="Hyperlink"/>
            <w:rFonts w:cs="Times New Roman"/>
            <w:bCs/>
            <w:noProof/>
            <w:lang w:val="en-US"/>
          </w:rPr>
          <w:t>Contoh Hasil Akuisisi Tweet</w:t>
        </w:r>
        <w:r w:rsidR="00C9739A">
          <w:rPr>
            <w:noProof/>
            <w:webHidden/>
          </w:rPr>
          <w:tab/>
        </w:r>
        <w:r w:rsidR="00C9739A">
          <w:rPr>
            <w:noProof/>
            <w:webHidden/>
          </w:rPr>
          <w:fldChar w:fldCharType="begin"/>
        </w:r>
        <w:r w:rsidR="00C9739A">
          <w:rPr>
            <w:noProof/>
            <w:webHidden/>
          </w:rPr>
          <w:instrText xml:space="preserve"> PAGEREF _Toc149217301 \h </w:instrText>
        </w:r>
        <w:r w:rsidR="00C9739A">
          <w:rPr>
            <w:noProof/>
            <w:webHidden/>
          </w:rPr>
        </w:r>
        <w:r w:rsidR="00C9739A">
          <w:rPr>
            <w:noProof/>
            <w:webHidden/>
          </w:rPr>
          <w:fldChar w:fldCharType="separate"/>
        </w:r>
        <w:r w:rsidR="003C7CD5">
          <w:rPr>
            <w:noProof/>
            <w:webHidden/>
          </w:rPr>
          <w:t>32</w:t>
        </w:r>
        <w:r w:rsidR="00C9739A">
          <w:rPr>
            <w:noProof/>
            <w:webHidden/>
          </w:rPr>
          <w:fldChar w:fldCharType="end"/>
        </w:r>
      </w:hyperlink>
    </w:p>
    <w:p w14:paraId="67726F56" w14:textId="62955F7F"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02" w:history="1">
        <w:r w:rsidR="00C9739A" w:rsidRPr="003963D6">
          <w:rPr>
            <w:rStyle w:val="Hyperlink"/>
            <w:rFonts w:cs="Times New Roman"/>
            <w:bCs/>
            <w:noProof/>
          </w:rPr>
          <w:t>Gambar 4.2 Hasil Perhitungan TF-IDF</w:t>
        </w:r>
        <w:r w:rsidR="00C9739A">
          <w:rPr>
            <w:noProof/>
            <w:webHidden/>
          </w:rPr>
          <w:tab/>
        </w:r>
        <w:r w:rsidR="00C9739A">
          <w:rPr>
            <w:noProof/>
            <w:webHidden/>
          </w:rPr>
          <w:fldChar w:fldCharType="begin"/>
        </w:r>
        <w:r w:rsidR="00C9739A">
          <w:rPr>
            <w:noProof/>
            <w:webHidden/>
          </w:rPr>
          <w:instrText xml:space="preserve"> PAGEREF _Toc149217302 \h </w:instrText>
        </w:r>
        <w:r w:rsidR="00C9739A">
          <w:rPr>
            <w:noProof/>
            <w:webHidden/>
          </w:rPr>
        </w:r>
        <w:r w:rsidR="00C9739A">
          <w:rPr>
            <w:noProof/>
            <w:webHidden/>
          </w:rPr>
          <w:fldChar w:fldCharType="separate"/>
        </w:r>
        <w:r w:rsidR="003C7CD5">
          <w:rPr>
            <w:noProof/>
            <w:webHidden/>
          </w:rPr>
          <w:t>36</w:t>
        </w:r>
        <w:r w:rsidR="00C9739A">
          <w:rPr>
            <w:noProof/>
            <w:webHidden/>
          </w:rPr>
          <w:fldChar w:fldCharType="end"/>
        </w:r>
      </w:hyperlink>
    </w:p>
    <w:p w14:paraId="2C2612C8" w14:textId="44AB0D8C"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03" w:history="1">
        <w:r w:rsidR="00C9739A" w:rsidRPr="003963D6">
          <w:rPr>
            <w:rStyle w:val="Hyperlink"/>
            <w:rFonts w:cs="Times New Roman"/>
            <w:bCs/>
            <w:noProof/>
          </w:rPr>
          <w:t>Gambar 4.3 Grafik Metode k-distance pada minpts bernilai 5</w:t>
        </w:r>
        <w:r w:rsidR="00C9739A">
          <w:rPr>
            <w:noProof/>
            <w:webHidden/>
          </w:rPr>
          <w:tab/>
        </w:r>
        <w:r w:rsidR="00C9739A">
          <w:rPr>
            <w:noProof/>
            <w:webHidden/>
          </w:rPr>
          <w:fldChar w:fldCharType="begin"/>
        </w:r>
        <w:r w:rsidR="00C9739A">
          <w:rPr>
            <w:noProof/>
            <w:webHidden/>
          </w:rPr>
          <w:instrText xml:space="preserve"> PAGEREF _Toc149217303 \h </w:instrText>
        </w:r>
        <w:r w:rsidR="00C9739A">
          <w:rPr>
            <w:noProof/>
            <w:webHidden/>
          </w:rPr>
        </w:r>
        <w:r w:rsidR="00C9739A">
          <w:rPr>
            <w:noProof/>
            <w:webHidden/>
          </w:rPr>
          <w:fldChar w:fldCharType="separate"/>
        </w:r>
        <w:r w:rsidR="003C7CD5">
          <w:rPr>
            <w:noProof/>
            <w:webHidden/>
          </w:rPr>
          <w:t>37</w:t>
        </w:r>
        <w:r w:rsidR="00C9739A">
          <w:rPr>
            <w:noProof/>
            <w:webHidden/>
          </w:rPr>
          <w:fldChar w:fldCharType="end"/>
        </w:r>
      </w:hyperlink>
    </w:p>
    <w:p w14:paraId="4BAB42A5" w14:textId="61C73E16"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04" w:history="1">
        <w:r w:rsidR="00C9739A" w:rsidRPr="003963D6">
          <w:rPr>
            <w:rStyle w:val="Hyperlink"/>
            <w:rFonts w:cs="Times New Roman"/>
            <w:bCs/>
            <w:noProof/>
          </w:rPr>
          <w:t>Gambar 4.4 Grafik Metode k-distance pada minpts bernilai 10</w:t>
        </w:r>
        <w:r w:rsidR="00C9739A">
          <w:rPr>
            <w:noProof/>
            <w:webHidden/>
          </w:rPr>
          <w:tab/>
        </w:r>
        <w:r w:rsidR="00C9739A">
          <w:rPr>
            <w:noProof/>
            <w:webHidden/>
          </w:rPr>
          <w:fldChar w:fldCharType="begin"/>
        </w:r>
        <w:r w:rsidR="00C9739A">
          <w:rPr>
            <w:noProof/>
            <w:webHidden/>
          </w:rPr>
          <w:instrText xml:space="preserve"> PAGEREF _Toc149217304 \h </w:instrText>
        </w:r>
        <w:r w:rsidR="00C9739A">
          <w:rPr>
            <w:noProof/>
            <w:webHidden/>
          </w:rPr>
        </w:r>
        <w:r w:rsidR="00C9739A">
          <w:rPr>
            <w:noProof/>
            <w:webHidden/>
          </w:rPr>
          <w:fldChar w:fldCharType="separate"/>
        </w:r>
        <w:r w:rsidR="003C7CD5">
          <w:rPr>
            <w:noProof/>
            <w:webHidden/>
          </w:rPr>
          <w:t>38</w:t>
        </w:r>
        <w:r w:rsidR="00C9739A">
          <w:rPr>
            <w:noProof/>
            <w:webHidden/>
          </w:rPr>
          <w:fldChar w:fldCharType="end"/>
        </w:r>
      </w:hyperlink>
    </w:p>
    <w:p w14:paraId="0428926E" w14:textId="7789C75B"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05" w:history="1">
        <w:r w:rsidR="00C9739A" w:rsidRPr="003963D6">
          <w:rPr>
            <w:rStyle w:val="Hyperlink"/>
            <w:rFonts w:cs="Times New Roman"/>
            <w:bCs/>
            <w:noProof/>
          </w:rPr>
          <w:t>Gambar 4.5 Kode Python Implementasi ε = 1,25 dan minpts = 5 dengan silhouette coeffici</w:t>
        </w:r>
        <w:r w:rsidR="00C9739A" w:rsidRPr="003963D6">
          <w:rPr>
            <w:rStyle w:val="Hyperlink"/>
            <w:rFonts w:cs="Times New Roman"/>
            <w:bCs/>
            <w:noProof/>
            <w:lang w:val="id-ID"/>
          </w:rPr>
          <w:t>ent</w:t>
        </w:r>
        <w:r w:rsidR="00C9739A">
          <w:rPr>
            <w:noProof/>
            <w:webHidden/>
          </w:rPr>
          <w:tab/>
        </w:r>
        <w:r w:rsidR="00C9739A">
          <w:rPr>
            <w:noProof/>
            <w:webHidden/>
          </w:rPr>
          <w:fldChar w:fldCharType="begin"/>
        </w:r>
        <w:r w:rsidR="00C9739A">
          <w:rPr>
            <w:noProof/>
            <w:webHidden/>
          </w:rPr>
          <w:instrText xml:space="preserve"> PAGEREF _Toc149217305 \h </w:instrText>
        </w:r>
        <w:r w:rsidR="00C9739A">
          <w:rPr>
            <w:noProof/>
            <w:webHidden/>
          </w:rPr>
        </w:r>
        <w:r w:rsidR="00C9739A">
          <w:rPr>
            <w:noProof/>
            <w:webHidden/>
          </w:rPr>
          <w:fldChar w:fldCharType="separate"/>
        </w:r>
        <w:r w:rsidR="003C7CD5">
          <w:rPr>
            <w:noProof/>
            <w:webHidden/>
          </w:rPr>
          <w:t>40</w:t>
        </w:r>
        <w:r w:rsidR="00C9739A">
          <w:rPr>
            <w:noProof/>
            <w:webHidden/>
          </w:rPr>
          <w:fldChar w:fldCharType="end"/>
        </w:r>
      </w:hyperlink>
    </w:p>
    <w:p w14:paraId="23863B50" w14:textId="72E91F46"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06" w:history="1">
        <w:r w:rsidR="00C9739A" w:rsidRPr="003963D6">
          <w:rPr>
            <w:rStyle w:val="Hyperlink"/>
            <w:rFonts w:cs="Times New Roman"/>
            <w:bCs/>
            <w:noProof/>
          </w:rPr>
          <w:t>Gambar 4.6</w:t>
        </w:r>
        <w:r w:rsidR="00C9739A" w:rsidRPr="003963D6">
          <w:rPr>
            <w:rStyle w:val="Hyperlink"/>
            <w:rFonts w:cs="Times New Roman"/>
            <w:bCs/>
            <w:noProof/>
            <w:lang w:val="id-ID"/>
          </w:rPr>
          <w:t xml:space="preserve"> </w:t>
        </w:r>
        <w:r w:rsidR="00C9739A" w:rsidRPr="003963D6">
          <w:rPr>
            <w:rStyle w:val="Hyperlink"/>
            <w:rFonts w:cs="Times New Roman"/>
            <w:bCs/>
            <w:noProof/>
          </w:rPr>
          <w:t>Kode Python Implementasi ε = 1,35 dan minpts = 5 dengan silhouette coefficient</w:t>
        </w:r>
        <w:r w:rsidR="00C9739A">
          <w:rPr>
            <w:noProof/>
            <w:webHidden/>
          </w:rPr>
          <w:tab/>
        </w:r>
        <w:r w:rsidR="00C9739A">
          <w:rPr>
            <w:noProof/>
            <w:webHidden/>
          </w:rPr>
          <w:fldChar w:fldCharType="begin"/>
        </w:r>
        <w:r w:rsidR="00C9739A">
          <w:rPr>
            <w:noProof/>
            <w:webHidden/>
          </w:rPr>
          <w:instrText xml:space="preserve"> PAGEREF _Toc149217306 \h </w:instrText>
        </w:r>
        <w:r w:rsidR="00C9739A">
          <w:rPr>
            <w:noProof/>
            <w:webHidden/>
          </w:rPr>
        </w:r>
        <w:r w:rsidR="00C9739A">
          <w:rPr>
            <w:noProof/>
            <w:webHidden/>
          </w:rPr>
          <w:fldChar w:fldCharType="separate"/>
        </w:r>
        <w:r w:rsidR="003C7CD5">
          <w:rPr>
            <w:noProof/>
            <w:webHidden/>
          </w:rPr>
          <w:t>40</w:t>
        </w:r>
        <w:r w:rsidR="00C9739A">
          <w:rPr>
            <w:noProof/>
            <w:webHidden/>
          </w:rPr>
          <w:fldChar w:fldCharType="end"/>
        </w:r>
      </w:hyperlink>
    </w:p>
    <w:p w14:paraId="6F9E2C20" w14:textId="65E59010"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07" w:history="1">
        <w:r w:rsidR="00C9739A" w:rsidRPr="003963D6">
          <w:rPr>
            <w:rStyle w:val="Hyperlink"/>
            <w:rFonts w:cs="Times New Roman"/>
            <w:bCs/>
            <w:noProof/>
          </w:rPr>
          <w:t>Gambar 4.7 Kode Python Implementasi ε = 1,25 dan minpts = 10 dengan silhouette coefficient</w:t>
        </w:r>
        <w:r w:rsidR="00C9739A">
          <w:rPr>
            <w:noProof/>
            <w:webHidden/>
          </w:rPr>
          <w:tab/>
        </w:r>
        <w:r w:rsidR="00C9739A">
          <w:rPr>
            <w:noProof/>
            <w:webHidden/>
          </w:rPr>
          <w:fldChar w:fldCharType="begin"/>
        </w:r>
        <w:r w:rsidR="00C9739A">
          <w:rPr>
            <w:noProof/>
            <w:webHidden/>
          </w:rPr>
          <w:instrText xml:space="preserve"> PAGEREF _Toc149217307 \h </w:instrText>
        </w:r>
        <w:r w:rsidR="00C9739A">
          <w:rPr>
            <w:noProof/>
            <w:webHidden/>
          </w:rPr>
        </w:r>
        <w:r w:rsidR="00C9739A">
          <w:rPr>
            <w:noProof/>
            <w:webHidden/>
          </w:rPr>
          <w:fldChar w:fldCharType="separate"/>
        </w:r>
        <w:r w:rsidR="003C7CD5">
          <w:rPr>
            <w:noProof/>
            <w:webHidden/>
          </w:rPr>
          <w:t>40</w:t>
        </w:r>
        <w:r w:rsidR="00C9739A">
          <w:rPr>
            <w:noProof/>
            <w:webHidden/>
          </w:rPr>
          <w:fldChar w:fldCharType="end"/>
        </w:r>
      </w:hyperlink>
    </w:p>
    <w:p w14:paraId="220FAD14" w14:textId="201085E9"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08" w:history="1">
        <w:r w:rsidR="00C9739A" w:rsidRPr="003963D6">
          <w:rPr>
            <w:rStyle w:val="Hyperlink"/>
            <w:rFonts w:cs="Times New Roman"/>
            <w:bCs/>
            <w:noProof/>
          </w:rPr>
          <w:t>Gambar 4. 8 Kode Python Implementasi ε = 1,35 dan minpts = 10 dengan silhouette coefficient</w:t>
        </w:r>
        <w:r w:rsidR="00C9739A">
          <w:rPr>
            <w:noProof/>
            <w:webHidden/>
          </w:rPr>
          <w:tab/>
        </w:r>
        <w:r w:rsidR="00C9739A">
          <w:rPr>
            <w:noProof/>
            <w:webHidden/>
          </w:rPr>
          <w:fldChar w:fldCharType="begin"/>
        </w:r>
        <w:r w:rsidR="00C9739A">
          <w:rPr>
            <w:noProof/>
            <w:webHidden/>
          </w:rPr>
          <w:instrText xml:space="preserve"> PAGEREF _Toc149217308 \h </w:instrText>
        </w:r>
        <w:r w:rsidR="00C9739A">
          <w:rPr>
            <w:noProof/>
            <w:webHidden/>
          </w:rPr>
        </w:r>
        <w:r w:rsidR="00C9739A">
          <w:rPr>
            <w:noProof/>
            <w:webHidden/>
          </w:rPr>
          <w:fldChar w:fldCharType="separate"/>
        </w:r>
        <w:r w:rsidR="003C7CD5">
          <w:rPr>
            <w:noProof/>
            <w:webHidden/>
          </w:rPr>
          <w:t>40</w:t>
        </w:r>
        <w:r w:rsidR="00C9739A">
          <w:rPr>
            <w:noProof/>
            <w:webHidden/>
          </w:rPr>
          <w:fldChar w:fldCharType="end"/>
        </w:r>
      </w:hyperlink>
    </w:p>
    <w:p w14:paraId="4E6FB002" w14:textId="29B8AA61"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09" w:history="1">
        <w:r w:rsidR="00C9739A" w:rsidRPr="003963D6">
          <w:rPr>
            <w:rStyle w:val="Hyperlink"/>
            <w:rFonts w:cs="Times New Roman"/>
            <w:bCs/>
            <w:noProof/>
          </w:rPr>
          <w:t>Gambar 4. 9 Plot silhouette coefficient ε = 1,35 dan minpts = 5</w:t>
        </w:r>
        <w:r w:rsidR="00C9739A">
          <w:rPr>
            <w:noProof/>
            <w:webHidden/>
          </w:rPr>
          <w:tab/>
        </w:r>
        <w:r w:rsidR="00C9739A">
          <w:rPr>
            <w:noProof/>
            <w:webHidden/>
          </w:rPr>
          <w:fldChar w:fldCharType="begin"/>
        </w:r>
        <w:r w:rsidR="00C9739A">
          <w:rPr>
            <w:noProof/>
            <w:webHidden/>
          </w:rPr>
          <w:instrText xml:space="preserve"> PAGEREF _Toc149217309 \h </w:instrText>
        </w:r>
        <w:r w:rsidR="00C9739A">
          <w:rPr>
            <w:noProof/>
            <w:webHidden/>
          </w:rPr>
        </w:r>
        <w:r w:rsidR="00C9739A">
          <w:rPr>
            <w:noProof/>
            <w:webHidden/>
          </w:rPr>
          <w:fldChar w:fldCharType="separate"/>
        </w:r>
        <w:r w:rsidR="003C7CD5">
          <w:rPr>
            <w:noProof/>
            <w:webHidden/>
          </w:rPr>
          <w:t>41</w:t>
        </w:r>
        <w:r w:rsidR="00C9739A">
          <w:rPr>
            <w:noProof/>
            <w:webHidden/>
          </w:rPr>
          <w:fldChar w:fldCharType="end"/>
        </w:r>
      </w:hyperlink>
    </w:p>
    <w:p w14:paraId="2DC00B1A" w14:textId="70EC90AE"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10" w:history="1">
        <w:r w:rsidR="00C9739A" w:rsidRPr="003963D6">
          <w:rPr>
            <w:rStyle w:val="Hyperlink"/>
            <w:rFonts w:cs="Times New Roman"/>
            <w:bCs/>
            <w:noProof/>
          </w:rPr>
          <w:t>Gambar 4.10 Plot silhouette coefficient ε = 1,35 dan minpts = 5</w:t>
        </w:r>
        <w:r w:rsidR="00C9739A">
          <w:rPr>
            <w:noProof/>
            <w:webHidden/>
          </w:rPr>
          <w:tab/>
        </w:r>
        <w:r w:rsidR="00C9739A">
          <w:rPr>
            <w:noProof/>
            <w:webHidden/>
          </w:rPr>
          <w:fldChar w:fldCharType="begin"/>
        </w:r>
        <w:r w:rsidR="00C9739A">
          <w:rPr>
            <w:noProof/>
            <w:webHidden/>
          </w:rPr>
          <w:instrText xml:space="preserve"> PAGEREF _Toc149217310 \h </w:instrText>
        </w:r>
        <w:r w:rsidR="00C9739A">
          <w:rPr>
            <w:noProof/>
            <w:webHidden/>
          </w:rPr>
        </w:r>
        <w:r w:rsidR="00C9739A">
          <w:rPr>
            <w:noProof/>
            <w:webHidden/>
          </w:rPr>
          <w:fldChar w:fldCharType="separate"/>
        </w:r>
        <w:r w:rsidR="003C7CD5">
          <w:rPr>
            <w:noProof/>
            <w:webHidden/>
          </w:rPr>
          <w:t>42</w:t>
        </w:r>
        <w:r w:rsidR="00C9739A">
          <w:rPr>
            <w:noProof/>
            <w:webHidden/>
          </w:rPr>
          <w:fldChar w:fldCharType="end"/>
        </w:r>
      </w:hyperlink>
    </w:p>
    <w:p w14:paraId="3B76BE23" w14:textId="00C6DDF4"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11" w:history="1">
        <w:r w:rsidR="00C9739A" w:rsidRPr="003963D6">
          <w:rPr>
            <w:rStyle w:val="Hyperlink"/>
            <w:rFonts w:cs="Times New Roman"/>
            <w:bCs/>
            <w:noProof/>
          </w:rPr>
          <w:t>Gambar 4.11 Plot silhouette coefficient ε = 1,25 dan minpts = 10</w:t>
        </w:r>
        <w:r w:rsidR="00C9739A">
          <w:rPr>
            <w:noProof/>
            <w:webHidden/>
          </w:rPr>
          <w:tab/>
        </w:r>
        <w:r w:rsidR="00C9739A">
          <w:rPr>
            <w:noProof/>
            <w:webHidden/>
          </w:rPr>
          <w:fldChar w:fldCharType="begin"/>
        </w:r>
        <w:r w:rsidR="00C9739A">
          <w:rPr>
            <w:noProof/>
            <w:webHidden/>
          </w:rPr>
          <w:instrText xml:space="preserve"> PAGEREF _Toc149217311 \h </w:instrText>
        </w:r>
        <w:r w:rsidR="00C9739A">
          <w:rPr>
            <w:noProof/>
            <w:webHidden/>
          </w:rPr>
        </w:r>
        <w:r w:rsidR="00C9739A">
          <w:rPr>
            <w:noProof/>
            <w:webHidden/>
          </w:rPr>
          <w:fldChar w:fldCharType="separate"/>
        </w:r>
        <w:r w:rsidR="003C7CD5">
          <w:rPr>
            <w:noProof/>
            <w:webHidden/>
          </w:rPr>
          <w:t>42</w:t>
        </w:r>
        <w:r w:rsidR="00C9739A">
          <w:rPr>
            <w:noProof/>
            <w:webHidden/>
          </w:rPr>
          <w:fldChar w:fldCharType="end"/>
        </w:r>
      </w:hyperlink>
    </w:p>
    <w:p w14:paraId="55690873" w14:textId="1DF69715"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12" w:history="1">
        <w:r w:rsidR="00C9739A" w:rsidRPr="003963D6">
          <w:rPr>
            <w:rStyle w:val="Hyperlink"/>
            <w:rFonts w:cs="Times New Roman"/>
            <w:bCs/>
            <w:noProof/>
          </w:rPr>
          <w:t>Gambar 4.12 Plot silhouette coefficient ε = 1,35 dan minpts = 10</w:t>
        </w:r>
        <w:r w:rsidR="00C9739A">
          <w:rPr>
            <w:noProof/>
            <w:webHidden/>
          </w:rPr>
          <w:tab/>
        </w:r>
        <w:r w:rsidR="00C9739A">
          <w:rPr>
            <w:noProof/>
            <w:webHidden/>
          </w:rPr>
          <w:fldChar w:fldCharType="begin"/>
        </w:r>
        <w:r w:rsidR="00C9739A">
          <w:rPr>
            <w:noProof/>
            <w:webHidden/>
          </w:rPr>
          <w:instrText xml:space="preserve"> PAGEREF _Toc149217312 \h </w:instrText>
        </w:r>
        <w:r w:rsidR="00C9739A">
          <w:rPr>
            <w:noProof/>
            <w:webHidden/>
          </w:rPr>
        </w:r>
        <w:r w:rsidR="00C9739A">
          <w:rPr>
            <w:noProof/>
            <w:webHidden/>
          </w:rPr>
          <w:fldChar w:fldCharType="separate"/>
        </w:r>
        <w:r w:rsidR="003C7CD5">
          <w:rPr>
            <w:noProof/>
            <w:webHidden/>
          </w:rPr>
          <w:t>43</w:t>
        </w:r>
        <w:r w:rsidR="00C9739A">
          <w:rPr>
            <w:noProof/>
            <w:webHidden/>
          </w:rPr>
          <w:fldChar w:fldCharType="end"/>
        </w:r>
      </w:hyperlink>
    </w:p>
    <w:p w14:paraId="39760569" w14:textId="06B30666"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13" w:history="1">
        <w:r w:rsidR="00C9739A" w:rsidRPr="003963D6">
          <w:rPr>
            <w:rStyle w:val="Hyperlink"/>
            <w:rFonts w:cs="Times New Roman"/>
            <w:bCs/>
            <w:noProof/>
          </w:rPr>
          <w:t>Gambar 4.13 Kode Implementasi Plot silhouette coefficient</w:t>
        </w:r>
        <w:r w:rsidR="00C9739A">
          <w:rPr>
            <w:noProof/>
            <w:webHidden/>
          </w:rPr>
          <w:tab/>
        </w:r>
        <w:r w:rsidR="00C9739A">
          <w:rPr>
            <w:noProof/>
            <w:webHidden/>
          </w:rPr>
          <w:fldChar w:fldCharType="begin"/>
        </w:r>
        <w:r w:rsidR="00C9739A">
          <w:rPr>
            <w:noProof/>
            <w:webHidden/>
          </w:rPr>
          <w:instrText xml:space="preserve"> PAGEREF _Toc149217313 \h </w:instrText>
        </w:r>
        <w:r w:rsidR="00C9739A">
          <w:rPr>
            <w:noProof/>
            <w:webHidden/>
          </w:rPr>
        </w:r>
        <w:r w:rsidR="00C9739A">
          <w:rPr>
            <w:noProof/>
            <w:webHidden/>
          </w:rPr>
          <w:fldChar w:fldCharType="separate"/>
        </w:r>
        <w:r w:rsidR="003C7CD5">
          <w:rPr>
            <w:noProof/>
            <w:webHidden/>
          </w:rPr>
          <w:t>43</w:t>
        </w:r>
        <w:r w:rsidR="00C9739A">
          <w:rPr>
            <w:noProof/>
            <w:webHidden/>
          </w:rPr>
          <w:fldChar w:fldCharType="end"/>
        </w:r>
      </w:hyperlink>
    </w:p>
    <w:p w14:paraId="7FBA5A9E" w14:textId="0418F06D"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14" w:history="1">
        <w:r w:rsidR="00C9739A" w:rsidRPr="003963D6">
          <w:rPr>
            <w:rStyle w:val="Hyperlink"/>
            <w:rFonts w:cs="Times New Roman"/>
            <w:bCs/>
            <w:noProof/>
          </w:rPr>
          <w:t>Gambar 4.14 Lanjutan Kode Implementasi Plot silhouette coefficient</w:t>
        </w:r>
        <w:r w:rsidR="00C9739A">
          <w:rPr>
            <w:noProof/>
            <w:webHidden/>
          </w:rPr>
          <w:tab/>
        </w:r>
        <w:r w:rsidR="00C9739A">
          <w:rPr>
            <w:noProof/>
            <w:webHidden/>
          </w:rPr>
          <w:fldChar w:fldCharType="begin"/>
        </w:r>
        <w:r w:rsidR="00C9739A">
          <w:rPr>
            <w:noProof/>
            <w:webHidden/>
          </w:rPr>
          <w:instrText xml:space="preserve"> PAGEREF _Toc149217314 \h </w:instrText>
        </w:r>
        <w:r w:rsidR="00C9739A">
          <w:rPr>
            <w:noProof/>
            <w:webHidden/>
          </w:rPr>
        </w:r>
        <w:r w:rsidR="00C9739A">
          <w:rPr>
            <w:noProof/>
            <w:webHidden/>
          </w:rPr>
          <w:fldChar w:fldCharType="separate"/>
        </w:r>
        <w:r w:rsidR="003C7CD5">
          <w:rPr>
            <w:noProof/>
            <w:webHidden/>
          </w:rPr>
          <w:t>44</w:t>
        </w:r>
        <w:r w:rsidR="00C9739A">
          <w:rPr>
            <w:noProof/>
            <w:webHidden/>
          </w:rPr>
          <w:fldChar w:fldCharType="end"/>
        </w:r>
      </w:hyperlink>
    </w:p>
    <w:p w14:paraId="2B33588F" w14:textId="7568978E"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15" w:history="1">
        <w:r w:rsidR="00C9739A" w:rsidRPr="003963D6">
          <w:rPr>
            <w:rStyle w:val="Hyperlink"/>
            <w:rFonts w:cs="Times New Roman"/>
            <w:bCs/>
            <w:noProof/>
          </w:rPr>
          <w:t>Gambar 4.15 Reachability Plot</w:t>
        </w:r>
        <w:r w:rsidR="00C9739A">
          <w:rPr>
            <w:noProof/>
            <w:webHidden/>
          </w:rPr>
          <w:tab/>
        </w:r>
        <w:r w:rsidR="00C9739A">
          <w:rPr>
            <w:noProof/>
            <w:webHidden/>
          </w:rPr>
          <w:fldChar w:fldCharType="begin"/>
        </w:r>
        <w:r w:rsidR="00C9739A">
          <w:rPr>
            <w:noProof/>
            <w:webHidden/>
          </w:rPr>
          <w:instrText xml:space="preserve"> PAGEREF _Toc149217315 \h </w:instrText>
        </w:r>
        <w:r w:rsidR="00C9739A">
          <w:rPr>
            <w:noProof/>
            <w:webHidden/>
          </w:rPr>
        </w:r>
        <w:r w:rsidR="00C9739A">
          <w:rPr>
            <w:noProof/>
            <w:webHidden/>
          </w:rPr>
          <w:fldChar w:fldCharType="separate"/>
        </w:r>
        <w:r w:rsidR="003C7CD5">
          <w:rPr>
            <w:noProof/>
            <w:webHidden/>
          </w:rPr>
          <w:t>45</w:t>
        </w:r>
        <w:r w:rsidR="00C9739A">
          <w:rPr>
            <w:noProof/>
            <w:webHidden/>
          </w:rPr>
          <w:fldChar w:fldCharType="end"/>
        </w:r>
      </w:hyperlink>
    </w:p>
    <w:p w14:paraId="6BD934D9" w14:textId="18E59D9F"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16" w:history="1">
        <w:r w:rsidR="00C9739A" w:rsidRPr="003963D6">
          <w:rPr>
            <w:rStyle w:val="Hyperlink"/>
            <w:rFonts w:cs="Times New Roman"/>
            <w:bCs/>
            <w:noProof/>
          </w:rPr>
          <w:t xml:space="preserve">Gambar 4.16 Kode Implementasi </w:t>
        </w:r>
        <w:r w:rsidR="00C9739A" w:rsidRPr="003963D6">
          <w:rPr>
            <w:rStyle w:val="Hyperlink"/>
            <w:rFonts w:cs="Times New Roman"/>
            <w:bCs/>
            <w:noProof/>
            <w:lang w:val="id-ID"/>
          </w:rPr>
          <w:t xml:space="preserve">OPTICS </w:t>
        </w:r>
        <w:r w:rsidR="00C9739A" w:rsidRPr="003963D6">
          <w:rPr>
            <w:rStyle w:val="Hyperlink"/>
            <w:rFonts w:cs="Times New Roman"/>
            <w:bCs/>
            <w:noProof/>
          </w:rPr>
          <w:t>clustering</w:t>
        </w:r>
        <w:r w:rsidR="00C9739A">
          <w:rPr>
            <w:noProof/>
            <w:webHidden/>
          </w:rPr>
          <w:tab/>
        </w:r>
        <w:r w:rsidR="00C9739A">
          <w:rPr>
            <w:noProof/>
            <w:webHidden/>
          </w:rPr>
          <w:fldChar w:fldCharType="begin"/>
        </w:r>
        <w:r w:rsidR="00C9739A">
          <w:rPr>
            <w:noProof/>
            <w:webHidden/>
          </w:rPr>
          <w:instrText xml:space="preserve"> PAGEREF _Toc149217316 \h </w:instrText>
        </w:r>
        <w:r w:rsidR="00C9739A">
          <w:rPr>
            <w:noProof/>
            <w:webHidden/>
          </w:rPr>
        </w:r>
        <w:r w:rsidR="00C9739A">
          <w:rPr>
            <w:noProof/>
            <w:webHidden/>
          </w:rPr>
          <w:fldChar w:fldCharType="separate"/>
        </w:r>
        <w:r w:rsidR="003C7CD5">
          <w:rPr>
            <w:noProof/>
            <w:webHidden/>
          </w:rPr>
          <w:t>46</w:t>
        </w:r>
        <w:r w:rsidR="00C9739A">
          <w:rPr>
            <w:noProof/>
            <w:webHidden/>
          </w:rPr>
          <w:fldChar w:fldCharType="end"/>
        </w:r>
      </w:hyperlink>
    </w:p>
    <w:p w14:paraId="06CD4CF1" w14:textId="184B5DB0"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17" w:history="1">
        <w:r w:rsidR="00C9739A" w:rsidRPr="003963D6">
          <w:rPr>
            <w:rStyle w:val="Hyperlink"/>
            <w:rFonts w:cs="Times New Roman"/>
            <w:bCs/>
            <w:noProof/>
          </w:rPr>
          <w:t>Gambar 4.17</w:t>
        </w:r>
        <w:r w:rsidR="00C9739A" w:rsidRPr="003963D6">
          <w:rPr>
            <w:rStyle w:val="Hyperlink"/>
            <w:rFonts w:cs="Times New Roman"/>
            <w:bCs/>
            <w:noProof/>
            <w:lang w:val="id-ID"/>
          </w:rPr>
          <w:t xml:space="preserve"> </w:t>
        </w:r>
        <w:r w:rsidR="00C9739A" w:rsidRPr="003963D6">
          <w:rPr>
            <w:rStyle w:val="Hyperlink"/>
            <w:rFonts w:cs="Times New Roman"/>
            <w:bCs/>
            <w:noProof/>
          </w:rPr>
          <w:t>Plot silhouette coefficient xi = 0,05 dan minpts = 5</w:t>
        </w:r>
        <w:r w:rsidR="00C9739A">
          <w:rPr>
            <w:noProof/>
            <w:webHidden/>
          </w:rPr>
          <w:tab/>
        </w:r>
        <w:r w:rsidR="00C9739A">
          <w:rPr>
            <w:noProof/>
            <w:webHidden/>
          </w:rPr>
          <w:fldChar w:fldCharType="begin"/>
        </w:r>
        <w:r w:rsidR="00C9739A">
          <w:rPr>
            <w:noProof/>
            <w:webHidden/>
          </w:rPr>
          <w:instrText xml:space="preserve"> PAGEREF _Toc149217317 \h </w:instrText>
        </w:r>
        <w:r w:rsidR="00C9739A">
          <w:rPr>
            <w:noProof/>
            <w:webHidden/>
          </w:rPr>
        </w:r>
        <w:r w:rsidR="00C9739A">
          <w:rPr>
            <w:noProof/>
            <w:webHidden/>
          </w:rPr>
          <w:fldChar w:fldCharType="separate"/>
        </w:r>
        <w:r w:rsidR="003C7CD5">
          <w:rPr>
            <w:noProof/>
            <w:webHidden/>
          </w:rPr>
          <w:t>47</w:t>
        </w:r>
        <w:r w:rsidR="00C9739A">
          <w:rPr>
            <w:noProof/>
            <w:webHidden/>
          </w:rPr>
          <w:fldChar w:fldCharType="end"/>
        </w:r>
      </w:hyperlink>
    </w:p>
    <w:p w14:paraId="0D0D6071" w14:textId="603A7190"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18" w:history="1">
        <w:r w:rsidR="00C9739A" w:rsidRPr="003963D6">
          <w:rPr>
            <w:rStyle w:val="Hyperlink"/>
            <w:rFonts w:cs="Times New Roman"/>
            <w:bCs/>
            <w:noProof/>
          </w:rPr>
          <w:t>Gambar 4.18 Plot silhouette coefficient xi score = 0,05 dan minpts = 10</w:t>
        </w:r>
        <w:r w:rsidR="00C9739A">
          <w:rPr>
            <w:noProof/>
            <w:webHidden/>
          </w:rPr>
          <w:tab/>
        </w:r>
        <w:r w:rsidR="00C9739A">
          <w:rPr>
            <w:noProof/>
            <w:webHidden/>
          </w:rPr>
          <w:fldChar w:fldCharType="begin"/>
        </w:r>
        <w:r w:rsidR="00C9739A">
          <w:rPr>
            <w:noProof/>
            <w:webHidden/>
          </w:rPr>
          <w:instrText xml:space="preserve"> PAGEREF _Toc149217318 \h </w:instrText>
        </w:r>
        <w:r w:rsidR="00C9739A">
          <w:rPr>
            <w:noProof/>
            <w:webHidden/>
          </w:rPr>
        </w:r>
        <w:r w:rsidR="00C9739A">
          <w:rPr>
            <w:noProof/>
            <w:webHidden/>
          </w:rPr>
          <w:fldChar w:fldCharType="separate"/>
        </w:r>
        <w:r w:rsidR="003C7CD5">
          <w:rPr>
            <w:noProof/>
            <w:webHidden/>
          </w:rPr>
          <w:t>47</w:t>
        </w:r>
        <w:r w:rsidR="00C9739A">
          <w:rPr>
            <w:noProof/>
            <w:webHidden/>
          </w:rPr>
          <w:fldChar w:fldCharType="end"/>
        </w:r>
      </w:hyperlink>
    </w:p>
    <w:p w14:paraId="55398CF1" w14:textId="1A1AC096"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19" w:history="1">
        <w:r w:rsidR="00C9739A" w:rsidRPr="003963D6">
          <w:rPr>
            <w:rStyle w:val="Hyperlink"/>
            <w:rFonts w:cs="Times New Roman"/>
            <w:bCs/>
            <w:noProof/>
          </w:rPr>
          <w:t>Gambar 4. 19 Lanjutan Kode Implementasi Plot silhouette coefficient</w:t>
        </w:r>
        <w:r w:rsidR="00C9739A">
          <w:rPr>
            <w:noProof/>
            <w:webHidden/>
          </w:rPr>
          <w:tab/>
        </w:r>
        <w:r w:rsidR="00C9739A">
          <w:rPr>
            <w:noProof/>
            <w:webHidden/>
          </w:rPr>
          <w:fldChar w:fldCharType="begin"/>
        </w:r>
        <w:r w:rsidR="00C9739A">
          <w:rPr>
            <w:noProof/>
            <w:webHidden/>
          </w:rPr>
          <w:instrText xml:space="preserve"> PAGEREF _Toc149217319 \h </w:instrText>
        </w:r>
        <w:r w:rsidR="00C9739A">
          <w:rPr>
            <w:noProof/>
            <w:webHidden/>
          </w:rPr>
        </w:r>
        <w:r w:rsidR="00C9739A">
          <w:rPr>
            <w:noProof/>
            <w:webHidden/>
          </w:rPr>
          <w:fldChar w:fldCharType="separate"/>
        </w:r>
        <w:r w:rsidR="003C7CD5">
          <w:rPr>
            <w:noProof/>
            <w:webHidden/>
          </w:rPr>
          <w:t>48</w:t>
        </w:r>
        <w:r w:rsidR="00C9739A">
          <w:rPr>
            <w:noProof/>
            <w:webHidden/>
          </w:rPr>
          <w:fldChar w:fldCharType="end"/>
        </w:r>
      </w:hyperlink>
    </w:p>
    <w:p w14:paraId="1BE0D4BE" w14:textId="2FE66391"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20" w:history="1">
        <w:r w:rsidR="00C9739A" w:rsidRPr="003963D6">
          <w:rPr>
            <w:rStyle w:val="Hyperlink"/>
            <w:rFonts w:cs="Times New Roman"/>
            <w:bCs/>
            <w:noProof/>
          </w:rPr>
          <w:t>Gambar 4.20 Peta Hasil Visualisasi DBSCAN</w:t>
        </w:r>
        <w:r w:rsidR="00C9739A">
          <w:rPr>
            <w:noProof/>
            <w:webHidden/>
          </w:rPr>
          <w:tab/>
        </w:r>
        <w:r w:rsidR="00C9739A">
          <w:rPr>
            <w:noProof/>
            <w:webHidden/>
          </w:rPr>
          <w:fldChar w:fldCharType="begin"/>
        </w:r>
        <w:r w:rsidR="00C9739A">
          <w:rPr>
            <w:noProof/>
            <w:webHidden/>
          </w:rPr>
          <w:instrText xml:space="preserve"> PAGEREF _Toc149217320 \h </w:instrText>
        </w:r>
        <w:r w:rsidR="00C9739A">
          <w:rPr>
            <w:noProof/>
            <w:webHidden/>
          </w:rPr>
        </w:r>
        <w:r w:rsidR="00C9739A">
          <w:rPr>
            <w:noProof/>
            <w:webHidden/>
          </w:rPr>
          <w:fldChar w:fldCharType="separate"/>
        </w:r>
        <w:r w:rsidR="003C7CD5">
          <w:rPr>
            <w:noProof/>
            <w:webHidden/>
          </w:rPr>
          <w:t>49</w:t>
        </w:r>
        <w:r w:rsidR="00C9739A">
          <w:rPr>
            <w:noProof/>
            <w:webHidden/>
          </w:rPr>
          <w:fldChar w:fldCharType="end"/>
        </w:r>
      </w:hyperlink>
    </w:p>
    <w:p w14:paraId="1B4E32AD" w14:textId="26EB4C6A"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21" w:history="1">
        <w:r w:rsidR="00C9739A" w:rsidRPr="003963D6">
          <w:rPr>
            <w:rStyle w:val="Hyperlink"/>
            <w:rFonts w:cs="Times New Roman"/>
            <w:bCs/>
            <w:noProof/>
          </w:rPr>
          <w:t>Gambar 4.21 Peta Hasil Visualisasi OPTICS</w:t>
        </w:r>
        <w:r w:rsidR="00C9739A">
          <w:rPr>
            <w:noProof/>
            <w:webHidden/>
          </w:rPr>
          <w:tab/>
        </w:r>
        <w:r w:rsidR="00C9739A">
          <w:rPr>
            <w:noProof/>
            <w:webHidden/>
          </w:rPr>
          <w:fldChar w:fldCharType="begin"/>
        </w:r>
        <w:r w:rsidR="00C9739A">
          <w:rPr>
            <w:noProof/>
            <w:webHidden/>
          </w:rPr>
          <w:instrText xml:space="preserve"> PAGEREF _Toc149217321 \h </w:instrText>
        </w:r>
        <w:r w:rsidR="00C9739A">
          <w:rPr>
            <w:noProof/>
            <w:webHidden/>
          </w:rPr>
        </w:r>
        <w:r w:rsidR="00C9739A">
          <w:rPr>
            <w:noProof/>
            <w:webHidden/>
          </w:rPr>
          <w:fldChar w:fldCharType="separate"/>
        </w:r>
        <w:r w:rsidR="003C7CD5">
          <w:rPr>
            <w:noProof/>
            <w:webHidden/>
          </w:rPr>
          <w:t>49</w:t>
        </w:r>
        <w:r w:rsidR="00C9739A">
          <w:rPr>
            <w:noProof/>
            <w:webHidden/>
          </w:rPr>
          <w:fldChar w:fldCharType="end"/>
        </w:r>
      </w:hyperlink>
    </w:p>
    <w:p w14:paraId="21FACC6C" w14:textId="2EFD2628"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22" w:history="1">
        <w:r w:rsidR="00C9739A" w:rsidRPr="003963D6">
          <w:rPr>
            <w:rStyle w:val="Hyperlink"/>
            <w:rFonts w:cs="Times New Roman"/>
            <w:bCs/>
            <w:noProof/>
          </w:rPr>
          <w:t>Gambar 4.22 Pseoudocode Evaluasi Klasterisasi</w:t>
        </w:r>
        <w:r w:rsidR="00C9739A">
          <w:rPr>
            <w:noProof/>
            <w:webHidden/>
          </w:rPr>
          <w:tab/>
        </w:r>
        <w:r w:rsidR="00C9739A">
          <w:rPr>
            <w:noProof/>
            <w:webHidden/>
          </w:rPr>
          <w:fldChar w:fldCharType="begin"/>
        </w:r>
        <w:r w:rsidR="00C9739A">
          <w:rPr>
            <w:noProof/>
            <w:webHidden/>
          </w:rPr>
          <w:instrText xml:space="preserve"> PAGEREF _Toc149217322 \h </w:instrText>
        </w:r>
        <w:r w:rsidR="00C9739A">
          <w:rPr>
            <w:noProof/>
            <w:webHidden/>
          </w:rPr>
        </w:r>
        <w:r w:rsidR="00C9739A">
          <w:rPr>
            <w:noProof/>
            <w:webHidden/>
          </w:rPr>
          <w:fldChar w:fldCharType="separate"/>
        </w:r>
        <w:r w:rsidR="003C7CD5">
          <w:rPr>
            <w:noProof/>
            <w:webHidden/>
          </w:rPr>
          <w:t>50</w:t>
        </w:r>
        <w:r w:rsidR="00C9739A">
          <w:rPr>
            <w:noProof/>
            <w:webHidden/>
          </w:rPr>
          <w:fldChar w:fldCharType="end"/>
        </w:r>
      </w:hyperlink>
    </w:p>
    <w:p w14:paraId="2D812034" w14:textId="5EFA1185"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23" w:history="1">
        <w:r w:rsidR="00C9739A" w:rsidRPr="003963D6">
          <w:rPr>
            <w:rStyle w:val="Hyperlink"/>
            <w:rFonts w:cs="Times New Roman"/>
            <w:bCs/>
            <w:noProof/>
          </w:rPr>
          <w:t>Gambar 4.23 Hasil visualisasi WordCloud klaster 1</w:t>
        </w:r>
        <w:r w:rsidR="00C9739A">
          <w:rPr>
            <w:noProof/>
            <w:webHidden/>
          </w:rPr>
          <w:tab/>
        </w:r>
        <w:r w:rsidR="00C9739A">
          <w:rPr>
            <w:noProof/>
            <w:webHidden/>
          </w:rPr>
          <w:fldChar w:fldCharType="begin"/>
        </w:r>
        <w:r w:rsidR="00C9739A">
          <w:rPr>
            <w:noProof/>
            <w:webHidden/>
          </w:rPr>
          <w:instrText xml:space="preserve"> PAGEREF _Toc149217323 \h </w:instrText>
        </w:r>
        <w:r w:rsidR="00C9739A">
          <w:rPr>
            <w:noProof/>
            <w:webHidden/>
          </w:rPr>
        </w:r>
        <w:r w:rsidR="00C9739A">
          <w:rPr>
            <w:noProof/>
            <w:webHidden/>
          </w:rPr>
          <w:fldChar w:fldCharType="separate"/>
        </w:r>
        <w:r w:rsidR="003C7CD5">
          <w:rPr>
            <w:noProof/>
            <w:webHidden/>
          </w:rPr>
          <w:t>52</w:t>
        </w:r>
        <w:r w:rsidR="00C9739A">
          <w:rPr>
            <w:noProof/>
            <w:webHidden/>
          </w:rPr>
          <w:fldChar w:fldCharType="end"/>
        </w:r>
      </w:hyperlink>
    </w:p>
    <w:p w14:paraId="4DBD43FB" w14:textId="37A90200"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24" w:history="1">
        <w:r w:rsidR="00C9739A" w:rsidRPr="003963D6">
          <w:rPr>
            <w:rStyle w:val="Hyperlink"/>
            <w:rFonts w:cs="Times New Roman"/>
            <w:bCs/>
            <w:noProof/>
          </w:rPr>
          <w:t>Gambar 4.24 Hasil visualisasi WordCloud klaster 2</w:t>
        </w:r>
        <w:r w:rsidR="00C9739A">
          <w:rPr>
            <w:noProof/>
            <w:webHidden/>
          </w:rPr>
          <w:tab/>
        </w:r>
        <w:r w:rsidR="00C9739A">
          <w:rPr>
            <w:noProof/>
            <w:webHidden/>
          </w:rPr>
          <w:fldChar w:fldCharType="begin"/>
        </w:r>
        <w:r w:rsidR="00C9739A">
          <w:rPr>
            <w:noProof/>
            <w:webHidden/>
          </w:rPr>
          <w:instrText xml:space="preserve"> PAGEREF _Toc149217324 \h </w:instrText>
        </w:r>
        <w:r w:rsidR="00C9739A">
          <w:rPr>
            <w:noProof/>
            <w:webHidden/>
          </w:rPr>
        </w:r>
        <w:r w:rsidR="00C9739A">
          <w:rPr>
            <w:noProof/>
            <w:webHidden/>
          </w:rPr>
          <w:fldChar w:fldCharType="separate"/>
        </w:r>
        <w:r w:rsidR="003C7CD5">
          <w:rPr>
            <w:noProof/>
            <w:webHidden/>
          </w:rPr>
          <w:t>52</w:t>
        </w:r>
        <w:r w:rsidR="00C9739A">
          <w:rPr>
            <w:noProof/>
            <w:webHidden/>
          </w:rPr>
          <w:fldChar w:fldCharType="end"/>
        </w:r>
      </w:hyperlink>
    </w:p>
    <w:p w14:paraId="70E5CCE5" w14:textId="4DF59F64"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25" w:history="1">
        <w:r w:rsidR="00C9739A" w:rsidRPr="003963D6">
          <w:rPr>
            <w:rStyle w:val="Hyperlink"/>
            <w:rFonts w:cs="Times New Roman"/>
            <w:bCs/>
            <w:noProof/>
          </w:rPr>
          <w:t>Gambar 4.25 Hasil visualisasi WordCloud klaster 3</w:t>
        </w:r>
        <w:r w:rsidR="00C9739A">
          <w:rPr>
            <w:noProof/>
            <w:webHidden/>
          </w:rPr>
          <w:tab/>
        </w:r>
        <w:r w:rsidR="00C9739A">
          <w:rPr>
            <w:noProof/>
            <w:webHidden/>
          </w:rPr>
          <w:fldChar w:fldCharType="begin"/>
        </w:r>
        <w:r w:rsidR="00C9739A">
          <w:rPr>
            <w:noProof/>
            <w:webHidden/>
          </w:rPr>
          <w:instrText xml:space="preserve"> PAGEREF _Toc149217325 \h </w:instrText>
        </w:r>
        <w:r w:rsidR="00C9739A">
          <w:rPr>
            <w:noProof/>
            <w:webHidden/>
          </w:rPr>
        </w:r>
        <w:r w:rsidR="00C9739A">
          <w:rPr>
            <w:noProof/>
            <w:webHidden/>
          </w:rPr>
          <w:fldChar w:fldCharType="separate"/>
        </w:r>
        <w:r w:rsidR="003C7CD5">
          <w:rPr>
            <w:noProof/>
            <w:webHidden/>
          </w:rPr>
          <w:t>53</w:t>
        </w:r>
        <w:r w:rsidR="00C9739A">
          <w:rPr>
            <w:noProof/>
            <w:webHidden/>
          </w:rPr>
          <w:fldChar w:fldCharType="end"/>
        </w:r>
      </w:hyperlink>
    </w:p>
    <w:p w14:paraId="3AF26FCB" w14:textId="43EBAFE3"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26" w:history="1">
        <w:r w:rsidR="00C9739A" w:rsidRPr="003963D6">
          <w:rPr>
            <w:rStyle w:val="Hyperlink"/>
            <w:rFonts w:cs="Times New Roman"/>
            <w:bCs/>
            <w:noProof/>
          </w:rPr>
          <w:t>Gambar 4.26 Hasil visualisasi WordCloud klaster 4</w:t>
        </w:r>
        <w:r w:rsidR="00C9739A">
          <w:rPr>
            <w:noProof/>
            <w:webHidden/>
          </w:rPr>
          <w:tab/>
        </w:r>
        <w:r w:rsidR="00C9739A">
          <w:rPr>
            <w:noProof/>
            <w:webHidden/>
          </w:rPr>
          <w:fldChar w:fldCharType="begin"/>
        </w:r>
        <w:r w:rsidR="00C9739A">
          <w:rPr>
            <w:noProof/>
            <w:webHidden/>
          </w:rPr>
          <w:instrText xml:space="preserve"> PAGEREF _Toc149217326 \h </w:instrText>
        </w:r>
        <w:r w:rsidR="00C9739A">
          <w:rPr>
            <w:noProof/>
            <w:webHidden/>
          </w:rPr>
        </w:r>
        <w:r w:rsidR="00C9739A">
          <w:rPr>
            <w:noProof/>
            <w:webHidden/>
          </w:rPr>
          <w:fldChar w:fldCharType="separate"/>
        </w:r>
        <w:r w:rsidR="003C7CD5">
          <w:rPr>
            <w:noProof/>
            <w:webHidden/>
          </w:rPr>
          <w:t>53</w:t>
        </w:r>
        <w:r w:rsidR="00C9739A">
          <w:rPr>
            <w:noProof/>
            <w:webHidden/>
          </w:rPr>
          <w:fldChar w:fldCharType="end"/>
        </w:r>
      </w:hyperlink>
    </w:p>
    <w:p w14:paraId="01B7894E" w14:textId="555B2E9E"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27" w:history="1">
        <w:r w:rsidR="00C9739A" w:rsidRPr="003963D6">
          <w:rPr>
            <w:rStyle w:val="Hyperlink"/>
            <w:rFonts w:cs="Times New Roman"/>
            <w:bCs/>
            <w:noProof/>
          </w:rPr>
          <w:t>Gambar 4.27 Hasil visualisasi WordCloud klaster 5</w:t>
        </w:r>
        <w:r w:rsidR="00C9739A">
          <w:rPr>
            <w:noProof/>
            <w:webHidden/>
          </w:rPr>
          <w:tab/>
        </w:r>
        <w:r w:rsidR="00C9739A">
          <w:rPr>
            <w:noProof/>
            <w:webHidden/>
          </w:rPr>
          <w:fldChar w:fldCharType="begin"/>
        </w:r>
        <w:r w:rsidR="00C9739A">
          <w:rPr>
            <w:noProof/>
            <w:webHidden/>
          </w:rPr>
          <w:instrText xml:space="preserve"> PAGEREF _Toc149217327 \h </w:instrText>
        </w:r>
        <w:r w:rsidR="00C9739A">
          <w:rPr>
            <w:noProof/>
            <w:webHidden/>
          </w:rPr>
        </w:r>
        <w:r w:rsidR="00C9739A">
          <w:rPr>
            <w:noProof/>
            <w:webHidden/>
          </w:rPr>
          <w:fldChar w:fldCharType="separate"/>
        </w:r>
        <w:r w:rsidR="003C7CD5">
          <w:rPr>
            <w:noProof/>
            <w:webHidden/>
          </w:rPr>
          <w:t>54</w:t>
        </w:r>
        <w:r w:rsidR="00C9739A">
          <w:rPr>
            <w:noProof/>
            <w:webHidden/>
          </w:rPr>
          <w:fldChar w:fldCharType="end"/>
        </w:r>
      </w:hyperlink>
    </w:p>
    <w:p w14:paraId="791B1E8B" w14:textId="0EC652BC"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328" w:history="1">
        <w:r w:rsidR="00C9739A" w:rsidRPr="003963D6">
          <w:rPr>
            <w:rStyle w:val="Hyperlink"/>
            <w:rFonts w:cs="Times New Roman"/>
            <w:bCs/>
            <w:noProof/>
          </w:rPr>
          <w:t>Gambar 4.28 Hasil visualisasi WordCloud klaster 6</w:t>
        </w:r>
        <w:r w:rsidR="00C9739A">
          <w:rPr>
            <w:noProof/>
            <w:webHidden/>
          </w:rPr>
          <w:tab/>
        </w:r>
        <w:r w:rsidR="00C9739A">
          <w:rPr>
            <w:noProof/>
            <w:webHidden/>
          </w:rPr>
          <w:fldChar w:fldCharType="begin"/>
        </w:r>
        <w:r w:rsidR="00C9739A">
          <w:rPr>
            <w:noProof/>
            <w:webHidden/>
          </w:rPr>
          <w:instrText xml:space="preserve"> PAGEREF _Toc149217328 \h </w:instrText>
        </w:r>
        <w:r w:rsidR="00C9739A">
          <w:rPr>
            <w:noProof/>
            <w:webHidden/>
          </w:rPr>
        </w:r>
        <w:r w:rsidR="00C9739A">
          <w:rPr>
            <w:noProof/>
            <w:webHidden/>
          </w:rPr>
          <w:fldChar w:fldCharType="separate"/>
        </w:r>
        <w:r w:rsidR="003C7CD5">
          <w:rPr>
            <w:noProof/>
            <w:webHidden/>
          </w:rPr>
          <w:t>54</w:t>
        </w:r>
        <w:r w:rsidR="00C9739A">
          <w:rPr>
            <w:noProof/>
            <w:webHidden/>
          </w:rPr>
          <w:fldChar w:fldCharType="end"/>
        </w:r>
      </w:hyperlink>
    </w:p>
    <w:p w14:paraId="57F062D9" w14:textId="53356BE8" w:rsidR="00F51AA2" w:rsidRDefault="00C9739A"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fldChar w:fldCharType="end"/>
      </w:r>
      <w:r w:rsidR="00F51AA2">
        <w:rPr>
          <w:rFonts w:ascii="Times New Roman" w:hAnsi="Times New Roman" w:cs="Times New Roman"/>
          <w:sz w:val="24"/>
          <w:szCs w:val="24"/>
          <w:lang w:val="en-US"/>
        </w:rPr>
        <w:br w:type="page"/>
      </w:r>
    </w:p>
    <w:p w14:paraId="779D72F0" w14:textId="57CB598E" w:rsidR="00F51AA2" w:rsidRDefault="00F51AA2" w:rsidP="00C9739A">
      <w:pPr>
        <w:pStyle w:val="Heading1"/>
        <w:numPr>
          <w:ilvl w:val="0"/>
          <w:numId w:val="0"/>
        </w:numPr>
        <w:ind w:left="432" w:hanging="432"/>
        <w:jc w:val="center"/>
        <w:rPr>
          <w:lang w:val="en-US"/>
        </w:rPr>
      </w:pPr>
      <w:bookmarkStart w:id="18" w:name="_Toc149284601"/>
      <w:r>
        <w:rPr>
          <w:lang w:val="en-US"/>
        </w:rPr>
        <w:lastRenderedPageBreak/>
        <w:t>DAFTAR TABEL</w:t>
      </w:r>
      <w:bookmarkEnd w:id="18"/>
    </w:p>
    <w:p w14:paraId="3C6CD390" w14:textId="45A95EA1" w:rsidR="001E12DE" w:rsidRDefault="00C9739A" w:rsidP="00C9739A">
      <w:pPr>
        <w:pStyle w:val="TableofFigures"/>
        <w:tabs>
          <w:tab w:val="right" w:leader="dot" w:pos="7930"/>
        </w:tabs>
        <w:rPr>
          <w:noProof/>
        </w:rPr>
      </w:pPr>
      <w:r>
        <w:rPr>
          <w:rFonts w:cs="Times New Roman"/>
          <w:szCs w:val="24"/>
          <w:lang w:val="en-US"/>
        </w:rPr>
        <w:fldChar w:fldCharType="begin"/>
      </w:r>
      <w:r>
        <w:rPr>
          <w:rFonts w:cs="Times New Roman"/>
          <w:szCs w:val="24"/>
          <w:lang w:val="en-US"/>
        </w:rPr>
        <w:instrText xml:space="preserve"> TOC \h \z \c "Tabel 2." </w:instrText>
      </w:r>
      <w:r>
        <w:rPr>
          <w:rFonts w:cs="Times New Roman"/>
          <w:szCs w:val="24"/>
          <w:lang w:val="en-US"/>
        </w:rPr>
        <w:fldChar w:fldCharType="separate"/>
      </w:r>
    </w:p>
    <w:p w14:paraId="4A51FD22" w14:textId="3E6BEAEF" w:rsidR="001E12DE"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85333" w:history="1">
        <w:r w:rsidR="001E12DE" w:rsidRPr="00227C5A">
          <w:rPr>
            <w:rStyle w:val="Hyperlink"/>
            <w:rFonts w:cs="Times New Roman"/>
            <w:bCs/>
            <w:noProof/>
          </w:rPr>
          <w:t>Tabel 2.1 Kombinasi Awalan yang Tidak Diizinkan</w:t>
        </w:r>
        <w:r w:rsidR="001E12DE">
          <w:rPr>
            <w:noProof/>
            <w:webHidden/>
          </w:rPr>
          <w:tab/>
        </w:r>
        <w:r w:rsidR="001E12DE">
          <w:rPr>
            <w:noProof/>
            <w:webHidden/>
          </w:rPr>
          <w:fldChar w:fldCharType="begin"/>
        </w:r>
        <w:r w:rsidR="001E12DE">
          <w:rPr>
            <w:noProof/>
            <w:webHidden/>
          </w:rPr>
          <w:instrText xml:space="preserve"> PAGEREF _Toc149285333 \h </w:instrText>
        </w:r>
        <w:r w:rsidR="001E12DE">
          <w:rPr>
            <w:noProof/>
            <w:webHidden/>
          </w:rPr>
        </w:r>
        <w:r w:rsidR="001E12DE">
          <w:rPr>
            <w:noProof/>
            <w:webHidden/>
          </w:rPr>
          <w:fldChar w:fldCharType="separate"/>
        </w:r>
        <w:r w:rsidR="003C7CD5">
          <w:rPr>
            <w:noProof/>
            <w:webHidden/>
          </w:rPr>
          <w:t>10</w:t>
        </w:r>
        <w:r w:rsidR="001E12DE">
          <w:rPr>
            <w:noProof/>
            <w:webHidden/>
          </w:rPr>
          <w:fldChar w:fldCharType="end"/>
        </w:r>
      </w:hyperlink>
    </w:p>
    <w:p w14:paraId="753ADE88" w14:textId="7B729192" w:rsidR="00C9739A" w:rsidRDefault="006C5A22" w:rsidP="00C9739A">
      <w:pPr>
        <w:pStyle w:val="TableofFigures"/>
        <w:tabs>
          <w:tab w:val="right" w:leader="dot" w:pos="7930"/>
        </w:tabs>
        <w:rPr>
          <w:noProof/>
        </w:rPr>
      </w:pPr>
      <w:hyperlink w:anchor="_Toc149285334" w:history="1">
        <w:r w:rsidR="001E12DE" w:rsidRPr="00227C5A">
          <w:rPr>
            <w:rStyle w:val="Hyperlink"/>
            <w:rFonts w:cs="Times New Roman"/>
            <w:bCs/>
            <w:noProof/>
          </w:rPr>
          <w:t>Tabel 2.2</w:t>
        </w:r>
        <w:r w:rsidR="001E12DE" w:rsidRPr="00227C5A">
          <w:rPr>
            <w:rStyle w:val="Hyperlink"/>
            <w:rFonts w:cs="Times New Roman"/>
            <w:bCs/>
            <w:noProof/>
            <w:lang w:val="id-ID"/>
          </w:rPr>
          <w:t xml:space="preserve"> </w:t>
        </w:r>
        <w:r w:rsidR="001E12DE" w:rsidRPr="00227C5A">
          <w:rPr>
            <w:rStyle w:val="Hyperlink"/>
            <w:rFonts w:eastAsia="Times New Roman" w:cs="Times New Roman"/>
            <w:bCs/>
            <w:noProof/>
          </w:rPr>
          <w:t>Metode Klasterisasi (Han et al. 2012)</w:t>
        </w:r>
        <w:r w:rsidR="001E12DE">
          <w:rPr>
            <w:noProof/>
            <w:webHidden/>
          </w:rPr>
          <w:tab/>
        </w:r>
        <w:r w:rsidR="001E12DE">
          <w:rPr>
            <w:noProof/>
            <w:webHidden/>
          </w:rPr>
          <w:fldChar w:fldCharType="begin"/>
        </w:r>
        <w:r w:rsidR="001E12DE">
          <w:rPr>
            <w:noProof/>
            <w:webHidden/>
          </w:rPr>
          <w:instrText xml:space="preserve"> PAGEREF _Toc149285334 \h </w:instrText>
        </w:r>
        <w:r w:rsidR="001E12DE">
          <w:rPr>
            <w:noProof/>
            <w:webHidden/>
          </w:rPr>
        </w:r>
        <w:r w:rsidR="001E12DE">
          <w:rPr>
            <w:noProof/>
            <w:webHidden/>
          </w:rPr>
          <w:fldChar w:fldCharType="separate"/>
        </w:r>
        <w:r w:rsidR="003C7CD5">
          <w:rPr>
            <w:noProof/>
            <w:webHidden/>
          </w:rPr>
          <w:t>12</w:t>
        </w:r>
        <w:r w:rsidR="001E12DE">
          <w:rPr>
            <w:noProof/>
            <w:webHidden/>
          </w:rPr>
          <w:fldChar w:fldCharType="end"/>
        </w:r>
      </w:hyperlink>
      <w:r w:rsidR="00C9739A">
        <w:rPr>
          <w:rFonts w:cs="Times New Roman"/>
          <w:szCs w:val="24"/>
          <w:lang w:val="en-US"/>
        </w:rPr>
        <w:fldChar w:fldCharType="end"/>
      </w:r>
      <w:r w:rsidR="00C9739A">
        <w:rPr>
          <w:rFonts w:cs="Times New Roman"/>
          <w:szCs w:val="24"/>
          <w:lang w:val="en-US"/>
        </w:rPr>
        <w:fldChar w:fldCharType="begin"/>
      </w:r>
      <w:r w:rsidR="00C9739A">
        <w:rPr>
          <w:rFonts w:cs="Times New Roman"/>
          <w:szCs w:val="24"/>
          <w:lang w:val="en-US"/>
        </w:rPr>
        <w:instrText xml:space="preserve"> TOC \h \z \c "Tabel 3." </w:instrText>
      </w:r>
      <w:r w:rsidR="00C9739A">
        <w:rPr>
          <w:rFonts w:cs="Times New Roman"/>
          <w:szCs w:val="24"/>
          <w:lang w:val="en-US"/>
        </w:rPr>
        <w:fldChar w:fldCharType="separate"/>
      </w:r>
    </w:p>
    <w:p w14:paraId="6E77F2DA" w14:textId="54345D56"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60" w:history="1">
        <w:r w:rsidR="00C9739A" w:rsidRPr="0016596F">
          <w:rPr>
            <w:rStyle w:val="Hyperlink"/>
            <w:rFonts w:cs="Times New Roman"/>
            <w:bCs/>
            <w:noProof/>
          </w:rPr>
          <w:t>Tabel 3.1</w:t>
        </w:r>
        <w:r w:rsidR="00C9739A" w:rsidRPr="0016596F">
          <w:rPr>
            <w:rStyle w:val="Hyperlink"/>
            <w:rFonts w:cs="Times New Roman"/>
            <w:bCs/>
            <w:noProof/>
            <w:lang w:val="id-ID"/>
          </w:rPr>
          <w:t xml:space="preserve"> </w:t>
        </w:r>
        <w:r w:rsidR="00C9739A" w:rsidRPr="0016596F">
          <w:rPr>
            <w:rStyle w:val="Hyperlink"/>
            <w:rFonts w:cs="Times New Roman"/>
            <w:bCs/>
            <w:noProof/>
            <w:lang w:val="en-US"/>
          </w:rPr>
          <w:t>Kata Kunci yang digunakan untuk pencarian tweet</w:t>
        </w:r>
        <w:r w:rsidR="00C9739A">
          <w:rPr>
            <w:noProof/>
            <w:webHidden/>
          </w:rPr>
          <w:tab/>
        </w:r>
        <w:r w:rsidR="00C9739A">
          <w:rPr>
            <w:noProof/>
            <w:webHidden/>
          </w:rPr>
          <w:fldChar w:fldCharType="begin"/>
        </w:r>
        <w:r w:rsidR="00C9739A">
          <w:rPr>
            <w:noProof/>
            <w:webHidden/>
          </w:rPr>
          <w:instrText xml:space="preserve"> PAGEREF _Toc149217260 \h </w:instrText>
        </w:r>
        <w:r w:rsidR="00C9739A">
          <w:rPr>
            <w:noProof/>
            <w:webHidden/>
          </w:rPr>
        </w:r>
        <w:r w:rsidR="00C9739A">
          <w:rPr>
            <w:noProof/>
            <w:webHidden/>
          </w:rPr>
          <w:fldChar w:fldCharType="separate"/>
        </w:r>
        <w:r w:rsidR="003C7CD5">
          <w:rPr>
            <w:noProof/>
            <w:webHidden/>
          </w:rPr>
          <w:t>20</w:t>
        </w:r>
        <w:r w:rsidR="00C9739A">
          <w:rPr>
            <w:noProof/>
            <w:webHidden/>
          </w:rPr>
          <w:fldChar w:fldCharType="end"/>
        </w:r>
      </w:hyperlink>
    </w:p>
    <w:p w14:paraId="0AAC8152" w14:textId="7106853A"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61" w:history="1">
        <w:r w:rsidR="00C9739A" w:rsidRPr="0016596F">
          <w:rPr>
            <w:rStyle w:val="Hyperlink"/>
            <w:rFonts w:cs="Times New Roman"/>
            <w:bCs/>
            <w:noProof/>
          </w:rPr>
          <w:t>Tabel 3.2</w:t>
        </w:r>
        <w:r w:rsidR="00C9739A" w:rsidRPr="0016596F">
          <w:rPr>
            <w:rStyle w:val="Hyperlink"/>
            <w:rFonts w:cs="Times New Roman"/>
            <w:bCs/>
            <w:noProof/>
            <w:lang w:val="id-ID"/>
          </w:rPr>
          <w:t xml:space="preserve"> </w:t>
        </w:r>
        <w:r w:rsidR="00C9739A" w:rsidRPr="0016596F">
          <w:rPr>
            <w:rStyle w:val="Hyperlink"/>
            <w:rFonts w:eastAsia="Times New Roman" w:cs="Times New Roman"/>
            <w:bCs/>
            <w:noProof/>
            <w:lang w:val="en-US"/>
          </w:rPr>
          <w:t>Contoh Tokenizing</w:t>
        </w:r>
        <w:r w:rsidR="00C9739A">
          <w:rPr>
            <w:noProof/>
            <w:webHidden/>
          </w:rPr>
          <w:tab/>
        </w:r>
        <w:r w:rsidR="00C9739A">
          <w:rPr>
            <w:noProof/>
            <w:webHidden/>
          </w:rPr>
          <w:fldChar w:fldCharType="begin"/>
        </w:r>
        <w:r w:rsidR="00C9739A">
          <w:rPr>
            <w:noProof/>
            <w:webHidden/>
          </w:rPr>
          <w:instrText xml:space="preserve"> PAGEREF _Toc149217261 \h </w:instrText>
        </w:r>
        <w:r w:rsidR="00C9739A">
          <w:rPr>
            <w:noProof/>
            <w:webHidden/>
          </w:rPr>
        </w:r>
        <w:r w:rsidR="00C9739A">
          <w:rPr>
            <w:noProof/>
            <w:webHidden/>
          </w:rPr>
          <w:fldChar w:fldCharType="separate"/>
        </w:r>
        <w:r w:rsidR="003C7CD5">
          <w:rPr>
            <w:noProof/>
            <w:webHidden/>
          </w:rPr>
          <w:t>23</w:t>
        </w:r>
        <w:r w:rsidR="00C9739A">
          <w:rPr>
            <w:noProof/>
            <w:webHidden/>
          </w:rPr>
          <w:fldChar w:fldCharType="end"/>
        </w:r>
      </w:hyperlink>
    </w:p>
    <w:p w14:paraId="16E9DE77" w14:textId="6FD3B41C"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62" w:history="1">
        <w:r w:rsidR="00C9739A" w:rsidRPr="0016596F">
          <w:rPr>
            <w:rStyle w:val="Hyperlink"/>
            <w:rFonts w:cs="Times New Roman"/>
            <w:bCs/>
            <w:noProof/>
          </w:rPr>
          <w:t>Tabel 3.3</w:t>
        </w:r>
        <w:r w:rsidR="00C9739A" w:rsidRPr="0016596F">
          <w:rPr>
            <w:rStyle w:val="Hyperlink"/>
            <w:rFonts w:cs="Times New Roman"/>
            <w:bCs/>
            <w:noProof/>
            <w:lang w:val="id-ID"/>
          </w:rPr>
          <w:t xml:space="preserve"> </w:t>
        </w:r>
        <w:r w:rsidR="00C9739A" w:rsidRPr="0016596F">
          <w:rPr>
            <w:rStyle w:val="Hyperlink"/>
            <w:rFonts w:eastAsia="Times New Roman" w:cs="Times New Roman"/>
            <w:bCs/>
            <w:noProof/>
            <w:lang w:val="en-US"/>
          </w:rPr>
          <w:t>Contoh Normalisasi Kata</w:t>
        </w:r>
        <w:r w:rsidR="00C9739A">
          <w:rPr>
            <w:noProof/>
            <w:webHidden/>
          </w:rPr>
          <w:tab/>
        </w:r>
        <w:r w:rsidR="00C9739A">
          <w:rPr>
            <w:noProof/>
            <w:webHidden/>
          </w:rPr>
          <w:fldChar w:fldCharType="begin"/>
        </w:r>
        <w:r w:rsidR="00C9739A">
          <w:rPr>
            <w:noProof/>
            <w:webHidden/>
          </w:rPr>
          <w:instrText xml:space="preserve"> PAGEREF _Toc149217262 \h </w:instrText>
        </w:r>
        <w:r w:rsidR="00C9739A">
          <w:rPr>
            <w:noProof/>
            <w:webHidden/>
          </w:rPr>
        </w:r>
        <w:r w:rsidR="00C9739A">
          <w:rPr>
            <w:noProof/>
            <w:webHidden/>
          </w:rPr>
          <w:fldChar w:fldCharType="separate"/>
        </w:r>
        <w:r w:rsidR="003C7CD5">
          <w:rPr>
            <w:noProof/>
            <w:webHidden/>
          </w:rPr>
          <w:t>24</w:t>
        </w:r>
        <w:r w:rsidR="00C9739A">
          <w:rPr>
            <w:noProof/>
            <w:webHidden/>
          </w:rPr>
          <w:fldChar w:fldCharType="end"/>
        </w:r>
      </w:hyperlink>
    </w:p>
    <w:p w14:paraId="25082D22" w14:textId="61EE5DB0"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63" w:history="1">
        <w:r w:rsidR="00C9739A" w:rsidRPr="0016596F">
          <w:rPr>
            <w:rStyle w:val="Hyperlink"/>
            <w:rFonts w:cs="Times New Roman"/>
            <w:bCs/>
            <w:noProof/>
          </w:rPr>
          <w:t>Tabel 3.4</w:t>
        </w:r>
        <w:r w:rsidR="00C9739A" w:rsidRPr="0016596F">
          <w:rPr>
            <w:rStyle w:val="Hyperlink"/>
            <w:rFonts w:cs="Times New Roman"/>
            <w:bCs/>
            <w:noProof/>
            <w:lang w:val="id-ID"/>
          </w:rPr>
          <w:t xml:space="preserve"> </w:t>
        </w:r>
        <w:r w:rsidR="00C9739A" w:rsidRPr="0016596F">
          <w:rPr>
            <w:rStyle w:val="Hyperlink"/>
            <w:rFonts w:eastAsia="Times New Roman" w:cs="Times New Roman"/>
            <w:bCs/>
            <w:noProof/>
            <w:lang w:val="en-US"/>
          </w:rPr>
          <w:t>Contoh Penghapusan Stopword</w:t>
        </w:r>
        <w:r w:rsidR="00C9739A">
          <w:rPr>
            <w:noProof/>
            <w:webHidden/>
          </w:rPr>
          <w:tab/>
        </w:r>
        <w:r w:rsidR="00C9739A">
          <w:rPr>
            <w:noProof/>
            <w:webHidden/>
          </w:rPr>
          <w:fldChar w:fldCharType="begin"/>
        </w:r>
        <w:r w:rsidR="00C9739A">
          <w:rPr>
            <w:noProof/>
            <w:webHidden/>
          </w:rPr>
          <w:instrText xml:space="preserve"> PAGEREF _Toc149217263 \h </w:instrText>
        </w:r>
        <w:r w:rsidR="00C9739A">
          <w:rPr>
            <w:noProof/>
            <w:webHidden/>
          </w:rPr>
        </w:r>
        <w:r w:rsidR="00C9739A">
          <w:rPr>
            <w:noProof/>
            <w:webHidden/>
          </w:rPr>
          <w:fldChar w:fldCharType="separate"/>
        </w:r>
        <w:r w:rsidR="003C7CD5">
          <w:rPr>
            <w:noProof/>
            <w:webHidden/>
          </w:rPr>
          <w:t>25</w:t>
        </w:r>
        <w:r w:rsidR="00C9739A">
          <w:rPr>
            <w:noProof/>
            <w:webHidden/>
          </w:rPr>
          <w:fldChar w:fldCharType="end"/>
        </w:r>
      </w:hyperlink>
    </w:p>
    <w:p w14:paraId="3BC3144C" w14:textId="0F765E06" w:rsidR="00C9739A" w:rsidRDefault="006C5A22" w:rsidP="00C9739A">
      <w:pPr>
        <w:pStyle w:val="TableofFigures"/>
        <w:tabs>
          <w:tab w:val="right" w:leader="dot" w:pos="7930"/>
        </w:tabs>
        <w:rPr>
          <w:noProof/>
        </w:rPr>
      </w:pPr>
      <w:hyperlink w:anchor="_Toc149217264" w:history="1">
        <w:r w:rsidR="00C9739A" w:rsidRPr="0016596F">
          <w:rPr>
            <w:rStyle w:val="Hyperlink"/>
            <w:rFonts w:cs="Times New Roman"/>
            <w:bCs/>
            <w:noProof/>
          </w:rPr>
          <w:t>Tabel 3.5</w:t>
        </w:r>
        <w:r w:rsidR="00C9739A" w:rsidRPr="0016596F">
          <w:rPr>
            <w:rStyle w:val="Hyperlink"/>
            <w:rFonts w:cs="Times New Roman"/>
            <w:bCs/>
            <w:noProof/>
            <w:lang w:val="id-ID"/>
          </w:rPr>
          <w:t xml:space="preserve"> </w:t>
        </w:r>
        <w:r w:rsidR="00C9739A" w:rsidRPr="0016596F">
          <w:rPr>
            <w:rStyle w:val="Hyperlink"/>
            <w:rFonts w:cs="Times New Roman"/>
            <w:bCs/>
            <w:noProof/>
            <w:lang w:val="en-US"/>
          </w:rPr>
          <w:t>Contoh stemming</w:t>
        </w:r>
        <w:r w:rsidR="00C9739A">
          <w:rPr>
            <w:noProof/>
            <w:webHidden/>
          </w:rPr>
          <w:tab/>
        </w:r>
        <w:r w:rsidR="00C9739A">
          <w:rPr>
            <w:noProof/>
            <w:webHidden/>
          </w:rPr>
          <w:fldChar w:fldCharType="begin"/>
        </w:r>
        <w:r w:rsidR="00C9739A">
          <w:rPr>
            <w:noProof/>
            <w:webHidden/>
          </w:rPr>
          <w:instrText xml:space="preserve"> PAGEREF _Toc149217264 \h </w:instrText>
        </w:r>
        <w:r w:rsidR="00C9739A">
          <w:rPr>
            <w:noProof/>
            <w:webHidden/>
          </w:rPr>
        </w:r>
        <w:r w:rsidR="00C9739A">
          <w:rPr>
            <w:noProof/>
            <w:webHidden/>
          </w:rPr>
          <w:fldChar w:fldCharType="separate"/>
        </w:r>
        <w:r w:rsidR="003C7CD5">
          <w:rPr>
            <w:noProof/>
            <w:webHidden/>
          </w:rPr>
          <w:t>26</w:t>
        </w:r>
        <w:r w:rsidR="00C9739A">
          <w:rPr>
            <w:noProof/>
            <w:webHidden/>
          </w:rPr>
          <w:fldChar w:fldCharType="end"/>
        </w:r>
      </w:hyperlink>
      <w:r w:rsidR="00C9739A">
        <w:rPr>
          <w:rFonts w:cs="Times New Roman"/>
          <w:szCs w:val="24"/>
          <w:lang w:val="en-US"/>
        </w:rPr>
        <w:fldChar w:fldCharType="end"/>
      </w:r>
      <w:r w:rsidR="00C9739A">
        <w:rPr>
          <w:rFonts w:cs="Times New Roman"/>
          <w:szCs w:val="24"/>
          <w:lang w:val="en-US"/>
        </w:rPr>
        <w:fldChar w:fldCharType="begin"/>
      </w:r>
      <w:r w:rsidR="00C9739A">
        <w:rPr>
          <w:rFonts w:cs="Times New Roman"/>
          <w:szCs w:val="24"/>
          <w:lang w:val="en-US"/>
        </w:rPr>
        <w:instrText xml:space="preserve"> TOC \h \z \c "Tabel 4." </w:instrText>
      </w:r>
      <w:r w:rsidR="00C9739A">
        <w:rPr>
          <w:rFonts w:cs="Times New Roman"/>
          <w:szCs w:val="24"/>
          <w:lang w:val="en-US"/>
        </w:rPr>
        <w:fldChar w:fldCharType="separate"/>
      </w:r>
    </w:p>
    <w:p w14:paraId="45EE8306" w14:textId="1FC02393"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68" w:history="1">
        <w:r w:rsidR="00C9739A" w:rsidRPr="006873D2">
          <w:rPr>
            <w:rStyle w:val="Hyperlink"/>
            <w:rFonts w:cs="Times New Roman"/>
            <w:bCs/>
            <w:noProof/>
          </w:rPr>
          <w:t>Tabel 4.1</w:t>
        </w:r>
        <w:r w:rsidR="00C9739A" w:rsidRPr="006873D2">
          <w:rPr>
            <w:rStyle w:val="Hyperlink"/>
            <w:rFonts w:cs="Times New Roman"/>
            <w:bCs/>
            <w:noProof/>
            <w:lang w:val="id-ID"/>
          </w:rPr>
          <w:t xml:space="preserve"> </w:t>
        </w:r>
        <w:r w:rsidR="00C9739A" w:rsidRPr="006873D2">
          <w:rPr>
            <w:rStyle w:val="Hyperlink"/>
            <w:rFonts w:cs="Times New Roman"/>
            <w:bCs/>
            <w:noProof/>
            <w:lang w:val="en-US"/>
          </w:rPr>
          <w:t>Tabel Hasil Scraping</w:t>
        </w:r>
        <w:r w:rsidR="00C9739A">
          <w:rPr>
            <w:noProof/>
            <w:webHidden/>
          </w:rPr>
          <w:tab/>
        </w:r>
        <w:r w:rsidR="00C9739A">
          <w:rPr>
            <w:noProof/>
            <w:webHidden/>
          </w:rPr>
          <w:fldChar w:fldCharType="begin"/>
        </w:r>
        <w:r w:rsidR="00C9739A">
          <w:rPr>
            <w:noProof/>
            <w:webHidden/>
          </w:rPr>
          <w:instrText xml:space="preserve"> PAGEREF _Toc149217268 \h </w:instrText>
        </w:r>
        <w:r w:rsidR="00C9739A">
          <w:rPr>
            <w:noProof/>
            <w:webHidden/>
          </w:rPr>
        </w:r>
        <w:r w:rsidR="00C9739A">
          <w:rPr>
            <w:noProof/>
            <w:webHidden/>
          </w:rPr>
          <w:fldChar w:fldCharType="separate"/>
        </w:r>
        <w:r w:rsidR="003C7CD5">
          <w:rPr>
            <w:noProof/>
            <w:webHidden/>
          </w:rPr>
          <w:t>32</w:t>
        </w:r>
        <w:r w:rsidR="00C9739A">
          <w:rPr>
            <w:noProof/>
            <w:webHidden/>
          </w:rPr>
          <w:fldChar w:fldCharType="end"/>
        </w:r>
      </w:hyperlink>
    </w:p>
    <w:p w14:paraId="6A2547BB" w14:textId="02DE3921"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69" w:history="1">
        <w:r w:rsidR="00C9739A" w:rsidRPr="006873D2">
          <w:rPr>
            <w:rStyle w:val="Hyperlink"/>
            <w:rFonts w:cs="Times New Roman"/>
            <w:bCs/>
            <w:noProof/>
          </w:rPr>
          <w:t>Tabel 4.2</w:t>
        </w:r>
        <w:r w:rsidR="00C9739A" w:rsidRPr="006873D2">
          <w:rPr>
            <w:rStyle w:val="Hyperlink"/>
            <w:rFonts w:cs="Times New Roman"/>
            <w:bCs/>
            <w:noProof/>
            <w:lang w:val="id-ID"/>
          </w:rPr>
          <w:t xml:space="preserve"> P</w:t>
        </w:r>
        <w:r w:rsidR="00C9739A" w:rsidRPr="006873D2">
          <w:rPr>
            <w:rStyle w:val="Hyperlink"/>
            <w:rFonts w:cs="Times New Roman"/>
            <w:bCs/>
            <w:noProof/>
            <w:lang w:val="en-US"/>
          </w:rPr>
          <w:t>roses case folding</w:t>
        </w:r>
        <w:r w:rsidR="00C9739A">
          <w:rPr>
            <w:noProof/>
            <w:webHidden/>
          </w:rPr>
          <w:tab/>
        </w:r>
        <w:r w:rsidR="00C9739A">
          <w:rPr>
            <w:noProof/>
            <w:webHidden/>
          </w:rPr>
          <w:fldChar w:fldCharType="begin"/>
        </w:r>
        <w:r w:rsidR="00C9739A">
          <w:rPr>
            <w:noProof/>
            <w:webHidden/>
          </w:rPr>
          <w:instrText xml:space="preserve"> PAGEREF _Toc149217269 \h </w:instrText>
        </w:r>
        <w:r w:rsidR="00C9739A">
          <w:rPr>
            <w:noProof/>
            <w:webHidden/>
          </w:rPr>
        </w:r>
        <w:r w:rsidR="00C9739A">
          <w:rPr>
            <w:noProof/>
            <w:webHidden/>
          </w:rPr>
          <w:fldChar w:fldCharType="separate"/>
        </w:r>
        <w:r w:rsidR="003C7CD5">
          <w:rPr>
            <w:noProof/>
            <w:webHidden/>
          </w:rPr>
          <w:t>33</w:t>
        </w:r>
        <w:r w:rsidR="00C9739A">
          <w:rPr>
            <w:noProof/>
            <w:webHidden/>
          </w:rPr>
          <w:fldChar w:fldCharType="end"/>
        </w:r>
      </w:hyperlink>
    </w:p>
    <w:p w14:paraId="333DC6DF" w14:textId="67FCA8BD"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70" w:history="1">
        <w:r w:rsidR="00C9739A" w:rsidRPr="006873D2">
          <w:rPr>
            <w:rStyle w:val="Hyperlink"/>
            <w:rFonts w:cs="Times New Roman"/>
            <w:bCs/>
            <w:noProof/>
          </w:rPr>
          <w:t>Tabel 4. 3</w:t>
        </w:r>
        <w:r w:rsidR="00C9739A" w:rsidRPr="006873D2">
          <w:rPr>
            <w:rStyle w:val="Hyperlink"/>
            <w:rFonts w:cs="Times New Roman"/>
            <w:bCs/>
            <w:noProof/>
            <w:lang w:val="id-ID"/>
          </w:rPr>
          <w:t xml:space="preserve"> P</w:t>
        </w:r>
        <w:r w:rsidR="00C9739A" w:rsidRPr="006873D2">
          <w:rPr>
            <w:rStyle w:val="Hyperlink"/>
            <w:rFonts w:cs="Times New Roman"/>
            <w:bCs/>
            <w:noProof/>
            <w:lang w:val="en-US"/>
          </w:rPr>
          <w:t>roses tokenizing</w:t>
        </w:r>
        <w:r w:rsidR="00C9739A">
          <w:rPr>
            <w:noProof/>
            <w:webHidden/>
          </w:rPr>
          <w:tab/>
        </w:r>
        <w:r w:rsidR="00C9739A">
          <w:rPr>
            <w:noProof/>
            <w:webHidden/>
          </w:rPr>
          <w:fldChar w:fldCharType="begin"/>
        </w:r>
        <w:r w:rsidR="00C9739A">
          <w:rPr>
            <w:noProof/>
            <w:webHidden/>
          </w:rPr>
          <w:instrText xml:space="preserve"> PAGEREF _Toc149217270 \h </w:instrText>
        </w:r>
        <w:r w:rsidR="00C9739A">
          <w:rPr>
            <w:noProof/>
            <w:webHidden/>
          </w:rPr>
        </w:r>
        <w:r w:rsidR="00C9739A">
          <w:rPr>
            <w:noProof/>
            <w:webHidden/>
          </w:rPr>
          <w:fldChar w:fldCharType="separate"/>
        </w:r>
        <w:r w:rsidR="003C7CD5">
          <w:rPr>
            <w:noProof/>
            <w:webHidden/>
          </w:rPr>
          <w:t>34</w:t>
        </w:r>
        <w:r w:rsidR="00C9739A">
          <w:rPr>
            <w:noProof/>
            <w:webHidden/>
          </w:rPr>
          <w:fldChar w:fldCharType="end"/>
        </w:r>
      </w:hyperlink>
    </w:p>
    <w:p w14:paraId="64032F1A" w14:textId="1BF09992"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71" w:history="1">
        <w:r w:rsidR="00C9739A" w:rsidRPr="006873D2">
          <w:rPr>
            <w:rStyle w:val="Hyperlink"/>
            <w:rFonts w:cs="Times New Roman"/>
            <w:bCs/>
            <w:noProof/>
          </w:rPr>
          <w:t>Tabel 4.4</w:t>
        </w:r>
        <w:r w:rsidR="00C9739A" w:rsidRPr="006873D2">
          <w:rPr>
            <w:rStyle w:val="Hyperlink"/>
            <w:rFonts w:cs="Times New Roman"/>
            <w:bCs/>
            <w:noProof/>
            <w:lang w:val="id-ID"/>
          </w:rPr>
          <w:t xml:space="preserve"> P</w:t>
        </w:r>
        <w:r w:rsidR="00C9739A" w:rsidRPr="006873D2">
          <w:rPr>
            <w:rStyle w:val="Hyperlink"/>
            <w:rFonts w:cs="Times New Roman"/>
            <w:bCs/>
            <w:noProof/>
            <w:lang w:val="en-US"/>
          </w:rPr>
          <w:t xml:space="preserve">roses </w:t>
        </w:r>
        <w:r w:rsidR="00C9739A" w:rsidRPr="006873D2">
          <w:rPr>
            <w:rStyle w:val="Hyperlink"/>
            <w:rFonts w:cs="Times New Roman"/>
            <w:bCs/>
            <w:noProof/>
          </w:rPr>
          <w:t>penghapusan</w:t>
        </w:r>
        <w:r w:rsidR="00C9739A" w:rsidRPr="006873D2">
          <w:rPr>
            <w:rStyle w:val="Hyperlink"/>
            <w:rFonts w:cs="Times New Roman"/>
            <w:bCs/>
            <w:noProof/>
            <w:lang w:val="en-US"/>
          </w:rPr>
          <w:t xml:space="preserve"> stopwords</w:t>
        </w:r>
        <w:r w:rsidR="00C9739A">
          <w:rPr>
            <w:noProof/>
            <w:webHidden/>
          </w:rPr>
          <w:tab/>
        </w:r>
        <w:r w:rsidR="00C9739A">
          <w:rPr>
            <w:noProof/>
            <w:webHidden/>
          </w:rPr>
          <w:fldChar w:fldCharType="begin"/>
        </w:r>
        <w:r w:rsidR="00C9739A">
          <w:rPr>
            <w:noProof/>
            <w:webHidden/>
          </w:rPr>
          <w:instrText xml:space="preserve"> PAGEREF _Toc149217271 \h </w:instrText>
        </w:r>
        <w:r w:rsidR="00C9739A">
          <w:rPr>
            <w:noProof/>
            <w:webHidden/>
          </w:rPr>
        </w:r>
        <w:r w:rsidR="00C9739A">
          <w:rPr>
            <w:noProof/>
            <w:webHidden/>
          </w:rPr>
          <w:fldChar w:fldCharType="separate"/>
        </w:r>
        <w:r w:rsidR="003C7CD5">
          <w:rPr>
            <w:noProof/>
            <w:webHidden/>
          </w:rPr>
          <w:t>34</w:t>
        </w:r>
        <w:r w:rsidR="00C9739A">
          <w:rPr>
            <w:noProof/>
            <w:webHidden/>
          </w:rPr>
          <w:fldChar w:fldCharType="end"/>
        </w:r>
      </w:hyperlink>
    </w:p>
    <w:p w14:paraId="6932ED55" w14:textId="518DF2BA"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72" w:history="1">
        <w:r w:rsidR="00C9739A" w:rsidRPr="006873D2">
          <w:rPr>
            <w:rStyle w:val="Hyperlink"/>
            <w:rFonts w:cs="Times New Roman"/>
            <w:bCs/>
            <w:noProof/>
          </w:rPr>
          <w:t>Tabel 4.5</w:t>
        </w:r>
        <w:r w:rsidR="00C9739A" w:rsidRPr="006873D2">
          <w:rPr>
            <w:rStyle w:val="Hyperlink"/>
            <w:rFonts w:cs="Times New Roman"/>
            <w:bCs/>
            <w:noProof/>
            <w:lang w:val="id-ID"/>
          </w:rPr>
          <w:t xml:space="preserve"> P</w:t>
        </w:r>
        <w:r w:rsidR="00C9739A" w:rsidRPr="006873D2">
          <w:rPr>
            <w:rStyle w:val="Hyperlink"/>
            <w:rFonts w:cs="Times New Roman"/>
            <w:bCs/>
            <w:noProof/>
            <w:lang w:val="en-US"/>
          </w:rPr>
          <w:t>roses stemming</w:t>
        </w:r>
        <w:r w:rsidR="00C9739A">
          <w:rPr>
            <w:noProof/>
            <w:webHidden/>
          </w:rPr>
          <w:tab/>
        </w:r>
        <w:r w:rsidR="00C9739A">
          <w:rPr>
            <w:noProof/>
            <w:webHidden/>
          </w:rPr>
          <w:fldChar w:fldCharType="begin"/>
        </w:r>
        <w:r w:rsidR="00C9739A">
          <w:rPr>
            <w:noProof/>
            <w:webHidden/>
          </w:rPr>
          <w:instrText xml:space="preserve"> PAGEREF _Toc149217272 \h </w:instrText>
        </w:r>
        <w:r w:rsidR="00C9739A">
          <w:rPr>
            <w:noProof/>
            <w:webHidden/>
          </w:rPr>
        </w:r>
        <w:r w:rsidR="00C9739A">
          <w:rPr>
            <w:noProof/>
            <w:webHidden/>
          </w:rPr>
          <w:fldChar w:fldCharType="separate"/>
        </w:r>
        <w:r w:rsidR="003C7CD5">
          <w:rPr>
            <w:noProof/>
            <w:webHidden/>
          </w:rPr>
          <w:t>35</w:t>
        </w:r>
        <w:r w:rsidR="00C9739A">
          <w:rPr>
            <w:noProof/>
            <w:webHidden/>
          </w:rPr>
          <w:fldChar w:fldCharType="end"/>
        </w:r>
      </w:hyperlink>
    </w:p>
    <w:p w14:paraId="61C7BD81" w14:textId="671BBD92"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73" w:history="1">
        <w:r w:rsidR="00C9739A" w:rsidRPr="006873D2">
          <w:rPr>
            <w:rStyle w:val="Hyperlink"/>
            <w:rFonts w:cs="Times New Roman"/>
            <w:bCs/>
            <w:noProof/>
          </w:rPr>
          <w:t>Tabel 4. 6 Hasil silhouette coefficient</w:t>
        </w:r>
        <w:r w:rsidR="00C9739A">
          <w:rPr>
            <w:noProof/>
            <w:webHidden/>
          </w:rPr>
          <w:tab/>
        </w:r>
        <w:r w:rsidR="00C9739A">
          <w:rPr>
            <w:noProof/>
            <w:webHidden/>
          </w:rPr>
          <w:fldChar w:fldCharType="begin"/>
        </w:r>
        <w:r w:rsidR="00C9739A">
          <w:rPr>
            <w:noProof/>
            <w:webHidden/>
          </w:rPr>
          <w:instrText xml:space="preserve"> PAGEREF _Toc149217273 \h </w:instrText>
        </w:r>
        <w:r w:rsidR="00C9739A">
          <w:rPr>
            <w:noProof/>
            <w:webHidden/>
          </w:rPr>
        </w:r>
        <w:r w:rsidR="00C9739A">
          <w:rPr>
            <w:noProof/>
            <w:webHidden/>
          </w:rPr>
          <w:fldChar w:fldCharType="separate"/>
        </w:r>
        <w:r w:rsidR="003C7CD5">
          <w:rPr>
            <w:noProof/>
            <w:webHidden/>
          </w:rPr>
          <w:t>38</w:t>
        </w:r>
        <w:r w:rsidR="00C9739A">
          <w:rPr>
            <w:noProof/>
            <w:webHidden/>
          </w:rPr>
          <w:fldChar w:fldCharType="end"/>
        </w:r>
      </w:hyperlink>
    </w:p>
    <w:p w14:paraId="46BDDFB8" w14:textId="16500002"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74" w:history="1">
        <w:r w:rsidR="00C9739A" w:rsidRPr="006873D2">
          <w:rPr>
            <w:rStyle w:val="Hyperlink"/>
            <w:rFonts w:cs="Times New Roman"/>
            <w:bCs/>
            <w:noProof/>
          </w:rPr>
          <w:t>Tabel 4. 7 Daftar Parameter DBSCAN yang digunakan</w:t>
        </w:r>
        <w:r w:rsidR="00C9739A">
          <w:rPr>
            <w:noProof/>
            <w:webHidden/>
          </w:rPr>
          <w:tab/>
        </w:r>
        <w:r w:rsidR="00C9739A">
          <w:rPr>
            <w:noProof/>
            <w:webHidden/>
          </w:rPr>
          <w:fldChar w:fldCharType="begin"/>
        </w:r>
        <w:r w:rsidR="00C9739A">
          <w:rPr>
            <w:noProof/>
            <w:webHidden/>
          </w:rPr>
          <w:instrText xml:space="preserve"> PAGEREF _Toc149217274 \h </w:instrText>
        </w:r>
        <w:r w:rsidR="00C9739A">
          <w:rPr>
            <w:noProof/>
            <w:webHidden/>
          </w:rPr>
        </w:r>
        <w:r w:rsidR="00C9739A">
          <w:rPr>
            <w:noProof/>
            <w:webHidden/>
          </w:rPr>
          <w:fldChar w:fldCharType="separate"/>
        </w:r>
        <w:r w:rsidR="003C7CD5">
          <w:rPr>
            <w:noProof/>
            <w:webHidden/>
          </w:rPr>
          <w:t>39</w:t>
        </w:r>
        <w:r w:rsidR="00C9739A">
          <w:rPr>
            <w:noProof/>
            <w:webHidden/>
          </w:rPr>
          <w:fldChar w:fldCharType="end"/>
        </w:r>
      </w:hyperlink>
    </w:p>
    <w:p w14:paraId="7D3C7839" w14:textId="7471FBF8"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75" w:history="1">
        <w:r w:rsidR="00C9739A" w:rsidRPr="006873D2">
          <w:rPr>
            <w:rStyle w:val="Hyperlink"/>
            <w:rFonts w:cs="Times New Roman"/>
            <w:bCs/>
            <w:noProof/>
          </w:rPr>
          <w:t>Tabel 4.8 Hasil Silhouette Coefficient DBSCAN</w:t>
        </w:r>
        <w:r w:rsidR="00C9739A">
          <w:rPr>
            <w:noProof/>
            <w:webHidden/>
          </w:rPr>
          <w:tab/>
        </w:r>
        <w:r w:rsidR="00C9739A">
          <w:rPr>
            <w:noProof/>
            <w:webHidden/>
          </w:rPr>
          <w:fldChar w:fldCharType="begin"/>
        </w:r>
        <w:r w:rsidR="00C9739A">
          <w:rPr>
            <w:noProof/>
            <w:webHidden/>
          </w:rPr>
          <w:instrText xml:space="preserve"> PAGEREF _Toc149217275 \h </w:instrText>
        </w:r>
        <w:r w:rsidR="00C9739A">
          <w:rPr>
            <w:noProof/>
            <w:webHidden/>
          </w:rPr>
        </w:r>
        <w:r w:rsidR="00C9739A">
          <w:rPr>
            <w:noProof/>
            <w:webHidden/>
          </w:rPr>
          <w:fldChar w:fldCharType="separate"/>
        </w:r>
        <w:r w:rsidR="003C7CD5">
          <w:rPr>
            <w:noProof/>
            <w:webHidden/>
          </w:rPr>
          <w:t>41</w:t>
        </w:r>
        <w:r w:rsidR="00C9739A">
          <w:rPr>
            <w:noProof/>
            <w:webHidden/>
          </w:rPr>
          <w:fldChar w:fldCharType="end"/>
        </w:r>
      </w:hyperlink>
    </w:p>
    <w:p w14:paraId="13DD0F82" w14:textId="46E1CFCA"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76" w:history="1">
        <w:r w:rsidR="00C9739A" w:rsidRPr="006873D2">
          <w:rPr>
            <w:rStyle w:val="Hyperlink"/>
            <w:rFonts w:cs="Times New Roman"/>
            <w:bCs/>
            <w:noProof/>
          </w:rPr>
          <w:t>Tabel 4.9 Daftar Parameter OPTICS Clustering</w:t>
        </w:r>
        <w:r w:rsidR="00C9739A">
          <w:rPr>
            <w:noProof/>
            <w:webHidden/>
          </w:rPr>
          <w:tab/>
        </w:r>
        <w:r w:rsidR="00C9739A">
          <w:rPr>
            <w:noProof/>
            <w:webHidden/>
          </w:rPr>
          <w:fldChar w:fldCharType="begin"/>
        </w:r>
        <w:r w:rsidR="00C9739A">
          <w:rPr>
            <w:noProof/>
            <w:webHidden/>
          </w:rPr>
          <w:instrText xml:space="preserve"> PAGEREF _Toc149217276 \h </w:instrText>
        </w:r>
        <w:r w:rsidR="00C9739A">
          <w:rPr>
            <w:noProof/>
            <w:webHidden/>
          </w:rPr>
        </w:r>
        <w:r w:rsidR="00C9739A">
          <w:rPr>
            <w:noProof/>
            <w:webHidden/>
          </w:rPr>
          <w:fldChar w:fldCharType="separate"/>
        </w:r>
        <w:r w:rsidR="003C7CD5">
          <w:rPr>
            <w:noProof/>
            <w:webHidden/>
          </w:rPr>
          <w:t>44</w:t>
        </w:r>
        <w:r w:rsidR="00C9739A">
          <w:rPr>
            <w:noProof/>
            <w:webHidden/>
          </w:rPr>
          <w:fldChar w:fldCharType="end"/>
        </w:r>
      </w:hyperlink>
    </w:p>
    <w:p w14:paraId="22A897D0" w14:textId="2CA39B76"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77" w:history="1">
        <w:r w:rsidR="00C9739A" w:rsidRPr="006873D2">
          <w:rPr>
            <w:rStyle w:val="Hyperlink"/>
            <w:rFonts w:cs="Times New Roman"/>
            <w:bCs/>
            <w:noProof/>
          </w:rPr>
          <w:t>Tabel 4.10 Hasil silhouette coefficient OPTICS</w:t>
        </w:r>
        <w:r w:rsidR="00C9739A">
          <w:rPr>
            <w:noProof/>
            <w:webHidden/>
          </w:rPr>
          <w:tab/>
        </w:r>
        <w:r w:rsidR="00C9739A">
          <w:rPr>
            <w:noProof/>
            <w:webHidden/>
          </w:rPr>
          <w:fldChar w:fldCharType="begin"/>
        </w:r>
        <w:r w:rsidR="00C9739A">
          <w:rPr>
            <w:noProof/>
            <w:webHidden/>
          </w:rPr>
          <w:instrText xml:space="preserve"> PAGEREF _Toc149217277 \h </w:instrText>
        </w:r>
        <w:r w:rsidR="00C9739A">
          <w:rPr>
            <w:noProof/>
            <w:webHidden/>
          </w:rPr>
        </w:r>
        <w:r w:rsidR="00C9739A">
          <w:rPr>
            <w:noProof/>
            <w:webHidden/>
          </w:rPr>
          <w:fldChar w:fldCharType="separate"/>
        </w:r>
        <w:r w:rsidR="003C7CD5">
          <w:rPr>
            <w:noProof/>
            <w:webHidden/>
          </w:rPr>
          <w:t>46</w:t>
        </w:r>
        <w:r w:rsidR="00C9739A">
          <w:rPr>
            <w:noProof/>
            <w:webHidden/>
          </w:rPr>
          <w:fldChar w:fldCharType="end"/>
        </w:r>
      </w:hyperlink>
    </w:p>
    <w:p w14:paraId="38D4D922" w14:textId="75704DA9"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78" w:history="1">
        <w:r w:rsidR="00C9739A" w:rsidRPr="006873D2">
          <w:rPr>
            <w:rStyle w:val="Hyperlink"/>
            <w:rFonts w:cs="Times New Roman"/>
            <w:bCs/>
            <w:noProof/>
          </w:rPr>
          <w:t>Tabel 4.11 Hasil silhouette coefficient DBSCAN</w:t>
        </w:r>
        <w:r w:rsidR="00C9739A">
          <w:rPr>
            <w:noProof/>
            <w:webHidden/>
          </w:rPr>
          <w:tab/>
        </w:r>
        <w:r w:rsidR="00C9739A">
          <w:rPr>
            <w:noProof/>
            <w:webHidden/>
          </w:rPr>
          <w:fldChar w:fldCharType="begin"/>
        </w:r>
        <w:r w:rsidR="00C9739A">
          <w:rPr>
            <w:noProof/>
            <w:webHidden/>
          </w:rPr>
          <w:instrText xml:space="preserve"> PAGEREF _Toc149217278 \h </w:instrText>
        </w:r>
        <w:r w:rsidR="00C9739A">
          <w:rPr>
            <w:noProof/>
            <w:webHidden/>
          </w:rPr>
        </w:r>
        <w:r w:rsidR="00C9739A">
          <w:rPr>
            <w:noProof/>
            <w:webHidden/>
          </w:rPr>
          <w:fldChar w:fldCharType="separate"/>
        </w:r>
        <w:r w:rsidR="003C7CD5">
          <w:rPr>
            <w:noProof/>
            <w:webHidden/>
          </w:rPr>
          <w:t>50</w:t>
        </w:r>
        <w:r w:rsidR="00C9739A">
          <w:rPr>
            <w:noProof/>
            <w:webHidden/>
          </w:rPr>
          <w:fldChar w:fldCharType="end"/>
        </w:r>
      </w:hyperlink>
    </w:p>
    <w:p w14:paraId="589ACDA2" w14:textId="37145606"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79" w:history="1">
        <w:r w:rsidR="00C9739A" w:rsidRPr="006873D2">
          <w:rPr>
            <w:rStyle w:val="Hyperlink"/>
            <w:rFonts w:cs="Times New Roman"/>
            <w:bCs/>
            <w:noProof/>
          </w:rPr>
          <w:t>Tabel 4.12 Hasil silhouette coefficient OPTICS</w:t>
        </w:r>
        <w:r w:rsidR="00C9739A">
          <w:rPr>
            <w:noProof/>
            <w:webHidden/>
          </w:rPr>
          <w:tab/>
        </w:r>
        <w:r w:rsidR="00C9739A">
          <w:rPr>
            <w:noProof/>
            <w:webHidden/>
          </w:rPr>
          <w:fldChar w:fldCharType="begin"/>
        </w:r>
        <w:r w:rsidR="00C9739A">
          <w:rPr>
            <w:noProof/>
            <w:webHidden/>
          </w:rPr>
          <w:instrText xml:space="preserve"> PAGEREF _Toc149217279 \h </w:instrText>
        </w:r>
        <w:r w:rsidR="00C9739A">
          <w:rPr>
            <w:noProof/>
            <w:webHidden/>
          </w:rPr>
        </w:r>
        <w:r w:rsidR="00C9739A">
          <w:rPr>
            <w:noProof/>
            <w:webHidden/>
          </w:rPr>
          <w:fldChar w:fldCharType="separate"/>
        </w:r>
        <w:r w:rsidR="003C7CD5">
          <w:rPr>
            <w:noProof/>
            <w:webHidden/>
          </w:rPr>
          <w:t>51</w:t>
        </w:r>
        <w:r w:rsidR="00C9739A">
          <w:rPr>
            <w:noProof/>
            <w:webHidden/>
          </w:rPr>
          <w:fldChar w:fldCharType="end"/>
        </w:r>
      </w:hyperlink>
    </w:p>
    <w:p w14:paraId="45CFA95A" w14:textId="674F487C" w:rsidR="00C9739A" w:rsidRDefault="006C5A22">
      <w:pPr>
        <w:pStyle w:val="TableofFigures"/>
        <w:tabs>
          <w:tab w:val="right" w:leader="dot" w:pos="7930"/>
        </w:tabs>
        <w:rPr>
          <w:rFonts w:asciiTheme="minorHAnsi" w:eastAsiaTheme="minorEastAsia" w:hAnsiTheme="minorHAnsi" w:cstheme="minorBidi"/>
          <w:b w:val="0"/>
          <w:noProof/>
          <w:sz w:val="22"/>
          <w:lang w:val="en-ID"/>
        </w:rPr>
      </w:pPr>
      <w:hyperlink w:anchor="_Toc149217280" w:history="1">
        <w:r w:rsidR="00C9739A" w:rsidRPr="006873D2">
          <w:rPr>
            <w:rStyle w:val="Hyperlink"/>
            <w:rFonts w:cs="Times New Roman"/>
            <w:bCs/>
            <w:noProof/>
          </w:rPr>
          <w:t>Tabel 4. 13 Hasil Tiap Anggota Klaster</w:t>
        </w:r>
        <w:r w:rsidR="00C9739A">
          <w:rPr>
            <w:noProof/>
            <w:webHidden/>
          </w:rPr>
          <w:tab/>
        </w:r>
        <w:r w:rsidR="00C9739A">
          <w:rPr>
            <w:noProof/>
            <w:webHidden/>
          </w:rPr>
          <w:fldChar w:fldCharType="begin"/>
        </w:r>
        <w:r w:rsidR="00C9739A">
          <w:rPr>
            <w:noProof/>
            <w:webHidden/>
          </w:rPr>
          <w:instrText xml:space="preserve"> PAGEREF _Toc149217280 \h </w:instrText>
        </w:r>
        <w:r w:rsidR="00C9739A">
          <w:rPr>
            <w:noProof/>
            <w:webHidden/>
          </w:rPr>
        </w:r>
        <w:r w:rsidR="00C9739A">
          <w:rPr>
            <w:noProof/>
            <w:webHidden/>
          </w:rPr>
          <w:fldChar w:fldCharType="separate"/>
        </w:r>
        <w:r w:rsidR="003C7CD5">
          <w:rPr>
            <w:noProof/>
            <w:webHidden/>
          </w:rPr>
          <w:t>51</w:t>
        </w:r>
        <w:r w:rsidR="00C9739A">
          <w:rPr>
            <w:noProof/>
            <w:webHidden/>
          </w:rPr>
          <w:fldChar w:fldCharType="end"/>
        </w:r>
      </w:hyperlink>
    </w:p>
    <w:p w14:paraId="2F377514" w14:textId="49FE4C54" w:rsidR="00F51AA2" w:rsidRDefault="00C9739A"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14:paraId="162E8F6D" w14:textId="13411028" w:rsidR="00F51AA2" w:rsidRDefault="00F51AA2" w:rsidP="009453C0">
      <w:pPr>
        <w:spacing w:line="360" w:lineRule="auto"/>
        <w:jc w:val="both"/>
        <w:rPr>
          <w:rFonts w:ascii="Times New Roman" w:hAnsi="Times New Roman" w:cs="Times New Roman"/>
          <w:sz w:val="24"/>
          <w:szCs w:val="24"/>
          <w:lang w:val="en-US"/>
        </w:rPr>
      </w:pPr>
    </w:p>
    <w:p w14:paraId="16EDF651" w14:textId="77777777" w:rsidR="00F51AA2" w:rsidRDefault="00F51AA2" w:rsidP="009453C0">
      <w:pPr>
        <w:spacing w:line="360" w:lineRule="auto"/>
        <w:jc w:val="both"/>
        <w:rPr>
          <w:rFonts w:ascii="Times New Roman" w:hAnsi="Times New Roman" w:cs="Times New Roman"/>
          <w:sz w:val="24"/>
          <w:szCs w:val="24"/>
          <w:lang w:val="en-US"/>
        </w:rPr>
        <w:sectPr w:rsidR="00F51AA2" w:rsidSect="00E41779">
          <w:headerReference w:type="default" r:id="rId9"/>
          <w:footerReference w:type="default" r:id="rId10"/>
          <w:pgSz w:w="11909" w:h="16834"/>
          <w:pgMar w:top="2268" w:right="1701" w:bottom="1701" w:left="2268" w:header="720" w:footer="720" w:gutter="0"/>
          <w:pgNumType w:fmt="lowerRoman" w:start="1"/>
          <w:cols w:space="708"/>
          <w:docGrid w:linePitch="299"/>
        </w:sectPr>
      </w:pPr>
    </w:p>
    <w:p w14:paraId="2F3BA0FD" w14:textId="77777777" w:rsidR="00AC2190" w:rsidRDefault="00AC2190" w:rsidP="00AC2190">
      <w:pPr>
        <w:pStyle w:val="Heading1"/>
        <w:jc w:val="center"/>
        <w:rPr>
          <w:lang w:val="en-US"/>
        </w:rPr>
      </w:pPr>
      <w:bookmarkStart w:id="19" w:name="_Toc149284602"/>
      <w:bookmarkEnd w:id="19"/>
    </w:p>
    <w:p w14:paraId="421593EA" w14:textId="3011A033" w:rsidR="00F51AA2" w:rsidRPr="00AC2190" w:rsidRDefault="00F51AA2" w:rsidP="00AC2190">
      <w:pPr>
        <w:pStyle w:val="Heading1"/>
        <w:numPr>
          <w:ilvl w:val="0"/>
          <w:numId w:val="0"/>
        </w:numPr>
        <w:ind w:left="2592"/>
        <w:rPr>
          <w:lang w:val="en-US"/>
        </w:rPr>
      </w:pPr>
      <w:bookmarkStart w:id="20" w:name="_Toc149284603"/>
      <w:r w:rsidRPr="00AC2190">
        <w:rPr>
          <w:lang w:val="en-US"/>
        </w:rPr>
        <w:t>PENDAHULUAN</w:t>
      </w:r>
      <w:bookmarkEnd w:id="20"/>
    </w:p>
    <w:p w14:paraId="32E70B17" w14:textId="6A6420B5" w:rsidR="00F51AA2" w:rsidRDefault="00F51AA2" w:rsidP="009453C0">
      <w:pPr>
        <w:spacing w:line="360" w:lineRule="auto"/>
        <w:jc w:val="both"/>
        <w:rPr>
          <w:rFonts w:ascii="Times New Roman" w:hAnsi="Times New Roman" w:cs="Times New Roman"/>
          <w:sz w:val="24"/>
          <w:szCs w:val="24"/>
          <w:lang w:val="en-US"/>
        </w:rPr>
      </w:pPr>
    </w:p>
    <w:p w14:paraId="1E47A8A8" w14:textId="4AF767D3" w:rsidR="00650C36" w:rsidRDefault="00650C36" w:rsidP="004F0EDE">
      <w:pPr>
        <w:pStyle w:val="Heading2"/>
        <w:spacing w:line="360" w:lineRule="auto"/>
        <w:rPr>
          <w:lang w:val="en-US"/>
        </w:rPr>
      </w:pPr>
      <w:bookmarkStart w:id="21" w:name="_Toc149284604"/>
      <w:r>
        <w:rPr>
          <w:lang w:val="en-US"/>
        </w:rPr>
        <w:t>Latar Belakang</w:t>
      </w:r>
      <w:bookmarkEnd w:id="21"/>
    </w:p>
    <w:p w14:paraId="2C1BEF73" w14:textId="77777777" w:rsidR="004F0EDE" w:rsidRPr="004F0EDE" w:rsidRDefault="004F0EDE" w:rsidP="004F0EDE">
      <w:pPr>
        <w:spacing w:line="360" w:lineRule="auto"/>
        <w:ind w:firstLine="576"/>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Layanan media sosial mikroblog seperti Twitter menghasilkan aliran besar dalam penyebaran informasi terhadap suatu kejadian. Sumber informasi realtime ini sangat berharga untuk banyak area aplikasi, khususnya untuk deteksi bencana dan skenario respons. Terbukti dengan aliran volume maupun kecepatan tweet saat kejadian berlangsung sangat tinggi dan cepat, sehingga masyarakat yang terdampak maupun petugas profesional sedikit mengalami kesulitan saat pemrosesan informasi (Imran et al., 2013).</w:t>
      </w:r>
    </w:p>
    <w:p w14:paraId="46BDDB6E" w14:textId="77777777" w:rsidR="004F0EDE" w:rsidRPr="004F0EDE" w:rsidRDefault="004F0EDE" w:rsidP="004F0EDE">
      <w:pPr>
        <w:spacing w:line="360" w:lineRule="auto"/>
        <w:ind w:firstLine="576"/>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Sakaki et al. 2013 menuturkan bahwa, melalui pemantauan tweet dapat dideteksi adanya gempa bumi. Probabilitas yang dihasilkan oleh Japan Meteorology Agency cukup tinggi, yaitu 96% untuk gempa bumi dengan skala richter 3 atau lebih. Situs mikroblog ini dapat digunakan sebagai sistem sensor untuk mendeteksi suatu bencana alam atau kejadian lainnya (Crooks et al. 2013).</w:t>
      </w:r>
    </w:p>
    <w:p w14:paraId="7C97DDD4" w14:textId="77777777" w:rsidR="004F0EDE" w:rsidRPr="004F0EDE" w:rsidRDefault="004F0EDE" w:rsidP="004F0EDE">
      <w:pPr>
        <w:spacing w:line="360" w:lineRule="auto"/>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Beberapa penelitian yang menggunakan data dari media sosial Twitter telah dilakukan sebelumnya. Dwiarni (2019) melakukan penelitian tentang akuisisi dan klasterisasi data teks Twitter untuk memperoleh dasar pengetahuan terhadap profil pengguna Twitter. Penelitian dilakukan dengan ujicoba keyword “K-Pop” dan “K-Drama”. Dari hasil ujicoba akuisisi data didapatkan sebanyak 68.393 tweet. Hasil tersebut disebar menjadi 3 klaster / k=3, yang mana klaster pertama adalah waktu tweet dianggap pada pagi hari, klaster kedua adalah waktu tweet dianggap pada siang hari, dan klaster ketiga adalah waktu tweet dianggap pada malam hari. Kemudian, hasil klasterisasi didapat jam 21.00 - 01.00 merupakan mayoritas orang-orang melakukan tweet. Dari hasil penelitian ini kita dapatkan bahwa penentuan nilai k untuk memperkirakan topik suatu klaster didasarkan pada asumsi kebiasaan pengguna dalam menggunakan media sosial Twitter. </w:t>
      </w:r>
    </w:p>
    <w:p w14:paraId="69260A2B" w14:textId="77777777"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lastRenderedPageBreak/>
        <w:t>Penelitian lainnya tentang kemungkinan analisis secara realtime pada media sosial dan otomatis dari pesan Twitter selama terjadinya situasi darurat dikemukakan oleh Terpstra et al. (2012). Analisis dilakukan menggunakan tool ekstraksi informasi yang berhasil mendapatkan 97.000 tweet yang dikirim sebelum, saat, dan setelah kejadian alam (badai) terjadi. Lokasi kejadian adalah di Belgia saat berlangsungnya festival Pukkelpop di tahun 2011. Tool ekstraksi dapat menganalisis tweet melalui tampilan geografis, jenis isi pesan (kerusakan, korban), dan jenis tweet (seperti retweet).</w:t>
      </w:r>
    </w:p>
    <w:p w14:paraId="73611312" w14:textId="77777777"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Penyakit menular langsung merupakan suatu infeksi yang disebabkan oleh mikroorganisme, seperti virus, parasit, atau jamur. Infeksi ini dapat berpindah dari orang yang sakit ke orang yang sehat. Bentuk penularannya bisa terjadi secara langsung maupun tidak langsung, penularan secara langsung terjadi ketika benda tak kasat mata di atas pada orang yang sakit berpindah melalui kontak fisik, misalnya lewat sentuhan (Alodokter, 2018).</w:t>
      </w:r>
    </w:p>
    <w:p w14:paraId="6E25989D" w14:textId="77777777"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Saat ini penyakit menular langsung telah menjadi wabah yakni virus Covid-19. Wabah yang terjadi secara mendunia ini diberi nama Coronavirus Disease 2019 (Covid-19) yang disebabkan oleh Severe Acute Respiratory Syndrome Coronavirus-2 (SARS-CoV-2). Penyebaran penyakit menular langsung ini hingga ke seluruh penjuru nusantara dan dunia. Menurut Susilo (2020), virus ini dapat ditularkan dari manusia ke manusia dan telah menyebar secara luas di China (sebagai tempat kemunculan pertama) dan lebih dari 190 negara dan teritori lainnya. Pada 12 Maret 2020, WHO mengumumkan COVID-19 sebagai pandemi. Hingga tanggal 29 Maret 2020, terdapat 634.835 kasus dan 33.106 jumlah kematian di seluruh dunia. Sementara di Indonesia sudah ditetapkan 1.528 kasus dengan positif COVID-19 dan 136 kasus kematian. Per tanggal 20 Desember 2020, Satgas Covid-19 menerbitkan laporan yang berisi informasi kasus terkonfirmasi positif, sembuh, ataupun meninggal. Sebanyak 735.124 kasus terkonfirmasi positif dan 19.880 (2,99%) jumlah kematian di Indonesia, serta jumlah kasus sembuh 541.811 (81,48%).</w:t>
      </w:r>
    </w:p>
    <w:p w14:paraId="335CC1A3" w14:textId="326C4283"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lastRenderedPageBreak/>
        <w:t xml:space="preserve">Metode </w:t>
      </w:r>
      <w:r w:rsidR="00CC3B58">
        <w:rPr>
          <w:rFonts w:ascii="Times New Roman" w:hAnsi="Times New Roman" w:cs="Times New Roman"/>
          <w:i/>
          <w:iCs/>
          <w:sz w:val="24"/>
          <w:szCs w:val="24"/>
          <w:lang w:val="en-US"/>
        </w:rPr>
        <w:t>D</w:t>
      </w:r>
      <w:r w:rsidRPr="00CC3B58">
        <w:rPr>
          <w:rFonts w:ascii="Times New Roman" w:hAnsi="Times New Roman" w:cs="Times New Roman"/>
          <w:i/>
          <w:iCs/>
          <w:sz w:val="24"/>
          <w:szCs w:val="24"/>
          <w:lang w:val="en-US"/>
        </w:rPr>
        <w:t>ensity-</w:t>
      </w:r>
      <w:r w:rsidR="00CC3B58">
        <w:rPr>
          <w:rFonts w:ascii="Times New Roman" w:hAnsi="Times New Roman" w:cs="Times New Roman"/>
          <w:i/>
          <w:iCs/>
          <w:sz w:val="24"/>
          <w:szCs w:val="24"/>
          <w:lang w:val="en-US"/>
        </w:rPr>
        <w:t>B</w:t>
      </w:r>
      <w:r w:rsidRPr="00CC3B58">
        <w:rPr>
          <w:rFonts w:ascii="Times New Roman" w:hAnsi="Times New Roman" w:cs="Times New Roman"/>
          <w:i/>
          <w:iCs/>
          <w:sz w:val="24"/>
          <w:szCs w:val="24"/>
          <w:lang w:val="en-US"/>
        </w:rPr>
        <w:t xml:space="preserve">ased </w:t>
      </w:r>
      <w:r w:rsidR="00CC3B58">
        <w:rPr>
          <w:rFonts w:ascii="Times New Roman" w:hAnsi="Times New Roman" w:cs="Times New Roman"/>
          <w:i/>
          <w:iCs/>
          <w:sz w:val="24"/>
          <w:szCs w:val="24"/>
          <w:lang w:val="en-US"/>
        </w:rPr>
        <w:t>S</w:t>
      </w:r>
      <w:r w:rsidRPr="00CC3B58">
        <w:rPr>
          <w:rFonts w:ascii="Times New Roman" w:hAnsi="Times New Roman" w:cs="Times New Roman"/>
          <w:i/>
          <w:iCs/>
          <w:sz w:val="24"/>
          <w:szCs w:val="24"/>
          <w:lang w:val="en-US"/>
        </w:rPr>
        <w:t xml:space="preserve">patial </w:t>
      </w:r>
      <w:r w:rsidR="00CC3B58">
        <w:rPr>
          <w:rFonts w:ascii="Times New Roman" w:hAnsi="Times New Roman" w:cs="Times New Roman"/>
          <w:i/>
          <w:iCs/>
          <w:sz w:val="24"/>
          <w:szCs w:val="24"/>
          <w:lang w:val="en-US"/>
        </w:rPr>
        <w:t>C</w:t>
      </w:r>
      <w:r w:rsidRPr="00CC3B58">
        <w:rPr>
          <w:rFonts w:ascii="Times New Roman" w:hAnsi="Times New Roman" w:cs="Times New Roman"/>
          <w:i/>
          <w:iCs/>
          <w:sz w:val="24"/>
          <w:szCs w:val="24"/>
          <w:lang w:val="en-US"/>
        </w:rPr>
        <w:t xml:space="preserve">luster of </w:t>
      </w:r>
      <w:r w:rsidR="00CC3B58">
        <w:rPr>
          <w:rFonts w:ascii="Times New Roman" w:hAnsi="Times New Roman" w:cs="Times New Roman"/>
          <w:i/>
          <w:iCs/>
          <w:sz w:val="24"/>
          <w:szCs w:val="24"/>
          <w:lang w:val="en-US"/>
        </w:rPr>
        <w:t>A</w:t>
      </w:r>
      <w:r w:rsidRPr="00CC3B58">
        <w:rPr>
          <w:rFonts w:ascii="Times New Roman" w:hAnsi="Times New Roman" w:cs="Times New Roman"/>
          <w:i/>
          <w:iCs/>
          <w:sz w:val="24"/>
          <w:szCs w:val="24"/>
          <w:lang w:val="en-US"/>
        </w:rPr>
        <w:t xml:space="preserve">pplication with </w:t>
      </w:r>
      <w:r w:rsidR="00CC3B58">
        <w:rPr>
          <w:rFonts w:ascii="Times New Roman" w:hAnsi="Times New Roman" w:cs="Times New Roman"/>
          <w:i/>
          <w:iCs/>
          <w:sz w:val="24"/>
          <w:szCs w:val="24"/>
          <w:lang w:val="en-US"/>
        </w:rPr>
        <w:t>N</w:t>
      </w:r>
      <w:r w:rsidRPr="00CC3B58">
        <w:rPr>
          <w:rFonts w:ascii="Times New Roman" w:hAnsi="Times New Roman" w:cs="Times New Roman"/>
          <w:i/>
          <w:iCs/>
          <w:sz w:val="24"/>
          <w:szCs w:val="24"/>
          <w:lang w:val="en-US"/>
        </w:rPr>
        <w:t>oise</w:t>
      </w:r>
      <w:r w:rsidRPr="004F0EDE">
        <w:rPr>
          <w:rFonts w:ascii="Times New Roman" w:hAnsi="Times New Roman" w:cs="Times New Roman"/>
          <w:sz w:val="24"/>
          <w:szCs w:val="24"/>
          <w:lang w:val="en-US"/>
        </w:rPr>
        <w:t xml:space="preserve"> (DBSCAN) merupakan salah satu metode cluster mengacu pada densitas atau kepadatan. Kepadatan yang dimaksudkan yaitu dalam metode DBSCAN mengelompokkan wilayah dengan jarak yang telah ditentukan menggunakan nilai parameter Epsilon dan MinPts, sehingga dihasilkan suatu kelompok yang padat dengan jarak antar anggota kelompok yang beragam. Parameter Epsilon merupakan jarak maksimal antar titik pusat dengan titik anggota dalam suatu cluster. Sedangkan MinPts merupakan minimal anggota yang harus terpenuhi dalam sebuah klaster. Apabila kedua parameter tersebut telah terpenuhi, maka akan terbentuklah suatu klaster (Daszykowski &amp; Walczak, 2009).</w:t>
      </w:r>
    </w:p>
    <w:p w14:paraId="1056F8ED" w14:textId="5C04FFD3" w:rsidR="00650C36" w:rsidRDefault="004F0EDE" w:rsidP="004F0EDE">
      <w:pPr>
        <w:spacing w:line="360" w:lineRule="auto"/>
        <w:ind w:firstLine="576"/>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Analisis </w:t>
      </w:r>
      <w:r w:rsidRPr="008F029D">
        <w:rPr>
          <w:rFonts w:ascii="Times New Roman" w:hAnsi="Times New Roman" w:cs="Times New Roman"/>
          <w:i/>
          <w:iCs/>
          <w:sz w:val="24"/>
          <w:szCs w:val="24"/>
          <w:lang w:val="en-US"/>
        </w:rPr>
        <w:t>cluster</w:t>
      </w:r>
      <w:r w:rsidRPr="004F0EDE">
        <w:rPr>
          <w:rFonts w:ascii="Times New Roman" w:hAnsi="Times New Roman" w:cs="Times New Roman"/>
          <w:sz w:val="24"/>
          <w:szCs w:val="24"/>
          <w:lang w:val="en-US"/>
        </w:rPr>
        <w:t xml:space="preserve"> merupakan teknik multivariat dalam analisis statistik yang dapat mengumpulkan objek-objek dengan karakteristik sama pada suatu kelompok yang lebih kecil. Pada penelitian ini metode klasterisasi tweet yang digunakan adalah algoritma DBSCAN dan OPTICS. Metode-metode ini dipilih dan dibandingkan karena keduanya dapat menghasilkan cluster tanpa penentuan centroids dan juga dapat menemukan titik-titik yang menyimpang. Data hasil klasterisasi divisualisasikan untuk menerapkan geovisualisasi tweet untuk kasus penyebaran penyakit menular langsung (studi kasus Covid-19). Proses geovisualisasi digunakan untuk mendapatkan hasil tampilan data tweet hasil klasterisasi dan lokasi penyebaran tweet terkait penyebaran penyakit menular langsung (studi kasus Covid-19). Pengujian dilakukan dengan mengevaluasi hasil analisis klasterisasi menggunakan analisis silhouette yang berdasarkan nilai </w:t>
      </w:r>
      <w:r w:rsidRPr="009E1723">
        <w:rPr>
          <w:rFonts w:ascii="Times New Roman" w:hAnsi="Times New Roman" w:cs="Times New Roman"/>
          <w:i/>
          <w:iCs/>
          <w:sz w:val="24"/>
          <w:szCs w:val="24"/>
          <w:lang w:val="en-US"/>
        </w:rPr>
        <w:t>silhouette</w:t>
      </w:r>
      <w:r w:rsidR="009E1723" w:rsidRPr="009E1723">
        <w:rPr>
          <w:rFonts w:ascii="Times New Roman" w:hAnsi="Times New Roman" w:cs="Times New Roman"/>
          <w:i/>
          <w:iCs/>
          <w:sz w:val="24"/>
          <w:szCs w:val="24"/>
          <w:lang w:val="en-US"/>
        </w:rPr>
        <w:t xml:space="preserve"> coefficient</w:t>
      </w:r>
      <w:r w:rsidRPr="004F0EDE">
        <w:rPr>
          <w:rFonts w:ascii="Times New Roman" w:hAnsi="Times New Roman" w:cs="Times New Roman"/>
          <w:sz w:val="24"/>
          <w:szCs w:val="24"/>
          <w:lang w:val="en-US"/>
        </w:rPr>
        <w:t>.</w:t>
      </w:r>
    </w:p>
    <w:p w14:paraId="33AD7D89" w14:textId="77777777" w:rsidR="00650C36" w:rsidRDefault="00650C36" w:rsidP="009453C0">
      <w:pPr>
        <w:spacing w:line="360" w:lineRule="auto"/>
        <w:jc w:val="both"/>
        <w:rPr>
          <w:rFonts w:ascii="Times New Roman" w:hAnsi="Times New Roman" w:cs="Times New Roman"/>
          <w:sz w:val="24"/>
          <w:szCs w:val="24"/>
          <w:lang w:val="en-US"/>
        </w:rPr>
      </w:pPr>
    </w:p>
    <w:p w14:paraId="7DC35819" w14:textId="4A119807" w:rsidR="00752F56" w:rsidRPr="00752F56" w:rsidRDefault="00650C36" w:rsidP="00752F56">
      <w:pPr>
        <w:pStyle w:val="Heading2"/>
        <w:spacing w:before="360" w:after="120" w:line="276" w:lineRule="auto"/>
        <w:rPr>
          <w:rFonts w:eastAsia="Arial" w:cs="Arial"/>
          <w:szCs w:val="32"/>
          <w:lang w:val="id" w:eastAsia="en-ID"/>
        </w:rPr>
      </w:pPr>
      <w:bookmarkStart w:id="22" w:name="_Toc149284605"/>
      <w:r>
        <w:rPr>
          <w:lang w:val="en-US"/>
        </w:rPr>
        <w:t>Rumusan Masalah</w:t>
      </w:r>
      <w:bookmarkEnd w:id="22"/>
      <w:r w:rsidR="00752F56" w:rsidRPr="00752F56">
        <w:rPr>
          <w:rFonts w:eastAsia="Arial" w:cs="Arial"/>
          <w:szCs w:val="32"/>
          <w:lang w:val="id" w:eastAsia="en-ID"/>
        </w:rPr>
        <w:t xml:space="preserve"> </w:t>
      </w:r>
    </w:p>
    <w:p w14:paraId="4A17B0B1" w14:textId="77777777" w:rsidR="00752F56" w:rsidRPr="00752F56" w:rsidRDefault="00752F56" w:rsidP="00752F56">
      <w:pPr>
        <w:spacing w:before="240" w:after="240" w:line="360" w:lineRule="auto"/>
        <w:jc w:val="both"/>
        <w:rPr>
          <w:rFonts w:ascii="Times New Roman" w:eastAsia="Times New Roman" w:hAnsi="Times New Roman" w:cs="Times New Roman"/>
          <w:sz w:val="24"/>
          <w:szCs w:val="24"/>
          <w:lang w:val="id" w:eastAsia="en-ID"/>
        </w:rPr>
      </w:pPr>
      <w:bookmarkStart w:id="23" w:name="_Hlk148647837"/>
      <w:r w:rsidRPr="00752F56">
        <w:rPr>
          <w:rFonts w:ascii="Times New Roman" w:eastAsia="Times New Roman" w:hAnsi="Times New Roman" w:cs="Times New Roman"/>
          <w:sz w:val="24"/>
          <w:szCs w:val="24"/>
          <w:lang w:val="id" w:eastAsia="en-ID"/>
        </w:rPr>
        <w:t>Rumusan masalah pada penelitian ini adalah sebagai berikut:</w:t>
      </w:r>
    </w:p>
    <w:p w14:paraId="09E248A7" w14:textId="77777777" w:rsidR="00752F56" w:rsidRPr="00752F56" w:rsidRDefault="00752F56" w:rsidP="00752F56">
      <w:pPr>
        <w:numPr>
          <w:ilvl w:val="0"/>
          <w:numId w:val="3"/>
        </w:numPr>
        <w:spacing w:before="240" w:after="240" w:line="360" w:lineRule="auto"/>
        <w:contextualSpacing/>
        <w:jc w:val="both"/>
        <w:rPr>
          <w:rFonts w:ascii="Times New Roman" w:eastAsia="Times New Roman" w:hAnsi="Times New Roman" w:cs="Times New Roman"/>
          <w:sz w:val="24"/>
          <w:szCs w:val="24"/>
          <w:lang w:val="en-US" w:eastAsia="en-ID"/>
        </w:rPr>
      </w:pPr>
      <w:r w:rsidRPr="00752F56">
        <w:rPr>
          <w:rFonts w:ascii="Times New Roman" w:eastAsia="Times New Roman" w:hAnsi="Times New Roman" w:cs="Times New Roman"/>
          <w:sz w:val="24"/>
          <w:szCs w:val="24"/>
          <w:lang w:val="id" w:eastAsia="en-ID"/>
        </w:rPr>
        <w:t>Bagaimana menerapkan algoritma klasterisasi</w:t>
      </w:r>
      <w:r w:rsidRPr="00752F56">
        <w:rPr>
          <w:rFonts w:ascii="Times New Roman" w:eastAsia="Times New Roman" w:hAnsi="Times New Roman" w:cs="Times New Roman"/>
          <w:sz w:val="24"/>
          <w:szCs w:val="24"/>
          <w:lang w:val="en-US" w:eastAsia="en-ID"/>
        </w:rPr>
        <w:t xml:space="preserve"> </w:t>
      </w:r>
      <w:r w:rsidRPr="00752F56">
        <w:rPr>
          <w:rFonts w:ascii="Times New Roman" w:eastAsia="Times New Roman" w:hAnsi="Times New Roman" w:cs="Times New Roman"/>
          <w:sz w:val="24"/>
          <w:szCs w:val="24"/>
          <w:lang w:val="id" w:eastAsia="en-ID"/>
        </w:rPr>
        <w:t xml:space="preserve">DBSCAN </w:t>
      </w:r>
      <w:r w:rsidRPr="00752F56">
        <w:rPr>
          <w:rFonts w:ascii="Times New Roman" w:eastAsia="Times New Roman" w:hAnsi="Times New Roman" w:cs="Times New Roman"/>
          <w:sz w:val="24"/>
          <w:szCs w:val="24"/>
          <w:lang w:val="en-US" w:eastAsia="en-ID"/>
        </w:rPr>
        <w:t xml:space="preserve">dan OPTICS </w:t>
      </w:r>
      <w:r w:rsidRPr="00752F56">
        <w:rPr>
          <w:rFonts w:ascii="Times New Roman" w:eastAsia="Times New Roman" w:hAnsi="Times New Roman" w:cs="Times New Roman"/>
          <w:sz w:val="24"/>
          <w:szCs w:val="24"/>
          <w:lang w:val="id" w:eastAsia="en-ID"/>
        </w:rPr>
        <w:t xml:space="preserve">untuk mengolah data </w:t>
      </w:r>
      <w:r w:rsidRPr="00752F56">
        <w:rPr>
          <w:rFonts w:ascii="Times New Roman" w:eastAsia="Times New Roman" w:hAnsi="Times New Roman" w:cs="Times New Roman"/>
          <w:i/>
          <w:sz w:val="24"/>
          <w:szCs w:val="24"/>
          <w:lang w:val="id" w:eastAsia="en-ID"/>
        </w:rPr>
        <w:t>tweet</w:t>
      </w:r>
      <w:r w:rsidRPr="00752F56">
        <w:rPr>
          <w:rFonts w:ascii="Times New Roman" w:eastAsia="Times New Roman" w:hAnsi="Times New Roman" w:cs="Times New Roman"/>
          <w:sz w:val="24"/>
          <w:szCs w:val="24"/>
          <w:lang w:val="id" w:eastAsia="en-ID"/>
        </w:rPr>
        <w:t>?</w:t>
      </w:r>
      <w:r w:rsidRPr="00752F56">
        <w:rPr>
          <w:rFonts w:ascii="Times New Roman" w:eastAsia="Times New Roman" w:hAnsi="Times New Roman" w:cs="Times New Roman"/>
          <w:sz w:val="24"/>
          <w:szCs w:val="24"/>
          <w:lang w:val="en-US" w:eastAsia="en-ID"/>
        </w:rPr>
        <w:t xml:space="preserve"> </w:t>
      </w:r>
    </w:p>
    <w:p w14:paraId="4909D3AF" w14:textId="77777777" w:rsidR="00752F56" w:rsidRPr="00752F56" w:rsidRDefault="00752F56" w:rsidP="00752F56">
      <w:pPr>
        <w:numPr>
          <w:ilvl w:val="0"/>
          <w:numId w:val="3"/>
        </w:numPr>
        <w:spacing w:before="240" w:after="240" w:line="360" w:lineRule="auto"/>
        <w:contextualSpacing/>
        <w:jc w:val="both"/>
        <w:rPr>
          <w:rFonts w:ascii="Times New Roman" w:eastAsia="Times New Roman" w:hAnsi="Times New Roman" w:cs="Times New Roman"/>
          <w:sz w:val="24"/>
          <w:szCs w:val="24"/>
          <w:lang w:val="en-US" w:eastAsia="en-ID"/>
        </w:rPr>
      </w:pPr>
      <w:r w:rsidRPr="00752F56">
        <w:rPr>
          <w:rFonts w:ascii="Times New Roman" w:eastAsia="Times New Roman" w:hAnsi="Times New Roman" w:cs="Times New Roman"/>
          <w:sz w:val="24"/>
          <w:szCs w:val="24"/>
          <w:lang w:val="en-US" w:eastAsia="en-ID"/>
        </w:rPr>
        <w:lastRenderedPageBreak/>
        <w:t>Bagaimana perbandingan algoritma klasterisasi DBSCAN dan OPTICS agar menghasilkan analisis terbaik?</w:t>
      </w:r>
    </w:p>
    <w:p w14:paraId="7A169BED" w14:textId="2C17A278" w:rsidR="00650C36" w:rsidRPr="00752F56" w:rsidRDefault="00752F56" w:rsidP="009453C0">
      <w:pPr>
        <w:numPr>
          <w:ilvl w:val="0"/>
          <w:numId w:val="3"/>
        </w:numPr>
        <w:spacing w:before="240" w:after="240" w:line="360" w:lineRule="auto"/>
        <w:contextualSpacing/>
        <w:jc w:val="both"/>
        <w:rPr>
          <w:rFonts w:ascii="Times New Roman" w:eastAsia="Times New Roman" w:hAnsi="Times New Roman" w:cs="Times New Roman"/>
          <w:sz w:val="24"/>
          <w:szCs w:val="24"/>
          <w:lang w:val="id" w:eastAsia="en-ID"/>
        </w:rPr>
      </w:pPr>
      <w:r w:rsidRPr="00752F56">
        <w:rPr>
          <w:rFonts w:ascii="Times New Roman" w:eastAsia="Times New Roman" w:hAnsi="Times New Roman" w:cs="Times New Roman"/>
          <w:sz w:val="24"/>
          <w:szCs w:val="24"/>
          <w:lang w:val="id" w:eastAsia="en-ID"/>
        </w:rPr>
        <w:t xml:space="preserve">Bagaimana menerapkan geovisualisasi hasil klasterisasi data </w:t>
      </w:r>
      <w:r w:rsidRPr="00752F56">
        <w:rPr>
          <w:rFonts w:ascii="Times New Roman" w:eastAsia="Times New Roman" w:hAnsi="Times New Roman" w:cs="Times New Roman"/>
          <w:i/>
          <w:sz w:val="24"/>
          <w:szCs w:val="24"/>
          <w:lang w:val="id" w:eastAsia="en-ID"/>
        </w:rPr>
        <w:t>tweet</w:t>
      </w:r>
      <w:r w:rsidRPr="00752F56">
        <w:rPr>
          <w:rFonts w:ascii="Times New Roman" w:eastAsia="Times New Roman" w:hAnsi="Times New Roman" w:cs="Times New Roman"/>
          <w:sz w:val="24"/>
          <w:szCs w:val="24"/>
          <w:lang w:val="id" w:eastAsia="en-ID"/>
        </w:rPr>
        <w:t xml:space="preserve"> untuk kasus penyebaran penyakit menular langsung (studi kasus Covid-19)?</w:t>
      </w:r>
      <w:bookmarkEnd w:id="23"/>
    </w:p>
    <w:p w14:paraId="65851BCB" w14:textId="30CC6065" w:rsidR="00650C36" w:rsidRPr="00752F56" w:rsidRDefault="00650C36" w:rsidP="00650C36">
      <w:pPr>
        <w:pStyle w:val="Heading2"/>
        <w:rPr>
          <w:rFonts w:cs="Times New Roman"/>
          <w:lang w:val="en-US"/>
        </w:rPr>
      </w:pPr>
      <w:bookmarkStart w:id="24" w:name="_Toc149284606"/>
      <w:r>
        <w:rPr>
          <w:lang w:val="en-US"/>
        </w:rPr>
        <w:t>Tujuan</w:t>
      </w:r>
      <w:r w:rsidR="00752F56">
        <w:rPr>
          <w:lang w:val="en-US"/>
        </w:rPr>
        <w:t xml:space="preserve"> Penelitian</w:t>
      </w:r>
      <w:bookmarkEnd w:id="24"/>
    </w:p>
    <w:p w14:paraId="2EEFC614" w14:textId="77777777" w:rsidR="00752F56" w:rsidRPr="00752F56" w:rsidRDefault="00752F56" w:rsidP="00752F56">
      <w:pPr>
        <w:spacing w:before="240" w:after="240" w:line="360" w:lineRule="auto"/>
        <w:jc w:val="both"/>
        <w:rPr>
          <w:rFonts w:ascii="Times New Roman" w:eastAsia="Times New Roman" w:hAnsi="Times New Roman" w:cs="Times New Roman"/>
          <w:sz w:val="24"/>
          <w:szCs w:val="24"/>
        </w:rPr>
      </w:pPr>
      <w:r w:rsidRPr="00752F56">
        <w:rPr>
          <w:rFonts w:ascii="Times New Roman" w:eastAsia="Times New Roman" w:hAnsi="Times New Roman" w:cs="Times New Roman"/>
          <w:sz w:val="24"/>
          <w:szCs w:val="24"/>
        </w:rPr>
        <w:t>Tujuan penelitian ini adalah:</w:t>
      </w:r>
    </w:p>
    <w:p w14:paraId="3F8EABFB" w14:textId="77777777" w:rsidR="00752F56" w:rsidRPr="00752F56" w:rsidRDefault="00752F56" w:rsidP="00752F56">
      <w:pPr>
        <w:pStyle w:val="ListParagraph"/>
        <w:numPr>
          <w:ilvl w:val="0"/>
          <w:numId w:val="4"/>
        </w:numPr>
        <w:spacing w:before="240" w:after="240" w:line="360" w:lineRule="auto"/>
        <w:jc w:val="both"/>
        <w:rPr>
          <w:rFonts w:eastAsia="Times New Roman" w:cs="Times New Roman"/>
          <w:i/>
          <w:szCs w:val="24"/>
        </w:rPr>
      </w:pPr>
      <w:r w:rsidRPr="00752F56">
        <w:rPr>
          <w:rFonts w:eastAsia="Times New Roman" w:cs="Times New Roman"/>
          <w:szCs w:val="24"/>
        </w:rPr>
        <w:t>Menerapkan algoritma klasterisasi DBSCAN</w:t>
      </w:r>
      <w:r w:rsidRPr="00752F56">
        <w:rPr>
          <w:rFonts w:eastAsia="Times New Roman" w:cs="Times New Roman"/>
          <w:szCs w:val="24"/>
          <w:lang w:val="en-US"/>
        </w:rPr>
        <w:t xml:space="preserve"> dan OPTICS</w:t>
      </w:r>
      <w:r w:rsidRPr="00752F56">
        <w:rPr>
          <w:rFonts w:eastAsia="Times New Roman" w:cs="Times New Roman"/>
          <w:szCs w:val="24"/>
        </w:rPr>
        <w:t xml:space="preserve"> untuk mengolah data </w:t>
      </w:r>
      <w:r w:rsidRPr="00752F56">
        <w:rPr>
          <w:rFonts w:eastAsia="Times New Roman" w:cs="Times New Roman"/>
          <w:i/>
          <w:szCs w:val="24"/>
        </w:rPr>
        <w:t>tweet.</w:t>
      </w:r>
    </w:p>
    <w:p w14:paraId="5F68974B" w14:textId="77777777" w:rsidR="00752F56" w:rsidRPr="00752F56" w:rsidRDefault="00752F56" w:rsidP="00752F56">
      <w:pPr>
        <w:pStyle w:val="ListParagraph"/>
        <w:numPr>
          <w:ilvl w:val="0"/>
          <w:numId w:val="4"/>
        </w:numPr>
        <w:spacing w:before="240" w:after="240" w:line="360" w:lineRule="auto"/>
        <w:jc w:val="both"/>
        <w:rPr>
          <w:rFonts w:eastAsia="Times New Roman" w:cs="Times New Roman"/>
          <w:i/>
          <w:szCs w:val="24"/>
        </w:rPr>
      </w:pPr>
      <w:r w:rsidRPr="00752F56">
        <w:rPr>
          <w:rFonts w:eastAsia="Times New Roman" w:cs="Times New Roman"/>
          <w:iCs/>
          <w:szCs w:val="24"/>
          <w:lang w:val="en-US"/>
        </w:rPr>
        <w:t xml:space="preserve">Mengetahui hasil perbandingan terbaik antara dua algoritma klasterisasi yang digunakan, yaitu DBSCAN dan OPTICS. </w:t>
      </w:r>
    </w:p>
    <w:p w14:paraId="33BABA16" w14:textId="599F080F" w:rsidR="00650C36" w:rsidRPr="00752F56" w:rsidRDefault="00752F56" w:rsidP="009453C0">
      <w:pPr>
        <w:pStyle w:val="ListParagraph"/>
        <w:numPr>
          <w:ilvl w:val="0"/>
          <w:numId w:val="4"/>
        </w:numPr>
        <w:spacing w:before="240" w:after="240" w:line="360" w:lineRule="auto"/>
        <w:jc w:val="both"/>
        <w:rPr>
          <w:rFonts w:eastAsia="Times New Roman" w:cs="Times New Roman"/>
          <w:b/>
          <w:szCs w:val="24"/>
        </w:rPr>
      </w:pPr>
      <w:r w:rsidRPr="00752F56">
        <w:rPr>
          <w:rFonts w:eastAsia="Times New Roman" w:cs="Times New Roman"/>
          <w:szCs w:val="24"/>
        </w:rPr>
        <w:t xml:space="preserve">Menerapkan geovisualisasi hasil klasterisasi data </w:t>
      </w:r>
      <w:r w:rsidRPr="00752F56">
        <w:rPr>
          <w:rFonts w:eastAsia="Times New Roman" w:cs="Times New Roman"/>
          <w:i/>
          <w:szCs w:val="24"/>
        </w:rPr>
        <w:t xml:space="preserve">tweet </w:t>
      </w:r>
      <w:r w:rsidRPr="00752F56">
        <w:rPr>
          <w:rFonts w:eastAsia="Times New Roman" w:cs="Times New Roman"/>
          <w:szCs w:val="24"/>
        </w:rPr>
        <w:t>untuk kasus penyebaran penyakit menular langsung (studi kasus Covid-19).</w:t>
      </w:r>
    </w:p>
    <w:p w14:paraId="0CF52F11" w14:textId="1D81BD4E" w:rsidR="00650C36" w:rsidRPr="00752F56" w:rsidRDefault="00650C36" w:rsidP="00752F56">
      <w:pPr>
        <w:pStyle w:val="Heading2"/>
        <w:spacing w:line="360" w:lineRule="auto"/>
        <w:rPr>
          <w:rFonts w:cs="Times New Roman"/>
          <w:szCs w:val="28"/>
          <w:lang w:val="en-US"/>
        </w:rPr>
      </w:pPr>
      <w:bookmarkStart w:id="25" w:name="_Toc149284607"/>
      <w:r w:rsidRPr="00752F56">
        <w:rPr>
          <w:szCs w:val="24"/>
          <w:lang w:val="en-US"/>
        </w:rPr>
        <w:t>Manfaat</w:t>
      </w:r>
      <w:bookmarkEnd w:id="25"/>
    </w:p>
    <w:p w14:paraId="03D412D0" w14:textId="77777777" w:rsidR="00752F56" w:rsidRPr="00752F56" w:rsidRDefault="00752F56">
      <w:pPr>
        <w:spacing w:line="360" w:lineRule="auto"/>
        <w:jc w:val="both"/>
        <w:rPr>
          <w:rFonts w:cs="Times New Roman"/>
          <w:sz w:val="24"/>
          <w:szCs w:val="24"/>
          <w:lang w:val="en-US"/>
        </w:rPr>
        <w:pPrChange w:id="26" w:author="fahmi abdillah" w:date="2022-06-29T19:00:00Z">
          <w:pPr>
            <w:pStyle w:val="Heading2"/>
          </w:pPr>
        </w:pPrChange>
      </w:pPr>
      <w:ins w:id="27" w:author="fahmi abdillah" w:date="2022-06-29T18:59:00Z">
        <w:r w:rsidRPr="00752F56">
          <w:rPr>
            <w:rFonts w:ascii="Times New Roman" w:hAnsi="Times New Roman" w:cs="Times New Roman"/>
            <w:sz w:val="24"/>
            <w:szCs w:val="24"/>
            <w:lang w:val="en-US"/>
          </w:rPr>
          <w:t>Adapun manfaat penelitian ini adalah:</w:t>
        </w:r>
      </w:ins>
    </w:p>
    <w:p w14:paraId="79E27A7E" w14:textId="77777777" w:rsidR="00752F56" w:rsidRPr="00B60AAA"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Memberikan wawasan kepada masyarakat awam, peneliti, dan pemerintah terkait data penyebaran penyakit menular langsung (Covid-19).</w:t>
      </w:r>
    </w:p>
    <w:p w14:paraId="0082382D" w14:textId="77777777" w:rsidR="00752F56" w:rsidRPr="00621C99"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Membantu pemerintah dalam memantau keluhan gejala yang dialami masyarakat saat penyebaran penyakit menular langsung dalam waktu tertentu</w:t>
      </w:r>
      <w:r>
        <w:rPr>
          <w:rFonts w:eastAsia="Times New Roman" w:cs="Times New Roman"/>
          <w:i/>
          <w:iCs/>
          <w:szCs w:val="24"/>
          <w:lang w:val="en-US"/>
        </w:rPr>
        <w:t>.</w:t>
      </w:r>
    </w:p>
    <w:p w14:paraId="1EB1C854" w14:textId="77777777" w:rsidR="00752F56" w:rsidRPr="00621C99"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Membantu pemerintah dalam mengambil keputusan untuk menindaklanjuti kebijakan berdasarkan data.</w:t>
      </w:r>
    </w:p>
    <w:p w14:paraId="255EF7EA" w14:textId="77777777" w:rsidR="00752F56" w:rsidRPr="00B60AAA"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Membantu pemerintah dalam memutuskan daerah mana saja yang perlu diantisipasi penanggulangan dan pencegahan dini pada penyakit menular langsung.</w:t>
      </w:r>
    </w:p>
    <w:p w14:paraId="15480E9D" w14:textId="581BC540" w:rsidR="00650C36" w:rsidRDefault="00650C36" w:rsidP="009453C0">
      <w:pPr>
        <w:spacing w:line="360" w:lineRule="auto"/>
        <w:jc w:val="both"/>
        <w:rPr>
          <w:rFonts w:ascii="Times New Roman" w:hAnsi="Times New Roman" w:cs="Times New Roman"/>
          <w:sz w:val="24"/>
          <w:szCs w:val="24"/>
          <w:lang w:val="en-US"/>
        </w:rPr>
      </w:pPr>
    </w:p>
    <w:p w14:paraId="3C6AFDAB" w14:textId="77777777" w:rsidR="00D74278" w:rsidRDefault="00D74278" w:rsidP="009453C0">
      <w:pPr>
        <w:spacing w:line="360" w:lineRule="auto"/>
        <w:jc w:val="both"/>
        <w:rPr>
          <w:rFonts w:ascii="Times New Roman" w:hAnsi="Times New Roman" w:cs="Times New Roman"/>
          <w:sz w:val="24"/>
          <w:szCs w:val="24"/>
          <w:lang w:val="en-US"/>
        </w:rPr>
      </w:pPr>
    </w:p>
    <w:p w14:paraId="32A61990" w14:textId="77777777" w:rsidR="00650C36" w:rsidRDefault="00650C36" w:rsidP="009453C0">
      <w:pPr>
        <w:spacing w:line="360" w:lineRule="auto"/>
        <w:jc w:val="both"/>
        <w:rPr>
          <w:rFonts w:ascii="Times New Roman" w:hAnsi="Times New Roman" w:cs="Times New Roman"/>
          <w:sz w:val="24"/>
          <w:szCs w:val="24"/>
          <w:lang w:val="en-US"/>
        </w:rPr>
      </w:pPr>
    </w:p>
    <w:p w14:paraId="783E05FE" w14:textId="292F8088" w:rsidR="00650C36" w:rsidRPr="00D74278" w:rsidRDefault="00650C36" w:rsidP="00650C36">
      <w:pPr>
        <w:pStyle w:val="Heading2"/>
        <w:rPr>
          <w:rFonts w:cs="Times New Roman"/>
          <w:lang w:val="en-US"/>
        </w:rPr>
      </w:pPr>
      <w:bookmarkStart w:id="28" w:name="_Toc149284608"/>
      <w:r>
        <w:rPr>
          <w:lang w:val="en-US"/>
        </w:rPr>
        <w:t>Batasan Masalah</w:t>
      </w:r>
      <w:bookmarkEnd w:id="28"/>
    </w:p>
    <w:p w14:paraId="69A32C71" w14:textId="77777777" w:rsidR="00D74278" w:rsidRPr="00D74278" w:rsidRDefault="00D74278" w:rsidP="00D74278">
      <w:pPr>
        <w:spacing w:before="240" w:after="240" w:line="360" w:lineRule="auto"/>
        <w:jc w:val="both"/>
        <w:rPr>
          <w:rFonts w:ascii="Times New Roman" w:eastAsia="Times New Roman" w:hAnsi="Times New Roman" w:cs="Times New Roman"/>
          <w:sz w:val="24"/>
          <w:szCs w:val="24"/>
        </w:rPr>
      </w:pPr>
      <w:r w:rsidRPr="00D74278">
        <w:rPr>
          <w:rFonts w:ascii="Times New Roman" w:eastAsia="Times New Roman" w:hAnsi="Times New Roman" w:cs="Times New Roman"/>
          <w:sz w:val="24"/>
          <w:szCs w:val="24"/>
        </w:rPr>
        <w:t>Batasan penelitian ini adalah:</w:t>
      </w:r>
    </w:p>
    <w:p w14:paraId="33ECE197"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rPr>
        <w:t>Penelitian ini menggunakan data teks dari media sosial Twitter dengan kata kunci tentang penyebaran penyakit menular langsung (studi kasus Covid-19).</w:t>
      </w:r>
    </w:p>
    <w:p w14:paraId="21971EF8"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 xml:space="preserve">Data teks yang digunakan yaitu </w:t>
      </w:r>
      <w:r w:rsidRPr="00D74278">
        <w:rPr>
          <w:rFonts w:eastAsia="Times New Roman" w:cs="Times New Roman"/>
          <w:i/>
          <w:iCs/>
          <w:szCs w:val="24"/>
          <w:lang w:val="en-US"/>
        </w:rPr>
        <w:t xml:space="preserve">tweet </w:t>
      </w:r>
      <w:r w:rsidRPr="00D74278">
        <w:rPr>
          <w:rFonts w:eastAsia="Times New Roman" w:cs="Times New Roman"/>
          <w:szCs w:val="24"/>
          <w:lang w:val="en-US"/>
        </w:rPr>
        <w:t>berbahasa Indonesia.</w:t>
      </w:r>
    </w:p>
    <w:p w14:paraId="3D8BE404"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Data yang digunakan dalam klasterisasi adalah data yang dikumpulkan sejak April 2021 – September 2021 dan Januari 2022 – Maret 2022.</w:t>
      </w:r>
    </w:p>
    <w:p w14:paraId="3AB731B7"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Output dari algoritma klasterisasi DBSCAN dan OPTICS yang ditampilkan adalah sistem informasi geografis yang menampilkan sebaran data di wilayah Indonesia.</w:t>
      </w:r>
    </w:p>
    <w:p w14:paraId="20FAFF2A"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Target pengguna dari penelitian ini adalah masyarakat awam, peneliti, atau pemerintah yang ingin mengetahui sebaran data masyarakat terhadap pandemi Covid-19 saat varian delta terjadi.</w:t>
      </w:r>
    </w:p>
    <w:p w14:paraId="1E62A55E" w14:textId="496ED752" w:rsidR="00650C36" w:rsidRDefault="00650C36" w:rsidP="009453C0">
      <w:pPr>
        <w:spacing w:line="360" w:lineRule="auto"/>
        <w:jc w:val="both"/>
        <w:rPr>
          <w:rFonts w:ascii="Times New Roman" w:hAnsi="Times New Roman" w:cs="Times New Roman"/>
          <w:sz w:val="24"/>
          <w:szCs w:val="24"/>
          <w:lang w:val="en-US"/>
        </w:rPr>
      </w:pPr>
    </w:p>
    <w:p w14:paraId="3C474C44" w14:textId="77777777" w:rsidR="00650C36" w:rsidRDefault="00650C36" w:rsidP="009453C0">
      <w:pPr>
        <w:spacing w:line="360" w:lineRule="auto"/>
        <w:jc w:val="both"/>
        <w:rPr>
          <w:rFonts w:ascii="Times New Roman" w:hAnsi="Times New Roman" w:cs="Times New Roman"/>
          <w:sz w:val="24"/>
          <w:szCs w:val="24"/>
          <w:lang w:val="en-US"/>
        </w:rPr>
      </w:pPr>
    </w:p>
    <w:p w14:paraId="1B83A6B1" w14:textId="249E903F" w:rsidR="00F51AA2" w:rsidRDefault="00F51AA2" w:rsidP="009453C0">
      <w:pPr>
        <w:spacing w:line="360" w:lineRule="auto"/>
        <w:jc w:val="both"/>
        <w:rPr>
          <w:rFonts w:ascii="Times New Roman" w:hAnsi="Times New Roman" w:cs="Times New Roman"/>
          <w:sz w:val="24"/>
          <w:szCs w:val="24"/>
          <w:lang w:val="en-US"/>
        </w:rPr>
      </w:pPr>
    </w:p>
    <w:p w14:paraId="72108059" w14:textId="190DC18D"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8A8366E" w14:textId="77777777" w:rsidR="00737F1B" w:rsidRDefault="00737F1B" w:rsidP="00737F1B">
      <w:pPr>
        <w:pStyle w:val="Heading1"/>
        <w:jc w:val="center"/>
        <w:rPr>
          <w:lang w:val="en-US"/>
        </w:rPr>
      </w:pPr>
      <w:bookmarkStart w:id="29" w:name="_Toc149284609"/>
      <w:bookmarkEnd w:id="29"/>
    </w:p>
    <w:p w14:paraId="3FC709AD" w14:textId="083CD53C" w:rsidR="00F51AA2" w:rsidRPr="00737F1B" w:rsidRDefault="00F51AA2" w:rsidP="00F306D6">
      <w:pPr>
        <w:pStyle w:val="Heading1"/>
        <w:numPr>
          <w:ilvl w:val="0"/>
          <w:numId w:val="0"/>
        </w:numPr>
        <w:ind w:left="2592" w:hanging="432"/>
        <w:rPr>
          <w:lang w:val="en-US"/>
        </w:rPr>
      </w:pPr>
      <w:bookmarkStart w:id="30" w:name="_Toc149284610"/>
      <w:r w:rsidRPr="00737F1B">
        <w:rPr>
          <w:lang w:val="en-US"/>
        </w:rPr>
        <w:t>TINJAUAN PUSTAKA</w:t>
      </w:r>
      <w:bookmarkEnd w:id="30"/>
    </w:p>
    <w:p w14:paraId="12D7E9AA" w14:textId="002BDB4E" w:rsidR="00F51AA2" w:rsidRDefault="00F51AA2" w:rsidP="009453C0">
      <w:pPr>
        <w:spacing w:line="360" w:lineRule="auto"/>
        <w:jc w:val="both"/>
        <w:rPr>
          <w:rFonts w:ascii="Times New Roman" w:hAnsi="Times New Roman" w:cs="Times New Roman"/>
          <w:sz w:val="24"/>
          <w:szCs w:val="24"/>
          <w:lang w:val="en-US"/>
        </w:rPr>
      </w:pPr>
    </w:p>
    <w:p w14:paraId="2D88E9D2" w14:textId="7F5511A1" w:rsidR="00F51AA2" w:rsidRDefault="00650C36" w:rsidP="00D74278">
      <w:pPr>
        <w:pStyle w:val="Heading2"/>
        <w:spacing w:line="360" w:lineRule="auto"/>
        <w:rPr>
          <w:lang w:val="en-US"/>
        </w:rPr>
      </w:pPr>
      <w:bookmarkStart w:id="31" w:name="_Toc149284611"/>
      <w:r>
        <w:rPr>
          <w:lang w:val="en-US"/>
        </w:rPr>
        <w:t>T</w:t>
      </w:r>
      <w:r w:rsidR="00A35FB4">
        <w:rPr>
          <w:lang w:val="en-US"/>
        </w:rPr>
        <w:t>witter</w:t>
      </w:r>
      <w:r>
        <w:rPr>
          <w:lang w:val="en-US"/>
        </w:rPr>
        <w:t xml:space="preserve"> API</w:t>
      </w:r>
      <w:bookmarkEnd w:id="31"/>
    </w:p>
    <w:p w14:paraId="21888858" w14:textId="77777777" w:rsidR="00D74278" w:rsidRPr="00D74278" w:rsidRDefault="00D74278" w:rsidP="00D74278">
      <w:pPr>
        <w:spacing w:line="360" w:lineRule="auto"/>
        <w:ind w:firstLine="576"/>
        <w:jc w:val="both"/>
        <w:rPr>
          <w:rFonts w:ascii="Times New Roman" w:hAnsi="Times New Roman" w:cs="Times New Roman"/>
          <w:sz w:val="24"/>
          <w:szCs w:val="24"/>
          <w:lang w:val="en-US"/>
        </w:rPr>
      </w:pPr>
      <w:r w:rsidRPr="00D74278">
        <w:rPr>
          <w:rFonts w:ascii="Times New Roman" w:hAnsi="Times New Roman" w:cs="Times New Roman"/>
          <w:sz w:val="24"/>
          <w:szCs w:val="24"/>
          <w:lang w:val="en-US"/>
        </w:rPr>
        <w:t xml:space="preserve">Application Programming Interface merupakan interaksi online yang melibatkan komponen perangkat lunak. API sudah banyak digunakan, mulai dari command-line tool, aplikasi enterprise, hingga aplikasi web. Twitter API merupakan API JavaScript Object Notation (JSON) berbasis web yang dapat digunakan pengembang untuk berinteraksi dengan data Twitter melalui suatu program. Twitter API harus diakses dengan cara membuat request ke layanan yang disediakan oleh Twitter melalui internet. Dengan API berbasis web, seperti Twitter API, aplikasi akan mengirim request HyperText Transfer Protocol (HTTP), sama seperti web browser, namun response tidak ditampilkan sebagai halaman web, melainkan dengan format yang dapat dipisahkan dengan mudah oleh aplikasi. Response memiliki format yang bermacam-macam. Twitter menggunakan format yang terkenal dan mudah digunakan yaitu JSON. Salah satu bagian dasar dari Twitter adalah tweet. Twitter API dapat digunakan untuk melakukan pencarian tweet, membuat tweet, dan menandai tweet yang disukai. Ketika akan melakukan pencarian tweet, diperlukan untuk memasukkan kriteria, seperti kata kunci atau hashtag, geolokasi, bahasa, dan lain-lain (Freeman, 2018). </w:t>
      </w:r>
    </w:p>
    <w:p w14:paraId="540111AD" w14:textId="6EC621CE" w:rsidR="0058043E" w:rsidRDefault="00D74278" w:rsidP="00D74278">
      <w:pPr>
        <w:spacing w:line="360" w:lineRule="auto"/>
        <w:ind w:firstLine="576"/>
        <w:jc w:val="both"/>
        <w:rPr>
          <w:rFonts w:ascii="Times New Roman" w:hAnsi="Times New Roman" w:cs="Times New Roman"/>
          <w:sz w:val="24"/>
          <w:szCs w:val="24"/>
          <w:lang w:val="en-US"/>
        </w:rPr>
      </w:pPr>
      <w:r w:rsidRPr="00D74278">
        <w:rPr>
          <w:rFonts w:ascii="Times New Roman" w:hAnsi="Times New Roman" w:cs="Times New Roman"/>
          <w:sz w:val="24"/>
          <w:szCs w:val="24"/>
          <w:lang w:val="en-US"/>
        </w:rPr>
        <w:t>Twitter API merupakan contoh dari REST API, yaitu API yang menggunakan gaya arsitektur Representational State Transfer (REST). REST adalah gaya dalam mengembangkan sistem yang dapat melakukan komunikasi yang fleksibel dan menampilkan informasi lintas web dengan menyediakan struktur yang diperlukan untuk mengembangkan komponen yang memiliki tujuan umum secara mudah.</w:t>
      </w:r>
    </w:p>
    <w:p w14:paraId="420BBC7A" w14:textId="77777777" w:rsidR="0058043E" w:rsidRDefault="0058043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63878CC" w14:textId="28347AF1" w:rsidR="00650C36" w:rsidRDefault="00650C36" w:rsidP="00085257">
      <w:pPr>
        <w:pStyle w:val="Heading2"/>
        <w:rPr>
          <w:lang w:val="en-US"/>
        </w:rPr>
      </w:pPr>
      <w:bookmarkStart w:id="32" w:name="_Toc149284612"/>
      <w:r>
        <w:rPr>
          <w:lang w:val="en-US"/>
        </w:rPr>
        <w:lastRenderedPageBreak/>
        <w:t>D</w:t>
      </w:r>
      <w:r w:rsidR="00A35FB4">
        <w:rPr>
          <w:lang w:val="en-US"/>
        </w:rPr>
        <w:t>ata</w:t>
      </w:r>
      <w:r>
        <w:rPr>
          <w:lang w:val="en-US"/>
        </w:rPr>
        <w:t xml:space="preserve"> M</w:t>
      </w:r>
      <w:r w:rsidR="00A35FB4">
        <w:rPr>
          <w:lang w:val="en-US"/>
        </w:rPr>
        <w:t>ining</w:t>
      </w:r>
      <w:bookmarkEnd w:id="32"/>
    </w:p>
    <w:p w14:paraId="15990C89" w14:textId="77777777" w:rsidR="00BF36BD" w:rsidRPr="00BF36BD" w:rsidRDefault="00BF36BD" w:rsidP="00BF36BD">
      <w:pPr>
        <w:spacing w:before="240" w:after="240" w:line="360" w:lineRule="auto"/>
        <w:ind w:firstLine="360"/>
        <w:jc w:val="both"/>
        <w:rPr>
          <w:rFonts w:ascii="Times New Roman" w:eastAsia="Times New Roman" w:hAnsi="Times New Roman" w:cs="Times New Roman"/>
          <w:szCs w:val="24"/>
        </w:rPr>
      </w:pPr>
      <w:r w:rsidRPr="00BF36BD">
        <w:rPr>
          <w:rFonts w:ascii="Times New Roman" w:eastAsia="Times New Roman" w:hAnsi="Times New Roman" w:cs="Times New Roman"/>
          <w:i/>
          <w:iCs/>
          <w:szCs w:val="24"/>
        </w:rPr>
        <w:t>Data mining</w:t>
      </w:r>
      <w:r w:rsidRPr="00BF36BD">
        <w:rPr>
          <w:rFonts w:ascii="Times New Roman" w:eastAsia="Times New Roman" w:hAnsi="Times New Roman" w:cs="Times New Roman"/>
          <w:szCs w:val="24"/>
        </w:rPr>
        <w:t xml:space="preserve"> adalah proses penemuan pola dan pengetahuan dari kumpulan data dengan jumlah yang besar. Sumber data meliputi basis data, data warehouse, website, penyimpanan informasi lainnya, atau data streaming yang digunakan oleh suatu sistem secara dinamis (Han </w:t>
      </w:r>
      <w:r w:rsidRPr="00BF36BD">
        <w:rPr>
          <w:rFonts w:ascii="Times New Roman" w:eastAsia="Times New Roman" w:hAnsi="Times New Roman" w:cs="Times New Roman"/>
          <w:i/>
          <w:iCs/>
          <w:szCs w:val="24"/>
        </w:rPr>
        <w:t>et al.</w:t>
      </w:r>
      <w:r w:rsidRPr="00BF36BD">
        <w:rPr>
          <w:rFonts w:ascii="Times New Roman" w:eastAsia="Times New Roman" w:hAnsi="Times New Roman" w:cs="Times New Roman"/>
          <w:szCs w:val="24"/>
        </w:rPr>
        <w:t xml:space="preserve"> 2012). Sedangkan menurut Baumgartner </w:t>
      </w:r>
      <w:r w:rsidRPr="00BF36BD">
        <w:rPr>
          <w:rFonts w:ascii="Times New Roman" w:eastAsia="Times New Roman" w:hAnsi="Times New Roman" w:cs="Times New Roman"/>
          <w:i/>
          <w:iCs/>
          <w:szCs w:val="24"/>
        </w:rPr>
        <w:t>et al.</w:t>
      </w:r>
      <w:r w:rsidRPr="00BF36BD">
        <w:rPr>
          <w:rFonts w:ascii="Times New Roman" w:eastAsia="Times New Roman" w:hAnsi="Times New Roman" w:cs="Times New Roman"/>
          <w:szCs w:val="24"/>
        </w:rPr>
        <w:t xml:space="preserve"> (1996), </w:t>
      </w:r>
      <w:r w:rsidRPr="00BF36BD">
        <w:rPr>
          <w:rFonts w:ascii="Times New Roman" w:eastAsia="Times New Roman" w:hAnsi="Times New Roman" w:cs="Times New Roman"/>
          <w:i/>
          <w:iCs/>
          <w:szCs w:val="24"/>
        </w:rPr>
        <w:t>Data mining</w:t>
      </w:r>
      <w:r w:rsidRPr="00BF36BD">
        <w:rPr>
          <w:rFonts w:ascii="Times New Roman" w:eastAsia="Times New Roman" w:hAnsi="Times New Roman" w:cs="Times New Roman"/>
          <w:szCs w:val="24"/>
        </w:rPr>
        <w:t xml:space="preserve"> adalah langkah analisis terhadap proses penemuan pengetahuan di dalam basis data atau </w:t>
      </w:r>
      <w:r w:rsidRPr="00BF36BD">
        <w:rPr>
          <w:rFonts w:ascii="Times New Roman" w:eastAsia="Times New Roman" w:hAnsi="Times New Roman" w:cs="Times New Roman"/>
          <w:i/>
          <w:iCs/>
          <w:szCs w:val="24"/>
        </w:rPr>
        <w:t>Knowledge Discovery in Databases</w:t>
      </w:r>
      <w:r w:rsidRPr="00BF36BD">
        <w:rPr>
          <w:rFonts w:ascii="Times New Roman" w:eastAsia="Times New Roman" w:hAnsi="Times New Roman" w:cs="Times New Roman"/>
          <w:szCs w:val="24"/>
        </w:rPr>
        <w:t xml:space="preserve"> (KDD). Pengetahuan dapat berupa pola data yang valid atau hubungan antar data (tidak diketahui sebelumnya).</w:t>
      </w:r>
      <w:r w:rsidRPr="00BF36BD">
        <w:rPr>
          <w:rFonts w:ascii="Times New Roman" w:eastAsia="Times New Roman" w:hAnsi="Times New Roman" w:cs="Times New Roman"/>
          <w:szCs w:val="24"/>
          <w:lang w:val="en-US"/>
        </w:rPr>
        <w:t xml:space="preserve"> </w:t>
      </w:r>
      <w:r w:rsidRPr="00BF36BD">
        <w:rPr>
          <w:rFonts w:ascii="Times New Roman" w:eastAsia="Times New Roman" w:hAnsi="Times New Roman" w:cs="Times New Roman"/>
          <w:i/>
          <w:iCs/>
          <w:szCs w:val="24"/>
        </w:rPr>
        <w:t xml:space="preserve">Data mining </w:t>
      </w:r>
      <w:r w:rsidRPr="00BF36BD">
        <w:rPr>
          <w:rFonts w:ascii="Times New Roman" w:eastAsia="Times New Roman" w:hAnsi="Times New Roman" w:cs="Times New Roman"/>
          <w:szCs w:val="24"/>
        </w:rPr>
        <w:t>adalah kombinasi dari banyak disiplin ilmu komputer. Disiplin ini didefinisikan sebagai proses menemukan pola baru dari kumpulan data yang sangat besar, termasuk metode seperti kecerdasan buatan, pembelajaran mesin, statistik, dan sistem basis data</w:t>
      </w:r>
      <w:r w:rsidRPr="00BF36BD">
        <w:rPr>
          <w:rFonts w:ascii="Times New Roman" w:eastAsia="Times New Roman" w:hAnsi="Times New Roman" w:cs="Times New Roman"/>
          <w:i/>
          <w:iCs/>
          <w:szCs w:val="24"/>
        </w:rPr>
        <w:t>.</w:t>
      </w:r>
      <w:r w:rsidRPr="00BF36BD">
        <w:rPr>
          <w:rFonts w:ascii="Times New Roman" w:eastAsia="Times New Roman" w:hAnsi="Times New Roman" w:cs="Times New Roman"/>
          <w:szCs w:val="24"/>
        </w:rPr>
        <w:t xml:space="preserve"> </w:t>
      </w:r>
    </w:p>
    <w:p w14:paraId="2B829D8A" w14:textId="77777777" w:rsidR="00BF36BD" w:rsidRPr="00BF36BD" w:rsidRDefault="00BF36BD" w:rsidP="00BF36BD">
      <w:pPr>
        <w:spacing w:before="240" w:after="240" w:line="360" w:lineRule="auto"/>
        <w:ind w:firstLine="360"/>
        <w:jc w:val="both"/>
        <w:rPr>
          <w:rFonts w:ascii="Times New Roman" w:eastAsia="Times New Roman" w:hAnsi="Times New Roman" w:cs="Times New Roman"/>
          <w:szCs w:val="24"/>
        </w:rPr>
      </w:pPr>
      <w:r w:rsidRPr="00BF36BD">
        <w:rPr>
          <w:rFonts w:ascii="Times New Roman" w:eastAsia="Times New Roman" w:hAnsi="Times New Roman" w:cs="Times New Roman"/>
          <w:szCs w:val="24"/>
        </w:rPr>
        <w:t xml:space="preserve">Sedangkan Chakrabarti </w:t>
      </w:r>
      <w:r w:rsidRPr="00BF36BD">
        <w:rPr>
          <w:rFonts w:ascii="Times New Roman" w:eastAsia="Times New Roman" w:hAnsi="Times New Roman" w:cs="Times New Roman"/>
          <w:i/>
          <w:iCs/>
          <w:szCs w:val="24"/>
        </w:rPr>
        <w:t xml:space="preserve">et al. </w:t>
      </w:r>
      <w:r w:rsidRPr="00BF36BD">
        <w:rPr>
          <w:rFonts w:ascii="Times New Roman" w:eastAsia="Times New Roman" w:hAnsi="Times New Roman" w:cs="Times New Roman"/>
          <w:szCs w:val="24"/>
        </w:rPr>
        <w:t xml:space="preserve">(2006) menjelaskan bahwa, </w:t>
      </w:r>
      <w:r w:rsidRPr="00BF36BD">
        <w:rPr>
          <w:rFonts w:ascii="Times New Roman" w:eastAsia="Times New Roman" w:hAnsi="Times New Roman" w:cs="Times New Roman"/>
          <w:i/>
          <w:iCs/>
          <w:szCs w:val="24"/>
        </w:rPr>
        <w:t>Data mining</w:t>
      </w:r>
      <w:r w:rsidRPr="00BF36BD">
        <w:rPr>
          <w:rFonts w:ascii="Times New Roman" w:eastAsia="Times New Roman" w:hAnsi="Times New Roman" w:cs="Times New Roman"/>
          <w:szCs w:val="24"/>
        </w:rPr>
        <w:t xml:space="preserve"> digunakan untuk mengekstrak (mengambil intisari) pengetahuan dari sekumpulan data sehingga didapatkan struktur yang dapat dimengerti manusia serta melibatkan basis data dan manajemen data, prapemrosesan data, pertimbangan model dan inferensi ukuran ketertarikan, pertimbangan kompleksitas, pasca-pemrosesan terhadap struktur yang ditemukan, visualisasi, dan pembaruan secara </w:t>
      </w:r>
      <w:r w:rsidRPr="00BF36BD">
        <w:rPr>
          <w:rFonts w:ascii="Times New Roman" w:eastAsia="Times New Roman" w:hAnsi="Times New Roman" w:cs="Times New Roman"/>
          <w:i/>
          <w:iCs/>
          <w:szCs w:val="24"/>
        </w:rPr>
        <w:t>online.</w:t>
      </w:r>
    </w:p>
    <w:p w14:paraId="4CF2CD20" w14:textId="0DA21B1C" w:rsidR="00BF36BD" w:rsidRPr="00BF36BD" w:rsidRDefault="00650C36" w:rsidP="00BF36BD">
      <w:pPr>
        <w:pStyle w:val="Heading2"/>
        <w:spacing w:line="360" w:lineRule="auto"/>
        <w:jc w:val="both"/>
        <w:rPr>
          <w:rFonts w:cs="Times New Roman"/>
          <w:szCs w:val="24"/>
          <w:lang w:val="en-US"/>
        </w:rPr>
      </w:pPr>
      <w:bookmarkStart w:id="33" w:name="_Toc149284613"/>
      <w:r w:rsidRPr="00BF36BD">
        <w:rPr>
          <w:rFonts w:cs="Times New Roman"/>
          <w:szCs w:val="24"/>
          <w:lang w:val="en-US"/>
        </w:rPr>
        <w:t>P</w:t>
      </w:r>
      <w:r w:rsidR="00A35FB4" w:rsidRPr="00BF36BD">
        <w:rPr>
          <w:rFonts w:cs="Times New Roman"/>
          <w:szCs w:val="24"/>
          <w:lang w:val="en-US"/>
        </w:rPr>
        <w:t xml:space="preserve">raproses </w:t>
      </w:r>
      <w:r w:rsidRPr="00BF36BD">
        <w:rPr>
          <w:rFonts w:cs="Times New Roman"/>
          <w:szCs w:val="24"/>
          <w:lang w:val="en-US"/>
        </w:rPr>
        <w:t>D</w:t>
      </w:r>
      <w:r w:rsidR="00A35FB4" w:rsidRPr="00BF36BD">
        <w:rPr>
          <w:rFonts w:cs="Times New Roman"/>
          <w:szCs w:val="24"/>
          <w:lang w:val="en-US"/>
        </w:rPr>
        <w:t>ata</w:t>
      </w:r>
      <w:bookmarkEnd w:id="33"/>
    </w:p>
    <w:p w14:paraId="234752F3" w14:textId="77777777" w:rsidR="00BF36BD" w:rsidRPr="00BF36BD" w:rsidRDefault="00BF36BD" w:rsidP="00BF36BD">
      <w:pPr>
        <w:spacing w:line="360" w:lineRule="auto"/>
        <w:ind w:firstLine="576"/>
        <w:jc w:val="both"/>
        <w:rPr>
          <w:rFonts w:ascii="Times New Roman" w:hAnsi="Times New Roman" w:cs="Times New Roman"/>
          <w:sz w:val="24"/>
          <w:szCs w:val="24"/>
          <w:lang w:val="en-US"/>
        </w:rPr>
      </w:pPr>
      <w:r w:rsidRPr="00BF36BD">
        <w:rPr>
          <w:rFonts w:ascii="Times New Roman" w:hAnsi="Times New Roman" w:cs="Times New Roman"/>
          <w:sz w:val="24"/>
          <w:szCs w:val="24"/>
          <w:lang w:val="en-US"/>
        </w:rPr>
        <w:t>Text mining adalah salah satu teknik yang dapat digunakan untuk melakukan klasifikasi di mana, penambangan teks adalah variasi penambangan data yang mencoba menemukan pola menarik dari banyak koleksi data tekstual. Menurut  Liao et al. (2012), penambangan teks mirip dengan penambangan data, kecuali untuk teknik penambangan data yang dirancang untuk mengerjakan data terstruktur dalam database, tetapi penambangan teks dapat mengerjakan data yang tidak terstruktur atau semi terstruktur seperti dokumen teks lengkap, halaman web kode/skrip, dan lainnya. Terdapat 5 langkah dalam praproses data yaitu tokenizing, normalisasi kata, penghapusan stopword, stemming, dan pembuatan Term Document Matrix (TDM).</w:t>
      </w:r>
    </w:p>
    <w:p w14:paraId="1EF6C0A3" w14:textId="7A3728E5" w:rsidR="00BF36BD" w:rsidRPr="00BF36BD" w:rsidRDefault="00BF36BD" w:rsidP="00BF36BD">
      <w:pPr>
        <w:spacing w:line="360" w:lineRule="auto"/>
        <w:ind w:firstLine="576"/>
        <w:jc w:val="both"/>
        <w:rPr>
          <w:rFonts w:ascii="Times New Roman" w:hAnsi="Times New Roman" w:cs="Times New Roman"/>
          <w:sz w:val="24"/>
          <w:szCs w:val="24"/>
          <w:lang w:val="en-US"/>
        </w:rPr>
      </w:pPr>
      <w:r w:rsidRPr="00BF36BD">
        <w:rPr>
          <w:rFonts w:ascii="Times New Roman" w:hAnsi="Times New Roman" w:cs="Times New Roman"/>
          <w:sz w:val="24"/>
          <w:szCs w:val="24"/>
          <w:lang w:val="en-US"/>
        </w:rPr>
        <w:t xml:space="preserve">Secara umum, tahapan utama dalam penambangan teks terdiri dari tiga bagian utama yaitu pra-pemrosesan teks, pemilihan fitur, dan analitik teks. Pada tahapan </w:t>
      </w:r>
      <w:r w:rsidRPr="00BF36BD">
        <w:rPr>
          <w:rFonts w:ascii="Times New Roman" w:hAnsi="Times New Roman" w:cs="Times New Roman"/>
          <w:sz w:val="24"/>
          <w:szCs w:val="24"/>
          <w:lang w:val="en-US"/>
        </w:rPr>
        <w:lastRenderedPageBreak/>
        <w:t>praprosesi teks secara umum adalah tokenisasi, pemfilteran, stemming, penandaan, dan analisis. Tokenisasi adalah langkah untuk memisahkan setiap kata (token) dalam dokumen input. Pemfilteran adalah proses pemilihan untuk kata-kata yang dihasilkan dari proses tokenisasi, dapat dilakukan dengan daftar berhenti atau algoritma daftar kata. Algoritma stop list akan membuang kata-kata yang tidak penting seperti kata ganti, kata keterangan, konjungsi, preposisi, dan pakaian. Sebaliknya, algoritma daftar kata akan menyimpan kata-kata penting</w:t>
      </w:r>
      <w:r w:rsidR="00C56D39">
        <w:rPr>
          <w:rFonts w:ascii="Times New Roman" w:hAnsi="Times New Roman" w:cs="Times New Roman"/>
          <w:sz w:val="24"/>
          <w:szCs w:val="24"/>
          <w:lang w:val="en-US"/>
        </w:rPr>
        <w:t>.</w:t>
      </w:r>
    </w:p>
    <w:p w14:paraId="7B175748" w14:textId="502023D4" w:rsidR="00686759" w:rsidRDefault="00545F5A" w:rsidP="00040B3F">
      <w:pPr>
        <w:pStyle w:val="Heading3"/>
        <w:spacing w:line="360" w:lineRule="auto"/>
        <w:jc w:val="both"/>
        <w:rPr>
          <w:lang w:val="en-US"/>
        </w:rPr>
      </w:pPr>
      <w:bookmarkStart w:id="34" w:name="_Toc149284614"/>
      <w:r>
        <w:rPr>
          <w:lang w:val="en-US"/>
        </w:rPr>
        <w:t>Case Folding</w:t>
      </w:r>
      <w:bookmarkEnd w:id="34"/>
    </w:p>
    <w:p w14:paraId="7C0B4DFC" w14:textId="15E3F5F6" w:rsidR="00690370" w:rsidRPr="00690370" w:rsidRDefault="00690370" w:rsidP="00040B3F">
      <w:pPr>
        <w:spacing w:line="360" w:lineRule="auto"/>
        <w:ind w:firstLine="720"/>
        <w:jc w:val="both"/>
        <w:rPr>
          <w:rFonts w:ascii="Times New Roman" w:hAnsi="Times New Roman" w:cs="Times New Roman"/>
          <w:sz w:val="24"/>
          <w:szCs w:val="24"/>
          <w:lang w:val="en-US"/>
        </w:rPr>
      </w:pPr>
      <w:r w:rsidRPr="00690370">
        <w:rPr>
          <w:rFonts w:ascii="Times New Roman" w:hAnsi="Times New Roman" w:cs="Times New Roman"/>
          <w:sz w:val="24"/>
          <w:szCs w:val="24"/>
          <w:lang w:val="en-US"/>
        </w:rPr>
        <w:t>Case Folding adalah proses mengubah semua karakter huruf pada sebuah kalimat menjadi huruf kecil dan menghilangkan karakter yang dianggap tidak valid seperti angka, tanda baca, dan Uniform Resource Locator (URL) (Jumadi et al., 2021). Contoh teks “Pengumuman”, “PENGUMUMAN”, “Pengumuman.com” atau “pengumuman” akan tetap dibaca sama, yaitu “pengumuman”.</w:t>
      </w:r>
    </w:p>
    <w:p w14:paraId="45AB34C7" w14:textId="5427FF91" w:rsidR="00545F5A" w:rsidRDefault="00545F5A" w:rsidP="00040B3F">
      <w:pPr>
        <w:pStyle w:val="Heading3"/>
        <w:spacing w:line="360" w:lineRule="auto"/>
        <w:jc w:val="both"/>
        <w:rPr>
          <w:lang w:val="en-US"/>
        </w:rPr>
      </w:pPr>
      <w:bookmarkStart w:id="35" w:name="_Toc149284615"/>
      <w:r>
        <w:rPr>
          <w:lang w:val="en-US"/>
        </w:rPr>
        <w:t>Tokenizing</w:t>
      </w:r>
      <w:bookmarkEnd w:id="35"/>
    </w:p>
    <w:p w14:paraId="504113C4" w14:textId="77777777" w:rsidR="00366C91" w:rsidRPr="00366C91" w:rsidRDefault="00366C91" w:rsidP="00040B3F">
      <w:pPr>
        <w:spacing w:line="360" w:lineRule="auto"/>
        <w:ind w:firstLine="720"/>
        <w:jc w:val="both"/>
        <w:rPr>
          <w:rFonts w:ascii="Times New Roman" w:hAnsi="Times New Roman" w:cs="Times New Roman"/>
          <w:sz w:val="24"/>
          <w:szCs w:val="24"/>
          <w:lang w:val="en-US"/>
        </w:rPr>
      </w:pPr>
      <w:r w:rsidRPr="00366C91">
        <w:rPr>
          <w:rFonts w:ascii="Times New Roman" w:hAnsi="Times New Roman" w:cs="Times New Roman"/>
          <w:sz w:val="24"/>
          <w:szCs w:val="24"/>
          <w:lang w:val="en-US"/>
        </w:rPr>
        <w:t>Tokenizing adalah proses pemotongan kumpulan teks dalam dokumen input serta dilakukan pembuangan karakter-karakter tertentu, seperti tanda baca.</w:t>
      </w:r>
    </w:p>
    <w:p w14:paraId="1D84392A" w14:textId="6BA02EF3" w:rsidR="00366C91" w:rsidRPr="00366C91" w:rsidRDefault="00366C91" w:rsidP="00040B3F">
      <w:pPr>
        <w:spacing w:line="360" w:lineRule="auto"/>
        <w:ind w:firstLine="720"/>
        <w:jc w:val="both"/>
        <w:rPr>
          <w:rFonts w:ascii="Times New Roman" w:hAnsi="Times New Roman" w:cs="Times New Roman"/>
          <w:sz w:val="24"/>
          <w:szCs w:val="24"/>
          <w:lang w:val="en-US"/>
        </w:rPr>
      </w:pPr>
      <w:r w:rsidRPr="00366C91">
        <w:rPr>
          <w:rFonts w:ascii="Times New Roman" w:hAnsi="Times New Roman" w:cs="Times New Roman"/>
          <w:sz w:val="24"/>
          <w:szCs w:val="24"/>
          <w:lang w:val="en-US"/>
        </w:rPr>
        <w:t>Token juga dapat disebut sebagai term atau kata, namun terkadang perlu dibedakan antara type/token. Token adalah kumpulan beberapa karakter pada suatu dokumen, sedangkan type merupakan kelas dari semua token yang memiliki urutan karakter yang sama. Menurut Manning et al. (2009), Term merupakan type yang termasuk ke dalam kamus sistem temu kembali informasi.</w:t>
      </w:r>
    </w:p>
    <w:p w14:paraId="1A7B5E3D" w14:textId="654CD82B" w:rsidR="00545F5A" w:rsidRDefault="00545F5A" w:rsidP="00040B3F">
      <w:pPr>
        <w:pStyle w:val="Heading3"/>
        <w:spacing w:line="360" w:lineRule="auto"/>
        <w:jc w:val="both"/>
        <w:rPr>
          <w:lang w:val="en-US"/>
        </w:rPr>
      </w:pPr>
      <w:bookmarkStart w:id="36" w:name="_Toc149284616"/>
      <w:r>
        <w:rPr>
          <w:lang w:val="en-US"/>
        </w:rPr>
        <w:t>Normalisasi Kata</w:t>
      </w:r>
      <w:bookmarkEnd w:id="36"/>
    </w:p>
    <w:p w14:paraId="6B60B3B4" w14:textId="77777777"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 xml:space="preserve">Normalisasi kata adalah proses pengolahan susunan kata agar didapatkan kata tersebut menjadi baku meskipun terdapat susunan karakter yang berbeda (Manning et al. 2009). Cara paling sederhana dalam membakukan kata tersebut adalah dengan membuat pemetaan kelas berdasarkan kata yang memiliki persamaan. Contohnya, kata “hrus” atau “hrs” diubah menjadi kata baku yaitu “harus”. </w:t>
      </w:r>
    </w:p>
    <w:p w14:paraId="500DE1BB" w14:textId="77DAEC96"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lastRenderedPageBreak/>
        <w:t>Untuk membuat normalisasi kata adalah dengan mengelompokkan atau mengklasterisasi kata tersebut. Klasterisasi kata-kata akan menghasilkan kumpulan kata yang sering digunakan dan memiliki konteks yang sama. Kata-kata tersebut digunakan dalam pemetaan kelas dengan kata baku.</w:t>
      </w:r>
    </w:p>
    <w:p w14:paraId="08F83DB5" w14:textId="3AE2BD29" w:rsidR="00545F5A" w:rsidRPr="004308AC" w:rsidRDefault="00545F5A" w:rsidP="00040B3F">
      <w:pPr>
        <w:pStyle w:val="Heading3"/>
        <w:spacing w:line="360" w:lineRule="auto"/>
        <w:jc w:val="both"/>
        <w:rPr>
          <w:rFonts w:cs="Times New Roman"/>
          <w:lang w:val="en-US"/>
        </w:rPr>
      </w:pPr>
      <w:bookmarkStart w:id="37" w:name="_Toc149284617"/>
      <w:r w:rsidRPr="004308AC">
        <w:rPr>
          <w:rFonts w:cs="Times New Roman"/>
          <w:lang w:val="en-US"/>
        </w:rPr>
        <w:t>Penghapusan Stopword</w:t>
      </w:r>
      <w:bookmarkEnd w:id="37"/>
    </w:p>
    <w:p w14:paraId="208CC9DE" w14:textId="77777777"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 xml:space="preserve">Lo et al. (2005) menjelaskan bahwa stopword adalah kata yang terdapat pada sebuah dokumen yang sering muncul, namun tidak memiliki nilai informasi kata. Beliau juga menjelaskan bahwa banyak yang beranggapan pada stopword ini tidak memiliki peran terhadap konteks atau informasi dokumen dan stopword harus dihapus sebelum dilakukan proses pada sistem temu kembali informasi, meskipun menggunakan daftar stopword tunggal dari berbagai kumpulan dokumen dapat merugikan efektifitas proses pengambilan informasi. </w:t>
      </w:r>
    </w:p>
    <w:p w14:paraId="277FA9FC" w14:textId="54291493"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Penghapusan stopword secara komprehensif dapat mengurangi jumlah kata yang harus disimpan oleh sistem (Manning et al. 2009). Contoh stopword dalam Bahasa Indonesia diantaranya yaitu dahulu, ada, dalam, adanya, dan lain-lain.</w:t>
      </w:r>
    </w:p>
    <w:p w14:paraId="0EB06E91" w14:textId="5FA4358C" w:rsidR="00545F5A" w:rsidRDefault="00545F5A" w:rsidP="00040B3F">
      <w:pPr>
        <w:pStyle w:val="Heading3"/>
        <w:spacing w:line="360" w:lineRule="auto"/>
        <w:jc w:val="both"/>
        <w:rPr>
          <w:lang w:val="en-US"/>
        </w:rPr>
      </w:pPr>
      <w:bookmarkStart w:id="38" w:name="_Toc149284618"/>
      <w:r>
        <w:rPr>
          <w:lang w:val="en-US"/>
        </w:rPr>
        <w:t>Stemming Nazief-Adriani</w:t>
      </w:r>
      <w:bookmarkEnd w:id="38"/>
    </w:p>
    <w:p w14:paraId="62EADD81" w14:textId="77777777" w:rsidR="004308AC" w:rsidRPr="004308AC" w:rsidRDefault="004308AC" w:rsidP="00A41B20">
      <w:pPr>
        <w:spacing w:before="240" w:after="240" w:line="360" w:lineRule="auto"/>
        <w:ind w:firstLine="720"/>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i/>
          <w:iCs/>
          <w:sz w:val="24"/>
          <w:szCs w:val="24"/>
          <w:lang w:eastAsia="en-ID"/>
        </w:rPr>
        <w:t xml:space="preserve">Stemming </w:t>
      </w:r>
      <w:r w:rsidRPr="004308AC">
        <w:rPr>
          <w:rFonts w:ascii="Times New Roman" w:eastAsia="Times New Roman" w:hAnsi="Times New Roman" w:cs="Times New Roman"/>
          <w:sz w:val="24"/>
          <w:szCs w:val="24"/>
          <w:lang w:eastAsia="en-ID"/>
        </w:rPr>
        <w:t xml:space="preserve">adalah proses penghapusan imbuhan kata untuk mendapatkan kata dasar. Teknik ini sering digunakan dalam penelitian </w:t>
      </w:r>
      <w:r w:rsidRPr="004308AC">
        <w:rPr>
          <w:rFonts w:ascii="Times New Roman" w:eastAsia="Times New Roman" w:hAnsi="Times New Roman" w:cs="Times New Roman"/>
          <w:i/>
          <w:iCs/>
          <w:sz w:val="24"/>
          <w:szCs w:val="24"/>
          <w:lang w:eastAsia="en-ID"/>
        </w:rPr>
        <w:t>text mining.</w:t>
      </w:r>
      <w:r w:rsidRPr="004308AC">
        <w:rPr>
          <w:rFonts w:ascii="Times New Roman" w:eastAsia="Times New Roman" w:hAnsi="Times New Roman" w:cs="Times New Roman"/>
          <w:sz w:val="24"/>
          <w:szCs w:val="24"/>
          <w:lang w:eastAsia="en-ID"/>
        </w:rPr>
        <w:t xml:space="preserve"> Contoh kata tulisnya, tulisannyakah, dan dituliskannya memiliki kata dasar yang sama yaitu tulis. Teknik ini mengurangi kompleksitas teks tanpa memengaruhi nilai informasi </w:t>
      </w:r>
      <w:r w:rsidRPr="004308AC">
        <w:rPr>
          <w:rFonts w:ascii="Times New Roman" w:eastAsia="Times New Roman" w:hAnsi="Times New Roman" w:cs="Times New Roman"/>
          <w:sz w:val="24"/>
          <w:szCs w:val="24"/>
          <w:lang w:eastAsia="en-ID"/>
        </w:rPr>
        <w:fldChar w:fldCharType="begin" w:fldLock="1"/>
      </w:r>
      <w:r w:rsidRPr="004308AC">
        <w:rPr>
          <w:rFonts w:ascii="Times New Roman" w:eastAsia="Times New Roman" w:hAnsi="Times New Roman" w:cs="Times New Roman"/>
          <w:sz w:val="24"/>
          <w:szCs w:val="24"/>
          <w:lang w:eastAsia="en-ID"/>
        </w:rPr>
        <w:instrText>ADDIN CSL_CITATION {"citationItems":[{"id":"ITEM-1","itemData":{"DOI":"10.1088/1757-899x/1098/3/032044","ISSN":"1757-8981","abstract":" Stemming is a process contained in the pre-processing stage that recognizes basic words (stem word) by combining or solving each of the variants of a word. Every language is unique, the most popular stemming algorithm for Indonesian text is Nazief-Adriani algorithm. Therefore, this study aims to compare Nazief-Adriani algorithm with another stemming algorithm for Indonesian text, that is Paice-Husk stemming algorithm which is commonly used for English. Beside, Nazief-Adriani and Paice-Husk algorithm for stemming process, this study use McCabe Cyclometic Complexity Metrix to evaluate the complexity of algorithm. Based on the experiment result with 20 sentences as data with a thousand words, the accuracy of the Nazief-Adriani algorithm is better than the Paice-Husk algorithm, which is 91.87% compared to 64.43%. Likewise, in terms of complexity, the algorithm is still more complex Paice-Husk than Nazief-Adriani. However, in terms of processing time, the Paice-Husk algorithm is slightly faster than the Nazief-Adriani algorithm. These results indicate that the Paice-Husk algorithm requires a more complete implementation of Indonesian morphological and grammatical rules to produce the better Indonesian stem words. ","author":[{"dropping-particle":"","family":"Jumadi","given":"J","non-dropping-particle":"","parse-names":false,"suffix":""},{"dropping-particle":"","family":"Maylawati","given":"D S","non-dropping-particle":"","parse-names":false,"suffix":""},{"dropping-particle":"","family":"Pratiwi","given":"L D","non-dropping-particle":"","parse-names":false,"suffix":""},{"dropping-particle":"","family":"Ramdhani","given":"M A","non-dropping-particle":"","parse-names":false,"suffix":""}],"container-title":"IOP Conference Series: Materials Science and Engineering","id":"ITEM-1","issue":"3","issued":{"date-parts":[["2021"]]},"page":"032044","title":"Comparison of Nazief-Adriani and Paice-Husk algorithm for Indonesian text stemming process","type":"article-journal","volume":"1098"},"uris":["http://www.mendeley.com/documents/?uuid=879f0e09-d36f-4d07-9619-54335be6fb4e"]}],"mendeley":{"formattedCitation":"(Jumadi et al., 2021)","plainTextFormattedCitation":"(Jumadi et al., 2021)","previouslyFormattedCitation":"(Jumadi et al., 2021)"},"properties":{"noteIndex":0},"schema":"https://github.com/citation-style-language/schema/raw/master/csl-citation.json"}</w:instrText>
      </w:r>
      <w:r w:rsidRPr="004308AC">
        <w:rPr>
          <w:rFonts w:ascii="Times New Roman" w:eastAsia="Times New Roman" w:hAnsi="Times New Roman" w:cs="Times New Roman"/>
          <w:sz w:val="24"/>
          <w:szCs w:val="24"/>
          <w:lang w:eastAsia="en-ID"/>
        </w:rPr>
        <w:fldChar w:fldCharType="separate"/>
      </w:r>
      <w:r w:rsidRPr="004308AC">
        <w:rPr>
          <w:rFonts w:ascii="Times New Roman" w:eastAsia="Times New Roman" w:hAnsi="Times New Roman" w:cs="Times New Roman"/>
          <w:noProof/>
          <w:sz w:val="24"/>
          <w:szCs w:val="24"/>
          <w:lang w:eastAsia="en-ID"/>
        </w:rPr>
        <w:t>(Jumadi et al., 2021)</w:t>
      </w:r>
      <w:r w:rsidRPr="004308AC">
        <w:rPr>
          <w:rFonts w:ascii="Times New Roman" w:eastAsia="Times New Roman" w:hAnsi="Times New Roman" w:cs="Times New Roman"/>
          <w:sz w:val="24"/>
          <w:szCs w:val="24"/>
          <w:lang w:eastAsia="en-ID"/>
        </w:rPr>
        <w:fldChar w:fldCharType="end"/>
      </w:r>
    </w:p>
    <w:p w14:paraId="6740887C" w14:textId="77777777" w:rsidR="004308AC" w:rsidRPr="004308AC" w:rsidRDefault="004308AC" w:rsidP="00A41B20">
      <w:pPr>
        <w:spacing w:before="240" w:after="240" w:line="360" w:lineRule="auto"/>
        <w:ind w:firstLine="720"/>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Algoritme </w:t>
      </w:r>
      <w:r w:rsidRPr="004308AC">
        <w:rPr>
          <w:rFonts w:ascii="Times New Roman" w:eastAsia="Times New Roman" w:hAnsi="Times New Roman" w:cs="Times New Roman"/>
          <w:i/>
          <w:iCs/>
          <w:sz w:val="24"/>
          <w:szCs w:val="24"/>
          <w:lang w:eastAsia="en-ID"/>
        </w:rPr>
        <w:t xml:space="preserve">stemming </w:t>
      </w:r>
      <w:r w:rsidRPr="004308AC">
        <w:rPr>
          <w:rFonts w:ascii="Times New Roman" w:eastAsia="Times New Roman" w:hAnsi="Times New Roman" w:cs="Times New Roman"/>
          <w:sz w:val="24"/>
          <w:szCs w:val="24"/>
          <w:lang w:eastAsia="en-ID"/>
        </w:rPr>
        <w:t xml:space="preserve">salah satunya adalah Nazief-Adriani. Algoritme ini dikembangkan menggunakan pendekatan pencocokan </w:t>
      </w:r>
      <w:r w:rsidRPr="004308AC">
        <w:rPr>
          <w:rFonts w:ascii="Times New Roman" w:eastAsia="Times New Roman" w:hAnsi="Times New Roman" w:cs="Times New Roman"/>
          <w:i/>
          <w:iCs/>
          <w:sz w:val="24"/>
          <w:szCs w:val="24"/>
          <w:lang w:eastAsia="en-ID"/>
        </w:rPr>
        <w:t xml:space="preserve">term </w:t>
      </w:r>
      <w:r w:rsidRPr="004308AC">
        <w:rPr>
          <w:rFonts w:ascii="Times New Roman" w:eastAsia="Times New Roman" w:hAnsi="Times New Roman" w:cs="Times New Roman"/>
          <w:sz w:val="24"/>
          <w:szCs w:val="24"/>
          <w:lang w:eastAsia="en-ID"/>
        </w:rPr>
        <w:t>dengan pencarian kamus.</w:t>
      </w:r>
    </w:p>
    <w:p w14:paraId="31C0E918" w14:textId="77777777" w:rsidR="004308AC" w:rsidRPr="004308AC" w:rsidRDefault="004308AC" w:rsidP="004308AC">
      <w:pPr>
        <w:tabs>
          <w:tab w:val="right" w:pos="7940"/>
        </w:tabs>
        <w:spacing w:before="240" w:after="240" w:line="360" w:lineRule="auto"/>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Change w:id="39" w:author="fahmi abdillah" w:date="2022-06-27T23:16:00Z">
            <w:rPr>
              <w:rFonts w:eastAsia="Times New Roman" w:cs="Times New Roman"/>
              <w:szCs w:val="24"/>
              <w:highlight w:val="red"/>
            </w:rPr>
          </w:rPrChange>
        </w:rPr>
        <w:t>Algoritm</w:t>
      </w:r>
      <w:ins w:id="40" w:author="fahmi abdillah" w:date="2022-06-28T02:35:00Z">
        <w:r w:rsidRPr="004308AC">
          <w:rPr>
            <w:rFonts w:ascii="Times New Roman" w:eastAsia="Times New Roman" w:hAnsi="Times New Roman" w:cs="Times New Roman"/>
            <w:sz w:val="24"/>
            <w:szCs w:val="24"/>
            <w:lang w:eastAsia="en-ID"/>
          </w:rPr>
          <w:t>a</w:t>
        </w:r>
      </w:ins>
      <w:del w:id="41" w:author="fahmi abdillah" w:date="2022-06-28T02:35:00Z">
        <w:r w:rsidRPr="004308AC" w:rsidDel="000C1777">
          <w:rPr>
            <w:rFonts w:ascii="Times New Roman" w:eastAsia="Times New Roman" w:hAnsi="Times New Roman" w:cs="Times New Roman"/>
            <w:sz w:val="24"/>
            <w:szCs w:val="24"/>
            <w:lang w:eastAsia="en-ID"/>
          </w:rPr>
          <w:delText>e</w:delText>
        </w:r>
      </w:del>
      <w:r w:rsidRPr="004308AC">
        <w:rPr>
          <w:rFonts w:ascii="Times New Roman" w:eastAsia="Times New Roman" w:hAnsi="Times New Roman" w:cs="Times New Roman"/>
          <w:sz w:val="24"/>
          <w:szCs w:val="24"/>
          <w:lang w:eastAsia="en-ID"/>
        </w:rPr>
        <w:t xml:space="preserve"> Nazief-Adriani memiliki </w:t>
      </w:r>
      <w:del w:id="42" w:author="fahmi abdillah" w:date="2022-06-27T23:15:00Z">
        <w:r w:rsidRPr="004308AC" w:rsidDel="00A7191B">
          <w:rPr>
            <w:rFonts w:ascii="Times New Roman" w:eastAsia="Times New Roman" w:hAnsi="Times New Roman" w:cs="Times New Roman"/>
            <w:sz w:val="24"/>
            <w:szCs w:val="24"/>
            <w:lang w:eastAsia="en-ID"/>
          </w:rPr>
          <w:delText>tahap-tahap</w:delText>
        </w:r>
      </w:del>
      <w:r w:rsidRPr="004308AC">
        <w:rPr>
          <w:rFonts w:ascii="Times New Roman" w:eastAsia="Times New Roman" w:hAnsi="Times New Roman" w:cs="Times New Roman"/>
          <w:sz w:val="24"/>
          <w:szCs w:val="24"/>
          <w:lang w:eastAsia="en-ID"/>
        </w:rPr>
        <w:t>langkah-langkah sebagai berikut:</w:t>
      </w:r>
    </w:p>
    <w:p w14:paraId="50BB14B6"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lastRenderedPageBreak/>
        <w:t xml:space="preserve">Kata yang akan dilakukan </w:t>
      </w:r>
      <w:r w:rsidRPr="004308AC">
        <w:rPr>
          <w:rFonts w:ascii="Times New Roman" w:eastAsia="Times New Roman" w:hAnsi="Times New Roman" w:cs="Times New Roman"/>
          <w:i/>
          <w:iCs/>
          <w:sz w:val="24"/>
          <w:szCs w:val="24"/>
          <w:lang w:eastAsia="en-ID"/>
        </w:rPr>
        <w:t>stemming</w:t>
      </w:r>
      <w:r w:rsidRPr="004308AC">
        <w:rPr>
          <w:rFonts w:ascii="Times New Roman" w:eastAsia="Times New Roman" w:hAnsi="Times New Roman" w:cs="Times New Roman"/>
          <w:sz w:val="24"/>
          <w:szCs w:val="24"/>
          <w:lang w:eastAsia="en-ID"/>
        </w:rPr>
        <w:t xml:space="preserve"> dicari dalam kamus. Jika ditemukan, maka akan dianggap kata tersebut adalah kata dasar dan algoritme berhenti. Jika tidak ditemukan maka lanjut ke langkah 2.</w:t>
      </w:r>
    </w:p>
    <w:p w14:paraId="34165F89"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Menghilangkan imbuhan infleksi/</w:t>
      </w:r>
      <w:r w:rsidRPr="004308AC">
        <w:rPr>
          <w:rFonts w:ascii="Times New Roman" w:eastAsia="Times New Roman" w:hAnsi="Times New Roman" w:cs="Times New Roman"/>
          <w:i/>
          <w:iCs/>
          <w:sz w:val="24"/>
          <w:szCs w:val="24"/>
          <w:lang w:eastAsia="en-ID"/>
        </w:rPr>
        <w:t xml:space="preserve">inflectional suffixes </w:t>
      </w:r>
      <w:r w:rsidRPr="004308AC">
        <w:rPr>
          <w:rFonts w:ascii="Times New Roman" w:eastAsia="Times New Roman" w:hAnsi="Times New Roman" w:cs="Times New Roman"/>
          <w:sz w:val="24"/>
          <w:szCs w:val="24"/>
          <w:lang w:eastAsia="en-ID"/>
        </w:rPr>
        <w:t xml:space="preserve">(“-lah”, “-kah”, “-pun”), kemudian </w:t>
      </w:r>
      <w:r w:rsidRPr="004308AC">
        <w:rPr>
          <w:rFonts w:ascii="Times New Roman" w:eastAsia="Times New Roman" w:hAnsi="Times New Roman" w:cs="Times New Roman"/>
          <w:i/>
          <w:iCs/>
          <w:sz w:val="24"/>
          <w:szCs w:val="24"/>
          <w:lang w:eastAsia="en-ID"/>
        </w:rPr>
        <w:t>possessive pronoun</w:t>
      </w:r>
      <w:r w:rsidRPr="004308AC">
        <w:rPr>
          <w:rFonts w:ascii="Times New Roman" w:eastAsia="Times New Roman" w:hAnsi="Times New Roman" w:cs="Times New Roman"/>
          <w:sz w:val="24"/>
          <w:szCs w:val="24"/>
          <w:lang w:eastAsia="en-ID"/>
        </w:rPr>
        <w:t xml:space="preserve"> (“-ku”, “-mu”, dan “-nya”). Kata dicari dalam kamus, jika ditemukan, algoritma berhenti. Jika tidak ditemukan, maka lanjut ke langkah 3.</w:t>
      </w:r>
    </w:p>
    <w:p w14:paraId="595BE74E"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Menghilangkan imbuhan derivasi/</w:t>
      </w:r>
      <w:r w:rsidRPr="004308AC">
        <w:rPr>
          <w:rFonts w:ascii="Times New Roman" w:eastAsia="Times New Roman" w:hAnsi="Times New Roman" w:cs="Times New Roman"/>
          <w:i/>
          <w:iCs/>
          <w:sz w:val="24"/>
          <w:szCs w:val="24"/>
          <w:lang w:eastAsia="en-ID"/>
        </w:rPr>
        <w:t xml:space="preserve">derivation suffixes </w:t>
      </w:r>
      <w:r w:rsidRPr="004308AC">
        <w:rPr>
          <w:rFonts w:ascii="Times New Roman" w:eastAsia="Times New Roman" w:hAnsi="Times New Roman" w:cs="Times New Roman"/>
          <w:sz w:val="24"/>
          <w:szCs w:val="24"/>
          <w:lang w:eastAsia="en-ID"/>
        </w:rPr>
        <w:t>(“-an”, “-i”, dan “-kan”). Jika akhiran “-an” dihapus dan ditemukan akhiran “-k”, maka akhiran “-k” dihapus. Jika ditemukan, algoritma berhenti. Jika tidak ditemukan, maka lanjut ke langkah 4.</w:t>
      </w:r>
    </w:p>
    <w:p w14:paraId="35C581B0"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Langkah 4 memiliki 3 iterasi.</w:t>
      </w:r>
    </w:p>
    <w:p w14:paraId="750D1B6B" w14:textId="77777777" w:rsidR="004308AC" w:rsidRPr="004308AC" w:rsidRDefault="004308AC" w:rsidP="004308AC">
      <w:pPr>
        <w:numPr>
          <w:ilvl w:val="0"/>
          <w:numId w:val="9"/>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Iterasi berhenti jika:</w:t>
      </w:r>
    </w:p>
    <w:p w14:paraId="12E1D9F3"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1. Ditemukannya kombinasi awalan yang tidak diizinkan berdasarkan awalan.</w:t>
      </w:r>
    </w:p>
    <w:p w14:paraId="7D72FF56"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2. Awalan yang dideteksi saat ini sama dengan awalan yang dihilangkan sebelumnya.</w:t>
      </w:r>
    </w:p>
    <w:p w14:paraId="3FBA920F" w14:textId="77777777" w:rsidR="004308AC" w:rsidRPr="004308AC" w:rsidRDefault="004308AC" w:rsidP="004308AC">
      <w:pPr>
        <w:spacing w:before="240" w:after="240" w:line="360" w:lineRule="auto"/>
        <w:ind w:left="1500"/>
        <w:contextualSpacing/>
        <w:jc w:val="both"/>
        <w:rPr>
          <w:rFonts w:ascii="Times New Roman" w:eastAsia="Arial" w:hAnsi="Times New Roman" w:cs="Arial"/>
          <w:sz w:val="24"/>
          <w:lang w:eastAsia="en-ID"/>
        </w:rPr>
      </w:pPr>
      <w:r w:rsidRPr="004308AC">
        <w:rPr>
          <w:rFonts w:ascii="Times New Roman" w:eastAsia="Times New Roman" w:hAnsi="Times New Roman" w:cs="Times New Roman"/>
          <w:sz w:val="24"/>
          <w:szCs w:val="24"/>
          <w:lang w:eastAsia="en-ID"/>
        </w:rPr>
        <w:t>3. tiga awalan telah dihilangkan.</w:t>
      </w:r>
    </w:p>
    <w:p w14:paraId="73822130" w14:textId="4B640709" w:rsidR="004308AC" w:rsidRPr="00F12664" w:rsidRDefault="00F12664" w:rsidP="00A07D1F">
      <w:pPr>
        <w:pStyle w:val="Caption"/>
        <w:jc w:val="center"/>
        <w:rPr>
          <w:rFonts w:ascii="Times New Roman" w:hAnsi="Times New Roman" w:cs="Times New Roman"/>
          <w:b/>
          <w:bCs/>
          <w:i w:val="0"/>
          <w:iCs w:val="0"/>
          <w:color w:val="auto"/>
          <w:sz w:val="24"/>
          <w:szCs w:val="24"/>
        </w:rPr>
      </w:pPr>
      <w:bookmarkStart w:id="43" w:name="_Toc134021157"/>
      <w:bookmarkStart w:id="44" w:name="_Toc149285333"/>
      <w:r w:rsidRPr="00F12664">
        <w:rPr>
          <w:rFonts w:ascii="Times New Roman" w:hAnsi="Times New Roman" w:cs="Times New Roman"/>
          <w:b/>
          <w:bCs/>
          <w:i w:val="0"/>
          <w:iCs w:val="0"/>
          <w:color w:val="auto"/>
          <w:sz w:val="24"/>
          <w:szCs w:val="24"/>
        </w:rPr>
        <w:t>Tabel 2.</w:t>
      </w:r>
      <w:r w:rsidRPr="00F12664">
        <w:rPr>
          <w:rFonts w:ascii="Times New Roman" w:hAnsi="Times New Roman" w:cs="Times New Roman"/>
          <w:b/>
          <w:bCs/>
          <w:i w:val="0"/>
          <w:iCs w:val="0"/>
          <w:color w:val="auto"/>
          <w:sz w:val="24"/>
          <w:szCs w:val="24"/>
        </w:rPr>
        <w:fldChar w:fldCharType="begin"/>
      </w:r>
      <w:r w:rsidRPr="00F12664">
        <w:rPr>
          <w:rFonts w:ascii="Times New Roman" w:hAnsi="Times New Roman" w:cs="Times New Roman"/>
          <w:b/>
          <w:bCs/>
          <w:i w:val="0"/>
          <w:iCs w:val="0"/>
          <w:color w:val="auto"/>
          <w:sz w:val="24"/>
          <w:szCs w:val="24"/>
        </w:rPr>
        <w:instrText xml:space="preserve"> SEQ Tabel_2. \* ARABIC </w:instrText>
      </w:r>
      <w:r w:rsidRPr="00F12664">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1</w:t>
      </w:r>
      <w:r w:rsidRPr="00F12664">
        <w:rPr>
          <w:rFonts w:ascii="Times New Roman" w:hAnsi="Times New Roman" w:cs="Times New Roman"/>
          <w:b/>
          <w:bCs/>
          <w:i w:val="0"/>
          <w:iCs w:val="0"/>
          <w:color w:val="auto"/>
          <w:sz w:val="24"/>
          <w:szCs w:val="24"/>
        </w:rPr>
        <w:fldChar w:fldCharType="end"/>
      </w:r>
      <w:r w:rsidRPr="00F12664">
        <w:rPr>
          <w:rFonts w:ascii="Times New Roman" w:hAnsi="Times New Roman" w:cs="Times New Roman"/>
          <w:b/>
          <w:bCs/>
          <w:i w:val="0"/>
          <w:iCs w:val="0"/>
          <w:color w:val="auto"/>
          <w:sz w:val="24"/>
          <w:szCs w:val="24"/>
        </w:rPr>
        <w:t xml:space="preserve"> </w:t>
      </w:r>
      <w:r w:rsidR="004308AC" w:rsidRPr="00F12664">
        <w:rPr>
          <w:rFonts w:ascii="Times New Roman" w:hAnsi="Times New Roman" w:cs="Times New Roman"/>
          <w:b/>
          <w:bCs/>
          <w:i w:val="0"/>
          <w:iCs w:val="0"/>
          <w:color w:val="auto"/>
          <w:sz w:val="24"/>
          <w:szCs w:val="24"/>
        </w:rPr>
        <w:t>Kombinasi Awalan yang Tidak Diizinkan</w:t>
      </w:r>
      <w:bookmarkEnd w:id="43"/>
      <w:bookmarkEnd w:id="44"/>
    </w:p>
    <w:tbl>
      <w:tblPr>
        <w:tblStyle w:val="TableGrid2"/>
        <w:tblW w:w="0" w:type="auto"/>
        <w:tblInd w:w="1500" w:type="dxa"/>
        <w:tblBorders>
          <w:top w:val="single" w:sz="18" w:space="0" w:color="auto"/>
          <w:left w:val="none" w:sz="0" w:space="0" w:color="auto"/>
          <w:bottom w:val="single" w:sz="18" w:space="0" w:color="auto"/>
          <w:right w:val="none" w:sz="0" w:space="0" w:color="auto"/>
          <w:insideV w:val="none" w:sz="0" w:space="0" w:color="auto"/>
        </w:tblBorders>
        <w:tblLook w:val="04A0" w:firstRow="1" w:lastRow="0" w:firstColumn="1" w:lastColumn="0" w:noHBand="0" w:noVBand="1"/>
      </w:tblPr>
      <w:tblGrid>
        <w:gridCol w:w="2181"/>
        <w:gridCol w:w="3035"/>
      </w:tblGrid>
      <w:tr w:rsidR="004308AC" w:rsidRPr="004308AC" w14:paraId="6AFB298F" w14:textId="77777777" w:rsidTr="000344CB">
        <w:trPr>
          <w:trHeight w:val="510"/>
        </w:trPr>
        <w:tc>
          <w:tcPr>
            <w:tcW w:w="2181" w:type="dxa"/>
            <w:vAlign w:val="center"/>
          </w:tcPr>
          <w:p w14:paraId="6240232D" w14:textId="77777777" w:rsidR="004308AC" w:rsidRPr="00106C53" w:rsidRDefault="004308AC" w:rsidP="00CF1521">
            <w:pPr>
              <w:spacing w:after="240"/>
              <w:contextualSpacing/>
              <w:jc w:val="center"/>
              <w:rPr>
                <w:rFonts w:ascii="Times New Roman" w:eastAsia="Times New Roman" w:hAnsi="Times New Roman" w:cs="Times New Roman"/>
                <w:b/>
                <w:bCs/>
                <w:sz w:val="24"/>
                <w:szCs w:val="24"/>
              </w:rPr>
            </w:pPr>
            <w:r w:rsidRPr="00FF3E1F">
              <w:rPr>
                <w:rFonts w:ascii="Times New Roman" w:eastAsia="Times New Roman" w:hAnsi="Times New Roman" w:cs="Times New Roman"/>
                <w:b/>
                <w:bCs/>
                <w:sz w:val="24"/>
                <w:szCs w:val="24"/>
              </w:rPr>
              <w:t>Awalan</w:t>
            </w:r>
          </w:p>
        </w:tc>
        <w:tc>
          <w:tcPr>
            <w:tcW w:w="3035" w:type="dxa"/>
            <w:vAlign w:val="center"/>
          </w:tcPr>
          <w:p w14:paraId="74F4B61B" w14:textId="77777777" w:rsidR="004308AC" w:rsidRPr="00425982" w:rsidRDefault="004308AC" w:rsidP="00CF1521">
            <w:pPr>
              <w:spacing w:after="240"/>
              <w:contextualSpacing/>
              <w:jc w:val="center"/>
              <w:rPr>
                <w:rFonts w:ascii="Times New Roman" w:eastAsia="Times New Roman" w:hAnsi="Times New Roman" w:cs="Times New Roman"/>
                <w:b/>
                <w:bCs/>
                <w:sz w:val="24"/>
                <w:szCs w:val="24"/>
              </w:rPr>
            </w:pPr>
            <w:r w:rsidRPr="00425982">
              <w:rPr>
                <w:rFonts w:ascii="Times New Roman" w:eastAsia="Times New Roman" w:hAnsi="Times New Roman" w:cs="Times New Roman"/>
                <w:b/>
                <w:bCs/>
                <w:sz w:val="24"/>
                <w:szCs w:val="24"/>
              </w:rPr>
              <w:t>Akhiran yang tidak diijinkan</w:t>
            </w:r>
          </w:p>
        </w:tc>
      </w:tr>
      <w:tr w:rsidR="004308AC" w:rsidRPr="004308AC" w14:paraId="44DFCE34" w14:textId="77777777" w:rsidTr="00A07D1F">
        <w:trPr>
          <w:trHeight w:val="510"/>
        </w:trPr>
        <w:tc>
          <w:tcPr>
            <w:tcW w:w="2181" w:type="dxa"/>
            <w:vAlign w:val="center"/>
          </w:tcPr>
          <w:p w14:paraId="4076479D"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be-</w:t>
            </w:r>
          </w:p>
        </w:tc>
        <w:tc>
          <w:tcPr>
            <w:tcW w:w="3035" w:type="dxa"/>
            <w:vAlign w:val="center"/>
          </w:tcPr>
          <w:p w14:paraId="14A624D5"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-i</w:t>
            </w:r>
          </w:p>
        </w:tc>
      </w:tr>
      <w:tr w:rsidR="004308AC" w:rsidRPr="004308AC" w14:paraId="54962BE3" w14:textId="77777777" w:rsidTr="00A07D1F">
        <w:trPr>
          <w:trHeight w:val="510"/>
        </w:trPr>
        <w:tc>
          <w:tcPr>
            <w:tcW w:w="2181" w:type="dxa"/>
            <w:vAlign w:val="center"/>
          </w:tcPr>
          <w:p w14:paraId="58F67E06"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di-</w:t>
            </w:r>
          </w:p>
        </w:tc>
        <w:tc>
          <w:tcPr>
            <w:tcW w:w="3035" w:type="dxa"/>
            <w:vAlign w:val="center"/>
          </w:tcPr>
          <w:p w14:paraId="034DA3EB"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-an</w:t>
            </w:r>
          </w:p>
        </w:tc>
      </w:tr>
      <w:tr w:rsidR="004308AC" w:rsidRPr="004308AC" w14:paraId="16CCE04F" w14:textId="77777777" w:rsidTr="00A07D1F">
        <w:trPr>
          <w:trHeight w:val="510"/>
        </w:trPr>
        <w:tc>
          <w:tcPr>
            <w:tcW w:w="2181" w:type="dxa"/>
            <w:vAlign w:val="center"/>
          </w:tcPr>
          <w:p w14:paraId="201E822E"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ke-</w:t>
            </w:r>
          </w:p>
        </w:tc>
        <w:tc>
          <w:tcPr>
            <w:tcW w:w="3035" w:type="dxa"/>
            <w:vAlign w:val="center"/>
          </w:tcPr>
          <w:p w14:paraId="4D74D99B"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-i, -kan</w:t>
            </w:r>
          </w:p>
        </w:tc>
      </w:tr>
      <w:tr w:rsidR="004308AC" w:rsidRPr="004308AC" w14:paraId="4B78816A" w14:textId="77777777" w:rsidTr="00A07D1F">
        <w:trPr>
          <w:trHeight w:val="510"/>
        </w:trPr>
        <w:tc>
          <w:tcPr>
            <w:tcW w:w="2181" w:type="dxa"/>
            <w:vAlign w:val="center"/>
          </w:tcPr>
          <w:p w14:paraId="4CC5F7BD"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me-</w:t>
            </w:r>
          </w:p>
        </w:tc>
        <w:tc>
          <w:tcPr>
            <w:tcW w:w="3035" w:type="dxa"/>
            <w:vAlign w:val="center"/>
          </w:tcPr>
          <w:p w14:paraId="61BDDA9C"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-an</w:t>
            </w:r>
          </w:p>
        </w:tc>
      </w:tr>
      <w:tr w:rsidR="004308AC" w:rsidRPr="004308AC" w14:paraId="10721ABC" w14:textId="77777777" w:rsidTr="00A07D1F">
        <w:trPr>
          <w:trHeight w:val="510"/>
        </w:trPr>
        <w:tc>
          <w:tcPr>
            <w:tcW w:w="2181" w:type="dxa"/>
            <w:vAlign w:val="center"/>
          </w:tcPr>
          <w:p w14:paraId="6909AB2D"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se-</w:t>
            </w:r>
          </w:p>
        </w:tc>
        <w:tc>
          <w:tcPr>
            <w:tcW w:w="3035" w:type="dxa"/>
            <w:vAlign w:val="center"/>
          </w:tcPr>
          <w:p w14:paraId="32F8DE3A"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-i, -kan</w:t>
            </w:r>
          </w:p>
        </w:tc>
      </w:tr>
    </w:tbl>
    <w:p w14:paraId="0478529A"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p>
    <w:p w14:paraId="1705892F" w14:textId="77777777" w:rsidR="004308AC" w:rsidRPr="004308AC" w:rsidRDefault="004308AC" w:rsidP="004308AC">
      <w:pPr>
        <w:numPr>
          <w:ilvl w:val="0"/>
          <w:numId w:val="9"/>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Mengidentifikasi tipe awalan dan hilangkan. Awalan terdiri dari dua tipe:</w:t>
      </w:r>
    </w:p>
    <w:p w14:paraId="4A6C7C22"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lastRenderedPageBreak/>
        <w:t>1. Standar (“di-”, “ke-”, dan “se-”) yang dapat langsung dihilangkan dari kata.</w:t>
      </w:r>
    </w:p>
    <w:p w14:paraId="3EE2F6B3"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2. Kompleks (“me-”, “be-”, “pe-”, “te-”) adalah tipe-tipe awalan yang dapat bermorfologi sesuai kata dasar yang mengikutinya.</w:t>
      </w:r>
    </w:p>
    <w:p w14:paraId="241EFC68" w14:textId="77777777" w:rsidR="004308AC" w:rsidRPr="004308AC" w:rsidRDefault="004308AC" w:rsidP="004308AC">
      <w:pPr>
        <w:numPr>
          <w:ilvl w:val="0"/>
          <w:numId w:val="9"/>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Mencari kata yang telah dihilangkan awalannya. Jika tidak ditemukan, maka langkah 4 diulang kembali. Jika ditemukan, algoritma berhenti.</w:t>
      </w:r>
    </w:p>
    <w:p w14:paraId="53C5F147"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Apabila setelah langkah 4 kata dasar masih belum ditemukan, maka proses </w:t>
      </w:r>
      <w:r w:rsidRPr="004308AC">
        <w:rPr>
          <w:rFonts w:ascii="Times New Roman" w:eastAsia="Times New Roman" w:hAnsi="Times New Roman" w:cs="Times New Roman"/>
          <w:i/>
          <w:iCs/>
          <w:sz w:val="24"/>
          <w:szCs w:val="24"/>
          <w:lang w:eastAsia="en-ID"/>
        </w:rPr>
        <w:t xml:space="preserve">recoding </w:t>
      </w:r>
      <w:r w:rsidRPr="004308AC">
        <w:rPr>
          <w:rFonts w:ascii="Times New Roman" w:eastAsia="Times New Roman" w:hAnsi="Times New Roman" w:cs="Times New Roman"/>
          <w:sz w:val="24"/>
          <w:szCs w:val="24"/>
          <w:lang w:eastAsia="en-ID"/>
        </w:rPr>
        <w:t xml:space="preserve">dilakukan dengan mengacu pada Tabel 2.2. </w:t>
      </w:r>
      <w:r w:rsidRPr="004308AC">
        <w:rPr>
          <w:rFonts w:ascii="Times New Roman" w:eastAsia="Times New Roman" w:hAnsi="Times New Roman" w:cs="Times New Roman"/>
          <w:i/>
          <w:iCs/>
          <w:sz w:val="24"/>
          <w:szCs w:val="24"/>
          <w:lang w:eastAsia="en-ID"/>
        </w:rPr>
        <w:t>Recoding</w:t>
      </w:r>
      <w:r w:rsidRPr="004308AC">
        <w:rPr>
          <w:rFonts w:ascii="Times New Roman" w:eastAsia="Times New Roman" w:hAnsi="Times New Roman" w:cs="Times New Roman"/>
          <w:sz w:val="24"/>
          <w:szCs w:val="24"/>
          <w:lang w:eastAsia="en-ID"/>
        </w:rPr>
        <w:t xml:space="preserve"> dilakukan dengan menambahkan karakter di awal kata yang dipenggal. Pada Tabel 2.2, karakter </w:t>
      </w:r>
      <w:r w:rsidRPr="004308AC">
        <w:rPr>
          <w:rFonts w:ascii="Times New Roman" w:eastAsia="Times New Roman" w:hAnsi="Times New Roman" w:cs="Times New Roman"/>
          <w:i/>
          <w:iCs/>
          <w:sz w:val="24"/>
          <w:szCs w:val="24"/>
          <w:lang w:eastAsia="en-ID"/>
        </w:rPr>
        <w:t xml:space="preserve">recoding </w:t>
      </w:r>
      <w:r w:rsidRPr="004308AC">
        <w:rPr>
          <w:rFonts w:ascii="Times New Roman" w:eastAsia="Times New Roman" w:hAnsi="Times New Roman" w:cs="Times New Roman"/>
          <w:sz w:val="24"/>
          <w:szCs w:val="24"/>
          <w:lang w:eastAsia="en-ID"/>
        </w:rPr>
        <w:t xml:space="preserve">adalah huruf kecil setelah tanda hubung (‘-’) dan kadang berada sebelum tanda kurung. </w:t>
      </w:r>
    </w:p>
    <w:p w14:paraId="6BC62647"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Jika semua gagal, maka masukan kata yang diuji pada algoritma ini dianggap sebagai kata dasar.</w:t>
      </w:r>
    </w:p>
    <w:p w14:paraId="39A72F2D" w14:textId="77777777" w:rsidR="004308AC" w:rsidRPr="004308AC" w:rsidRDefault="004308AC" w:rsidP="004308AC">
      <w:pPr>
        <w:rPr>
          <w:lang w:val="en-US"/>
        </w:rPr>
      </w:pPr>
    </w:p>
    <w:p w14:paraId="794AB3F5" w14:textId="5505F8DD" w:rsidR="004308AC" w:rsidRPr="004308AC" w:rsidRDefault="00545F5A" w:rsidP="00A41B20">
      <w:pPr>
        <w:pStyle w:val="Heading3"/>
        <w:spacing w:line="360" w:lineRule="auto"/>
        <w:jc w:val="both"/>
        <w:rPr>
          <w:rFonts w:cs="Times New Roman"/>
          <w:lang w:val="en-US"/>
        </w:rPr>
      </w:pPr>
      <w:bookmarkStart w:id="45" w:name="_Toc149284619"/>
      <w:r w:rsidRPr="004308AC">
        <w:rPr>
          <w:rFonts w:cs="Times New Roman"/>
          <w:lang w:val="en-US"/>
        </w:rPr>
        <w:t>Term Document Matrix</w:t>
      </w:r>
      <w:bookmarkEnd w:id="45"/>
    </w:p>
    <w:p w14:paraId="7F149087" w14:textId="77777777" w:rsidR="004308AC" w:rsidRDefault="004308AC" w:rsidP="00A41B20">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Term Document Matrix (TDM) adalah matriks 2 dimensi yang memiliki baris yang mewakili dokumen dan kolom yang berisi daftar term serta memiliki nilai frekuensi kemunculan suatu term pada suatu dokumen. Term tersebut didapatkan dari hasil proses stemming, kemudian dilakukan pengindeksan. Contohnya, kata “bukunya” dan “bukukan” memiliki indeks nilai yang sama dengan term buku (Manning et al. 2009).</w:t>
      </w:r>
    </w:p>
    <w:p w14:paraId="3316B6E6" w14:textId="77777777" w:rsidR="004308AC" w:rsidRPr="004308AC" w:rsidRDefault="004308AC" w:rsidP="00040B3F">
      <w:pPr>
        <w:pStyle w:val="Heading3"/>
        <w:spacing w:line="360" w:lineRule="auto"/>
        <w:jc w:val="both"/>
        <w:rPr>
          <w:rFonts w:cs="Times New Roman"/>
        </w:rPr>
      </w:pPr>
      <w:bookmarkStart w:id="46" w:name="_Toc139379649"/>
      <w:bookmarkStart w:id="47" w:name="_Toc149284620"/>
      <w:r w:rsidRPr="004308AC">
        <w:rPr>
          <w:rFonts w:cs="Times New Roman"/>
        </w:rPr>
        <w:t>Algoritma TF-IDF</w:t>
      </w:r>
      <w:bookmarkEnd w:id="46"/>
      <w:bookmarkEnd w:id="47"/>
    </w:p>
    <w:p w14:paraId="2A93FDBD" w14:textId="7EAEF448" w:rsidR="004308AC" w:rsidRDefault="004308AC" w:rsidP="00080F84">
      <w:pPr>
        <w:spacing w:line="360" w:lineRule="auto"/>
        <w:ind w:firstLine="426"/>
        <w:jc w:val="both"/>
        <w:rPr>
          <w:rFonts w:ascii="Times New Roman" w:hAnsi="Times New Roman" w:cs="Times New Roman"/>
          <w:sz w:val="24"/>
          <w:szCs w:val="24"/>
        </w:rPr>
      </w:pPr>
      <w:r w:rsidRPr="004308AC">
        <w:rPr>
          <w:rFonts w:ascii="Times New Roman" w:hAnsi="Times New Roman" w:cs="Times New Roman"/>
          <w:i/>
          <w:iCs/>
          <w:sz w:val="24"/>
          <w:szCs w:val="24"/>
        </w:rPr>
        <w:t xml:space="preserve">Term frequency </w:t>
      </w:r>
      <w:r w:rsidRPr="004308AC">
        <w:rPr>
          <w:rFonts w:ascii="Times New Roman" w:hAnsi="Times New Roman" w:cs="Times New Roman"/>
          <w:sz w:val="24"/>
          <w:szCs w:val="24"/>
        </w:rPr>
        <w:t xml:space="preserve">(TF) dan </w:t>
      </w:r>
      <w:r w:rsidRPr="004308AC">
        <w:rPr>
          <w:rFonts w:ascii="Times New Roman" w:hAnsi="Times New Roman" w:cs="Times New Roman"/>
          <w:i/>
          <w:iCs/>
          <w:sz w:val="24"/>
          <w:szCs w:val="24"/>
        </w:rPr>
        <w:t xml:space="preserve">Inverse Document Frequency </w:t>
      </w:r>
      <w:r w:rsidRPr="004308AC">
        <w:rPr>
          <w:rFonts w:ascii="Times New Roman" w:hAnsi="Times New Roman" w:cs="Times New Roman"/>
          <w:sz w:val="24"/>
          <w:szCs w:val="24"/>
        </w:rPr>
        <w:t xml:space="preserve">(IDF) merupakan perhitungan pembobotan dalam frekuensi kemunculan sebuah dokumen tertentu dan </w:t>
      </w:r>
      <w:r w:rsidRPr="004308AC">
        <w:rPr>
          <w:rFonts w:ascii="Times New Roman" w:hAnsi="Times New Roman" w:cs="Times New Roman"/>
          <w:i/>
          <w:iCs/>
          <w:sz w:val="24"/>
          <w:szCs w:val="24"/>
        </w:rPr>
        <w:t>inverse</w:t>
      </w:r>
      <w:r w:rsidRPr="004308AC">
        <w:rPr>
          <w:rFonts w:ascii="Times New Roman" w:hAnsi="Times New Roman" w:cs="Times New Roman"/>
          <w:sz w:val="24"/>
          <w:szCs w:val="24"/>
        </w:rPr>
        <w:t xml:space="preserve"> frekuensi dokumen yang mengandung kata tersebut. Frekuensi kemunculan kata yang menunjukkan seberapa penting kata tersebut dalam kumpulan dokumen </w:t>
      </w:r>
      <w:r w:rsidRPr="004308AC">
        <w:rPr>
          <w:rFonts w:ascii="Times New Roman" w:hAnsi="Times New Roman" w:cs="Times New Roman"/>
          <w:sz w:val="24"/>
          <w:szCs w:val="24"/>
        </w:rPr>
        <w:fldChar w:fldCharType="begin" w:fldLock="1"/>
      </w:r>
      <w:r w:rsidRPr="004308AC">
        <w:rPr>
          <w:rFonts w:ascii="Times New Roman" w:hAnsi="Times New Roman" w:cs="Times New Roman"/>
          <w:sz w:val="24"/>
          <w:szCs w:val="24"/>
        </w:rPr>
        <w:instrText>ADDIN CSL_CITATION {"citationItems":[{"id":"ITEM-1","itemData":{"ISBN":"0740-3194 (Print) 0740-3194 (Linking)","ISSN":"2549-1571","PMID":"9055221","abstract":"Banyaknya arsip dokumen skripsi yang terkumpul dalam bentuk soft file yang tidak terklasifikasi dengan baik mengakibatkan proses pencarian kembali menjadi sulit. Untuk mengakses informasi yang dibutuhkan menjadi kurang cepat dan tepat apabila keseluruhan dokumen disimpan dalam satu folder database. Maka dari itu diperlukan suatu sistem yang dapat mengklasifikasikan dokumen secara otomatis ke dalam folder berbeda pada database agar lebih mudah dalam mengelola dokumen yang ada. Metode TF- IDF merupakan suatu cara untuk memberikan bobot hubungan suatu kata (term) terhadap dokumen. Metode cosine similarity merupakan metode untuk menghitung kesamaan antara dua buah objek yang dinyatakan dalam dua buah vector dengan menggunakan keywords (kata kunci) dari sebuah dokumen sebagai ukuran. Metode pengembangan sistem yang digunakan dalam penelitian ini adalah model waterfall, sedangkan metode penelitian yang digunakan adalah metode Research and Development (R&amp;D). Data latih yang digunakan dalam penelitian ini berjumlah 50 dokumen skripsi dengan beberapa kategori yang berbeda. Hasil penelitian menunjukkan bahwa persentase tingkat ketepatan klasifikasi sistem adalah sebesar 98%.","author":[{"dropping-particle":"","family":"Wahyuni","given":"Rizki Tri","non-dropping-particle":"","parse-names":false,"suffix":""},{"dropping-particle":"","family":"Prastiyanto","given":"Dhidik","non-dropping-particle":"","parse-names":false,"suffix":""},{"dropping-particle":"","family":"Supraptono","given":"Eko","non-dropping-particle":"","parse-names":false,"suffix":""}],"container-title":"Jurnal Teknik Elektro Universitas Negeri Semarang","id":"ITEM-1","issue":"1","issued":{"date-parts":[["2017"]]},"page":"18-23","title":"Penerapan Algoritma Cosine Similarity dan Pembobotan TF-IDF pada Sistem Klasifikasi Dokumen Skripsi","type":"article-journal","volume":"9"},"uris":["http://www.mendeley.com/documents/?uuid=76ea8a13-9202-476a-aee6-3be4c0239a68"]}],"mendeley":{"formattedCitation":"(Wahyuni et al., 2017)","plainTextFormattedCitation":"(Wahyuni et al., 2017)","previouslyFormattedCitation":"(Wahyuni et al., 2017)"},"properties":{"noteIndex":0},"schema":"https://github.com/citation-style-language/schema/raw/master/csl-citation.json"}</w:instrText>
      </w:r>
      <w:r w:rsidRPr="004308AC">
        <w:rPr>
          <w:rFonts w:ascii="Times New Roman" w:hAnsi="Times New Roman" w:cs="Times New Roman"/>
          <w:sz w:val="24"/>
          <w:szCs w:val="24"/>
        </w:rPr>
        <w:fldChar w:fldCharType="separate"/>
      </w:r>
      <w:r w:rsidRPr="004308AC">
        <w:rPr>
          <w:rFonts w:ascii="Times New Roman" w:hAnsi="Times New Roman" w:cs="Times New Roman"/>
          <w:noProof/>
          <w:sz w:val="24"/>
          <w:szCs w:val="24"/>
        </w:rPr>
        <w:t>(Wahyuni et al., 2017)</w:t>
      </w:r>
      <w:r w:rsidRPr="004308AC">
        <w:rPr>
          <w:rFonts w:ascii="Times New Roman" w:hAnsi="Times New Roman" w:cs="Times New Roman"/>
          <w:sz w:val="24"/>
          <w:szCs w:val="24"/>
        </w:rPr>
        <w:fldChar w:fldCharType="end"/>
      </w:r>
      <w:ins w:id="48" w:author="fahmi abdillah" w:date="2022-07-12T14:41:00Z">
        <w:r w:rsidRPr="004308AC">
          <w:rPr>
            <w:rFonts w:ascii="Times New Roman" w:hAnsi="Times New Roman" w:cs="Times New Roman"/>
            <w:sz w:val="24"/>
            <w:szCs w:val="24"/>
          </w:rPr>
          <w:t>, untuk perhitungannya dapat di</w:t>
        </w:r>
      </w:ins>
      <w:ins w:id="49" w:author="fahmi abdillah" w:date="2022-07-12T14:42:00Z">
        <w:r w:rsidRPr="004308AC">
          <w:rPr>
            <w:rFonts w:ascii="Times New Roman" w:hAnsi="Times New Roman" w:cs="Times New Roman"/>
            <w:sz w:val="24"/>
            <w:szCs w:val="24"/>
          </w:rPr>
          <w:t xml:space="preserve">lihat pada persamaan </w:t>
        </w:r>
      </w:ins>
      <w:ins w:id="50" w:author="fahmi abdillah" w:date="2022-07-12T14:51:00Z">
        <w:r w:rsidRPr="004308AC">
          <w:rPr>
            <w:rFonts w:ascii="Times New Roman" w:hAnsi="Times New Roman" w:cs="Times New Roman"/>
            <w:sz w:val="24"/>
            <w:szCs w:val="24"/>
          </w:rPr>
          <w:t xml:space="preserve">2.1, 2.2, dan </w:t>
        </w:r>
      </w:ins>
      <w:ins w:id="51" w:author="fahmi abdillah" w:date="2022-07-12T14:42:00Z">
        <w:r w:rsidRPr="004308AC">
          <w:rPr>
            <w:rFonts w:ascii="Times New Roman" w:hAnsi="Times New Roman" w:cs="Times New Roman"/>
            <w:sz w:val="24"/>
            <w:szCs w:val="24"/>
          </w:rPr>
          <w:t xml:space="preserve">2.3. </w:t>
        </w:r>
      </w:ins>
    </w:p>
    <w:p w14:paraId="18DE6FEF" w14:textId="77777777" w:rsidR="00AA5A75" w:rsidRPr="004308AC" w:rsidRDefault="00AA5A75" w:rsidP="00080F84">
      <w:pPr>
        <w:spacing w:line="360" w:lineRule="auto"/>
        <w:ind w:firstLine="426"/>
        <w:jc w:val="both"/>
        <w:rPr>
          <w:ins w:id="52" w:author="fahmi abdillah" w:date="2022-07-12T14:43:00Z"/>
          <w:rFonts w:ascii="Times New Roman" w:hAnsi="Times New Roman" w:cs="Times New Roman"/>
          <w:sz w:val="24"/>
          <w:szCs w:val="24"/>
        </w:rPr>
      </w:pPr>
    </w:p>
    <w:p w14:paraId="0A7A0518" w14:textId="77777777" w:rsidR="004308AC" w:rsidRPr="004308AC" w:rsidRDefault="004308AC">
      <w:pPr>
        <w:spacing w:line="480" w:lineRule="auto"/>
        <w:ind w:firstLine="426"/>
        <w:jc w:val="both"/>
        <w:rPr>
          <w:ins w:id="53" w:author="fahmi abdillah" w:date="2022-07-12T14:44:00Z"/>
          <w:rFonts w:ascii="Times New Roman" w:hAnsi="Times New Roman" w:cs="Times New Roman"/>
          <w:sz w:val="24"/>
          <w:szCs w:val="24"/>
          <w:rPrChange w:id="54" w:author="fahmi abdillah" w:date="2022-07-12T14:48:00Z">
            <w:rPr>
              <w:ins w:id="55" w:author="fahmi abdillah" w:date="2022-07-12T14:44:00Z"/>
              <w:i/>
              <w:iCs/>
            </w:rPr>
          </w:rPrChange>
        </w:rPr>
        <w:pPrChange w:id="56" w:author="fahmi abdillah" w:date="2022-07-12T14:51:00Z">
          <w:pPr>
            <w:spacing w:line="360" w:lineRule="auto"/>
            <w:ind w:firstLine="426"/>
            <w:jc w:val="both"/>
          </w:pPr>
        </w:pPrChange>
      </w:pPr>
      <w:ins w:id="57" w:author="fahmi abdillah" w:date="2022-07-12T14:43:00Z">
        <w:r w:rsidRPr="004308AC">
          <w:rPr>
            <w:rFonts w:ascii="Times New Roman" w:hAnsi="Times New Roman" w:cs="Times New Roman"/>
            <w:i/>
            <w:iCs/>
            <w:sz w:val="24"/>
            <w:szCs w:val="24"/>
          </w:rPr>
          <w:lastRenderedPageBreak/>
          <w:t>TF(d,t)</w:t>
        </w:r>
      </w:ins>
      <w:ins w:id="58" w:author="fahmi abdillah" w:date="2022-07-12T14:44:00Z">
        <w:r w:rsidRPr="004308AC">
          <w:rPr>
            <w:rFonts w:ascii="Times New Roman" w:hAnsi="Times New Roman" w:cs="Times New Roman"/>
            <w:i/>
            <w:iCs/>
            <w:sz w:val="24"/>
            <w:szCs w:val="24"/>
          </w:rPr>
          <w:t xml:space="preserve"> = f(d,t)</w:t>
        </w:r>
      </w:ins>
      <w:ins w:id="59" w:author="fahmi abdillah" w:date="2022-07-12T14:48:00Z">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sz w:val="24"/>
            <w:szCs w:val="24"/>
          </w:rPr>
          <w:t>(2.1)</w:t>
        </w:r>
      </w:ins>
    </w:p>
    <w:p w14:paraId="06221D80" w14:textId="77777777" w:rsidR="004308AC" w:rsidRPr="004308AC" w:rsidRDefault="004308AC">
      <w:pPr>
        <w:spacing w:line="480" w:lineRule="auto"/>
        <w:ind w:firstLine="426"/>
        <w:jc w:val="both"/>
        <w:rPr>
          <w:ins w:id="60" w:author="fahmi abdillah" w:date="2022-07-12T14:44:00Z"/>
          <w:rFonts w:ascii="Times New Roman" w:hAnsi="Times New Roman" w:cs="Times New Roman"/>
          <w:sz w:val="24"/>
          <w:szCs w:val="24"/>
          <w:rPrChange w:id="61" w:author="fahmi abdillah" w:date="2022-07-12T14:44:00Z">
            <w:rPr>
              <w:ins w:id="62" w:author="fahmi abdillah" w:date="2022-07-12T14:44:00Z"/>
              <w:i/>
              <w:iCs/>
            </w:rPr>
          </w:rPrChange>
        </w:rPr>
        <w:pPrChange w:id="63" w:author="fahmi abdillah" w:date="2022-07-12T14:51:00Z">
          <w:pPr>
            <w:spacing w:line="360" w:lineRule="auto"/>
            <w:ind w:firstLine="426"/>
            <w:jc w:val="both"/>
          </w:pPr>
        </w:pPrChange>
      </w:pPr>
      <w:ins w:id="64" w:author="fahmi abdillah" w:date="2022-07-12T14:44:00Z">
        <w:r w:rsidRPr="004308AC">
          <w:rPr>
            <w:rFonts w:ascii="Times New Roman" w:hAnsi="Times New Roman" w:cs="Times New Roman"/>
            <w:sz w:val="24"/>
            <w:szCs w:val="24"/>
            <w:rPrChange w:id="65" w:author="fahmi abdillah" w:date="2022-07-12T14:44:00Z">
              <w:rPr>
                <w:i/>
                <w:iCs/>
              </w:rPr>
            </w:rPrChange>
          </w:rPr>
          <w:t xml:space="preserve">Dimana </w:t>
        </w:r>
        <w:r w:rsidRPr="004308AC">
          <w:rPr>
            <w:rFonts w:ascii="Times New Roman" w:hAnsi="Times New Roman" w:cs="Times New Roman"/>
            <w:i/>
            <w:iCs/>
            <w:sz w:val="24"/>
            <w:szCs w:val="24"/>
          </w:rPr>
          <w:t>f</w:t>
        </w:r>
        <w:r w:rsidRPr="004308AC">
          <w:rPr>
            <w:rFonts w:ascii="Times New Roman" w:hAnsi="Times New Roman" w:cs="Times New Roman"/>
            <w:sz w:val="24"/>
            <w:szCs w:val="24"/>
            <w:rPrChange w:id="66" w:author="fahmi abdillah" w:date="2022-07-12T14:44:00Z">
              <w:rPr>
                <w:i/>
                <w:iCs/>
              </w:rPr>
            </w:rPrChange>
          </w:rPr>
          <w:t>(</w:t>
        </w:r>
        <w:r w:rsidRPr="004308AC">
          <w:rPr>
            <w:rFonts w:ascii="Times New Roman" w:hAnsi="Times New Roman" w:cs="Times New Roman"/>
            <w:i/>
            <w:iCs/>
            <w:sz w:val="24"/>
            <w:szCs w:val="24"/>
          </w:rPr>
          <w:t>d,t</w:t>
        </w:r>
        <w:r w:rsidRPr="004308AC">
          <w:rPr>
            <w:rFonts w:ascii="Times New Roman" w:hAnsi="Times New Roman" w:cs="Times New Roman"/>
            <w:sz w:val="24"/>
            <w:szCs w:val="24"/>
            <w:rPrChange w:id="67" w:author="fahmi abdillah" w:date="2022-07-12T14:44:00Z">
              <w:rPr>
                <w:i/>
                <w:iCs/>
              </w:rPr>
            </w:rPrChange>
          </w:rPr>
          <w:t xml:space="preserve">) adalah frekuensi kemunculan kata </w:t>
        </w:r>
        <w:r w:rsidRPr="004308AC">
          <w:rPr>
            <w:rFonts w:ascii="Times New Roman" w:hAnsi="Times New Roman" w:cs="Times New Roman"/>
            <w:i/>
            <w:iCs/>
            <w:sz w:val="24"/>
            <w:szCs w:val="24"/>
          </w:rPr>
          <w:t>t</w:t>
        </w:r>
        <w:r w:rsidRPr="004308AC">
          <w:rPr>
            <w:rFonts w:ascii="Times New Roman" w:hAnsi="Times New Roman" w:cs="Times New Roman"/>
            <w:sz w:val="24"/>
            <w:szCs w:val="24"/>
            <w:rPrChange w:id="68" w:author="fahmi abdillah" w:date="2022-07-12T14:44:00Z">
              <w:rPr>
                <w:i/>
                <w:iCs/>
              </w:rPr>
            </w:rPrChange>
          </w:rPr>
          <w:t xml:space="preserve"> pada dokumen </w:t>
        </w:r>
        <w:r w:rsidRPr="004308AC">
          <w:rPr>
            <w:rFonts w:ascii="Times New Roman" w:hAnsi="Times New Roman" w:cs="Times New Roman"/>
            <w:i/>
            <w:iCs/>
            <w:sz w:val="24"/>
            <w:szCs w:val="24"/>
          </w:rPr>
          <w:t>d</w:t>
        </w:r>
        <w:r w:rsidRPr="004308AC">
          <w:rPr>
            <w:rFonts w:ascii="Times New Roman" w:hAnsi="Times New Roman" w:cs="Times New Roman"/>
            <w:sz w:val="24"/>
            <w:szCs w:val="24"/>
            <w:rPrChange w:id="69" w:author="fahmi abdillah" w:date="2022-07-12T14:44:00Z">
              <w:rPr>
                <w:i/>
                <w:iCs/>
              </w:rPr>
            </w:rPrChange>
          </w:rPr>
          <w:t>.</w:t>
        </w:r>
      </w:ins>
    </w:p>
    <w:p w14:paraId="65D25851" w14:textId="77777777" w:rsidR="004308AC" w:rsidRPr="004308AC" w:rsidRDefault="004308AC">
      <w:pPr>
        <w:spacing w:line="480" w:lineRule="auto"/>
        <w:ind w:firstLine="426"/>
        <w:jc w:val="both"/>
        <w:rPr>
          <w:ins w:id="70" w:author="fahmi abdillah" w:date="2022-07-12T14:47:00Z"/>
          <w:rFonts w:ascii="Times New Roman" w:hAnsi="Times New Roman" w:cs="Times New Roman"/>
          <w:sz w:val="24"/>
          <w:szCs w:val="24"/>
          <w:rPrChange w:id="71" w:author="fahmi abdillah" w:date="2022-07-12T14:49:00Z">
            <w:rPr>
              <w:ins w:id="72" w:author="fahmi abdillah" w:date="2022-07-12T14:47:00Z"/>
              <w:i/>
              <w:iCs/>
            </w:rPr>
          </w:rPrChange>
        </w:rPr>
        <w:pPrChange w:id="73" w:author="fahmi abdillah" w:date="2022-07-12T14:51:00Z">
          <w:pPr>
            <w:spacing w:line="360" w:lineRule="auto"/>
            <w:ind w:firstLine="426"/>
            <w:jc w:val="both"/>
          </w:pPr>
        </w:pPrChange>
      </w:pPr>
      <w:ins w:id="74" w:author="fahmi abdillah" w:date="2022-07-12T14:44:00Z">
        <w:r w:rsidRPr="004308AC">
          <w:rPr>
            <w:rFonts w:ascii="Times New Roman" w:hAnsi="Times New Roman" w:cs="Times New Roman"/>
            <w:i/>
            <w:iCs/>
            <w:sz w:val="24"/>
            <w:szCs w:val="24"/>
          </w:rPr>
          <w:t xml:space="preserve">IDF(t) = </w:t>
        </w:r>
      </w:ins>
      <m:oMath>
        <m:func>
          <m:funcPr>
            <m:ctrlPr>
              <w:ins w:id="75" w:author="fahmi abdillah" w:date="2022-07-12T14:46:00Z">
                <w:rPr>
                  <w:rFonts w:ascii="Cambria Math" w:hAnsi="Cambria Math" w:cs="Times New Roman"/>
                  <w:i/>
                  <w:iCs/>
                  <w:sz w:val="24"/>
                  <w:szCs w:val="24"/>
                </w:rPr>
              </w:ins>
            </m:ctrlPr>
          </m:funcPr>
          <m:fName>
            <m:r>
              <w:ins w:id="76" w:author="fahmi abdillah" w:date="2022-07-12T14:46:00Z">
                <w:rPr>
                  <w:rFonts w:ascii="Cambria Math" w:hAnsi="Cambria Math" w:cs="Times New Roman"/>
                  <w:sz w:val="24"/>
                  <w:szCs w:val="24"/>
                </w:rPr>
                <m:t>log</m:t>
              </w:ins>
            </m:r>
            <m:r>
              <w:ins w:id="77" w:author="fahmi abdillah" w:date="2022-07-12T14:46:00Z">
                <m:rPr>
                  <m:sty m:val="p"/>
                </m:rPr>
                <w:rPr>
                  <w:rFonts w:ascii="Cambria Math" w:hAnsi="Cambria Math" w:cs="Times New Roman"/>
                  <w:sz w:val="24"/>
                  <w:szCs w:val="24"/>
                </w:rPr>
                <m:t xml:space="preserve"> (</m:t>
              </w:ins>
            </m:r>
          </m:fName>
          <m:e>
            <m:f>
              <m:fPr>
                <m:ctrlPr>
                  <w:ins w:id="78" w:author="fahmi abdillah" w:date="2022-07-12T14:46:00Z">
                    <w:rPr>
                      <w:rFonts w:ascii="Cambria Math" w:hAnsi="Cambria Math" w:cs="Times New Roman"/>
                      <w:i/>
                      <w:iCs/>
                      <w:sz w:val="24"/>
                      <w:szCs w:val="24"/>
                    </w:rPr>
                  </w:ins>
                </m:ctrlPr>
              </m:fPr>
              <m:num>
                <m:r>
                  <w:ins w:id="79" w:author="fahmi abdillah" w:date="2022-07-12T14:46:00Z">
                    <w:rPr>
                      <w:rFonts w:ascii="Cambria Math" w:hAnsi="Cambria Math" w:cs="Times New Roman"/>
                      <w:sz w:val="24"/>
                      <w:szCs w:val="24"/>
                    </w:rPr>
                    <m:t>N</m:t>
                  </w:ins>
                </m:r>
              </m:num>
              <m:den>
                <m:r>
                  <w:ins w:id="80" w:author="fahmi abdillah" w:date="2022-07-12T14:46:00Z">
                    <w:rPr>
                      <w:rFonts w:ascii="Cambria Math" w:hAnsi="Cambria Math" w:cs="Times New Roman"/>
                      <w:sz w:val="24"/>
                      <w:szCs w:val="24"/>
                    </w:rPr>
                    <m:t>df(t)</m:t>
                  </w:ins>
                </m:r>
              </m:den>
            </m:f>
          </m:e>
        </m:func>
        <m:r>
          <w:ins w:id="81" w:author="fahmi abdillah" w:date="2022-07-12T14:46:00Z">
            <w:rPr>
              <w:rFonts w:ascii="Cambria Math" w:hAnsi="Cambria Math" w:cs="Times New Roman"/>
              <w:sz w:val="24"/>
              <w:szCs w:val="24"/>
            </w:rPr>
            <m:t>)</m:t>
          </w:ins>
        </m:r>
      </m:oMath>
      <w:ins w:id="82" w:author="fahmi abdillah" w:date="2022-07-12T14:48:00Z">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ins>
      <w:ins w:id="83" w:author="fahmi abdillah" w:date="2022-07-12T14:49:00Z">
        <w:r w:rsidRPr="004308AC">
          <w:rPr>
            <w:rFonts w:ascii="Times New Roman" w:hAnsi="Times New Roman" w:cs="Times New Roman"/>
            <w:i/>
            <w:iCs/>
            <w:sz w:val="24"/>
            <w:szCs w:val="24"/>
          </w:rPr>
          <w:tab/>
        </w:r>
        <w:r w:rsidRPr="004308AC">
          <w:rPr>
            <w:rFonts w:ascii="Times New Roman" w:hAnsi="Times New Roman" w:cs="Times New Roman"/>
            <w:sz w:val="24"/>
            <w:szCs w:val="24"/>
          </w:rPr>
          <w:t>(2.2)</w:t>
        </w:r>
      </w:ins>
    </w:p>
    <w:p w14:paraId="51930AB2" w14:textId="77777777" w:rsidR="004308AC" w:rsidRPr="004308AC" w:rsidRDefault="004308AC">
      <w:pPr>
        <w:spacing w:line="480" w:lineRule="auto"/>
        <w:ind w:left="720" w:hanging="294"/>
        <w:jc w:val="both"/>
        <w:rPr>
          <w:ins w:id="84" w:author="fahmi abdillah" w:date="2022-07-12T14:49:00Z"/>
          <w:rFonts w:ascii="Times New Roman" w:hAnsi="Times New Roman" w:cs="Times New Roman"/>
          <w:i/>
          <w:iCs/>
          <w:sz w:val="24"/>
          <w:szCs w:val="24"/>
        </w:rPr>
        <w:pPrChange w:id="85" w:author="fahmi abdillah" w:date="2022-07-12T14:51:00Z">
          <w:pPr>
            <w:spacing w:line="360" w:lineRule="auto"/>
            <w:ind w:left="720" w:hanging="294"/>
            <w:jc w:val="both"/>
          </w:pPr>
        </w:pPrChange>
      </w:pPr>
      <w:ins w:id="86" w:author="fahmi abdillah" w:date="2022-07-12T14:47:00Z">
        <w:r w:rsidRPr="004308AC">
          <w:rPr>
            <w:rFonts w:ascii="Times New Roman" w:hAnsi="Times New Roman" w:cs="Times New Roman"/>
            <w:sz w:val="24"/>
            <w:szCs w:val="24"/>
          </w:rPr>
          <w:t xml:space="preserve">Dimana </w:t>
        </w:r>
        <w:r w:rsidRPr="004308AC">
          <w:rPr>
            <w:rFonts w:ascii="Times New Roman" w:hAnsi="Times New Roman" w:cs="Times New Roman"/>
            <w:i/>
            <w:iCs/>
            <w:sz w:val="24"/>
            <w:szCs w:val="24"/>
            <w:rPrChange w:id="87" w:author="fahmi abdillah" w:date="2022-07-12T14:47:00Z">
              <w:rPr/>
            </w:rPrChange>
          </w:rPr>
          <w:t>df</w:t>
        </w:r>
        <w:r w:rsidRPr="004308AC">
          <w:rPr>
            <w:rFonts w:ascii="Times New Roman" w:hAnsi="Times New Roman" w:cs="Times New Roman"/>
            <w:sz w:val="24"/>
            <w:szCs w:val="24"/>
          </w:rPr>
          <w:t>(</w:t>
        </w:r>
        <w:r w:rsidRPr="004308AC">
          <w:rPr>
            <w:rFonts w:ascii="Times New Roman" w:hAnsi="Times New Roman" w:cs="Times New Roman"/>
            <w:i/>
            <w:iCs/>
            <w:sz w:val="24"/>
            <w:szCs w:val="24"/>
            <w:rPrChange w:id="88" w:author="fahmi abdillah" w:date="2022-07-12T14:47:00Z">
              <w:rPr/>
            </w:rPrChange>
          </w:rPr>
          <w:t>t</w:t>
        </w:r>
        <w:r w:rsidRPr="004308AC">
          <w:rPr>
            <w:rFonts w:ascii="Times New Roman" w:hAnsi="Times New Roman" w:cs="Times New Roman"/>
            <w:sz w:val="24"/>
            <w:szCs w:val="24"/>
          </w:rPr>
          <w:t xml:space="preserve">) adalah jumlah dokumen yang memiliki kata </w:t>
        </w:r>
        <w:r w:rsidRPr="004308AC">
          <w:rPr>
            <w:rFonts w:ascii="Times New Roman" w:hAnsi="Times New Roman" w:cs="Times New Roman"/>
            <w:i/>
            <w:iCs/>
            <w:sz w:val="24"/>
            <w:szCs w:val="24"/>
          </w:rPr>
          <w:t>t.</w:t>
        </w:r>
      </w:ins>
    </w:p>
    <w:p w14:paraId="2881826E" w14:textId="543C9D95" w:rsidR="004308AC" w:rsidRPr="00040B3F" w:rsidRDefault="004308AC" w:rsidP="00040B3F">
      <w:pPr>
        <w:spacing w:line="480" w:lineRule="auto"/>
        <w:ind w:left="720" w:hanging="294"/>
        <w:jc w:val="both"/>
        <w:rPr>
          <w:rFonts w:ascii="Times New Roman" w:hAnsi="Times New Roman" w:cs="Times New Roman"/>
          <w:sz w:val="24"/>
          <w:szCs w:val="24"/>
        </w:rPr>
      </w:pPr>
      <w:ins w:id="89" w:author="fahmi abdillah" w:date="2022-07-12T14:50:00Z">
        <w:r w:rsidRPr="004308AC">
          <w:rPr>
            <w:rFonts w:ascii="Times New Roman" w:hAnsi="Times New Roman" w:cs="Times New Roman"/>
            <w:i/>
            <w:iCs/>
            <w:sz w:val="24"/>
            <w:szCs w:val="24"/>
          </w:rPr>
          <w:t>TF IDF</w:t>
        </w:r>
        <w:r w:rsidRPr="004308AC">
          <w:rPr>
            <w:rFonts w:ascii="Times New Roman" w:hAnsi="Times New Roman" w:cs="Times New Roman"/>
            <w:sz w:val="24"/>
            <w:szCs w:val="24"/>
          </w:rPr>
          <w:t xml:space="preserve"> = </w:t>
        </w:r>
        <w:r w:rsidRPr="004308AC">
          <w:rPr>
            <w:rFonts w:ascii="Times New Roman" w:hAnsi="Times New Roman" w:cs="Times New Roman"/>
            <w:i/>
            <w:iCs/>
            <w:sz w:val="24"/>
            <w:szCs w:val="24"/>
          </w:rPr>
          <w:t>TF (d,t) × IDF (t)</w:t>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ins>
      <w:ins w:id="90" w:author="fahmi abdillah" w:date="2022-07-12T14:51:00Z">
        <w:r w:rsidRPr="004308AC">
          <w:rPr>
            <w:rFonts w:ascii="Times New Roman" w:hAnsi="Times New Roman" w:cs="Times New Roman"/>
            <w:sz w:val="24"/>
            <w:szCs w:val="24"/>
          </w:rPr>
          <w:t>(2.3)</w:t>
        </w:r>
      </w:ins>
    </w:p>
    <w:p w14:paraId="1D107E71" w14:textId="22E18BBD" w:rsidR="00650C36" w:rsidRDefault="00650C36" w:rsidP="00085257">
      <w:pPr>
        <w:pStyle w:val="Heading2"/>
        <w:rPr>
          <w:lang w:val="en-US"/>
        </w:rPr>
      </w:pPr>
      <w:bookmarkStart w:id="91" w:name="_Toc149284621"/>
      <w:r>
        <w:rPr>
          <w:lang w:val="en-US"/>
        </w:rPr>
        <w:t>K</w:t>
      </w:r>
      <w:r w:rsidR="00A35FB4">
        <w:rPr>
          <w:lang w:val="en-US"/>
        </w:rPr>
        <w:t>lasterisasi</w:t>
      </w:r>
      <w:bookmarkEnd w:id="91"/>
    </w:p>
    <w:p w14:paraId="262C39C6" w14:textId="77777777" w:rsidR="0005734E" w:rsidRPr="0005734E" w:rsidRDefault="0005734E" w:rsidP="0005734E">
      <w:pPr>
        <w:spacing w:before="240" w:after="240" w:line="360" w:lineRule="auto"/>
        <w:ind w:firstLine="576"/>
        <w:jc w:val="both"/>
        <w:rPr>
          <w:rFonts w:ascii="Times New Roman" w:eastAsia="Times New Roman" w:hAnsi="Times New Roman" w:cs="Times New Roman"/>
          <w:sz w:val="24"/>
          <w:szCs w:val="24"/>
          <w:lang w:eastAsia="en-ID"/>
        </w:rPr>
      </w:pPr>
      <w:r w:rsidRPr="0005734E">
        <w:rPr>
          <w:rFonts w:ascii="Times New Roman" w:eastAsia="Times New Roman" w:hAnsi="Times New Roman" w:cs="Times New Roman"/>
          <w:sz w:val="24"/>
          <w:szCs w:val="24"/>
          <w:lang w:eastAsia="en-ID"/>
        </w:rPr>
        <w:t xml:space="preserve">Klasterisasi adalah proses pengelompokan kumpulan objek data ke klaster yang memiliki kemiripan dan membedakan yang tidak mirip ke dalam klaster lain. Proses ini tidak dilakukan oleh manusia, sedangkan oleh alat algoritma klasterisasi. Maka dari itu, klasterisasi berguna untuk penentuan kelompok data yang tidak diketahui sebelumnya (Han </w:t>
      </w:r>
      <w:r w:rsidRPr="0005734E">
        <w:rPr>
          <w:rFonts w:ascii="Times New Roman" w:eastAsia="Times New Roman" w:hAnsi="Times New Roman" w:cs="Times New Roman"/>
          <w:i/>
          <w:iCs/>
          <w:sz w:val="24"/>
          <w:szCs w:val="24"/>
          <w:lang w:eastAsia="en-ID"/>
        </w:rPr>
        <w:t xml:space="preserve">et al. </w:t>
      </w:r>
      <w:r w:rsidRPr="0005734E">
        <w:rPr>
          <w:rFonts w:ascii="Times New Roman" w:eastAsia="Times New Roman" w:hAnsi="Times New Roman" w:cs="Times New Roman"/>
          <w:sz w:val="24"/>
          <w:szCs w:val="24"/>
          <w:lang w:eastAsia="en-ID"/>
        </w:rPr>
        <w:t>2012).</w:t>
      </w:r>
    </w:p>
    <w:p w14:paraId="49BFFEEE" w14:textId="3B7A6828" w:rsidR="001C671A" w:rsidRDefault="0005734E" w:rsidP="001C671A">
      <w:pPr>
        <w:spacing w:before="240" w:after="240" w:line="360" w:lineRule="auto"/>
        <w:ind w:firstLine="576"/>
        <w:jc w:val="both"/>
        <w:rPr>
          <w:rFonts w:ascii="Times New Roman" w:eastAsia="Times New Roman" w:hAnsi="Times New Roman" w:cs="Times New Roman"/>
          <w:color w:val="000000"/>
          <w:sz w:val="24"/>
          <w:szCs w:val="24"/>
          <w:lang w:eastAsia="en-ID"/>
        </w:rPr>
      </w:pPr>
      <w:r w:rsidRPr="0005734E">
        <w:rPr>
          <w:rFonts w:ascii="Times New Roman" w:eastAsia="Times New Roman" w:hAnsi="Times New Roman" w:cs="Times New Roman"/>
          <w:color w:val="000000"/>
          <w:sz w:val="24"/>
          <w:szCs w:val="24"/>
          <w:lang w:eastAsia="en-ID"/>
        </w:rPr>
        <w:t xml:space="preserve">Metode pengklasteran secara umum dapat dikelompokkan ke dalam tabel sesuai dengan tabel </w:t>
      </w:r>
      <w:ins w:id="92" w:author="fahmi abdillah" w:date="2022-07-13T23:32:00Z">
        <w:r w:rsidRPr="0005734E">
          <w:rPr>
            <w:rFonts w:ascii="Times New Roman" w:eastAsia="Times New Roman" w:hAnsi="Times New Roman" w:cs="Times New Roman"/>
            <w:color w:val="000000"/>
            <w:sz w:val="24"/>
            <w:szCs w:val="24"/>
            <w:lang w:eastAsia="en-ID"/>
          </w:rPr>
          <w:t>2.2</w:t>
        </w:r>
      </w:ins>
      <w:del w:id="93" w:author="fahmi abdillah" w:date="2022-07-13T23:32:00Z">
        <w:r w:rsidRPr="0005734E" w:rsidDel="00BC3A4C">
          <w:rPr>
            <w:rFonts w:ascii="Times New Roman" w:eastAsia="Times New Roman" w:hAnsi="Times New Roman" w:cs="Times New Roman"/>
            <w:color w:val="000000"/>
            <w:sz w:val="24"/>
            <w:szCs w:val="24"/>
            <w:lang w:eastAsia="en-ID"/>
          </w:rPr>
          <w:delText xml:space="preserve">xx </w:delText>
        </w:r>
      </w:del>
      <w:r w:rsidRPr="0005734E">
        <w:rPr>
          <w:rFonts w:ascii="Times New Roman" w:eastAsia="Times New Roman" w:hAnsi="Times New Roman" w:cs="Times New Roman"/>
          <w:color w:val="000000"/>
          <w:sz w:val="24"/>
          <w:szCs w:val="24"/>
          <w:lang w:eastAsia="en-ID"/>
        </w:rPr>
        <w:t>.</w:t>
      </w:r>
    </w:p>
    <w:p w14:paraId="61FA93B5" w14:textId="6AA325E3" w:rsidR="001C671A" w:rsidRPr="0005734E" w:rsidRDefault="006118C8" w:rsidP="006118C8">
      <w:pPr>
        <w:pStyle w:val="Caption"/>
        <w:jc w:val="center"/>
        <w:rPr>
          <w:rFonts w:ascii="Times New Roman" w:eastAsia="Times New Roman" w:hAnsi="Times New Roman" w:cs="Times New Roman"/>
          <w:b/>
          <w:bCs/>
          <w:color w:val="000000"/>
          <w:sz w:val="24"/>
          <w:szCs w:val="24"/>
          <w:lang w:eastAsia="en-ID"/>
        </w:rPr>
      </w:pPr>
      <w:bookmarkStart w:id="94" w:name="_Toc149285334"/>
      <w:r w:rsidRPr="006118C8">
        <w:rPr>
          <w:rFonts w:ascii="Times New Roman" w:hAnsi="Times New Roman" w:cs="Times New Roman"/>
          <w:b/>
          <w:bCs/>
          <w:i w:val="0"/>
          <w:iCs w:val="0"/>
          <w:color w:val="auto"/>
          <w:sz w:val="24"/>
          <w:szCs w:val="24"/>
        </w:rPr>
        <w:t>Tabel 2.</w:t>
      </w:r>
      <w:r w:rsidRPr="006118C8">
        <w:rPr>
          <w:rFonts w:ascii="Times New Roman" w:hAnsi="Times New Roman" w:cs="Times New Roman"/>
          <w:b/>
          <w:bCs/>
          <w:i w:val="0"/>
          <w:iCs w:val="0"/>
          <w:color w:val="auto"/>
          <w:sz w:val="24"/>
          <w:szCs w:val="24"/>
        </w:rPr>
        <w:fldChar w:fldCharType="begin"/>
      </w:r>
      <w:r w:rsidRPr="006118C8">
        <w:rPr>
          <w:rFonts w:ascii="Times New Roman" w:hAnsi="Times New Roman" w:cs="Times New Roman"/>
          <w:b/>
          <w:bCs/>
          <w:i w:val="0"/>
          <w:iCs w:val="0"/>
          <w:color w:val="auto"/>
          <w:sz w:val="24"/>
          <w:szCs w:val="24"/>
        </w:rPr>
        <w:instrText xml:space="preserve"> SEQ Tabel_2. \* ARABIC </w:instrText>
      </w:r>
      <w:r w:rsidRPr="006118C8">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2</w:t>
      </w:r>
      <w:r w:rsidRPr="006118C8">
        <w:rPr>
          <w:rFonts w:ascii="Times New Roman" w:hAnsi="Times New Roman" w:cs="Times New Roman"/>
          <w:b/>
          <w:bCs/>
          <w:i w:val="0"/>
          <w:iCs w:val="0"/>
          <w:color w:val="auto"/>
          <w:sz w:val="24"/>
          <w:szCs w:val="24"/>
        </w:rPr>
        <w:fldChar w:fldCharType="end"/>
      </w:r>
      <w:r>
        <w:rPr>
          <w:rFonts w:ascii="Times New Roman" w:hAnsi="Times New Roman" w:cs="Times New Roman"/>
          <w:b/>
          <w:bCs/>
          <w:i w:val="0"/>
          <w:iCs w:val="0"/>
          <w:color w:val="auto"/>
          <w:sz w:val="24"/>
          <w:szCs w:val="24"/>
          <w:lang w:val="id-ID"/>
        </w:rPr>
        <w:t xml:space="preserve"> </w:t>
      </w:r>
      <w:r w:rsidR="001C671A" w:rsidRPr="003631C3">
        <w:rPr>
          <w:rFonts w:ascii="Times New Roman" w:eastAsia="Times New Roman" w:hAnsi="Times New Roman" w:cs="Times New Roman"/>
          <w:b/>
          <w:bCs/>
          <w:i w:val="0"/>
          <w:iCs w:val="0"/>
          <w:color w:val="000000"/>
          <w:sz w:val="24"/>
          <w:szCs w:val="24"/>
          <w:lang w:eastAsia="en-ID"/>
        </w:rPr>
        <w:t>Metode Klasterisasi</w:t>
      </w:r>
      <w:r w:rsidR="001C671A" w:rsidRPr="001C671A">
        <w:rPr>
          <w:rFonts w:ascii="Times New Roman" w:eastAsia="Times New Roman" w:hAnsi="Times New Roman" w:cs="Times New Roman"/>
          <w:b/>
          <w:bCs/>
          <w:color w:val="000000"/>
          <w:sz w:val="24"/>
          <w:szCs w:val="24"/>
          <w:lang w:eastAsia="en-ID"/>
        </w:rPr>
        <w:t xml:space="preserve"> (Han </w:t>
      </w:r>
      <w:r w:rsidR="001C671A" w:rsidRPr="001C671A">
        <w:rPr>
          <w:rFonts w:ascii="Times New Roman" w:eastAsia="Times New Roman" w:hAnsi="Times New Roman" w:cs="Times New Roman"/>
          <w:b/>
          <w:bCs/>
          <w:i w:val="0"/>
          <w:iCs w:val="0"/>
          <w:color w:val="000000"/>
          <w:sz w:val="24"/>
          <w:szCs w:val="24"/>
          <w:lang w:eastAsia="en-ID"/>
        </w:rPr>
        <w:t>et al.</w:t>
      </w:r>
      <w:r w:rsidR="001C671A" w:rsidRPr="001C671A">
        <w:rPr>
          <w:rFonts w:ascii="Times New Roman" w:eastAsia="Times New Roman" w:hAnsi="Times New Roman" w:cs="Times New Roman"/>
          <w:b/>
          <w:bCs/>
          <w:color w:val="000000"/>
          <w:sz w:val="24"/>
          <w:szCs w:val="24"/>
          <w:lang w:eastAsia="en-ID"/>
        </w:rPr>
        <w:t xml:space="preserve"> 2012)</w:t>
      </w:r>
      <w:bookmarkEnd w:id="94"/>
    </w:p>
    <w:p w14:paraId="6C84E7A1" w14:textId="77777777" w:rsidR="0005734E" w:rsidRPr="0005734E" w:rsidDel="00126AA9" w:rsidRDefault="0005734E" w:rsidP="0005734E">
      <w:pPr>
        <w:keepNext/>
        <w:spacing w:after="0" w:line="276" w:lineRule="auto"/>
        <w:jc w:val="center"/>
        <w:rPr>
          <w:del w:id="95" w:author="fahmi abdillah" w:date="2022-07-13T23:11:00Z"/>
          <w:rFonts w:ascii="Times New Roman" w:eastAsia="Times New Roman" w:hAnsi="Times New Roman" w:cs="Times New Roman"/>
          <w:color w:val="000000"/>
          <w:sz w:val="24"/>
          <w:szCs w:val="24"/>
          <w:lang w:eastAsia="en-ID"/>
        </w:rPr>
      </w:pPr>
      <w:del w:id="96" w:author="fahmi abdillah" w:date="2022-07-13T23:11:00Z">
        <w:r w:rsidRPr="0005734E" w:rsidDel="00126AA9">
          <w:rPr>
            <w:rFonts w:ascii="Times New Roman" w:eastAsia="Times New Roman" w:hAnsi="Times New Roman" w:cs="Times New Roman"/>
            <w:color w:val="000000"/>
            <w:sz w:val="24"/>
            <w:szCs w:val="24"/>
            <w:lang w:eastAsia="en-ID"/>
          </w:rPr>
          <w:delText xml:space="preserve">Tabel xx Metode Klasterisasi (Han </w:delText>
        </w:r>
        <w:r w:rsidRPr="0005734E" w:rsidDel="00126AA9">
          <w:rPr>
            <w:rFonts w:ascii="Times New Roman" w:eastAsia="Times New Roman" w:hAnsi="Times New Roman" w:cs="Times New Roman"/>
            <w:i/>
            <w:iCs/>
            <w:color w:val="000000"/>
            <w:sz w:val="24"/>
            <w:szCs w:val="24"/>
            <w:lang w:eastAsia="en-ID"/>
          </w:rPr>
          <w:delText>et al.</w:delText>
        </w:r>
        <w:r w:rsidRPr="0005734E" w:rsidDel="00126AA9">
          <w:rPr>
            <w:rFonts w:ascii="Times New Roman" w:eastAsia="Times New Roman" w:hAnsi="Times New Roman" w:cs="Times New Roman"/>
            <w:color w:val="000000"/>
            <w:sz w:val="24"/>
            <w:szCs w:val="24"/>
            <w:lang w:eastAsia="en-ID"/>
          </w:rPr>
          <w:delText xml:space="preserve"> 2012)</w:delText>
        </w:r>
      </w:del>
    </w:p>
    <w:tbl>
      <w:tblPr>
        <w:tblStyle w:val="TableGrid3"/>
        <w:tblW w:w="8500" w:type="dxa"/>
        <w:tblLook w:val="04A0" w:firstRow="1" w:lastRow="0" w:firstColumn="1" w:lastColumn="0" w:noHBand="0" w:noVBand="1"/>
      </w:tblPr>
      <w:tblGrid>
        <w:gridCol w:w="1838"/>
        <w:gridCol w:w="3969"/>
        <w:gridCol w:w="2693"/>
      </w:tblGrid>
      <w:tr w:rsidR="0005734E" w:rsidRPr="0005734E" w14:paraId="2CC711AB" w14:textId="77777777" w:rsidTr="0095702D">
        <w:tc>
          <w:tcPr>
            <w:tcW w:w="1838" w:type="dxa"/>
          </w:tcPr>
          <w:p w14:paraId="21DEA9F3"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w:t>
            </w:r>
          </w:p>
        </w:tc>
        <w:tc>
          <w:tcPr>
            <w:tcW w:w="3969" w:type="dxa"/>
          </w:tcPr>
          <w:p w14:paraId="762A988E"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Karakteristik Umum</w:t>
            </w:r>
          </w:p>
        </w:tc>
        <w:tc>
          <w:tcPr>
            <w:tcW w:w="2693" w:type="dxa"/>
          </w:tcPr>
          <w:p w14:paraId="5B2B7226"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Contoh Algoritma</w:t>
            </w:r>
          </w:p>
        </w:tc>
      </w:tr>
      <w:tr w:rsidR="0005734E" w:rsidRPr="0005734E" w14:paraId="3E8D2BBA" w14:textId="77777777" w:rsidTr="0095702D">
        <w:tc>
          <w:tcPr>
            <w:tcW w:w="1838" w:type="dxa"/>
          </w:tcPr>
          <w:p w14:paraId="6BFD9C3E"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 Partisi</w:t>
            </w:r>
          </w:p>
        </w:tc>
        <w:tc>
          <w:tcPr>
            <w:tcW w:w="3969" w:type="dxa"/>
          </w:tcPr>
          <w:p w14:paraId="7B5FEF88"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Mencari klaster eksklusif yang mirip</w:t>
            </w:r>
          </w:p>
          <w:p w14:paraId="2A751BBC"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Berbasis jarak</w:t>
            </w:r>
          </w:p>
          <w:p w14:paraId="69B5C15A"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Menggunakan rata-rata atau medoid, untuk menggambarkan pusat klaster</w:t>
            </w:r>
          </w:p>
          <w:p w14:paraId="7CC79386"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Efektif untuk kumpulan data kecil hingga menengah</w:t>
            </w:r>
          </w:p>
        </w:tc>
        <w:tc>
          <w:tcPr>
            <w:tcW w:w="2693" w:type="dxa"/>
          </w:tcPr>
          <w:p w14:paraId="0F738939"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1. K-Means</w:t>
            </w:r>
          </w:p>
          <w:p w14:paraId="5E6407D4"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2. K-Medoids</w:t>
            </w:r>
          </w:p>
        </w:tc>
      </w:tr>
      <w:tr w:rsidR="0005734E" w:rsidRPr="0005734E" w14:paraId="01CB0AE1" w14:textId="77777777" w:rsidTr="0095702D">
        <w:tc>
          <w:tcPr>
            <w:tcW w:w="1838" w:type="dxa"/>
          </w:tcPr>
          <w:p w14:paraId="48D364FF"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lastRenderedPageBreak/>
              <w:t>Metode Hierarki</w:t>
            </w:r>
          </w:p>
        </w:tc>
        <w:tc>
          <w:tcPr>
            <w:tcW w:w="3969" w:type="dxa"/>
          </w:tcPr>
          <w:p w14:paraId="70D67016" w14:textId="77777777" w:rsidR="0005734E" w:rsidRPr="0005734E" w:rsidRDefault="0005734E" w:rsidP="0005734E">
            <w:pPr>
              <w:numPr>
                <w:ilvl w:val="0"/>
                <w:numId w:val="12"/>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Klasterisasi dekomposisi hierarki</w:t>
            </w:r>
          </w:p>
          <w:p w14:paraId="6D96F9F2" w14:textId="77777777" w:rsidR="0005734E" w:rsidRPr="0005734E" w:rsidRDefault="0005734E" w:rsidP="0005734E">
            <w:pPr>
              <w:numPr>
                <w:ilvl w:val="0"/>
                <w:numId w:val="12"/>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Tidak dapat memperbaiki penggabungan dan pemisahan yang salah</w:t>
            </w:r>
          </w:p>
          <w:p w14:paraId="53FF9FCA" w14:textId="77777777" w:rsidR="0005734E" w:rsidRPr="0005734E" w:rsidRDefault="0005734E" w:rsidP="0005734E">
            <w:pPr>
              <w:numPr>
                <w:ilvl w:val="0"/>
                <w:numId w:val="12"/>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Menggabungkan teknik lainnya seperti klasterisasi mikro atau keterhubungan objek</w:t>
            </w:r>
          </w:p>
        </w:tc>
        <w:tc>
          <w:tcPr>
            <w:tcW w:w="2693" w:type="dxa"/>
          </w:tcPr>
          <w:p w14:paraId="10A1F15C"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1. Klasterisasi Aglomeratif/Divisif</w:t>
            </w:r>
          </w:p>
          <w:p w14:paraId="2FB51C42"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2. Pengukuran jarak</w:t>
            </w:r>
          </w:p>
          <w:p w14:paraId="5209CE8A" w14:textId="77777777" w:rsidR="0005734E" w:rsidRPr="0005734E" w:rsidRDefault="0005734E" w:rsidP="0005734E">
            <w:pPr>
              <w:spacing w:before="240" w:after="240" w:line="360" w:lineRule="auto"/>
              <w:rPr>
                <w:rFonts w:ascii="Times New Roman" w:eastAsia="Times New Roman" w:hAnsi="Times New Roman" w:cs="Times New Roman"/>
                <w:i/>
                <w:iCs/>
                <w:sz w:val="24"/>
                <w:szCs w:val="24"/>
              </w:rPr>
            </w:pPr>
            <w:r w:rsidRPr="0005734E">
              <w:rPr>
                <w:rFonts w:ascii="Times New Roman" w:eastAsia="Times New Roman" w:hAnsi="Times New Roman" w:cs="Times New Roman"/>
                <w:sz w:val="24"/>
                <w:szCs w:val="24"/>
              </w:rPr>
              <w:t xml:space="preserve">3. </w:t>
            </w:r>
            <w:r w:rsidRPr="0005734E">
              <w:rPr>
                <w:rFonts w:ascii="Times New Roman" w:eastAsia="Times New Roman" w:hAnsi="Times New Roman" w:cs="Times New Roman"/>
                <w:i/>
                <w:iCs/>
                <w:sz w:val="24"/>
                <w:szCs w:val="24"/>
              </w:rPr>
              <w:t>Balanced Iterative Reducing and Clustering (BIRD)</w:t>
            </w:r>
          </w:p>
          <w:p w14:paraId="5D4577AC" w14:textId="77777777" w:rsidR="0005734E" w:rsidRPr="0005734E" w:rsidRDefault="0005734E" w:rsidP="0005734E">
            <w:pPr>
              <w:spacing w:before="240" w:after="240" w:line="360" w:lineRule="auto"/>
              <w:rPr>
                <w:rFonts w:ascii="Times New Roman" w:eastAsia="Times New Roman" w:hAnsi="Times New Roman" w:cs="Times New Roman"/>
                <w:i/>
                <w:iCs/>
                <w:sz w:val="24"/>
                <w:szCs w:val="24"/>
              </w:rPr>
            </w:pPr>
            <w:r w:rsidRPr="0005734E">
              <w:rPr>
                <w:rFonts w:ascii="Times New Roman" w:eastAsia="Times New Roman" w:hAnsi="Times New Roman" w:cs="Times New Roman"/>
                <w:sz w:val="24"/>
                <w:szCs w:val="24"/>
              </w:rPr>
              <w:t xml:space="preserve">4. </w:t>
            </w:r>
            <w:r w:rsidRPr="0005734E">
              <w:rPr>
                <w:rFonts w:ascii="Times New Roman" w:eastAsia="Times New Roman" w:hAnsi="Times New Roman" w:cs="Times New Roman"/>
                <w:i/>
                <w:iCs/>
                <w:sz w:val="24"/>
                <w:szCs w:val="24"/>
              </w:rPr>
              <w:t>Chameleon</w:t>
            </w:r>
          </w:p>
          <w:p w14:paraId="4D0CDEC5"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5. Klasterisasi hierarki probabilistik</w:t>
            </w:r>
          </w:p>
        </w:tc>
      </w:tr>
      <w:tr w:rsidR="0005734E" w:rsidRPr="0005734E" w14:paraId="1990AE5A" w14:textId="77777777" w:rsidTr="0095702D">
        <w:tc>
          <w:tcPr>
            <w:tcW w:w="1838" w:type="dxa"/>
          </w:tcPr>
          <w:p w14:paraId="656D0F03"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 Berbasis Kepadatan</w:t>
            </w:r>
          </w:p>
        </w:tc>
        <w:tc>
          <w:tcPr>
            <w:tcW w:w="3969" w:type="dxa"/>
          </w:tcPr>
          <w:p w14:paraId="23E5C58E" w14:textId="77777777" w:rsidR="0005734E" w:rsidRPr="0005734E" w:rsidRDefault="0005734E" w:rsidP="0005734E">
            <w:pPr>
              <w:numPr>
                <w:ilvl w:val="0"/>
                <w:numId w:val="13"/>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Dapat menentukan klaster yang bentuknya berubah-ubah</w:t>
            </w:r>
          </w:p>
          <w:p w14:paraId="40D88C70" w14:textId="77777777" w:rsidR="0005734E" w:rsidRPr="0005734E" w:rsidRDefault="0005734E" w:rsidP="0005734E">
            <w:pPr>
              <w:numPr>
                <w:ilvl w:val="0"/>
                <w:numId w:val="13"/>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Klaster merupakan wilayah kepadatan objek pada suatu ruang yang dipisahkan oleh wilayah dengan kepadatan yang lebih rendah</w:t>
            </w:r>
          </w:p>
          <w:p w14:paraId="4E9072D6" w14:textId="77777777" w:rsidR="0005734E" w:rsidRPr="0005734E" w:rsidRDefault="0005734E" w:rsidP="0005734E">
            <w:pPr>
              <w:numPr>
                <w:ilvl w:val="0"/>
                <w:numId w:val="13"/>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Kepadatan klaster; Setiap titik harus memiliki jumlah minimal terdekat</w:t>
            </w:r>
          </w:p>
        </w:tc>
        <w:tc>
          <w:tcPr>
            <w:tcW w:w="2693" w:type="dxa"/>
          </w:tcPr>
          <w:p w14:paraId="169266E4" w14:textId="77777777" w:rsidR="0005734E" w:rsidRPr="0005734E" w:rsidRDefault="0005734E" w:rsidP="0005734E">
            <w:pPr>
              <w:spacing w:before="240" w:after="240" w:line="360" w:lineRule="auto"/>
              <w:rPr>
                <w:rFonts w:ascii="Times New Roman" w:eastAsia="Times New Roman" w:hAnsi="Times New Roman" w:cs="Times New Roman"/>
                <w:i/>
                <w:iCs/>
                <w:sz w:val="24"/>
                <w:szCs w:val="24"/>
              </w:rPr>
            </w:pPr>
            <w:r w:rsidRPr="0005734E">
              <w:rPr>
                <w:rFonts w:ascii="Times New Roman" w:eastAsia="Times New Roman" w:hAnsi="Times New Roman" w:cs="Times New Roman"/>
                <w:sz w:val="24"/>
                <w:szCs w:val="24"/>
              </w:rPr>
              <w:t xml:space="preserve">1. </w:t>
            </w:r>
            <w:r w:rsidRPr="0005734E">
              <w:rPr>
                <w:rFonts w:ascii="Times New Roman" w:eastAsia="Times New Roman" w:hAnsi="Times New Roman" w:cs="Times New Roman"/>
                <w:i/>
                <w:iCs/>
                <w:sz w:val="24"/>
                <w:szCs w:val="24"/>
              </w:rPr>
              <w:t>Density-Based Spatial Clustering of Application with Noise (DBSCAN)</w:t>
            </w:r>
          </w:p>
          <w:p w14:paraId="098208EE"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2. </w:t>
            </w:r>
            <w:r w:rsidRPr="0005734E">
              <w:rPr>
                <w:rFonts w:ascii="Times New Roman" w:eastAsia="Times New Roman" w:hAnsi="Times New Roman" w:cs="Times New Roman"/>
                <w:i/>
                <w:iCs/>
                <w:sz w:val="24"/>
                <w:szCs w:val="24"/>
              </w:rPr>
              <w:t xml:space="preserve">Ordering Points to Identify the Clustering Structure </w:t>
            </w:r>
            <w:r w:rsidRPr="0005734E">
              <w:rPr>
                <w:rFonts w:ascii="Times New Roman" w:eastAsia="Times New Roman" w:hAnsi="Times New Roman" w:cs="Times New Roman"/>
                <w:sz w:val="24"/>
                <w:szCs w:val="24"/>
              </w:rPr>
              <w:t>(OPTICS)</w:t>
            </w:r>
          </w:p>
          <w:p w14:paraId="5C9D4C9B"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p>
        </w:tc>
      </w:tr>
      <w:tr w:rsidR="0005734E" w:rsidRPr="0005734E" w14:paraId="7BDF183F" w14:textId="77777777" w:rsidTr="0095702D">
        <w:tc>
          <w:tcPr>
            <w:tcW w:w="1838" w:type="dxa"/>
          </w:tcPr>
          <w:p w14:paraId="5E7D7694"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 Berbasis Grid</w:t>
            </w:r>
          </w:p>
        </w:tc>
        <w:tc>
          <w:tcPr>
            <w:tcW w:w="3969" w:type="dxa"/>
          </w:tcPr>
          <w:p w14:paraId="0E3AFB56" w14:textId="77777777" w:rsidR="0005734E" w:rsidRPr="0005734E" w:rsidRDefault="0005734E" w:rsidP="0005734E">
            <w:pPr>
              <w:numPr>
                <w:ilvl w:val="0"/>
                <w:numId w:val="14"/>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Menggunakan struktur data </w:t>
            </w:r>
            <w:r w:rsidRPr="0005734E">
              <w:rPr>
                <w:rFonts w:ascii="Times New Roman" w:eastAsia="Times New Roman" w:hAnsi="Times New Roman" w:cs="Times New Roman"/>
                <w:i/>
                <w:iCs/>
                <w:sz w:val="24"/>
                <w:szCs w:val="24"/>
              </w:rPr>
              <w:t xml:space="preserve">grid </w:t>
            </w:r>
            <w:r w:rsidRPr="0005734E">
              <w:rPr>
                <w:rFonts w:ascii="Times New Roman" w:eastAsia="Times New Roman" w:hAnsi="Times New Roman" w:cs="Times New Roman"/>
                <w:sz w:val="24"/>
                <w:szCs w:val="24"/>
              </w:rPr>
              <w:t>multiresolusi</w:t>
            </w:r>
          </w:p>
          <w:p w14:paraId="07C8D77B" w14:textId="77777777" w:rsidR="0005734E" w:rsidRPr="0005734E" w:rsidRDefault="0005734E" w:rsidP="0005734E">
            <w:pPr>
              <w:numPr>
                <w:ilvl w:val="0"/>
                <w:numId w:val="14"/>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Waktu proses yang cepat (tergantung pada jumlah objek data dan ukuran </w:t>
            </w:r>
            <w:r w:rsidRPr="0005734E">
              <w:rPr>
                <w:rFonts w:ascii="Times New Roman" w:eastAsia="Times New Roman" w:hAnsi="Times New Roman" w:cs="Times New Roman"/>
                <w:i/>
                <w:iCs/>
                <w:sz w:val="24"/>
                <w:szCs w:val="24"/>
              </w:rPr>
              <w:t>grid</w:t>
            </w:r>
            <w:r w:rsidRPr="0005734E">
              <w:rPr>
                <w:rFonts w:ascii="Times New Roman" w:eastAsia="Times New Roman" w:hAnsi="Times New Roman" w:cs="Times New Roman"/>
                <w:sz w:val="24"/>
                <w:szCs w:val="24"/>
              </w:rPr>
              <w:t>)</w:t>
            </w:r>
          </w:p>
        </w:tc>
        <w:tc>
          <w:tcPr>
            <w:tcW w:w="2693" w:type="dxa"/>
          </w:tcPr>
          <w:p w14:paraId="3EFF36DE"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1. </w:t>
            </w:r>
            <w:r w:rsidRPr="0005734E">
              <w:rPr>
                <w:rFonts w:ascii="Times New Roman" w:eastAsia="Times New Roman" w:hAnsi="Times New Roman" w:cs="Times New Roman"/>
                <w:i/>
                <w:iCs/>
                <w:sz w:val="24"/>
                <w:szCs w:val="24"/>
              </w:rPr>
              <w:t xml:space="preserve">Statistical Information Grid </w:t>
            </w:r>
            <w:r w:rsidRPr="0005734E">
              <w:rPr>
                <w:rFonts w:ascii="Times New Roman" w:eastAsia="Times New Roman" w:hAnsi="Times New Roman" w:cs="Times New Roman"/>
                <w:sz w:val="24"/>
                <w:szCs w:val="24"/>
              </w:rPr>
              <w:t>(STING)</w:t>
            </w:r>
          </w:p>
          <w:p w14:paraId="5FE8AA6E"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2. </w:t>
            </w:r>
            <w:r w:rsidRPr="0005734E">
              <w:rPr>
                <w:rFonts w:ascii="Times New Roman" w:eastAsia="Times New Roman" w:hAnsi="Times New Roman" w:cs="Times New Roman"/>
                <w:i/>
                <w:iCs/>
                <w:sz w:val="24"/>
                <w:szCs w:val="24"/>
              </w:rPr>
              <w:t xml:space="preserve">Clustering in Quest </w:t>
            </w:r>
            <w:r w:rsidRPr="0005734E">
              <w:rPr>
                <w:rFonts w:ascii="Times New Roman" w:eastAsia="Times New Roman" w:hAnsi="Times New Roman" w:cs="Times New Roman"/>
                <w:sz w:val="24"/>
                <w:szCs w:val="24"/>
              </w:rPr>
              <w:t>(CLIQUE)</w:t>
            </w:r>
          </w:p>
        </w:tc>
      </w:tr>
    </w:tbl>
    <w:p w14:paraId="38B2245F" w14:textId="77777777" w:rsidR="0005734E" w:rsidRPr="0005734E" w:rsidRDefault="0005734E" w:rsidP="0005734E">
      <w:pPr>
        <w:spacing w:before="240" w:after="240" w:line="360" w:lineRule="auto"/>
        <w:rPr>
          <w:rFonts w:ascii="Times New Roman" w:eastAsia="Times New Roman" w:hAnsi="Times New Roman" w:cs="Times New Roman"/>
          <w:sz w:val="24"/>
          <w:szCs w:val="24"/>
          <w:lang w:eastAsia="en-ID"/>
        </w:rPr>
      </w:pPr>
    </w:p>
    <w:p w14:paraId="41BA87E9" w14:textId="77777777" w:rsidR="0005734E" w:rsidRPr="0005734E" w:rsidRDefault="0005734E" w:rsidP="0005734E">
      <w:pPr>
        <w:rPr>
          <w:lang w:val="en-US"/>
        </w:rPr>
      </w:pPr>
    </w:p>
    <w:p w14:paraId="1BBDD405" w14:textId="2E9AA81F" w:rsidR="00650C36" w:rsidRPr="00ED2D4B" w:rsidRDefault="001C671A" w:rsidP="00ED2D4B">
      <w:pPr>
        <w:pStyle w:val="Heading3"/>
        <w:spacing w:line="360" w:lineRule="auto"/>
        <w:jc w:val="both"/>
        <w:rPr>
          <w:rFonts w:cs="Times New Roman"/>
          <w:lang w:val="en-US"/>
        </w:rPr>
      </w:pPr>
      <w:bookmarkStart w:id="97" w:name="_Toc149284622"/>
      <w:r>
        <w:rPr>
          <w:rFonts w:cs="Times New Roman"/>
          <w:i/>
          <w:iCs/>
          <w:lang w:val="en-US"/>
        </w:rPr>
        <w:t>NearestNeighbors</w:t>
      </w:r>
      <w:bookmarkEnd w:id="97"/>
    </w:p>
    <w:p w14:paraId="67CC7D55" w14:textId="109CFF75" w:rsidR="00ED2D4B" w:rsidRPr="00ED2D4B" w:rsidRDefault="00ED2D4B" w:rsidP="001C671A">
      <w:pPr>
        <w:spacing w:line="360" w:lineRule="auto"/>
        <w:ind w:firstLine="720"/>
        <w:jc w:val="both"/>
        <w:rPr>
          <w:rFonts w:ascii="Times New Roman" w:hAnsi="Times New Roman" w:cs="Times New Roman"/>
          <w:sz w:val="24"/>
          <w:szCs w:val="24"/>
          <w:lang w:val="en-US"/>
        </w:rPr>
      </w:pPr>
      <w:r w:rsidRPr="001C671A">
        <w:rPr>
          <w:rFonts w:ascii="Times New Roman" w:hAnsi="Times New Roman" w:cs="Times New Roman"/>
          <w:i/>
          <w:iCs/>
          <w:sz w:val="24"/>
          <w:szCs w:val="24"/>
          <w:lang w:val="en-US"/>
        </w:rPr>
        <w:t>NearestNeighbors</w:t>
      </w:r>
      <w:r w:rsidRPr="00ED2D4B">
        <w:rPr>
          <w:rFonts w:ascii="Times New Roman" w:hAnsi="Times New Roman" w:cs="Times New Roman"/>
          <w:sz w:val="24"/>
          <w:szCs w:val="24"/>
          <w:lang w:val="en-US"/>
        </w:rPr>
        <w:t xml:space="preserve"> memiliki prinsip dengan menemukan sejumlah sampel yang telah ditentukan sebelumnya yang jaraknya paling dekat dengan titik baru. Jumlah sampel dapat berupa konstanta yang ditentukan pengguna (</w:t>
      </w:r>
      <w:r w:rsidRPr="001C671A">
        <w:rPr>
          <w:rFonts w:ascii="Times New Roman" w:hAnsi="Times New Roman" w:cs="Times New Roman"/>
          <w:i/>
          <w:iCs/>
          <w:sz w:val="24"/>
          <w:szCs w:val="24"/>
          <w:lang w:val="en-US"/>
        </w:rPr>
        <w:t>k-nearest neighbor learning</w:t>
      </w:r>
      <w:r w:rsidRPr="00ED2D4B">
        <w:rPr>
          <w:rFonts w:ascii="Times New Roman" w:hAnsi="Times New Roman" w:cs="Times New Roman"/>
          <w:sz w:val="24"/>
          <w:szCs w:val="24"/>
          <w:lang w:val="en-US"/>
        </w:rPr>
        <w:t>), atau bervariasi berdasarkan kepadatan titik lokal (</w:t>
      </w:r>
      <w:r w:rsidRPr="001C671A">
        <w:rPr>
          <w:rFonts w:ascii="Times New Roman" w:hAnsi="Times New Roman" w:cs="Times New Roman"/>
          <w:i/>
          <w:iCs/>
          <w:sz w:val="24"/>
          <w:szCs w:val="24"/>
          <w:lang w:val="en-US"/>
        </w:rPr>
        <w:t>radius-based neighbor learning</w:t>
      </w:r>
      <w:r w:rsidRPr="00ED2D4B">
        <w:rPr>
          <w:rFonts w:ascii="Times New Roman" w:hAnsi="Times New Roman" w:cs="Times New Roman"/>
          <w:sz w:val="24"/>
          <w:szCs w:val="24"/>
          <w:lang w:val="en-US"/>
        </w:rPr>
        <w:t>). Secara umum, jarak dapat berupa ukuran metrik apa pun: jarak Euclidean standar adalah pilihan yang paling umum (Claude Cariou, 2016).</w:t>
      </w:r>
    </w:p>
    <w:p w14:paraId="23C1D73B" w14:textId="7D195571" w:rsidR="00137F32" w:rsidRDefault="00137F32" w:rsidP="00137F32">
      <w:pPr>
        <w:pStyle w:val="Heading3"/>
        <w:rPr>
          <w:lang w:val="en-US"/>
        </w:rPr>
      </w:pPr>
      <w:bookmarkStart w:id="98" w:name="_Toc149284623"/>
      <w:r>
        <w:rPr>
          <w:lang w:val="en-US"/>
        </w:rPr>
        <w:t>Algoritma DBSCAN</w:t>
      </w:r>
      <w:bookmarkEnd w:id="98"/>
    </w:p>
    <w:p w14:paraId="55DD4DCA" w14:textId="77777777" w:rsidR="00036E9E" w:rsidRPr="00036E9E" w:rsidDel="004835BC" w:rsidRDefault="00036E9E" w:rsidP="00036E9E">
      <w:pPr>
        <w:spacing w:before="240" w:after="240" w:line="360" w:lineRule="auto"/>
        <w:ind w:firstLine="426"/>
        <w:jc w:val="both"/>
        <w:rPr>
          <w:del w:id="99" w:author="fahmi abdillah" w:date="2022-06-29T22:41:00Z"/>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DBSCAN (</w:t>
      </w:r>
      <w:r w:rsidRPr="00036E9E">
        <w:rPr>
          <w:rFonts w:ascii="Times New Roman" w:eastAsia="Times New Roman" w:hAnsi="Times New Roman" w:cs="Times New Roman"/>
          <w:i/>
          <w:iCs/>
          <w:sz w:val="24"/>
          <w:szCs w:val="24"/>
          <w:lang w:eastAsia="en-ID"/>
        </w:rPr>
        <w:t>Density-Based Spatial Clustering of Applications with Noise</w:t>
      </w:r>
      <w:r w:rsidRPr="00036E9E">
        <w:rPr>
          <w:rFonts w:ascii="Times New Roman" w:eastAsia="Times New Roman" w:hAnsi="Times New Roman" w:cs="Times New Roman"/>
          <w:sz w:val="24"/>
          <w:szCs w:val="24"/>
          <w:lang w:eastAsia="en-ID"/>
        </w:rPr>
        <w:t xml:space="preserve">) adalah metode </w:t>
      </w:r>
      <w:r w:rsidRPr="00036E9E">
        <w:rPr>
          <w:rFonts w:ascii="Times New Roman" w:eastAsia="Times New Roman" w:hAnsi="Times New Roman" w:cs="Times New Roman"/>
          <w:i/>
          <w:iCs/>
          <w:sz w:val="24"/>
          <w:szCs w:val="24"/>
          <w:lang w:eastAsia="en-ID"/>
        </w:rPr>
        <w:t xml:space="preserve">unsupervised-learning </w:t>
      </w:r>
      <w:r w:rsidRPr="00036E9E">
        <w:rPr>
          <w:rFonts w:ascii="Times New Roman" w:eastAsia="Times New Roman" w:hAnsi="Times New Roman" w:cs="Times New Roman"/>
          <w:sz w:val="24"/>
          <w:szCs w:val="24"/>
          <w:lang w:eastAsia="en-ID"/>
        </w:rPr>
        <w:t xml:space="preserve">yangs populer digunakan dalam pembuatan model dan algoritma pembelajaran mesin. Mengingat bahwa DBSCAN adalah algoritma pengelompokan berbasis kepadatan, metode ini melakukan pekerjaan yang baik untuk mencari area dalam data yang memiliki kepadatan pengamatan yang tinggi, dibandingkan dengan area data yang tidak terlalu padat dengan pengamatan. Keuntungan lainnya adalah penggunaan metode DBSCAN dapat mengelompokkan data ke dalam kelompok dengan berbagai bentuk dan dapat mengidentifikasi </w:t>
      </w:r>
      <w:r w:rsidRPr="00036E9E">
        <w:rPr>
          <w:rFonts w:ascii="Times New Roman" w:eastAsia="Times New Roman" w:hAnsi="Times New Roman" w:cs="Times New Roman"/>
          <w:i/>
          <w:iCs/>
          <w:sz w:val="24"/>
          <w:szCs w:val="24"/>
          <w:lang w:eastAsia="en-ID"/>
        </w:rPr>
        <w:t>outliers</w:t>
      </w:r>
      <w:r w:rsidRPr="00036E9E">
        <w:rPr>
          <w:rFonts w:ascii="Times New Roman" w:eastAsia="Times New Roman" w:hAnsi="Times New Roman" w:cs="Times New Roman"/>
          <w:sz w:val="24"/>
          <w:szCs w:val="24"/>
          <w:lang w:eastAsia="en-ID"/>
        </w:rPr>
        <w:t xml:space="preserve"> yang dianggap sebagai </w:t>
      </w:r>
      <w:r w:rsidRPr="00036E9E">
        <w:rPr>
          <w:rFonts w:ascii="Times New Roman" w:eastAsia="Times New Roman" w:hAnsi="Times New Roman" w:cs="Times New Roman"/>
          <w:i/>
          <w:iCs/>
          <w:sz w:val="24"/>
          <w:szCs w:val="24"/>
          <w:lang w:eastAsia="en-ID"/>
        </w:rPr>
        <w:t>noise</w:t>
      </w:r>
      <w:r w:rsidRPr="00036E9E">
        <w:rPr>
          <w:rFonts w:ascii="Times New Roman" w:eastAsia="Times New Roman" w:hAnsi="Times New Roman" w:cs="Times New Roman"/>
          <w:sz w:val="24"/>
          <w:szCs w:val="24"/>
          <w:lang w:eastAsia="en-ID"/>
        </w:rPr>
        <w:t xml:space="preserve">. </w:t>
      </w:r>
    </w:p>
    <w:p w14:paraId="25FE28EF" w14:textId="77777777" w:rsidR="00036E9E" w:rsidRPr="00036E9E" w:rsidRDefault="00036E9E" w:rsidP="00036E9E">
      <w:pPr>
        <w:spacing w:before="240" w:after="240" w:line="360" w:lineRule="auto"/>
        <w:ind w:firstLine="426"/>
        <w:jc w:val="both"/>
        <w:rPr>
          <w:ins w:id="100" w:author="fahmi abdillah" w:date="2022-06-29T22:41:00Z"/>
          <w:rFonts w:ascii="Times New Roman" w:eastAsia="Times New Roman" w:hAnsi="Times New Roman" w:cs="Times New Roman"/>
          <w:sz w:val="24"/>
          <w:szCs w:val="24"/>
          <w:lang w:eastAsia="en-ID"/>
        </w:rPr>
      </w:pPr>
    </w:p>
    <w:p w14:paraId="2275178B"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Pada DBSCAN, parameter yang digunakan adalah </w:t>
      </w:r>
      <w:r w:rsidRPr="00036E9E">
        <w:rPr>
          <w:rFonts w:ascii="Times New Roman" w:eastAsia="Times New Roman" w:hAnsi="Times New Roman" w:cs="Times New Roman"/>
          <w:i/>
          <w:iCs/>
          <w:sz w:val="24"/>
          <w:szCs w:val="24"/>
          <w:lang w:eastAsia="en-ID"/>
        </w:rPr>
        <w:t xml:space="preserve">minPts </w:t>
      </w:r>
      <w:r w:rsidRPr="00036E9E">
        <w:rPr>
          <w:rFonts w:ascii="Times New Roman" w:eastAsia="Times New Roman" w:hAnsi="Times New Roman" w:cs="Times New Roman"/>
          <w:sz w:val="24"/>
          <w:szCs w:val="24"/>
          <w:lang w:eastAsia="en-ID"/>
        </w:rPr>
        <w:t xml:space="preserve">(minimum Points) dan </w:t>
      </w:r>
      <w:r w:rsidRPr="00036E9E">
        <w:rPr>
          <w:rFonts w:ascii="Times New Roman" w:eastAsia="Times New Roman" w:hAnsi="Times New Roman" w:cs="Times New Roman"/>
          <w:i/>
          <w:iCs/>
          <w:sz w:val="24"/>
          <w:szCs w:val="24"/>
          <w:lang w:eastAsia="en-ID"/>
        </w:rPr>
        <w:t xml:space="preserve">eps / ε </w:t>
      </w:r>
      <w:r w:rsidRPr="00036E9E">
        <w:rPr>
          <w:rFonts w:ascii="Times New Roman" w:eastAsia="Times New Roman" w:hAnsi="Times New Roman" w:cs="Times New Roman"/>
          <w:sz w:val="24"/>
          <w:szCs w:val="24"/>
          <w:lang w:eastAsia="en-ID"/>
        </w:rPr>
        <w:t xml:space="preserve">(epsilon) dan kumpulan </w:t>
      </w:r>
      <w:r w:rsidRPr="00036E9E">
        <w:rPr>
          <w:rFonts w:ascii="Times New Roman" w:eastAsia="Times New Roman" w:hAnsi="Times New Roman" w:cs="Times New Roman"/>
          <w:i/>
          <w:iCs/>
          <w:sz w:val="24"/>
          <w:szCs w:val="24"/>
          <w:lang w:eastAsia="en-ID"/>
        </w:rPr>
        <w:t>dataset</w:t>
      </w:r>
      <w:r w:rsidRPr="00036E9E">
        <w:rPr>
          <w:rFonts w:ascii="Times New Roman" w:eastAsia="Times New Roman" w:hAnsi="Times New Roman" w:cs="Times New Roman"/>
          <w:sz w:val="24"/>
          <w:szCs w:val="24"/>
          <w:lang w:eastAsia="en-ID"/>
        </w:rPr>
        <w:t xml:space="preserve"> dalam titik </w:t>
      </w:r>
      <w:r w:rsidRPr="00036E9E">
        <w:rPr>
          <w:rFonts w:ascii="Times New Roman" w:eastAsia="Times New Roman" w:hAnsi="Times New Roman" w:cs="Times New Roman"/>
          <w:i/>
          <w:iCs/>
          <w:sz w:val="24"/>
          <w:szCs w:val="24"/>
          <w:lang w:eastAsia="en-ID"/>
        </w:rPr>
        <w:t xml:space="preserve">Density-Based </w:t>
      </w:r>
      <w:r w:rsidRPr="00036E9E">
        <w:rPr>
          <w:rFonts w:ascii="Times New Roman" w:eastAsia="Times New Roman" w:hAnsi="Times New Roman" w:cs="Times New Roman"/>
          <w:sz w:val="24"/>
          <w:szCs w:val="24"/>
          <w:lang w:eastAsia="en-ID"/>
        </w:rPr>
        <w:t>(Capdevila, 2016). Konsep kepadatan pada DBSCAN melahirkan tiga macam status di setiap data, yaitu inti/</w:t>
      </w:r>
      <w:r w:rsidRPr="00036E9E">
        <w:rPr>
          <w:rFonts w:ascii="Times New Roman" w:eastAsia="Times New Roman" w:hAnsi="Times New Roman" w:cs="Times New Roman"/>
          <w:i/>
          <w:iCs/>
          <w:sz w:val="24"/>
          <w:szCs w:val="24"/>
          <w:lang w:eastAsia="en-ID"/>
        </w:rPr>
        <w:t>core</w:t>
      </w:r>
      <w:r w:rsidRPr="00036E9E">
        <w:rPr>
          <w:rFonts w:ascii="Times New Roman" w:eastAsia="Times New Roman" w:hAnsi="Times New Roman" w:cs="Times New Roman"/>
          <w:sz w:val="24"/>
          <w:szCs w:val="24"/>
          <w:lang w:eastAsia="en-ID"/>
        </w:rPr>
        <w:t xml:space="preserve"> (titik pusat dalam klaster yang didasarkan pada kepadatan, dimana ada sejumlah titik yang harus berada dalam </w:t>
      </w:r>
      <w:r w:rsidRPr="00036E9E">
        <w:rPr>
          <w:rFonts w:ascii="Times New Roman" w:eastAsia="Times New Roman" w:hAnsi="Times New Roman" w:cs="Times New Roman"/>
          <w:i/>
          <w:iCs/>
          <w:sz w:val="24"/>
          <w:szCs w:val="24"/>
          <w:lang w:eastAsia="en-ID"/>
        </w:rPr>
        <w:t>Eps</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batas/</w:t>
      </w:r>
      <w:r w:rsidRPr="00036E9E">
        <w:rPr>
          <w:rFonts w:ascii="Times New Roman" w:eastAsia="Times New Roman" w:hAnsi="Times New Roman" w:cs="Times New Roman"/>
          <w:i/>
          <w:iCs/>
          <w:sz w:val="24"/>
          <w:szCs w:val="24"/>
          <w:lang w:eastAsia="en-ID"/>
        </w:rPr>
        <w:t>border</w:t>
      </w:r>
      <w:r w:rsidRPr="00036E9E">
        <w:rPr>
          <w:rFonts w:ascii="Times New Roman" w:eastAsia="Times New Roman" w:hAnsi="Times New Roman" w:cs="Times New Roman"/>
          <w:sz w:val="24"/>
          <w:szCs w:val="24"/>
          <w:lang w:eastAsia="en-ID"/>
        </w:rPr>
        <w:t xml:space="preserve"> (titik yang menjadi batasan dalam kawasan titik pusat), dan </w:t>
      </w:r>
      <w:r w:rsidRPr="00036E9E">
        <w:rPr>
          <w:rFonts w:ascii="Times New Roman" w:eastAsia="Times New Roman" w:hAnsi="Times New Roman" w:cs="Times New Roman"/>
          <w:i/>
          <w:iCs/>
          <w:sz w:val="24"/>
          <w:szCs w:val="24"/>
          <w:lang w:eastAsia="en-ID"/>
        </w:rPr>
        <w:t xml:space="preserve">noise </w:t>
      </w:r>
      <w:r w:rsidRPr="00036E9E">
        <w:rPr>
          <w:rFonts w:ascii="Times New Roman" w:eastAsia="Times New Roman" w:hAnsi="Times New Roman" w:cs="Times New Roman"/>
          <w:sz w:val="24"/>
          <w:szCs w:val="24"/>
          <w:lang w:eastAsia="en-ID"/>
        </w:rPr>
        <w:t xml:space="preserve">(titik yang tidak dapat dijangkau oleh </w:t>
      </w:r>
      <w:r w:rsidRPr="00036E9E">
        <w:rPr>
          <w:rFonts w:ascii="Times New Roman" w:eastAsia="Times New Roman" w:hAnsi="Times New Roman" w:cs="Times New Roman"/>
          <w:i/>
          <w:iCs/>
          <w:sz w:val="24"/>
          <w:szCs w:val="24"/>
          <w:lang w:eastAsia="en-ID"/>
        </w:rPr>
        <w:t>core</w:t>
      </w:r>
      <w:r w:rsidRPr="00036E9E">
        <w:rPr>
          <w:rFonts w:ascii="Times New Roman" w:eastAsia="Times New Roman" w:hAnsi="Times New Roman" w:cs="Times New Roman"/>
          <w:sz w:val="24"/>
          <w:szCs w:val="24"/>
          <w:lang w:eastAsia="en-ID"/>
        </w:rPr>
        <w:t xml:space="preserve"> dan bukan merupakan </w:t>
      </w:r>
      <w:r w:rsidRPr="00036E9E">
        <w:rPr>
          <w:rFonts w:ascii="Times New Roman" w:eastAsia="Times New Roman" w:hAnsi="Times New Roman" w:cs="Times New Roman"/>
          <w:i/>
          <w:iCs/>
          <w:sz w:val="24"/>
          <w:szCs w:val="24"/>
          <w:lang w:eastAsia="en-ID"/>
        </w:rPr>
        <w:t>border</w:t>
      </w:r>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sz w:val="24"/>
          <w:szCs w:val="24"/>
          <w:lang w:eastAsia="en-ID"/>
        </w:rPr>
        <w:fldChar w:fldCharType="begin" w:fldLock="1"/>
      </w:r>
      <w:r w:rsidRPr="00036E9E">
        <w:rPr>
          <w:rFonts w:ascii="Times New Roman" w:eastAsia="Times New Roman" w:hAnsi="Times New Roman" w:cs="Times New Roman"/>
          <w:sz w:val="24"/>
          <w:szCs w:val="24"/>
          <w:lang w:eastAsia="en-ID"/>
        </w:rPr>
        <w:instrText>ADDIN CSL_CITATION {"citationItems":[{"id":"ITEM-1","itemData":{"DOI":"10.20956/j.v17i3.11704","abstract":"Covid-19 as a pandemic disaster has begun to shake the world economic order, including Indonesia. Indonesia's economic growth has contract since quarter II. Central Java Province is in the third place with the highest number of positive cases in Indonesia. The government still improving quality control over the implementation of village funds by observing classification of village status. The Ministry of Village has classified village status based on IDM value by calculating the average of 3 indices, IKS, IKL, and IKE. This research was conducted with the aim of classifying the village status using 2 clustering methods, DBSCAN and K-Means. Another purpose of this research is to find out whether the same village status also groups in the same cluster and to compare which one of the two grouping methods is better in classifying village status in Central Java Province in 2020 based on the Silhouette coefficient value.","author":[{"dropping-particle":"","family":"Putri","given":"Mustika M","non-dropping-particle":"","parse-names":false,"suffix":""},{"dropping-particle":"","family":"Dewi","given":"Cesaria","non-dropping-particle":"","parse-names":false,"suffix":""},{"dropping-particle":"","family":"Permata Siam","given":"Emban","non-dropping-particle":"","parse-names":false,"suffix":""},{"dropping-particle":"","family":"Asri Wijayanti","given":"Gona","non-dropping-particle":"","parse-names":false,"suffix":""},{"dropping-particle":"","family":"Aulia","given":"Nurfitri","non-dropping-particle":"","parse-names":false,"suffix":""},{"dropping-particle":"","family":"Nooraeni","given":"Rani","non-dropping-particle":"","parse-names":false,"suffix":""}],"id":"ITEM-1","issue":"3","issued":{"date-parts":[["2021"]]},"page":"394-404","title":"Komparasi DBSCAN dan K-Means Clustering pada Pengelompokan Status Desa di Jawa Tengah Tahun 2020","type":"article-journal","volume":"17"},"uris":["http://www.mendeley.com/documents/?uuid=46a6530f-6c53-41cf-a5a7-73f401d5c69a"]}],"mendeley":{"formattedCitation":"(Putri et al., 2021)","plainTextFormattedCitation":"(Putri et al., 2021)","previouslyFormattedCitation":"(Putri et al., 2021)"},"properties":{"noteIndex":0},"schema":"https://github.com/citation-style-language/schema/raw/master/csl-citation.json"}</w:instrText>
      </w:r>
      <w:r w:rsidRPr="00036E9E">
        <w:rPr>
          <w:rFonts w:ascii="Times New Roman" w:eastAsia="Times New Roman" w:hAnsi="Times New Roman" w:cs="Times New Roman"/>
          <w:sz w:val="24"/>
          <w:szCs w:val="24"/>
          <w:lang w:eastAsia="en-ID"/>
        </w:rPr>
        <w:fldChar w:fldCharType="separate"/>
      </w:r>
      <w:r w:rsidRPr="00036E9E">
        <w:rPr>
          <w:rFonts w:ascii="Times New Roman" w:eastAsia="Times New Roman" w:hAnsi="Times New Roman" w:cs="Times New Roman"/>
          <w:noProof/>
          <w:sz w:val="24"/>
          <w:szCs w:val="24"/>
          <w:lang w:eastAsia="en-ID"/>
        </w:rPr>
        <w:t>(Putri et al., 2021)</w:t>
      </w:r>
      <w:r w:rsidRPr="00036E9E">
        <w:rPr>
          <w:rFonts w:ascii="Times New Roman" w:eastAsia="Times New Roman" w:hAnsi="Times New Roman" w:cs="Times New Roman"/>
          <w:sz w:val="24"/>
          <w:szCs w:val="24"/>
          <w:lang w:eastAsia="en-ID"/>
        </w:rPr>
        <w:fldChar w:fldCharType="end"/>
      </w:r>
      <w:r w:rsidRPr="00036E9E">
        <w:rPr>
          <w:rFonts w:ascii="Times New Roman" w:eastAsia="Times New Roman" w:hAnsi="Times New Roman" w:cs="Times New Roman"/>
          <w:sz w:val="24"/>
          <w:szCs w:val="24"/>
          <w:lang w:eastAsia="en-ID"/>
        </w:rPr>
        <w:t xml:space="preserve">. </w:t>
      </w:r>
    </w:p>
    <w:p w14:paraId="0114E440"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Metode klasterisasi DBSCAN menemukan klaster-klaster dengan cara </w:t>
      </w:r>
      <w:r w:rsidRPr="00036E9E">
        <w:rPr>
          <w:rFonts w:ascii="Times New Roman" w:eastAsia="Times New Roman" w:hAnsi="Times New Roman" w:cs="Times New Roman"/>
          <w:sz w:val="24"/>
          <w:szCs w:val="24"/>
          <w:lang w:eastAsia="en-ID"/>
        </w:rPr>
        <w:fldChar w:fldCharType="begin" w:fldLock="1"/>
      </w:r>
      <w:r w:rsidRPr="00036E9E">
        <w:rPr>
          <w:rFonts w:ascii="Times New Roman" w:eastAsia="Times New Roman" w:hAnsi="Times New Roman" w:cs="Times New Roman"/>
          <w:sz w:val="24"/>
          <w:szCs w:val="24"/>
          <w:lang w:eastAsia="en-ID"/>
        </w:rPr>
        <w:instrText>ADDIN CSL_CITATION {"citationItems":[{"id":"ITEM-1","itemData":{"abstract":"The perception of tourist about accessibility from Penelokan village to Toya Bungkah destination” has objective to known the tourist perceptions of accessibility in Toya Bungkah destination. Kinds data used are primary data and secondary data. The data was gain through observations, depth interviews, questionnaires, literature studies, and documentations. Sampling was gain by purposive sampling to option the data of accessibility. The respondents was choose by using quota sampling. Analyzed the perception of tourist by using attitude scale (Likert scale) to measure the results. The result of the research showed that the tourist perceptions of accessibility to Toya Bungkah were : Condition about access from Penelokan to Toya Bungkah get average score was 3.10 is good enough, Quality of access from Penelokan to Toya Bungkah get average score was 3.20 is good enough, Comfortable of access from Penelokan to Toya Bungkah get average score was 3.14 is good enough, Condition transportasion after arrived from Penelokan to Toya Bungkah get average score was 3,48 is good, View at around access the tourist can see from Penelokan to Toya Bungkah get average score was 4.08 is good, Safety with the path from Penelokan to Toya Bungkah get average score was 3.50 is good, Perception of the tourist about Toya Bungkah get average score was 3.76 is good.","author":[{"dropping-particle":"","family":"Silitonga","given":"Parasian","non-dropping-particle":"","parse-names":false,"suffix":""}],"container-title":"Jurnal TIMES","id":"ITEM-1","issue":"ISSN : 2337 - 3601","issued":{"date-parts":[["2016"]]},"page":"11-40","title":"ANALISIS POLA PENYEBARAN PENYAKIT PASIEN PENGGUNA BADAN PENYELENGGARA JAMINAN SOSIAL (BPJS) KESEHATAN DENGAN MENGGUNAKAN METODE DBSCAN CLUSTERING ( Studi Kasus Rumah Sakit Umum Pusat Haji Adam Malik Medan )","type":"article-journal","volume":"Vol. V No "},"uris":["http://www.mendeley.com/documents/?uuid=fc531ff0-c2d8-48d0-a66a-174ce4af2cb0"]}],"mendeley":{"formattedCitation":"(Silitonga, 2016)","plainTextFormattedCitation":"(Silitonga, 2016)","previouslyFormattedCitation":"(Silitonga, 2016)"},"properties":{"noteIndex":0},"schema":"https://github.com/citation-style-language/schema/raw/master/csl-citation.json"}</w:instrText>
      </w:r>
      <w:r w:rsidRPr="00036E9E">
        <w:rPr>
          <w:rFonts w:ascii="Times New Roman" w:eastAsia="Times New Roman" w:hAnsi="Times New Roman" w:cs="Times New Roman"/>
          <w:sz w:val="24"/>
          <w:szCs w:val="24"/>
          <w:lang w:eastAsia="en-ID"/>
        </w:rPr>
        <w:fldChar w:fldCharType="separate"/>
      </w:r>
      <w:r w:rsidRPr="00036E9E">
        <w:rPr>
          <w:rFonts w:ascii="Times New Roman" w:eastAsia="Times New Roman" w:hAnsi="Times New Roman" w:cs="Times New Roman"/>
          <w:noProof/>
          <w:sz w:val="24"/>
          <w:szCs w:val="24"/>
          <w:lang w:eastAsia="en-ID"/>
        </w:rPr>
        <w:t>(Silitonga, 2016)</w:t>
      </w:r>
      <w:r w:rsidRPr="00036E9E">
        <w:rPr>
          <w:rFonts w:ascii="Times New Roman" w:eastAsia="Times New Roman" w:hAnsi="Times New Roman" w:cs="Times New Roman"/>
          <w:sz w:val="24"/>
          <w:szCs w:val="24"/>
          <w:lang w:eastAsia="en-ID"/>
        </w:rPr>
        <w:fldChar w:fldCharType="end"/>
      </w:r>
      <w:r w:rsidRPr="00036E9E">
        <w:rPr>
          <w:rFonts w:ascii="Times New Roman" w:eastAsia="Times New Roman" w:hAnsi="Times New Roman" w:cs="Times New Roman"/>
          <w:sz w:val="24"/>
          <w:szCs w:val="24"/>
          <w:lang w:eastAsia="en-ID"/>
        </w:rPr>
        <w:t>:</w:t>
      </w:r>
    </w:p>
    <w:p w14:paraId="198519EF" w14:textId="77777777" w:rsidR="00036E9E" w:rsidRPr="00036E9E" w:rsidRDefault="00036E9E" w:rsidP="00036E9E">
      <w:pPr>
        <w:numPr>
          <w:ilvl w:val="0"/>
          <w:numId w:val="15"/>
        </w:numPr>
        <w:spacing w:before="240" w:after="240" w:line="360" w:lineRule="auto"/>
        <w:ind w:firstLine="426"/>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lastRenderedPageBreak/>
        <w:t>DBSCAN menelusuri klaster-klaster dengan memeriksa ε-</w:t>
      </w:r>
      <w:r w:rsidRPr="00036E9E">
        <w:rPr>
          <w:rFonts w:ascii="Times New Roman" w:eastAsia="Times New Roman" w:hAnsi="Times New Roman" w:cs="Times New Roman"/>
          <w:i/>
          <w:iCs/>
          <w:sz w:val="24"/>
          <w:szCs w:val="24"/>
          <w:lang w:eastAsia="en-ID"/>
        </w:rPr>
        <w:t>neighborhood</w:t>
      </w:r>
      <w:r w:rsidRPr="00036E9E">
        <w:rPr>
          <w:rFonts w:ascii="Times New Roman" w:eastAsia="Times New Roman" w:hAnsi="Times New Roman" w:cs="Times New Roman"/>
          <w:sz w:val="24"/>
          <w:szCs w:val="24"/>
          <w:lang w:eastAsia="en-ID"/>
        </w:rPr>
        <w:t xml:space="preserve"> dari tiap-tiap </w:t>
      </w:r>
      <w:r w:rsidRPr="00036E9E">
        <w:rPr>
          <w:rFonts w:ascii="Times New Roman" w:eastAsia="Times New Roman" w:hAnsi="Times New Roman" w:cs="Times New Roman"/>
          <w:i/>
          <w:iCs/>
          <w:sz w:val="24"/>
          <w:szCs w:val="24"/>
          <w:lang w:eastAsia="en-ID"/>
        </w:rPr>
        <w:t>point</w:t>
      </w:r>
      <w:r w:rsidRPr="00036E9E">
        <w:rPr>
          <w:rFonts w:ascii="Times New Roman" w:eastAsia="Times New Roman" w:hAnsi="Times New Roman" w:cs="Times New Roman"/>
          <w:sz w:val="24"/>
          <w:szCs w:val="24"/>
          <w:lang w:eastAsia="en-ID"/>
        </w:rPr>
        <w:t xml:space="preserve"> dalam </w:t>
      </w:r>
      <w:r w:rsidRPr="00036E9E">
        <w:rPr>
          <w:rFonts w:ascii="Times New Roman" w:eastAsia="Times New Roman" w:hAnsi="Times New Roman" w:cs="Times New Roman"/>
          <w:i/>
          <w:iCs/>
          <w:sz w:val="24"/>
          <w:szCs w:val="24"/>
          <w:lang w:eastAsia="en-ID"/>
        </w:rPr>
        <w:t>database.</w:t>
      </w:r>
      <w:r w:rsidRPr="00036E9E">
        <w:rPr>
          <w:rFonts w:ascii="Times New Roman" w:eastAsia="Times New Roman" w:hAnsi="Times New Roman" w:cs="Times New Roman"/>
          <w:sz w:val="24"/>
          <w:szCs w:val="24"/>
          <w:lang w:eastAsia="en-ID"/>
        </w:rPr>
        <w:t xml:space="preserve"> Jika ε-</w:t>
      </w:r>
      <w:r w:rsidRPr="00036E9E">
        <w:rPr>
          <w:rFonts w:ascii="Times New Roman" w:eastAsia="Times New Roman" w:hAnsi="Times New Roman" w:cs="Times New Roman"/>
          <w:i/>
          <w:iCs/>
          <w:sz w:val="24"/>
          <w:szCs w:val="24"/>
          <w:lang w:eastAsia="en-ID"/>
        </w:rPr>
        <w:t>neighborhood</w:t>
      </w:r>
      <w:r w:rsidRPr="00036E9E">
        <w:rPr>
          <w:rFonts w:ascii="Times New Roman" w:eastAsia="Times New Roman" w:hAnsi="Times New Roman" w:cs="Times New Roman"/>
          <w:sz w:val="24"/>
          <w:szCs w:val="24"/>
          <w:lang w:eastAsia="en-ID"/>
        </w:rPr>
        <w:t xml:space="preserve"> dari point p mengandung lebih dari MinPts, klaster baru dengan p sebagai </w:t>
      </w:r>
      <w:r w:rsidRPr="00036E9E">
        <w:rPr>
          <w:rFonts w:ascii="Times New Roman" w:eastAsia="Times New Roman" w:hAnsi="Times New Roman" w:cs="Times New Roman"/>
          <w:i/>
          <w:iCs/>
          <w:sz w:val="24"/>
          <w:szCs w:val="24"/>
          <w:lang w:eastAsia="en-ID"/>
        </w:rPr>
        <w:t xml:space="preserve">core object </w:t>
      </w:r>
      <w:r w:rsidRPr="00036E9E">
        <w:rPr>
          <w:rFonts w:ascii="Times New Roman" w:eastAsia="Times New Roman" w:hAnsi="Times New Roman" w:cs="Times New Roman"/>
          <w:sz w:val="24"/>
          <w:szCs w:val="24"/>
          <w:lang w:eastAsia="en-ID"/>
        </w:rPr>
        <w:t>diciptakan.</w:t>
      </w:r>
    </w:p>
    <w:p w14:paraId="22409F86" w14:textId="77777777" w:rsidR="00036E9E" w:rsidRPr="00036E9E" w:rsidRDefault="00036E9E" w:rsidP="00036E9E">
      <w:pPr>
        <w:numPr>
          <w:ilvl w:val="0"/>
          <w:numId w:val="15"/>
        </w:numPr>
        <w:spacing w:before="240" w:after="240" w:line="360" w:lineRule="auto"/>
        <w:ind w:firstLine="426"/>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Kemudian DBSCAN secara iteratif mengumpulkan secara langsung objek-objek </w:t>
      </w:r>
      <w:r w:rsidRPr="00036E9E">
        <w:rPr>
          <w:rFonts w:ascii="Times New Roman" w:eastAsia="Times New Roman" w:hAnsi="Times New Roman" w:cs="Times New Roman"/>
          <w:i/>
          <w:iCs/>
          <w:sz w:val="24"/>
          <w:szCs w:val="24"/>
          <w:lang w:eastAsia="en-ID"/>
        </w:rPr>
        <w:t xml:space="preserve">density reachable </w:t>
      </w:r>
      <w:r w:rsidRPr="00036E9E">
        <w:rPr>
          <w:rFonts w:ascii="Times New Roman" w:eastAsia="Times New Roman" w:hAnsi="Times New Roman" w:cs="Times New Roman"/>
          <w:sz w:val="24"/>
          <w:szCs w:val="24"/>
          <w:lang w:eastAsia="en-ID"/>
        </w:rPr>
        <w:t xml:space="preserve">dari </w:t>
      </w:r>
      <w:r w:rsidRPr="00036E9E">
        <w:rPr>
          <w:rFonts w:ascii="Times New Roman" w:eastAsia="Times New Roman" w:hAnsi="Times New Roman" w:cs="Times New Roman"/>
          <w:i/>
          <w:iCs/>
          <w:sz w:val="24"/>
          <w:szCs w:val="24"/>
          <w:lang w:eastAsia="en-ID"/>
        </w:rPr>
        <w:t xml:space="preserve">core object </w:t>
      </w:r>
      <w:r w:rsidRPr="00036E9E">
        <w:rPr>
          <w:rFonts w:ascii="Times New Roman" w:eastAsia="Times New Roman" w:hAnsi="Times New Roman" w:cs="Times New Roman"/>
          <w:sz w:val="24"/>
          <w:szCs w:val="24"/>
          <w:lang w:eastAsia="en-ID"/>
        </w:rPr>
        <w:t xml:space="preserve">tersebut, dimana mungkin melibatkan penggabungan dari beberapa </w:t>
      </w:r>
      <w:r w:rsidRPr="00036E9E">
        <w:rPr>
          <w:rFonts w:ascii="Times New Roman" w:eastAsia="Times New Roman" w:hAnsi="Times New Roman" w:cs="Times New Roman"/>
          <w:i/>
          <w:iCs/>
          <w:sz w:val="24"/>
          <w:szCs w:val="24"/>
          <w:lang w:eastAsia="en-ID"/>
        </w:rPr>
        <w:t>cluster-cluster</w:t>
      </w:r>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i/>
          <w:iCs/>
          <w:sz w:val="24"/>
          <w:szCs w:val="24"/>
          <w:lang w:eastAsia="en-ID"/>
        </w:rPr>
        <w:t>density reachable</w:t>
      </w:r>
      <w:r w:rsidRPr="00036E9E">
        <w:rPr>
          <w:rFonts w:ascii="Times New Roman" w:eastAsia="Times New Roman" w:hAnsi="Times New Roman" w:cs="Times New Roman"/>
          <w:sz w:val="24"/>
          <w:szCs w:val="24"/>
          <w:lang w:eastAsia="en-ID"/>
        </w:rPr>
        <w:t>.</w:t>
      </w:r>
    </w:p>
    <w:p w14:paraId="2434916A"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Secara umum komputasi dari algoritma DBSCAN adalah sebagai berikut </w:t>
      </w:r>
      <w:r w:rsidRPr="00036E9E">
        <w:rPr>
          <w:rFonts w:ascii="Times New Roman" w:eastAsia="Times New Roman" w:hAnsi="Times New Roman" w:cs="Times New Roman"/>
          <w:sz w:val="24"/>
          <w:szCs w:val="24"/>
          <w:lang w:eastAsia="en-ID"/>
        </w:rPr>
        <w:fldChar w:fldCharType="begin" w:fldLock="1"/>
      </w:r>
      <w:r w:rsidRPr="00036E9E">
        <w:rPr>
          <w:rFonts w:ascii="Times New Roman" w:eastAsia="Times New Roman" w:hAnsi="Times New Roman" w:cs="Times New Roman"/>
          <w:sz w:val="24"/>
          <w:szCs w:val="24"/>
          <w:lang w:eastAsia="en-ID"/>
        </w:rPr>
        <w:instrText>ADDIN CSL_CITATION {"citationItems":[{"id":"ITEM-1","itemData":{"DOI":"10.24843/lkjiti.2015.v06.i03.p05","ISSN":"2088-1541","abstract":"Spatial Data Clustering is one of the significant techniques in data mining which used to obtain information or knowledge in a large number of spatial data from various applications. One technique that being a pioneer in the development of spatial data clustering algorithm is DBSCAN. This study is focused on implementation of DBSCAN method in decision making process in order to help a company to decide its potential customer. The trial results in this study show that DBSCAN method has been successfully conduct clustering process to support decision making process in determination of potential customer by forming several number of clusters.","author":[{"dropping-particle":"","family":"Devi","given":"Anindya Santika","non-dropping-particle":"","parse-names":false,"suffix":""},{"dropping-particle":"","family":"Putra","given":"I Ketut Gede Darma","non-dropping-particle":"","parse-names":false,"suffix":""},{"dropping-particle":"","family":"Sukarsa","given":"I Made","non-dropping-particle":"","parse-names":false,"suffix":""}],"container-title":"Lontar Komputer : Jurnal Ilmiah Teknologi Informasi","id":"ITEM-1","issue":"3","issued":{"date-parts":[["2015"]]},"page":"185","title":"Implementasi Metode Clustering DBSCAN pada Proses Pengambilan Keputusan","type":"article-journal","volume":"6"},"uris":["http://www.mendeley.com/documents/?uuid=11e187b4-912b-4102-b202-5403a7c43a77"]}],"mendeley":{"formattedCitation":"(Devi et al., 2015)","plainTextFormattedCitation":"(Devi et al., 2015)","previouslyFormattedCitation":"(Devi et al., 2015)"},"properties":{"noteIndex":0},"schema":"https://github.com/citation-style-language/schema/raw/master/csl-citation.json"}</w:instrText>
      </w:r>
      <w:r w:rsidRPr="00036E9E">
        <w:rPr>
          <w:rFonts w:ascii="Times New Roman" w:eastAsia="Times New Roman" w:hAnsi="Times New Roman" w:cs="Times New Roman"/>
          <w:sz w:val="24"/>
          <w:szCs w:val="24"/>
          <w:lang w:eastAsia="en-ID"/>
        </w:rPr>
        <w:fldChar w:fldCharType="separate"/>
      </w:r>
      <w:r w:rsidRPr="00036E9E">
        <w:rPr>
          <w:rFonts w:ascii="Times New Roman" w:eastAsia="Times New Roman" w:hAnsi="Times New Roman" w:cs="Times New Roman"/>
          <w:noProof/>
          <w:sz w:val="24"/>
          <w:szCs w:val="24"/>
          <w:lang w:eastAsia="en-ID"/>
        </w:rPr>
        <w:t>(Devi et al., 2015)</w:t>
      </w:r>
      <w:r w:rsidRPr="00036E9E">
        <w:rPr>
          <w:rFonts w:ascii="Times New Roman" w:eastAsia="Times New Roman" w:hAnsi="Times New Roman" w:cs="Times New Roman"/>
          <w:sz w:val="24"/>
          <w:szCs w:val="24"/>
          <w:lang w:eastAsia="en-ID"/>
        </w:rPr>
        <w:fldChar w:fldCharType="end"/>
      </w:r>
      <w:r w:rsidRPr="00036E9E">
        <w:rPr>
          <w:rFonts w:ascii="Times New Roman" w:eastAsia="Times New Roman" w:hAnsi="Times New Roman" w:cs="Times New Roman"/>
          <w:sz w:val="24"/>
          <w:szCs w:val="24"/>
          <w:lang w:eastAsia="en-ID"/>
        </w:rPr>
        <w:t>:</w:t>
      </w:r>
    </w:p>
    <w:p w14:paraId="0FBB5468"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Inisialisasi parameter </w:t>
      </w:r>
      <w:r w:rsidRPr="00036E9E">
        <w:rPr>
          <w:rFonts w:ascii="Times New Roman" w:eastAsia="Times New Roman" w:hAnsi="Times New Roman" w:cs="Times New Roman"/>
          <w:i/>
          <w:iCs/>
          <w:sz w:val="24"/>
          <w:szCs w:val="24"/>
          <w:lang w:eastAsia="en-ID"/>
        </w:rPr>
        <w:t>minPts</w:t>
      </w:r>
      <w:r w:rsidRPr="00036E9E">
        <w:rPr>
          <w:rFonts w:ascii="Times New Roman" w:eastAsia="Times New Roman" w:hAnsi="Times New Roman" w:cs="Times New Roman"/>
          <w:sz w:val="24"/>
          <w:szCs w:val="24"/>
          <w:lang w:eastAsia="en-ID"/>
        </w:rPr>
        <w:t xml:space="preserve"> dan </w:t>
      </w:r>
      <w:r w:rsidRPr="00036E9E">
        <w:rPr>
          <w:rFonts w:ascii="Times New Roman" w:eastAsia="Times New Roman" w:hAnsi="Times New Roman" w:cs="Times New Roman"/>
          <w:i/>
          <w:iCs/>
          <w:sz w:val="24"/>
          <w:szCs w:val="24"/>
          <w:lang w:eastAsia="en-ID"/>
        </w:rPr>
        <w:t>ε.</w:t>
      </w:r>
    </w:p>
    <w:p w14:paraId="20A1E127"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Tentukan titik awal atau </w:t>
      </w:r>
      <w:r w:rsidRPr="00036E9E">
        <w:rPr>
          <w:rFonts w:ascii="Times New Roman" w:eastAsia="Times New Roman" w:hAnsi="Times New Roman" w:cs="Times New Roman"/>
          <w:i/>
          <w:iCs/>
          <w:sz w:val="24"/>
          <w:szCs w:val="24"/>
          <w:lang w:eastAsia="en-ID"/>
        </w:rPr>
        <w:t xml:space="preserve">p </w:t>
      </w:r>
      <w:r w:rsidRPr="00036E9E">
        <w:rPr>
          <w:rFonts w:ascii="Times New Roman" w:eastAsia="Times New Roman" w:hAnsi="Times New Roman" w:cs="Times New Roman"/>
          <w:sz w:val="24"/>
          <w:szCs w:val="24"/>
          <w:lang w:eastAsia="en-ID"/>
        </w:rPr>
        <w:t>secara acak.</w:t>
      </w:r>
    </w:p>
    <w:p w14:paraId="7D475C4F"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Hitung ε atau semua jarak titik pada </w:t>
      </w:r>
      <w:r w:rsidRPr="00036E9E">
        <w:rPr>
          <w:rFonts w:ascii="Times New Roman" w:eastAsia="Times New Roman" w:hAnsi="Times New Roman" w:cs="Times New Roman"/>
          <w:i/>
          <w:iCs/>
          <w:sz w:val="24"/>
          <w:szCs w:val="24"/>
          <w:lang w:eastAsia="en-ID"/>
        </w:rPr>
        <w:t>density reachable</w:t>
      </w:r>
      <w:r w:rsidRPr="00036E9E">
        <w:rPr>
          <w:rFonts w:ascii="Times New Roman" w:eastAsia="Times New Roman" w:hAnsi="Times New Roman" w:cs="Times New Roman"/>
          <w:sz w:val="24"/>
          <w:szCs w:val="24"/>
          <w:lang w:eastAsia="en-ID"/>
        </w:rPr>
        <w:t xml:space="preserve"> terhadap p dengan menggunakan </w:t>
      </w:r>
      <w:r w:rsidRPr="00036E9E">
        <w:rPr>
          <w:rFonts w:ascii="Times New Roman" w:eastAsia="Times New Roman" w:hAnsi="Times New Roman" w:cs="Times New Roman"/>
          <w:i/>
          <w:iCs/>
          <w:sz w:val="24"/>
          <w:szCs w:val="24"/>
          <w:lang w:eastAsia="en-ID"/>
        </w:rPr>
        <w:t>cosine similarity</w:t>
      </w:r>
      <w:r w:rsidRPr="00036E9E">
        <w:rPr>
          <w:rFonts w:ascii="Times New Roman" w:eastAsia="Times New Roman" w:hAnsi="Times New Roman" w:cs="Times New Roman"/>
          <w:sz w:val="24"/>
          <w:szCs w:val="24"/>
          <w:lang w:eastAsia="en-ID"/>
        </w:rPr>
        <w:t xml:space="preserve">. </w:t>
      </w:r>
    </w:p>
    <w:p w14:paraId="35AD41AB"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Jika titik yang memenuhi ε lebih dari </w:t>
      </w:r>
      <w:r w:rsidRPr="00036E9E">
        <w:rPr>
          <w:rFonts w:ascii="Times New Roman" w:eastAsia="Times New Roman" w:hAnsi="Times New Roman" w:cs="Times New Roman"/>
          <w:i/>
          <w:iCs/>
          <w:sz w:val="24"/>
          <w:szCs w:val="24"/>
          <w:lang w:eastAsia="en-ID"/>
        </w:rPr>
        <w:t xml:space="preserve">minPts </w:t>
      </w:r>
      <w:r w:rsidRPr="00036E9E">
        <w:rPr>
          <w:rFonts w:ascii="Times New Roman" w:eastAsia="Times New Roman" w:hAnsi="Times New Roman" w:cs="Times New Roman"/>
          <w:sz w:val="24"/>
          <w:szCs w:val="24"/>
          <w:lang w:eastAsia="en-ID"/>
        </w:rPr>
        <w:t xml:space="preserve">maka titik p adalah </w:t>
      </w:r>
      <w:r w:rsidRPr="00036E9E">
        <w:rPr>
          <w:rFonts w:ascii="Times New Roman" w:eastAsia="Times New Roman" w:hAnsi="Times New Roman" w:cs="Times New Roman"/>
          <w:i/>
          <w:iCs/>
          <w:sz w:val="24"/>
          <w:szCs w:val="24"/>
          <w:lang w:eastAsia="en-ID"/>
        </w:rPr>
        <w:t xml:space="preserve">core object </w:t>
      </w:r>
      <w:r w:rsidRPr="00036E9E">
        <w:rPr>
          <w:rFonts w:ascii="Times New Roman" w:eastAsia="Times New Roman" w:hAnsi="Times New Roman" w:cs="Times New Roman"/>
          <w:sz w:val="24"/>
          <w:szCs w:val="24"/>
          <w:lang w:eastAsia="en-ID"/>
        </w:rPr>
        <w:t>dan klaster terbentuk.</w:t>
      </w:r>
    </w:p>
    <w:p w14:paraId="52BCFBD6"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Ulangi langkah secara iteratif hingga dilakukan proses pada semua titik. </w:t>
      </w:r>
    </w:p>
    <w:p w14:paraId="4FEFC636" w14:textId="77777777" w:rsidR="00036E9E" w:rsidRPr="00036E9E" w:rsidRDefault="00036E9E" w:rsidP="00036E9E">
      <w:pPr>
        <w:rPr>
          <w:lang w:val="en-US"/>
        </w:rPr>
      </w:pPr>
    </w:p>
    <w:p w14:paraId="6637759A" w14:textId="04E12113" w:rsidR="00036E9E" w:rsidRDefault="00137F32" w:rsidP="00036E9E">
      <w:pPr>
        <w:pStyle w:val="Heading3"/>
        <w:rPr>
          <w:lang w:val="en-US"/>
        </w:rPr>
      </w:pPr>
      <w:bookmarkStart w:id="101" w:name="_Toc149284624"/>
      <w:r>
        <w:rPr>
          <w:lang w:val="en-US"/>
        </w:rPr>
        <w:t>Algoritma OPTICS</w:t>
      </w:r>
      <w:bookmarkEnd w:id="101"/>
    </w:p>
    <w:p w14:paraId="6FAD11FD" w14:textId="77777777" w:rsidR="00036E9E" w:rsidRPr="00036E9E" w:rsidRDefault="00036E9E" w:rsidP="00036E9E">
      <w:pPr>
        <w:spacing w:before="240" w:after="240" w:line="360" w:lineRule="auto"/>
        <w:ind w:firstLine="360"/>
        <w:jc w:val="both"/>
        <w:rPr>
          <w:rFonts w:ascii="Times New Roman" w:eastAsia="Times New Roman" w:hAnsi="Times New Roman" w:cs="Times New Roman"/>
          <w:sz w:val="24"/>
          <w:szCs w:val="24"/>
        </w:rPr>
      </w:pPr>
      <w:r w:rsidRPr="00036E9E">
        <w:rPr>
          <w:rFonts w:ascii="Times New Roman" w:eastAsia="Times New Roman" w:hAnsi="Times New Roman" w:cs="Times New Roman"/>
          <w:color w:val="000000"/>
          <w:sz w:val="24"/>
          <w:szCs w:val="24"/>
        </w:rPr>
        <w:t>OPTICS (</w:t>
      </w:r>
      <w:r w:rsidRPr="00036E9E">
        <w:rPr>
          <w:rFonts w:ascii="Times New Roman" w:eastAsia="Times New Roman" w:hAnsi="Times New Roman" w:cs="Times New Roman"/>
          <w:i/>
          <w:iCs/>
          <w:sz w:val="24"/>
          <w:szCs w:val="24"/>
        </w:rPr>
        <w:t>Ordering Points to Identify the Clustering Structure</w:t>
      </w:r>
      <w:r w:rsidRPr="00036E9E">
        <w:rPr>
          <w:rFonts w:ascii="Times New Roman" w:eastAsia="Times New Roman" w:hAnsi="Times New Roman" w:cs="Times New Roman"/>
          <w:sz w:val="24"/>
          <w:szCs w:val="24"/>
        </w:rPr>
        <w:t xml:space="preserve">) adalah algoritma klastering hierarkis yang bergantung pada kepadatan data. OPTICS mampu mendeteksi klaster yang bermakna dalam data dengan kepadatan yang bervariasi dengan menghasilkan urutan titik-titik yang linier, sehingga titik-titik yang terdekat secara spasial menjadi tetangga dalam urutan tersebut (Patwary, 2013). Berikut langkah-langkah penggunaan algoritma OPTICS </w:t>
      </w:r>
      <w:r w:rsidRPr="00036E9E">
        <w:rPr>
          <w:rFonts w:ascii="Times New Roman" w:eastAsia="Times New Roman" w:hAnsi="Times New Roman" w:cs="Times New Roman"/>
          <w:sz w:val="24"/>
          <w:szCs w:val="24"/>
        </w:rPr>
        <w:fldChar w:fldCharType="begin" w:fldLock="1"/>
      </w:r>
      <w:r w:rsidRPr="00036E9E">
        <w:rPr>
          <w:rFonts w:ascii="Times New Roman" w:eastAsia="Times New Roman" w:hAnsi="Times New Roman" w:cs="Times New Roman"/>
          <w:sz w:val="24"/>
          <w:szCs w:val="24"/>
        </w:rPr>
        <w:instrText>ADDIN CSL_CITATION {"citationItems":[{"id":"ITEM-1","itemData":{"author":[{"dropping-particle":"","family":"Prabahari","given":"R.; Thiagarasu","non-dropping-particle":"","parse-names":false,"suffix":""}],"id":"ITEM-1","issue":"11","issued":{"date-parts":[["2014"]]},"page":"132-136","title":"A Comparative Analysis of Density Based Clustering Techniques for Outlier Mining","type":"article-journal","volume":"3"},"uris":["http://www.mendeley.com/documents/?uuid=14b450ae-555c-49e6-a223-9e12158f33a6"]}],"mendeley":{"formattedCitation":"(Prabahari, 2014)","plainTextFormattedCitation":"(Prabahari, 2014)","previouslyFormattedCitation":"(Prabahari, 2014)"},"properties":{"noteIndex":0},"schema":"https://github.com/citation-style-language/schema/raw/master/csl-citation.json"}</w:instrText>
      </w:r>
      <w:r w:rsidRPr="00036E9E">
        <w:rPr>
          <w:rFonts w:ascii="Times New Roman" w:eastAsia="Times New Roman" w:hAnsi="Times New Roman" w:cs="Times New Roman"/>
          <w:sz w:val="24"/>
          <w:szCs w:val="24"/>
        </w:rPr>
        <w:fldChar w:fldCharType="separate"/>
      </w:r>
      <w:r w:rsidRPr="00036E9E">
        <w:rPr>
          <w:rFonts w:ascii="Times New Roman" w:eastAsia="Times New Roman" w:hAnsi="Times New Roman" w:cs="Times New Roman"/>
          <w:noProof/>
          <w:sz w:val="24"/>
          <w:szCs w:val="24"/>
        </w:rPr>
        <w:t>(Prabahari, 2014)</w:t>
      </w:r>
      <w:r w:rsidRPr="00036E9E">
        <w:rPr>
          <w:rFonts w:ascii="Times New Roman" w:eastAsia="Times New Roman" w:hAnsi="Times New Roman" w:cs="Times New Roman"/>
          <w:sz w:val="24"/>
          <w:szCs w:val="24"/>
        </w:rPr>
        <w:fldChar w:fldCharType="end"/>
      </w:r>
      <w:r w:rsidRPr="00036E9E">
        <w:rPr>
          <w:rFonts w:ascii="Times New Roman" w:eastAsia="Times New Roman" w:hAnsi="Times New Roman" w:cs="Times New Roman"/>
          <w:sz w:val="24"/>
          <w:szCs w:val="24"/>
        </w:rPr>
        <w:t>:</w:t>
      </w:r>
    </w:p>
    <w:p w14:paraId="5D97F77E" w14:textId="77777777" w:rsidR="00036E9E" w:rsidRPr="00036E9E" w:rsidRDefault="00036E9E" w:rsidP="00036E9E">
      <w:pPr>
        <w:pStyle w:val="ListParagraph"/>
        <w:numPr>
          <w:ilvl w:val="0"/>
          <w:numId w:val="17"/>
        </w:numPr>
        <w:spacing w:before="240" w:after="240" w:line="360" w:lineRule="auto"/>
        <w:jc w:val="both"/>
        <w:rPr>
          <w:rFonts w:eastAsia="Times New Roman" w:cs="Times New Roman"/>
          <w:szCs w:val="24"/>
          <w:lang w:val="en-ID"/>
        </w:rPr>
      </w:pPr>
      <w:r w:rsidRPr="00036E9E">
        <w:rPr>
          <w:rFonts w:eastAsia="Times New Roman" w:cs="Times New Roman"/>
          <w:szCs w:val="24"/>
          <w:lang w:val="en-ID"/>
        </w:rPr>
        <w:t xml:space="preserve">Temukan jarak inti dari suatu objek. </w:t>
      </w:r>
      <w:r w:rsidRPr="00036E9E">
        <w:rPr>
          <w:rFonts w:eastAsia="Times New Roman" w:cs="Times New Roman"/>
          <w:i/>
          <w:iCs/>
          <w:szCs w:val="24"/>
          <w:lang w:val="en-ID"/>
        </w:rPr>
        <w:t>p</w:t>
      </w:r>
      <w:r w:rsidRPr="00036E9E">
        <w:rPr>
          <w:rFonts w:eastAsia="Times New Roman" w:cs="Times New Roman"/>
          <w:szCs w:val="24"/>
          <w:lang w:val="en-ID"/>
        </w:rPr>
        <w:t xml:space="preserve"> adalah nilai eps/ε terkecil sehingga menjadikannya sebagai </w:t>
      </w:r>
      <w:r w:rsidRPr="00036E9E">
        <w:rPr>
          <w:rFonts w:eastAsia="Times New Roman" w:cs="Times New Roman"/>
          <w:i/>
          <w:iCs/>
          <w:szCs w:val="24"/>
          <w:lang w:val="en-ID"/>
        </w:rPr>
        <w:t>core object</w:t>
      </w:r>
      <w:r w:rsidRPr="00036E9E">
        <w:rPr>
          <w:rFonts w:eastAsia="Times New Roman" w:cs="Times New Roman"/>
          <w:szCs w:val="24"/>
          <w:lang w:val="en-ID"/>
        </w:rPr>
        <w:t xml:space="preserve">. Jika </w:t>
      </w:r>
      <w:r w:rsidRPr="00036E9E">
        <w:rPr>
          <w:rFonts w:eastAsia="Times New Roman" w:cs="Times New Roman"/>
          <w:i/>
          <w:iCs/>
          <w:szCs w:val="24"/>
          <w:lang w:val="en-ID"/>
        </w:rPr>
        <w:t xml:space="preserve">p </w:t>
      </w:r>
      <w:r w:rsidRPr="00036E9E">
        <w:rPr>
          <w:rFonts w:eastAsia="Times New Roman" w:cs="Times New Roman"/>
          <w:szCs w:val="24"/>
          <w:lang w:val="en-ID"/>
        </w:rPr>
        <w:t xml:space="preserve">bukan </w:t>
      </w:r>
      <w:r w:rsidRPr="00036E9E">
        <w:rPr>
          <w:rFonts w:eastAsia="Times New Roman" w:cs="Times New Roman"/>
          <w:i/>
          <w:iCs/>
          <w:szCs w:val="24"/>
          <w:lang w:val="en-ID"/>
        </w:rPr>
        <w:t>core object</w:t>
      </w:r>
      <w:r w:rsidRPr="00036E9E">
        <w:rPr>
          <w:rFonts w:eastAsia="Times New Roman" w:cs="Times New Roman"/>
          <w:szCs w:val="24"/>
          <w:lang w:val="en-ID"/>
        </w:rPr>
        <w:t xml:space="preserve">, jarak inti </w:t>
      </w:r>
      <w:r w:rsidRPr="00036E9E">
        <w:rPr>
          <w:rFonts w:eastAsia="Times New Roman" w:cs="Times New Roman"/>
          <w:i/>
          <w:iCs/>
          <w:szCs w:val="24"/>
          <w:lang w:val="en-ID"/>
        </w:rPr>
        <w:t xml:space="preserve">p </w:t>
      </w:r>
      <w:r w:rsidRPr="00036E9E">
        <w:rPr>
          <w:rFonts w:eastAsia="Times New Roman" w:cs="Times New Roman"/>
          <w:szCs w:val="24"/>
          <w:lang w:val="en-ID"/>
        </w:rPr>
        <w:t>tidak terdefinisi.</w:t>
      </w:r>
    </w:p>
    <w:p w14:paraId="4BBE9AE9" w14:textId="694C9855" w:rsidR="00036E9E" w:rsidRPr="00036E9E" w:rsidRDefault="00036E9E" w:rsidP="00036E9E">
      <w:pPr>
        <w:pStyle w:val="ListParagraph"/>
        <w:numPr>
          <w:ilvl w:val="0"/>
          <w:numId w:val="17"/>
        </w:numPr>
        <w:spacing w:before="240" w:after="240" w:line="360" w:lineRule="auto"/>
        <w:jc w:val="both"/>
        <w:rPr>
          <w:rFonts w:eastAsia="Times New Roman" w:cs="Times New Roman"/>
          <w:szCs w:val="24"/>
          <w:lang w:val="en-ID"/>
        </w:rPr>
      </w:pPr>
      <w:r>
        <w:rPr>
          <w:rFonts w:eastAsia="Times New Roman" w:cs="Times New Roman"/>
          <w:szCs w:val="24"/>
          <w:lang w:val="en-ID"/>
        </w:rPr>
        <w:lastRenderedPageBreak/>
        <w:t xml:space="preserve">Jarak jangkauan objek </w:t>
      </w:r>
      <w:r>
        <w:rPr>
          <w:rFonts w:eastAsia="Times New Roman" w:cs="Times New Roman"/>
          <w:i/>
          <w:iCs/>
          <w:szCs w:val="24"/>
          <w:lang w:val="en-ID"/>
        </w:rPr>
        <w:t xml:space="preserve">q </w:t>
      </w:r>
      <w:r>
        <w:rPr>
          <w:rFonts w:eastAsia="Times New Roman" w:cs="Times New Roman"/>
          <w:szCs w:val="24"/>
          <w:lang w:val="en-ID"/>
        </w:rPr>
        <w:t>dengan objek lain</w:t>
      </w:r>
      <w:r>
        <w:rPr>
          <w:i/>
          <w:iCs/>
          <w:lang w:val="en-US"/>
        </w:rPr>
        <w:t xml:space="preserve"> p </w:t>
      </w:r>
      <w:r>
        <w:rPr>
          <w:lang w:val="en-US"/>
        </w:rPr>
        <w:t xml:space="preserve">adalah nilai yang lebih besar dari </w:t>
      </w:r>
      <w:r>
        <w:rPr>
          <w:i/>
          <w:iCs/>
          <w:lang w:val="en-US"/>
        </w:rPr>
        <w:t>core object</w:t>
      </w:r>
      <w:r>
        <w:rPr>
          <w:lang w:val="en-US"/>
        </w:rPr>
        <w:t xml:space="preserve"> </w:t>
      </w:r>
      <w:r>
        <w:rPr>
          <w:i/>
          <w:iCs/>
          <w:lang w:val="en-US"/>
        </w:rPr>
        <w:t>p</w:t>
      </w:r>
      <w:r>
        <w:rPr>
          <w:lang w:val="en-US"/>
        </w:rPr>
        <w:t xml:space="preserve"> dan jarak Euclidean antara </w:t>
      </w:r>
      <w:r>
        <w:rPr>
          <w:i/>
          <w:iCs/>
          <w:lang w:val="en-US"/>
        </w:rPr>
        <w:t xml:space="preserve">p </w:t>
      </w:r>
      <w:r>
        <w:rPr>
          <w:lang w:val="en-US"/>
        </w:rPr>
        <w:t xml:space="preserve">dan </w:t>
      </w:r>
      <w:r>
        <w:rPr>
          <w:i/>
          <w:iCs/>
          <w:lang w:val="en-US"/>
        </w:rPr>
        <w:t>q</w:t>
      </w:r>
      <w:r>
        <w:rPr>
          <w:lang w:val="en-US"/>
        </w:rPr>
        <w:t xml:space="preserve">. Jika </w:t>
      </w:r>
      <w:r>
        <w:rPr>
          <w:i/>
          <w:iCs/>
          <w:lang w:val="en-US"/>
        </w:rPr>
        <w:t>p</w:t>
      </w:r>
      <w:r>
        <w:rPr>
          <w:lang w:val="en-US"/>
        </w:rPr>
        <w:t xml:space="preserve"> bukan </w:t>
      </w:r>
      <w:r>
        <w:rPr>
          <w:i/>
          <w:iCs/>
          <w:lang w:val="en-US"/>
        </w:rPr>
        <w:t>core object</w:t>
      </w:r>
      <w:r>
        <w:rPr>
          <w:lang w:val="en-US"/>
        </w:rPr>
        <w:t xml:space="preserve">, maka jarak jangkauan antara </w:t>
      </w:r>
      <w:r>
        <w:rPr>
          <w:i/>
          <w:iCs/>
          <w:lang w:val="en-US"/>
        </w:rPr>
        <w:t xml:space="preserve">p </w:t>
      </w:r>
      <w:r>
        <w:rPr>
          <w:lang w:val="en-US"/>
        </w:rPr>
        <w:t xml:space="preserve">dan </w:t>
      </w:r>
      <w:r>
        <w:rPr>
          <w:i/>
          <w:iCs/>
          <w:lang w:val="en-US"/>
        </w:rPr>
        <w:t>q</w:t>
      </w:r>
      <w:r>
        <w:rPr>
          <w:lang w:val="en-US"/>
        </w:rPr>
        <w:t xml:space="preserve"> tidak terdefinisi.</w:t>
      </w:r>
    </w:p>
    <w:p w14:paraId="289EA19F" w14:textId="6D1FAA11" w:rsidR="00137F32" w:rsidRPr="00036E9E" w:rsidRDefault="00137F32" w:rsidP="00036E9E">
      <w:pPr>
        <w:pStyle w:val="Heading3"/>
        <w:spacing w:line="360" w:lineRule="auto"/>
        <w:jc w:val="both"/>
        <w:rPr>
          <w:rFonts w:cs="Times New Roman"/>
          <w:lang w:val="en-US"/>
        </w:rPr>
      </w:pPr>
      <w:bookmarkStart w:id="102" w:name="_Toc149284625"/>
      <w:r w:rsidRPr="00036E9E">
        <w:rPr>
          <w:rFonts w:cs="Times New Roman"/>
          <w:lang w:val="en-US"/>
        </w:rPr>
        <w:t>Uji Validasi</w:t>
      </w:r>
      <w:bookmarkEnd w:id="102"/>
    </w:p>
    <w:p w14:paraId="7EF746F6" w14:textId="5CFBA51C"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hAnsi="Times New Roman" w:cs="Times New Roman"/>
          <w:sz w:val="24"/>
          <w:szCs w:val="24"/>
          <w:lang w:val="en-US"/>
        </w:rPr>
        <w:t>Kualitas klaster Ci dapat diukur dengan menggunakan silhouette coefficient. Teknik ini memberikan representasi grafis singkat dari seberapa baik setiap objek terletak pada kelompok. Analisa metode validitas ini dilakukan dengan melihat besar nilai s. Hasil perhitungan nilai indeks validitas silhouette dapat bervariasi antara -1 hingga 1 (Budiman et al., 2016). Silhouette coefficient ini dirumuskan pada persamaan 2.5, Persamaan 2.6, dan Persamaan 2.7.</w:t>
      </w:r>
      <w:bookmarkStart w:id="103" w:name="_Hlk148655136"/>
      <w:r w:rsidRPr="00036E9E">
        <w:rPr>
          <w:rFonts w:ascii="Times New Roman" w:eastAsia="Times New Roman" w:hAnsi="Times New Roman" w:cs="Times New Roman"/>
          <w:sz w:val="24"/>
          <w:szCs w:val="24"/>
          <w:lang w:eastAsia="en-ID"/>
        </w:rPr>
        <w:t xml:space="preserve"> </w:t>
      </w:r>
    </w:p>
    <w:p w14:paraId="6F6A52E9"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i/>
          <w:iCs/>
          <w:sz w:val="24"/>
          <w:szCs w:val="24"/>
          <w:lang w:eastAsia="en-ID"/>
        </w:rPr>
      </w:pPr>
      <w:r w:rsidRPr="00036E9E">
        <w:rPr>
          <w:rFonts w:ascii="Times New Roman" w:eastAsia="Times New Roman" w:hAnsi="Times New Roman" w:cs="Times New Roman"/>
          <w:i/>
          <w:iCs/>
          <w:sz w:val="24"/>
          <w:szCs w:val="24"/>
          <w:lang w:eastAsia="en-ID"/>
        </w:rPr>
        <w:t>a(</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i/>
          <w:iCs/>
          <w:sz w:val="24"/>
          <w:szCs w:val="24"/>
          <w:lang w:eastAsia="en-ID"/>
        </w:rPr>
        <w:t xml:space="preserve">) </w:t>
      </w:r>
      <m:oMath>
        <m:f>
          <m:fPr>
            <m:ctrlPr>
              <w:rPr>
                <w:rFonts w:ascii="Cambria Math" w:eastAsia="Times New Roman" w:hAnsi="Cambria Math" w:cs="Times New Roman"/>
                <w:i/>
                <w:iCs/>
                <w:sz w:val="24"/>
                <w:szCs w:val="24"/>
                <w:lang w:eastAsia="en-ID"/>
              </w:rPr>
            </m:ctrlPr>
          </m:fPr>
          <m:num>
            <m:nary>
              <m:naryPr>
                <m:chr m:val="∑"/>
                <m:limLoc m:val="subSup"/>
                <m:supHide m:val="1"/>
                <m:ctrlPr>
                  <w:rPr>
                    <w:rFonts w:ascii="Cambria Math" w:eastAsia="Times New Roman" w:hAnsi="Cambria Math" w:cs="Times New Roman"/>
                    <w:i/>
                    <w:iCs/>
                    <w:sz w:val="24"/>
                    <w:szCs w:val="24"/>
                    <w:lang w:eastAsia="en-ID"/>
                  </w:rPr>
                </m:ctrlPr>
              </m:naryPr>
              <m:sub>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r>
                  <m:rPr>
                    <m:sty m:val="b"/>
                  </m:rPr>
                  <w:rPr>
                    <w:rFonts w:ascii="Cambria Math" w:eastAsia="Times New Roman" w:hAnsi="Cambria Math" w:cs="Times New Roman"/>
                    <w:b/>
                    <w:bCs/>
                    <w:sz w:val="24"/>
                    <w:szCs w:val="24"/>
                    <w:lang w:eastAsia="en-ID"/>
                  </w:rPr>
                  <w:sym w:font="Symbol" w:char="F0CE"/>
                </m:r>
                <m:r>
                  <m:rPr>
                    <m:sty m:val="bi"/>
                  </m:rPr>
                  <w:rPr>
                    <w:rFonts w:ascii="Cambria Math" w:eastAsia="Times New Roman" w:hAnsi="Cambria Math" w:cs="Times New Roman"/>
                    <w:sz w:val="24"/>
                    <w:szCs w:val="24"/>
                    <w:lang w:eastAsia="en-ID"/>
                  </w:rPr>
                  <m:t xml:space="preserve"> </m:t>
                </m:r>
                <m:sSub>
                  <m:sSubPr>
                    <m:ctrlPr>
                      <w:rPr>
                        <w:rFonts w:ascii="Cambria Math" w:eastAsia="Times New Roman" w:hAnsi="Cambria Math" w:cs="Times New Roman"/>
                        <w:b/>
                        <w:bCs/>
                        <w:i/>
                        <w:iCs/>
                        <w:sz w:val="24"/>
                        <w:szCs w:val="24"/>
                        <w:lang w:eastAsia="en-ID"/>
                      </w:rPr>
                    </m:ctrlPr>
                  </m:sSubPr>
                  <m:e>
                    <m:r>
                      <m:rPr>
                        <m:sty m:val="bi"/>
                      </m:rPr>
                      <w:rPr>
                        <w:rFonts w:ascii="Cambria Math" w:eastAsia="Times New Roman" w:hAnsi="Cambria Math" w:cs="Times New Roman"/>
                        <w:sz w:val="24"/>
                        <w:szCs w:val="24"/>
                        <w:lang w:eastAsia="en-ID"/>
                      </w:rPr>
                      <m:t>C</m:t>
                    </m:r>
                  </m:e>
                  <m:sub>
                    <m:r>
                      <m:rPr>
                        <m:sty m:val="bi"/>
                      </m:rPr>
                      <w:rPr>
                        <w:rFonts w:ascii="Cambria Math" w:eastAsia="Times New Roman" w:hAnsi="Cambria Math" w:cs="Times New Roman"/>
                        <w:sz w:val="24"/>
                        <w:szCs w:val="24"/>
                        <w:lang w:eastAsia="en-ID"/>
                      </w:rPr>
                      <m:t>i</m:t>
                    </m:r>
                  </m:sub>
                </m:sSub>
                <m:r>
                  <m:rPr>
                    <m:sty m:val="bi"/>
                  </m:rPr>
                  <w:rPr>
                    <w:rFonts w:ascii="Cambria Math" w:eastAsia="Times New Roman" w:hAnsi="Cambria Math" w:cs="Times New Roman"/>
                    <w:sz w:val="24"/>
                    <w:szCs w:val="24"/>
                    <w:lang w:eastAsia="en-ID"/>
                  </w:rPr>
                  <m:t>,o≠o'</m:t>
                </m:r>
              </m:sub>
              <m:sup/>
              <m:e>
                <m:r>
                  <w:rPr>
                    <w:rFonts w:ascii="Cambria Math" w:eastAsia="Times New Roman" w:hAnsi="Cambria Math" w:cs="Times New Roman"/>
                    <w:sz w:val="24"/>
                    <w:szCs w:val="24"/>
                    <w:lang w:eastAsia="en-ID"/>
                  </w:rPr>
                  <m:t>dist</m:t>
                </m:r>
                <m:d>
                  <m:dPr>
                    <m:ctrlPr>
                      <w:rPr>
                        <w:rFonts w:ascii="Cambria Math" w:eastAsia="Times New Roman" w:hAnsi="Cambria Math" w:cs="Times New Roman"/>
                        <w:i/>
                        <w:iCs/>
                        <w:sz w:val="24"/>
                        <w:szCs w:val="24"/>
                        <w:lang w:eastAsia="en-ID"/>
                      </w:rPr>
                    </m:ctrlPr>
                  </m:dPr>
                  <m:e>
                    <m:r>
                      <m:rPr>
                        <m:sty m:val="bi"/>
                      </m:rPr>
                      <w:rPr>
                        <w:rFonts w:ascii="Cambria Math" w:eastAsia="Times New Roman" w:hAnsi="Cambria Math" w:cs="Times New Roman"/>
                        <w:sz w:val="24"/>
                        <w:szCs w:val="24"/>
                        <w:lang w:eastAsia="en-ID"/>
                      </w:rPr>
                      <m:t>o,</m:t>
                    </m:r>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e>
                </m:d>
              </m:e>
            </m:nary>
          </m:num>
          <m:den>
            <m:d>
              <m:dPr>
                <m:begChr m:val="|"/>
                <m:endChr m:val="|"/>
                <m:ctrlPr>
                  <w:rPr>
                    <w:rFonts w:ascii="Cambria Math" w:eastAsia="Times New Roman" w:hAnsi="Cambria Math" w:cs="Times New Roman"/>
                    <w:i/>
                    <w:iCs/>
                    <w:sz w:val="24"/>
                    <w:szCs w:val="24"/>
                    <w:lang w:eastAsia="en-ID"/>
                  </w:rPr>
                </m:ctrlPr>
              </m:dPr>
              <m:e>
                <m:sSub>
                  <m:sSubPr>
                    <m:ctrlPr>
                      <w:rPr>
                        <w:rFonts w:ascii="Cambria Math" w:eastAsia="Times New Roman" w:hAnsi="Cambria Math" w:cs="Times New Roman"/>
                        <w:i/>
                        <w:iCs/>
                        <w:sz w:val="24"/>
                        <w:szCs w:val="24"/>
                        <w:lang w:eastAsia="en-ID"/>
                      </w:rPr>
                    </m:ctrlPr>
                  </m:sSubPr>
                  <m:e>
                    <m:r>
                      <w:rPr>
                        <w:rFonts w:ascii="Cambria Math" w:eastAsia="Times New Roman" w:hAnsi="Cambria Math" w:cs="Times New Roman"/>
                        <w:sz w:val="24"/>
                        <w:szCs w:val="24"/>
                        <w:lang w:eastAsia="en-ID"/>
                      </w:rPr>
                      <m:t>C</m:t>
                    </m:r>
                  </m:e>
                  <m:sub>
                    <m:r>
                      <w:rPr>
                        <w:rFonts w:ascii="Cambria Math" w:eastAsia="Times New Roman" w:hAnsi="Cambria Math" w:cs="Times New Roman"/>
                        <w:sz w:val="24"/>
                        <w:szCs w:val="24"/>
                        <w:lang w:eastAsia="en-ID"/>
                      </w:rPr>
                      <m:t>i</m:t>
                    </m:r>
                  </m:sub>
                </m:sSub>
              </m:e>
            </m:d>
            <m:r>
              <w:rPr>
                <w:rFonts w:ascii="Cambria Math" w:eastAsia="Times New Roman" w:hAnsi="Cambria Math" w:cs="Times New Roman"/>
                <w:sz w:val="24"/>
                <w:szCs w:val="24"/>
                <w:lang w:eastAsia="en-ID"/>
              </w:rPr>
              <m:t>-1</m:t>
            </m:r>
          </m:den>
        </m:f>
      </m:oMath>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b/>
          <w:bCs/>
          <w:i/>
          <w:iCs/>
          <w:sz w:val="24"/>
          <w:szCs w:val="24"/>
          <w:lang w:eastAsia="en-ID"/>
        </w:rPr>
        <w:t xml:space="preserve">o </w:t>
      </w:r>
      <w:r w:rsidRPr="00036E9E">
        <w:rPr>
          <w:rFonts w:ascii="Times New Roman" w:eastAsia="Times New Roman" w:hAnsi="Times New Roman" w:cs="Times New Roman"/>
          <w:b/>
          <w:bCs/>
          <w:sz w:val="24"/>
          <w:szCs w:val="24"/>
          <w:lang w:eastAsia="en-ID"/>
        </w:rPr>
        <w:sym w:font="Symbol" w:char="F0CE"/>
      </w:r>
      <w:r w:rsidRPr="00036E9E">
        <w:rPr>
          <w:rFonts w:ascii="Times New Roman" w:eastAsia="Times New Roman" w:hAnsi="Times New Roman" w:cs="Times New Roman"/>
          <w:b/>
          <w:bCs/>
          <w:i/>
          <w:iCs/>
          <w:sz w:val="24"/>
          <w:szCs w:val="24"/>
          <w:lang w:eastAsia="en-ID"/>
        </w:rPr>
        <w:t xml:space="preserve"> </w:t>
      </w:r>
      <w:r w:rsidRPr="00036E9E">
        <w:rPr>
          <w:rFonts w:ascii="Times New Roman" w:eastAsia="Times New Roman" w:hAnsi="Times New Roman" w:cs="Times New Roman"/>
          <w:i/>
          <w:iCs/>
          <w:sz w:val="24"/>
          <w:szCs w:val="24"/>
          <w:lang w:eastAsia="en-ID"/>
        </w:rPr>
        <w:t xml:space="preserve"> C</w:t>
      </w:r>
      <w:r w:rsidRPr="00036E9E">
        <w:rPr>
          <w:rFonts w:ascii="Times New Roman" w:eastAsia="Times New Roman" w:hAnsi="Times New Roman" w:cs="Times New Roman"/>
          <w:i/>
          <w:iCs/>
          <w:sz w:val="24"/>
          <w:szCs w:val="24"/>
          <w:vertAlign w:val="subscript"/>
          <w:lang w:eastAsia="en-ID"/>
        </w:rPr>
        <w:t xml:space="preserve">i  </w:t>
      </w:r>
      <w:r w:rsidRPr="00036E9E">
        <w:rPr>
          <w:rFonts w:ascii="Times New Roman" w:eastAsia="Times New Roman" w:hAnsi="Times New Roman" w:cs="Times New Roman"/>
          <w:sz w:val="24"/>
          <w:szCs w:val="24"/>
          <w:lang w:eastAsia="en-ID"/>
        </w:rPr>
        <w:t xml:space="preserve">(1 ≤ </w:t>
      </w:r>
      <w:r w:rsidRPr="00036E9E">
        <w:rPr>
          <w:rFonts w:ascii="Times New Roman" w:eastAsia="Times New Roman" w:hAnsi="Times New Roman" w:cs="Times New Roman"/>
          <w:i/>
          <w:iCs/>
          <w:sz w:val="24"/>
          <w:szCs w:val="24"/>
          <w:lang w:eastAsia="en-ID"/>
        </w:rPr>
        <w:t xml:space="preserve">i </w:t>
      </w:r>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i/>
          <w:iCs/>
          <w:sz w:val="24"/>
          <w:szCs w:val="24"/>
          <w:lang w:eastAsia="en-ID"/>
        </w:rPr>
        <w:t>k</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t>(2.5)</w:t>
      </w:r>
      <w:r w:rsidRPr="00036E9E">
        <w:rPr>
          <w:rFonts w:ascii="Times New Roman" w:eastAsia="Times New Roman" w:hAnsi="Times New Roman" w:cs="Times New Roman"/>
          <w:i/>
          <w:iCs/>
          <w:sz w:val="24"/>
          <w:szCs w:val="24"/>
          <w:lang w:eastAsia="en-ID"/>
        </w:rPr>
        <w:t xml:space="preserve"> </w:t>
      </w:r>
    </w:p>
    <w:bookmarkEnd w:id="103"/>
    <w:p w14:paraId="6B3BDFE2" w14:textId="05DAD13F"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hAnsi="Times New Roman" w:cs="Times New Roman"/>
          <w:sz w:val="24"/>
          <w:szCs w:val="24"/>
          <w:lang w:val="en-US"/>
        </w:rPr>
        <w:t xml:space="preserve">Setiap </w:t>
      </w:r>
      <w:r w:rsidR="00855BC3" w:rsidRPr="00855BC3">
        <w:rPr>
          <w:rFonts w:ascii="Times New Roman" w:eastAsia="Times New Roman" w:hAnsi="Times New Roman" w:cs="Times New Roman"/>
          <w:sz w:val="24"/>
          <w:szCs w:val="24"/>
          <w:lang w:eastAsia="en-ID"/>
        </w:rPr>
        <w:t xml:space="preserve">objek </w:t>
      </w:r>
      <w:r w:rsidR="00855BC3" w:rsidRPr="00855BC3">
        <w:rPr>
          <w:rFonts w:ascii="Times New Roman" w:eastAsia="Times New Roman" w:hAnsi="Times New Roman" w:cs="Times New Roman"/>
          <w:b/>
          <w:bCs/>
          <w:i/>
          <w:iCs/>
          <w:sz w:val="24"/>
          <w:szCs w:val="24"/>
          <w:lang w:eastAsia="en-ID"/>
        </w:rPr>
        <w:t xml:space="preserve">o </w:t>
      </w:r>
      <w:r w:rsidR="00855BC3" w:rsidRPr="00855BC3">
        <w:rPr>
          <w:rFonts w:ascii="Times New Roman" w:eastAsia="Times New Roman" w:hAnsi="Times New Roman" w:cs="Times New Roman"/>
          <w:b/>
          <w:bCs/>
          <w:sz w:val="24"/>
          <w:szCs w:val="24"/>
          <w:lang w:eastAsia="en-ID"/>
        </w:rPr>
        <w:sym w:font="Symbol" w:char="F0CE"/>
      </w:r>
      <w:r w:rsidR="00855BC3">
        <w:rPr>
          <w:rFonts w:ascii="Times New Roman" w:eastAsia="Times New Roman" w:hAnsi="Times New Roman" w:cs="Times New Roman"/>
          <w:b/>
          <w:bCs/>
          <w:sz w:val="24"/>
          <w:szCs w:val="24"/>
          <w:lang w:eastAsia="en-ID"/>
        </w:rPr>
        <w:t xml:space="preserve"> </w:t>
      </w:r>
      <w:r w:rsidRPr="00036E9E">
        <w:rPr>
          <w:rFonts w:ascii="Times New Roman" w:hAnsi="Times New Roman" w:cs="Times New Roman"/>
          <w:sz w:val="24"/>
          <w:szCs w:val="24"/>
          <w:lang w:val="en-US"/>
        </w:rPr>
        <w:t>dataset, perhitungan dilakukan a(o) untuk mencari jarak rata-rata antara o dan semua objek lain pada klaster yang sama.</w:t>
      </w:r>
      <w:bookmarkStart w:id="104" w:name="_Hlk148655145"/>
      <w:r w:rsidRPr="00036E9E">
        <w:rPr>
          <w:rFonts w:ascii="Times New Roman" w:eastAsia="Times New Roman" w:hAnsi="Times New Roman" w:cs="Times New Roman"/>
          <w:sz w:val="24"/>
          <w:szCs w:val="24"/>
          <w:lang w:eastAsia="en-ID"/>
        </w:rPr>
        <w:t xml:space="preserve"> </w:t>
      </w:r>
    </w:p>
    <w:p w14:paraId="7308E486"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i/>
          <w:iCs/>
          <w:sz w:val="24"/>
          <w:szCs w:val="24"/>
          <w:lang w:eastAsia="en-ID"/>
        </w:rPr>
        <w:t>b(</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i/>
          <w:iCs/>
          <w:sz w:val="24"/>
          <w:szCs w:val="24"/>
          <w:lang w:eastAsia="en-ID"/>
        </w:rPr>
        <w:t xml:space="preserve">) = </w:t>
      </w:r>
      <w:r w:rsidRPr="00036E9E">
        <w:rPr>
          <w:rFonts w:ascii="Times New Roman" w:eastAsia="Times New Roman" w:hAnsi="Times New Roman" w:cs="Times New Roman"/>
          <w:sz w:val="24"/>
          <w:szCs w:val="24"/>
          <w:lang w:eastAsia="en-ID"/>
        </w:rPr>
        <w:t xml:space="preserve">min </w:t>
      </w:r>
      <w:r w:rsidRPr="00036E9E">
        <w:rPr>
          <w:rFonts w:ascii="Times New Roman" w:eastAsia="Times New Roman" w:hAnsi="Times New Roman" w:cs="Times New Roman"/>
          <w:i/>
          <w:iCs/>
          <w:sz w:val="24"/>
          <w:szCs w:val="24"/>
          <w:lang w:eastAsia="en-ID"/>
        </w:rPr>
        <w:t>C</w:t>
      </w:r>
      <w:r w:rsidRPr="00036E9E">
        <w:rPr>
          <w:rFonts w:ascii="Times New Roman" w:eastAsia="Times New Roman" w:hAnsi="Times New Roman" w:cs="Times New Roman"/>
          <w:i/>
          <w:iCs/>
          <w:sz w:val="24"/>
          <w:szCs w:val="24"/>
          <w:vertAlign w:val="subscript"/>
          <w:lang w:eastAsia="en-ID"/>
        </w:rPr>
        <w:t>j</w:t>
      </w:r>
      <w:r w:rsidRPr="00036E9E">
        <w:rPr>
          <w:rFonts w:ascii="Times New Roman" w:eastAsia="Times New Roman" w:hAnsi="Times New Roman" w:cs="Times New Roman"/>
          <w:sz w:val="24"/>
          <w:szCs w:val="24"/>
          <w:lang w:eastAsia="en-ID"/>
        </w:rPr>
        <w:t xml:space="preserve">:1 ≤ j &lt; </w:t>
      </w:r>
      <w:r w:rsidRPr="00036E9E">
        <w:rPr>
          <w:rFonts w:ascii="Times New Roman" w:eastAsia="Times New Roman" w:hAnsi="Times New Roman" w:cs="Times New Roman"/>
          <w:i/>
          <w:iCs/>
          <w:sz w:val="24"/>
          <w:szCs w:val="24"/>
          <w:lang w:eastAsia="en-ID"/>
        </w:rPr>
        <w:t xml:space="preserve">k,j ≠ i </w:t>
      </w:r>
      <m:oMath>
        <m:d>
          <m:dPr>
            <m:begChr m:val="{"/>
            <m:endChr m:val="}"/>
            <m:ctrlPr>
              <w:rPr>
                <w:rFonts w:ascii="Cambria Math" w:eastAsia="Times New Roman" w:hAnsi="Cambria Math" w:cs="Times New Roman"/>
                <w:i/>
                <w:iCs/>
                <w:sz w:val="24"/>
                <w:szCs w:val="24"/>
                <w:lang w:eastAsia="en-ID"/>
              </w:rPr>
            </m:ctrlPr>
          </m:dPr>
          <m:e>
            <m:f>
              <m:fPr>
                <m:ctrlPr>
                  <w:rPr>
                    <w:rFonts w:ascii="Cambria Math" w:eastAsia="Times New Roman" w:hAnsi="Cambria Math" w:cs="Times New Roman"/>
                    <w:i/>
                    <w:iCs/>
                    <w:sz w:val="24"/>
                    <w:szCs w:val="24"/>
                    <w:lang w:eastAsia="en-ID"/>
                  </w:rPr>
                </m:ctrlPr>
              </m:fPr>
              <m:num>
                <m:nary>
                  <m:naryPr>
                    <m:chr m:val="∑"/>
                    <m:limLoc m:val="subSup"/>
                    <m:supHide m:val="1"/>
                    <m:ctrlPr>
                      <w:rPr>
                        <w:rFonts w:ascii="Cambria Math" w:eastAsia="Times New Roman" w:hAnsi="Cambria Math" w:cs="Times New Roman"/>
                        <w:i/>
                        <w:iCs/>
                        <w:sz w:val="24"/>
                        <w:szCs w:val="24"/>
                        <w:lang w:eastAsia="en-ID"/>
                      </w:rPr>
                    </m:ctrlPr>
                  </m:naryPr>
                  <m:sub>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r>
                      <m:rPr>
                        <m:sty m:val="b"/>
                      </m:rPr>
                      <w:rPr>
                        <w:rFonts w:ascii="Cambria Math" w:eastAsia="Times New Roman" w:hAnsi="Cambria Math" w:cs="Times New Roman"/>
                        <w:b/>
                        <w:bCs/>
                        <w:sz w:val="24"/>
                        <w:szCs w:val="24"/>
                        <w:lang w:eastAsia="en-ID"/>
                      </w:rPr>
                      <w:sym w:font="Symbol" w:char="F0CE"/>
                    </m:r>
                  </m:sub>
                  <m:sup/>
                  <m:e>
                    <m:r>
                      <w:rPr>
                        <w:rFonts w:ascii="Cambria Math" w:eastAsia="Times New Roman" w:hAnsi="Cambria Math" w:cs="Times New Roman"/>
                        <w:sz w:val="24"/>
                        <w:szCs w:val="24"/>
                        <w:lang w:eastAsia="en-ID"/>
                      </w:rPr>
                      <m:t>dist</m:t>
                    </m:r>
                    <m:d>
                      <m:dPr>
                        <m:ctrlPr>
                          <w:rPr>
                            <w:rFonts w:ascii="Cambria Math" w:eastAsia="Times New Roman" w:hAnsi="Cambria Math" w:cs="Times New Roman"/>
                            <w:i/>
                            <w:iCs/>
                            <w:sz w:val="24"/>
                            <w:szCs w:val="24"/>
                            <w:lang w:eastAsia="en-ID"/>
                          </w:rPr>
                        </m:ctrlPr>
                      </m:dPr>
                      <m:e>
                        <m:r>
                          <m:rPr>
                            <m:sty m:val="bi"/>
                          </m:rPr>
                          <w:rPr>
                            <w:rFonts w:ascii="Cambria Math" w:eastAsia="Times New Roman" w:hAnsi="Cambria Math" w:cs="Times New Roman"/>
                            <w:sz w:val="24"/>
                            <w:szCs w:val="24"/>
                            <w:lang w:eastAsia="en-ID"/>
                          </w:rPr>
                          <m:t>o,</m:t>
                        </m:r>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e>
                    </m:d>
                  </m:e>
                </m:nary>
              </m:num>
              <m:den>
                <m:d>
                  <m:dPr>
                    <m:begChr m:val="|"/>
                    <m:endChr m:val="|"/>
                    <m:ctrlPr>
                      <w:rPr>
                        <w:rFonts w:ascii="Cambria Math" w:eastAsia="Times New Roman" w:hAnsi="Cambria Math" w:cs="Times New Roman"/>
                        <w:i/>
                        <w:iCs/>
                        <w:sz w:val="24"/>
                        <w:szCs w:val="24"/>
                        <w:lang w:eastAsia="en-ID"/>
                      </w:rPr>
                    </m:ctrlPr>
                  </m:dPr>
                  <m:e>
                    <m:sSub>
                      <m:sSubPr>
                        <m:ctrlPr>
                          <w:rPr>
                            <w:rFonts w:ascii="Cambria Math" w:eastAsia="Times New Roman" w:hAnsi="Cambria Math" w:cs="Times New Roman"/>
                            <w:i/>
                            <w:iCs/>
                            <w:sz w:val="24"/>
                            <w:szCs w:val="24"/>
                            <w:lang w:eastAsia="en-ID"/>
                          </w:rPr>
                        </m:ctrlPr>
                      </m:sSubPr>
                      <m:e>
                        <m:r>
                          <w:rPr>
                            <w:rFonts w:ascii="Cambria Math" w:eastAsia="Times New Roman" w:hAnsi="Cambria Math" w:cs="Times New Roman"/>
                            <w:sz w:val="24"/>
                            <w:szCs w:val="24"/>
                            <w:lang w:eastAsia="en-ID"/>
                          </w:rPr>
                          <m:t>C</m:t>
                        </m:r>
                      </m:e>
                      <m:sub>
                        <m:r>
                          <w:rPr>
                            <w:rFonts w:ascii="Cambria Math" w:eastAsia="Times New Roman" w:hAnsi="Cambria Math" w:cs="Times New Roman"/>
                            <w:sz w:val="24"/>
                            <w:szCs w:val="24"/>
                            <w:lang w:eastAsia="en-ID"/>
                          </w:rPr>
                          <m:t>j</m:t>
                        </m:r>
                      </m:sub>
                    </m:sSub>
                  </m:e>
                </m:d>
              </m:den>
            </m:f>
          </m:e>
        </m:d>
      </m:oMath>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t>(2.6)</w:t>
      </w:r>
    </w:p>
    <w:bookmarkEnd w:id="104"/>
    <w:p w14:paraId="033BE34F" w14:textId="36469F50" w:rsidR="00036E9E" w:rsidRPr="00036E9E" w:rsidRDefault="00036E9E" w:rsidP="00036E9E">
      <w:pPr>
        <w:spacing w:after="240" w:line="360" w:lineRule="auto"/>
        <w:ind w:firstLine="426"/>
        <w:jc w:val="both"/>
        <w:rPr>
          <w:rFonts w:ascii="Times New Roman" w:eastAsia="Times New Roman" w:hAnsi="Times New Roman" w:cs="Times New Roman"/>
          <w:sz w:val="24"/>
          <w:szCs w:val="24"/>
          <w:lang w:eastAsia="en-ID"/>
        </w:rPr>
      </w:pPr>
      <w:r w:rsidRPr="00036E9E">
        <w:rPr>
          <w:rFonts w:ascii="Times New Roman" w:hAnsi="Times New Roman" w:cs="Times New Roman"/>
          <w:sz w:val="24"/>
          <w:szCs w:val="24"/>
          <w:lang w:val="en-US"/>
        </w:rPr>
        <w:t>b(o) adalah jarak rata-rata terkecil dari o terhadap semua objek lain pada klaster yang lain.</w:t>
      </w:r>
      <w:bookmarkStart w:id="105" w:name="_Hlk148655170"/>
      <w:r w:rsidRPr="00036E9E">
        <w:rPr>
          <w:rFonts w:ascii="Times New Roman" w:eastAsia="Times New Roman" w:hAnsi="Times New Roman" w:cs="Times New Roman"/>
          <w:sz w:val="24"/>
          <w:szCs w:val="24"/>
          <w:lang w:eastAsia="en-ID"/>
        </w:rPr>
        <w:t xml:space="preserve"> </w:t>
      </w:r>
    </w:p>
    <w:p w14:paraId="2B8C091E" w14:textId="77777777" w:rsidR="00036E9E" w:rsidRPr="00036E9E" w:rsidRDefault="00036E9E" w:rsidP="00036E9E">
      <w:pPr>
        <w:spacing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i/>
          <w:iCs/>
          <w:sz w:val="24"/>
          <w:szCs w:val="24"/>
          <w:lang w:eastAsia="en-ID"/>
        </w:rPr>
        <w:t>s</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sz w:val="24"/>
          <w:szCs w:val="24"/>
          <w:lang w:eastAsia="en-ID"/>
        </w:rPr>
        <w:t xml:space="preserve">) = </w:t>
      </w:r>
      <m:oMath>
        <m:f>
          <m:fPr>
            <m:ctrlPr>
              <w:rPr>
                <w:rFonts w:ascii="Cambria Math" w:eastAsia="Times New Roman" w:hAnsi="Cambria Math" w:cs="Times New Roman"/>
                <w:i/>
                <w:sz w:val="24"/>
                <w:szCs w:val="24"/>
                <w:lang w:eastAsia="en-ID"/>
              </w:rPr>
            </m:ctrlPr>
          </m:fPr>
          <m:num>
            <m:r>
              <w:rPr>
                <w:rFonts w:ascii="Cambria Math" w:eastAsia="Times New Roman" w:hAnsi="Cambria Math" w:cs="Times New Roman"/>
                <w:sz w:val="24"/>
                <w:szCs w:val="24"/>
                <w:lang w:eastAsia="en-ID"/>
              </w:rPr>
              <m:t>b</m:t>
            </m:r>
            <m:d>
              <m:dPr>
                <m:ctrlPr>
                  <w:rPr>
                    <w:rFonts w:ascii="Cambria Math" w:eastAsia="Times New Roman" w:hAnsi="Cambria Math" w:cs="Times New Roman"/>
                    <w:iCs/>
                    <w:sz w:val="24"/>
                    <w:szCs w:val="24"/>
                    <w:lang w:eastAsia="en-ID"/>
                  </w:rPr>
                </m:ctrlPr>
              </m:dPr>
              <m:e>
                <m:r>
                  <m:rPr>
                    <m:sty m:val="bi"/>
                  </m:rPr>
                  <w:rPr>
                    <w:rFonts w:ascii="Cambria Math" w:eastAsia="Times New Roman" w:hAnsi="Cambria Math" w:cs="Times New Roman"/>
                    <w:sz w:val="24"/>
                    <w:szCs w:val="24"/>
                    <w:lang w:eastAsia="en-ID"/>
                  </w:rPr>
                  <m:t>o</m:t>
                </m:r>
              </m:e>
            </m:d>
            <m:r>
              <w:rPr>
                <w:rFonts w:ascii="Cambria Math" w:eastAsia="Times New Roman" w:hAnsi="Cambria Math" w:cs="Times New Roman"/>
                <w:sz w:val="24"/>
                <w:szCs w:val="24"/>
                <w:lang w:eastAsia="en-ID"/>
              </w:rPr>
              <m:t>-a (</m:t>
            </m:r>
            <m:r>
              <m:rPr>
                <m:sty m:val="b"/>
              </m:rPr>
              <w:rPr>
                <w:rFonts w:ascii="Cambria Math" w:eastAsia="Times New Roman" w:hAnsi="Cambria Math" w:cs="Times New Roman"/>
                <w:sz w:val="24"/>
                <w:szCs w:val="24"/>
                <w:lang w:eastAsia="en-ID"/>
              </w:rPr>
              <m:t>o</m:t>
            </m:r>
            <m:r>
              <w:rPr>
                <w:rFonts w:ascii="Cambria Math" w:eastAsia="Times New Roman" w:hAnsi="Cambria Math" w:cs="Times New Roman"/>
                <w:sz w:val="24"/>
                <w:szCs w:val="24"/>
                <w:lang w:eastAsia="en-ID"/>
              </w:rPr>
              <m:t>)</m:t>
            </m:r>
          </m:num>
          <m:den>
            <m:r>
              <m:rPr>
                <m:sty m:val="p"/>
              </m:rPr>
              <w:rPr>
                <w:rFonts w:ascii="Cambria Math" w:eastAsia="Times New Roman" w:hAnsi="Cambria Math" w:cs="Times New Roman"/>
                <w:sz w:val="24"/>
                <w:szCs w:val="24"/>
                <w:lang w:eastAsia="en-ID"/>
              </w:rPr>
              <m:t>max⁡</m:t>
            </m:r>
            <m:r>
              <w:rPr>
                <w:rFonts w:ascii="Cambria Math" w:eastAsia="Times New Roman" w:hAnsi="Cambria Math" w:cs="Times New Roman"/>
                <w:sz w:val="24"/>
                <w:szCs w:val="24"/>
                <w:lang w:eastAsia="en-ID"/>
              </w:rPr>
              <m:t>{a</m:t>
            </m:r>
            <m:d>
              <m:dPr>
                <m:ctrlPr>
                  <w:rPr>
                    <w:rFonts w:ascii="Cambria Math" w:eastAsia="Times New Roman" w:hAnsi="Cambria Math" w:cs="Times New Roman"/>
                    <w:iCs/>
                    <w:sz w:val="24"/>
                    <w:szCs w:val="24"/>
                    <w:lang w:eastAsia="en-ID"/>
                  </w:rPr>
                </m:ctrlPr>
              </m:dPr>
              <m:e>
                <m:r>
                  <m:rPr>
                    <m:sty m:val="bi"/>
                  </m:rPr>
                  <w:rPr>
                    <w:rFonts w:ascii="Cambria Math" w:eastAsia="Times New Roman" w:hAnsi="Cambria Math" w:cs="Times New Roman"/>
                    <w:sz w:val="24"/>
                    <w:szCs w:val="24"/>
                    <w:lang w:eastAsia="en-ID"/>
                  </w:rPr>
                  <m:t>o</m:t>
                </m:r>
              </m:e>
            </m:d>
            <m:r>
              <m:rPr>
                <m:sty m:val="p"/>
              </m:rPr>
              <w:rPr>
                <w:rFonts w:ascii="Cambria Math" w:eastAsia="Times New Roman" w:hAnsi="Cambria Math" w:cs="Times New Roman"/>
                <w:sz w:val="24"/>
                <w:szCs w:val="24"/>
                <w:lang w:eastAsia="en-ID"/>
              </w:rPr>
              <m:t xml:space="preserve">, </m:t>
            </m:r>
            <m:r>
              <w:rPr>
                <w:rFonts w:ascii="Cambria Math" w:eastAsia="Times New Roman" w:hAnsi="Cambria Math" w:cs="Times New Roman"/>
                <w:sz w:val="24"/>
                <w:szCs w:val="24"/>
                <w:lang w:eastAsia="en-ID"/>
              </w:rPr>
              <m:t>b</m:t>
            </m:r>
            <m:r>
              <m:rPr>
                <m:sty m:val="p"/>
              </m:rPr>
              <w:rPr>
                <w:rFonts w:ascii="Cambria Math" w:eastAsia="Times New Roman" w:hAnsi="Cambria Math" w:cs="Times New Roman"/>
                <w:sz w:val="24"/>
                <w:szCs w:val="24"/>
                <w:lang w:eastAsia="en-ID"/>
              </w:rPr>
              <m:t>(</m:t>
            </m:r>
            <m:r>
              <m:rPr>
                <m:sty m:val="bi"/>
              </m:rPr>
              <w:rPr>
                <w:rFonts w:ascii="Cambria Math" w:eastAsia="Times New Roman" w:hAnsi="Cambria Math" w:cs="Times New Roman"/>
                <w:sz w:val="24"/>
                <w:szCs w:val="24"/>
                <w:lang w:eastAsia="en-ID"/>
              </w:rPr>
              <m:t>o</m:t>
            </m:r>
            <m:r>
              <m:rPr>
                <m:sty m:val="p"/>
              </m:rPr>
              <w:rPr>
                <w:rFonts w:ascii="Cambria Math" w:eastAsia="Times New Roman" w:hAnsi="Cambria Math" w:cs="Times New Roman"/>
                <w:sz w:val="24"/>
                <w:szCs w:val="24"/>
                <w:lang w:eastAsia="en-ID"/>
              </w:rPr>
              <m:t>)</m:t>
            </m:r>
            <m:r>
              <w:rPr>
                <w:rFonts w:ascii="Cambria Math" w:eastAsia="Times New Roman" w:hAnsi="Cambria Math" w:cs="Times New Roman"/>
                <w:sz w:val="24"/>
                <w:szCs w:val="24"/>
                <w:lang w:eastAsia="en-ID"/>
              </w:rPr>
              <m:t>}</m:t>
            </m:r>
          </m:den>
        </m:f>
      </m:oMath>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t>(2.7)</w:t>
      </w:r>
    </w:p>
    <w:bookmarkEnd w:id="105"/>
    <w:p w14:paraId="72CC3BF1" w14:textId="02638A70" w:rsidR="00036E9E" w:rsidRPr="00036E9E" w:rsidRDefault="00036E9E" w:rsidP="00036E9E">
      <w:pPr>
        <w:spacing w:after="240" w:line="360" w:lineRule="auto"/>
        <w:ind w:firstLine="426"/>
        <w:jc w:val="both"/>
        <w:rPr>
          <w:rFonts w:ascii="Times New Roman" w:hAnsi="Times New Roman" w:cs="Times New Roman"/>
          <w:sz w:val="24"/>
          <w:szCs w:val="24"/>
          <w:lang w:val="en-US"/>
        </w:rPr>
      </w:pPr>
      <w:r w:rsidRPr="00036E9E">
        <w:rPr>
          <w:rFonts w:ascii="Times New Roman" w:eastAsia="Times New Roman" w:hAnsi="Times New Roman" w:cs="Times New Roman"/>
          <w:i/>
          <w:iCs/>
          <w:sz w:val="24"/>
          <w:szCs w:val="24"/>
          <w:lang w:eastAsia="en-ID"/>
        </w:rPr>
        <w:t>s</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sz w:val="24"/>
          <w:szCs w:val="24"/>
          <w:lang w:eastAsia="en-ID"/>
        </w:rPr>
        <w:t>) merupakan koefisien silhouette. Koefisien memiliki nilai -1 hingga 1. Jika nilai silhouette semakin mendekati nilai 1, maka semakin baik pengelompokan data dalam suatu klaster. Jika sebaliknya, semakin mendekati nilai -1 maka semakin buruk pengelompokan data dalam klaster.</w:t>
      </w:r>
    </w:p>
    <w:p w14:paraId="029467D1" w14:textId="7F1B18FB" w:rsidR="00036E9E" w:rsidRDefault="00650C36" w:rsidP="00036E9E">
      <w:pPr>
        <w:pStyle w:val="Heading2"/>
        <w:spacing w:line="360" w:lineRule="auto"/>
        <w:jc w:val="both"/>
        <w:rPr>
          <w:lang w:val="en-US"/>
        </w:rPr>
      </w:pPr>
      <w:bookmarkStart w:id="106" w:name="_Toc149284626"/>
      <w:r>
        <w:rPr>
          <w:lang w:val="en-US"/>
        </w:rPr>
        <w:t>G</w:t>
      </w:r>
      <w:r w:rsidR="00A35FB4">
        <w:rPr>
          <w:lang w:val="en-US"/>
        </w:rPr>
        <w:t>eovisualisasi</w:t>
      </w:r>
      <w:bookmarkEnd w:id="106"/>
    </w:p>
    <w:p w14:paraId="4D9A5EC0" w14:textId="46CDB8D3" w:rsidR="00036E9E" w:rsidRPr="00036E9E" w:rsidRDefault="00036E9E" w:rsidP="004B13C7">
      <w:pPr>
        <w:spacing w:line="360" w:lineRule="auto"/>
        <w:ind w:firstLine="426"/>
        <w:jc w:val="both"/>
        <w:rPr>
          <w:lang w:val="en-US"/>
        </w:rPr>
      </w:pPr>
      <w:r w:rsidRPr="00036E9E">
        <w:rPr>
          <w:rFonts w:ascii="Times New Roman" w:eastAsia="Times New Roman" w:hAnsi="Times New Roman" w:cs="Times New Roman"/>
          <w:sz w:val="24"/>
          <w:szCs w:val="24"/>
          <w:lang w:eastAsia="en-ID"/>
        </w:rPr>
        <w:t xml:space="preserve">Geovisualisasi adalah proses analisis data geospasial di mana visualisasi dilakukan melalui suatu alat dengan konvergensi informasi, kartografi, dan metode </w:t>
      </w:r>
      <w:r w:rsidRPr="00036E9E">
        <w:rPr>
          <w:rFonts w:ascii="Times New Roman" w:eastAsia="Times New Roman" w:hAnsi="Times New Roman" w:cs="Times New Roman"/>
          <w:sz w:val="24"/>
          <w:szCs w:val="24"/>
          <w:lang w:eastAsia="en-ID"/>
        </w:rPr>
        <w:lastRenderedPageBreak/>
        <w:t xml:space="preserve">geografi, menurut Yasobant </w:t>
      </w:r>
      <w:r w:rsidRPr="00036E9E">
        <w:rPr>
          <w:rFonts w:ascii="Times New Roman" w:eastAsia="Times New Roman" w:hAnsi="Times New Roman" w:cs="Times New Roman"/>
          <w:i/>
          <w:iCs/>
          <w:sz w:val="24"/>
          <w:szCs w:val="24"/>
          <w:lang w:eastAsia="en-ID"/>
        </w:rPr>
        <w:t xml:space="preserve">et al. </w:t>
      </w:r>
      <w:r w:rsidRPr="00036E9E">
        <w:rPr>
          <w:rFonts w:ascii="Times New Roman" w:eastAsia="Times New Roman" w:hAnsi="Times New Roman" w:cs="Times New Roman"/>
          <w:sz w:val="24"/>
          <w:szCs w:val="24"/>
          <w:lang w:eastAsia="en-ID"/>
        </w:rPr>
        <w:t>(2015). Fungsi spesifik dari teknik ini adalah digunakan dalam menampilkan data geospasial untuk menjelajahi, menganalisis, dan menyatukan data sehingga dapat menghasilkan hipotesis dan mengembangkan solusi, serta representasi data yang komprehensif. Ada 2 jenis pendekatan geovisualisasi, yaitu pendekatan fenomenologikal dan pendekatan positifistik. Pendekatan fenomenologikal digunakan sebagai interpretasi individu atas ruang dan waktu dalam bentuk abstrak. Berbeda dengan pendekatan positifistik, pendekatan ini menggunakan pemodelan spasial untuk mewakili dunia nyata</w:t>
      </w:r>
      <w:r>
        <w:rPr>
          <w:rFonts w:ascii="Times New Roman" w:eastAsia="Times New Roman" w:hAnsi="Times New Roman" w:cs="Times New Roman"/>
          <w:sz w:val="24"/>
          <w:szCs w:val="24"/>
          <w:lang w:eastAsia="en-ID"/>
        </w:rPr>
        <w:t>.</w:t>
      </w:r>
    </w:p>
    <w:p w14:paraId="3E6CFABC" w14:textId="5D385450" w:rsidR="00650C36" w:rsidRPr="00036E9E" w:rsidRDefault="00137F32" w:rsidP="00036E9E">
      <w:pPr>
        <w:pStyle w:val="Heading3"/>
        <w:spacing w:line="360" w:lineRule="auto"/>
        <w:jc w:val="both"/>
        <w:rPr>
          <w:rFonts w:cs="Times New Roman"/>
          <w:lang w:val="en-US"/>
        </w:rPr>
      </w:pPr>
      <w:bookmarkStart w:id="107" w:name="_Toc149284627"/>
      <w:r w:rsidRPr="00036E9E">
        <w:rPr>
          <w:rFonts w:cs="Times New Roman"/>
          <w:lang w:val="en-US"/>
        </w:rPr>
        <w:t>Sistem Informasi Geografis</w:t>
      </w:r>
      <w:bookmarkEnd w:id="107"/>
    </w:p>
    <w:p w14:paraId="55075CD9" w14:textId="097BFE30" w:rsidR="00036E9E" w:rsidRPr="00036E9E" w:rsidRDefault="00036E9E" w:rsidP="004B13C7">
      <w:pPr>
        <w:spacing w:line="360" w:lineRule="auto"/>
        <w:ind w:firstLine="426"/>
        <w:jc w:val="both"/>
        <w:rPr>
          <w:rFonts w:ascii="Times New Roman" w:hAnsi="Times New Roman" w:cs="Times New Roman"/>
          <w:sz w:val="24"/>
          <w:szCs w:val="24"/>
          <w:lang w:val="en-US"/>
        </w:rPr>
      </w:pPr>
      <w:r w:rsidRPr="00036E9E">
        <w:rPr>
          <w:rFonts w:ascii="Times New Roman" w:hAnsi="Times New Roman" w:cs="Times New Roman"/>
          <w:sz w:val="24"/>
          <w:szCs w:val="24"/>
          <w:lang w:val="en-US"/>
        </w:rPr>
        <w:t>Sistem Informasi Geografis merupakan sistem informasi berbasis komputer yang digunakan untuk mengumpulkan, memeriksa, mengintegrasikan, dan menganalisa informasi data yang memiliki dasar penggunaan secara geografis (Koko Mukti Wibowo, Indra Kanedi, 2021). Pada dasarnya, istilah Sistem Informasi Geografis terbagi menjadi tiga kata, yaitu sistem, informasi, dan geografi. Penggunaan kata “geografi” atau “geografis” ini merujuk pada suatu persoalan mengenai bumi; secara permukaan dua dimensi atau tiga dimensi. Istilah “informasi geografis” mengandung pengertian berupa informasi mengenai tempat, pengetahuan posisi suatu objek, dan keterangan-keterangan (atribut) yang terdapat di permukaan bumi yang posisinya diketahui.</w:t>
      </w:r>
    </w:p>
    <w:p w14:paraId="39CD2DB2" w14:textId="70C606BC" w:rsidR="00F51AA2" w:rsidRDefault="00085257" w:rsidP="004D28F9">
      <w:pPr>
        <w:pStyle w:val="Heading2"/>
        <w:spacing w:line="360" w:lineRule="auto"/>
        <w:jc w:val="both"/>
        <w:rPr>
          <w:rFonts w:cs="Times New Roman"/>
          <w:szCs w:val="24"/>
          <w:lang w:val="en-US"/>
        </w:rPr>
      </w:pPr>
      <w:bookmarkStart w:id="108" w:name="_Toc149284628"/>
      <w:r w:rsidRPr="00A35FB4">
        <w:rPr>
          <w:lang w:val="en-US"/>
        </w:rPr>
        <w:t>P</w:t>
      </w:r>
      <w:r w:rsidR="00A35FB4" w:rsidRPr="00A35FB4">
        <w:rPr>
          <w:lang w:val="en-US"/>
        </w:rPr>
        <w:t>enelitian Sebelumnya Tentang Penyebaran Informasi Suatu Kejadian Menggunakan Twitter</w:t>
      </w:r>
      <w:bookmarkEnd w:id="108"/>
    </w:p>
    <w:p w14:paraId="208C452E"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t xml:space="preserve">Dwiarni (2019) melakukan penelitian tentang akuisisi dan klasterisasi data teks Twitter untuk memperoleh dasar pengetahuan terhadap profil pengguna Twitter. Penelitian dilakukan dengan ujicoba keyword “K-Pop” dan “K-Drama”. Dari hasil ujicoba akuisisi data didapatkan sebanyak 68.393 tweet. Hasil tersebut disebar menjadi 3 klaster / k=3, yang mana klaster pertama adalah waktu tweet dianggap pada pagi hari, klaster kedua adalah waktu tweet dianggap pada siang hari, dan klaster ketiga adalah waktu tweet dianggap pada malam hari. Kemudian, hasil klasterisasi didapat jam 21.00 - 01.00 merupakan mayoritas orang-orang melakukan tweet. Dari hasil penelitian ini kita dapatkan bahwa penentuan nilai k </w:t>
      </w:r>
      <w:r w:rsidRPr="004D28F9">
        <w:rPr>
          <w:rFonts w:ascii="Times New Roman" w:hAnsi="Times New Roman" w:cs="Times New Roman"/>
          <w:sz w:val="24"/>
          <w:szCs w:val="24"/>
          <w:lang w:val="en-US"/>
        </w:rPr>
        <w:lastRenderedPageBreak/>
        <w:t xml:space="preserve">untuk memperkirakan topik suatu klaster didasarkan pada asumsi kebiasaan pengguna dalam menggunakan media sosial Twitter. </w:t>
      </w:r>
    </w:p>
    <w:p w14:paraId="4046AAB0"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t>Terpstra (2012) melakukan penelitian tentang kemungkinan analisis secara real time dan otomatis dari pesan Twitter selama terjadinya situasi darurat. Analisis dilakukan dengan menggunakan tools ekstraksi informasi yang berhasil mendapatkan 97.000 tweet yang dikirim sebelum, saat, dan sesudah badai terjadi pada Festival Pukkelpop 2011 di Belgia. Tool ekstraksi dapat menganalisis tweet melalui tampilan geografis, jenis isi pesan (kerusakan, korban), dan jenis tweet (seperti retweet).</w:t>
      </w:r>
    </w:p>
    <w:p w14:paraId="720EE585"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t>Denatari (2015) melakukan penelitian mengenai klasterisasi data teks Twitter untuk kasus pertanian di Indonesia. Data teks Twitter terbagi menjadi 2 jenis, yaitu data tweet sejumlah 51 data dan data konten Uniform Resource Locator (URL) sejumlah 51 data. Kedua jenis data tersebut dibandingkan dan dikelompokkan dengan algoritma hierarchial clustering untuk mendapatkan klaster terbaik.</w:t>
      </w:r>
    </w:p>
    <w:p w14:paraId="40881960"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t>(Crooks et al., 2013) penelitian ini dilakukan dengan analisis performa microblogging sebagai sistem sensor untuk mendeteksi kejadian dengan studi kasus gempa bumi yang ada di daerah East Coast, Amerika Serikat. Peneliti mengambil hasil deteksi yang memiliki karakteristik spasial dan temporal dari penyebaran informasi yang ada di situs microblogging (Twitter). Analisis terhadap situs ini juga dilakukan dengan teknik crowdsourcing, karena setiap media sosial atau situs microblogging juga memiliki informasi geografis ketika seorang pengguna mengomentari suatu kejadian yang dialami terjadi di sekitarnya, atau mengenai pusat lokasi yang menjadi pusat perhatian. Namun, perbedaannya media sosial atau situs microblogging tidak menyediakan informasi geografis pengguna secara terang-terangan, berbeda dengan teknik crowdsourcing yang sudah ada pada aplikasi Wikimapia atau OpenStreetMap.</w:t>
      </w:r>
    </w:p>
    <w:p w14:paraId="77FD5BB2" w14:textId="26642AC7" w:rsidR="004D28F9" w:rsidRDefault="004D28F9" w:rsidP="00AB1B73">
      <w:pPr>
        <w:spacing w:line="360" w:lineRule="auto"/>
        <w:ind w:firstLine="432"/>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t xml:space="preserve">Penelitian ini bertujuan untuk menilai kualitas informasi yang telah diambil dari masyarakat dengan mempertimbangkan reaksi pengguna Twitter terhadap gempa bumi yang terjadi di Virginia, Amerika Serikat pada tanggal 23 Agustus </w:t>
      </w:r>
      <w:r w:rsidRPr="004D28F9">
        <w:rPr>
          <w:rFonts w:ascii="Times New Roman" w:hAnsi="Times New Roman" w:cs="Times New Roman"/>
          <w:sz w:val="24"/>
          <w:szCs w:val="24"/>
          <w:lang w:val="en-US"/>
        </w:rPr>
        <w:lastRenderedPageBreak/>
        <w:t>2011. Hasilnya, tweet dapat digunakan untuk memberi perkiraan yang cepat dan bagus dari wilayah yang terkena dampak gempa bumi. Perkiraan ini digunakan sebagai informasi yang penting untuk penanganan dan pemulihan dampak bencana. Dengan kemampuannya untuk memperkirakan wilayah yang terkena dampak gempa bumi dengan akurat, hal tersebut mendukung pernyataan bahwa dengan mengambil informasi geospasial di Twitter, peneliti memperoleh informasi yang penting mengenai dampak dari suatu kejadian dengan cepat.</w:t>
      </w:r>
    </w:p>
    <w:p w14:paraId="422E7E8E" w14:textId="77777777" w:rsidR="004D28F9" w:rsidRPr="004D28F9" w:rsidRDefault="004D28F9" w:rsidP="00AB1B73">
      <w:pPr>
        <w:spacing w:line="360" w:lineRule="auto"/>
        <w:ind w:firstLine="432"/>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fldChar w:fldCharType="begin" w:fldLock="1"/>
      </w:r>
      <w:r w:rsidRPr="004D28F9">
        <w:rPr>
          <w:rFonts w:ascii="Times New Roman" w:hAnsi="Times New Roman" w:cs="Times New Roman"/>
          <w:sz w:val="24"/>
          <w:szCs w:val="24"/>
          <w:lang w:val="en-US"/>
        </w:rPr>
        <w:instrText>ADDIN CSL_CITATION {"citationItems":[{"id":"ITEM-1","itemData":{"DOI":"10.1016/j.cmpb.2021.106083","ISSN":"18727565","PMID":"33906012","abstract":"Background: After two months of implementing a partial lockdown, the Indonesian government had announced the “New Normal” policy to prevent a further economic crash in the country. This policy received many critics, as Indonesia still experiencing a fluctuated number of infected cases. Understanding public perception through effective risk communication can assist the government in relaying an appropriate message to improve people's compliance and to avoid further disease spread. Objective: This study observed how risk communication using social media platforms like Twitter could be adopted to measure public attention on COVID-19 related issues “New Normal”. Method: From May 21 to June 18, 2020, we archived all tweets related to COVID-19 containing keywords: “#NewNormal”, and “New Normal” using Drone Emprit Academy (DEA) engine. DEA search API collected all requested tweets and described the cumulative tweets for trend analysis, word segmentation, and word frequency. We further analyzed the public perception using sentiment analysis and identified the predominant tweets using emotion analysis. Result: We collected 284,216 tweets from 137,057 active users. From the trend analysis, we observed three stages of the changing trend of the public's attention on the “New Normal”. Results from the sentiment analysis indicate that more than half of the population (52%) had a “positive” sentiment towards the “New Normal” issues while only 41% of them had a “negative” perception. Our study also demonstrated the public's sentiment trend has gradually shifted from “negative” to “positive” due to the influence of both the government actions and the spread of the disease. A more detailed analysis of the emotion analysis showed that the majority of the public emotions (77.6%) relied on the emotion of “trust”, “anticipation”, and “joy”. Meanwhile, people were also surprised (8.62%) that the Indonesian government progressed to the “New Normal” concept despite a fluctuating number of cases. Conclusion: Our findings offer an opportunity for the government to use Twitter in the process of quick decision-making and policy evaluation during uncertain times in response to the COVID-19 pandemic.","author":[{"dropping-particle":"","family":"Rahmanti","given":"Annisa Ristya","non-dropping-particle":"","parse-names":false,"suffix":""},{"dropping-particle":"","family":"Ningrum","given":"Dina Nur Anggraini","non-dropping-particle":"","parse-names":false,"suffix":""},{"dropping-particle":"","family":"Lazuardi","given":"Lutfan","non-dropping-particle":"","parse-names":false,"suffix":""},{"dropping-particle":"","family":"Yang","given":"Hsuan Chia","non-dropping-particle":"","parse-names":false,"suffix":""},{"dropping-particle":"","family":"Li","given":"Yu Chuan(Jack)","non-dropping-particle":"","parse-names":false,"suffix":""}],"container-title":"Computer Methods and Programs in Biomedicine","id":"ITEM-1","issued":{"date-parts":[["2021"]]},"page":"106083","publisher":"Elsevier B.V.","title":"Social Media Data Analytics for Outbreak Risk Communication: Public Attention on the “New Normal” During the COVID-19 Pandemic in Indonesia","type":"article-journal","volume":"205"},"uris":["http://www.mendeley.com/documents/?uuid=2a225519-a533-4207-b251-f96bf2e504e8"]}],"mendeley":{"formattedCitation":"(Rahmanti et al., 2021)","plainTextFormattedCitation":"(Rahmanti et al., 2021)","previouslyFormattedCitation":"(Rahmanti et al., 2021)"},"properties":{"noteIndex":0},"schema":"https://github.com/citation-style-language/schema/raw/master/csl-citation.json"}</w:instrText>
      </w:r>
      <w:r w:rsidRPr="004D28F9">
        <w:rPr>
          <w:rFonts w:ascii="Times New Roman" w:hAnsi="Times New Roman" w:cs="Times New Roman"/>
          <w:sz w:val="24"/>
          <w:szCs w:val="24"/>
          <w:lang w:val="en-US"/>
        </w:rPr>
        <w:fldChar w:fldCharType="separate"/>
      </w:r>
      <w:r w:rsidRPr="004D28F9">
        <w:rPr>
          <w:rFonts w:ascii="Times New Roman" w:hAnsi="Times New Roman" w:cs="Times New Roman"/>
          <w:sz w:val="24"/>
          <w:szCs w:val="24"/>
          <w:lang w:val="en-US"/>
        </w:rPr>
        <w:t>(Rahmanti et al., 2021)</w:t>
      </w:r>
      <w:r w:rsidRPr="004D28F9">
        <w:rPr>
          <w:rFonts w:ascii="Times New Roman" w:hAnsi="Times New Roman" w:cs="Times New Roman"/>
          <w:sz w:val="24"/>
          <w:szCs w:val="24"/>
          <w:lang w:val="en-US"/>
        </w:rPr>
        <w:fldChar w:fldCharType="end"/>
      </w:r>
      <w:r w:rsidRPr="004D28F9">
        <w:rPr>
          <w:rFonts w:ascii="Times New Roman" w:hAnsi="Times New Roman" w:cs="Times New Roman"/>
          <w:sz w:val="24"/>
          <w:szCs w:val="24"/>
          <w:lang w:val="en-US"/>
        </w:rPr>
        <w:t xml:space="preserve"> melakukan penelitian dengan mengidentifikasi informasi tentang resiko dan respon komunikasi masyarakat Indonesia terhadap pemberlakuan </w:t>
      </w:r>
      <w:r w:rsidRPr="004D28F9">
        <w:rPr>
          <w:rFonts w:ascii="Times New Roman" w:hAnsi="Times New Roman" w:cs="Times New Roman"/>
          <w:i/>
          <w:iCs/>
          <w:sz w:val="24"/>
          <w:szCs w:val="24"/>
          <w:lang w:val="en-US"/>
        </w:rPr>
        <w:t>New Normal</w:t>
      </w:r>
      <w:r w:rsidRPr="004D28F9">
        <w:rPr>
          <w:rFonts w:ascii="Times New Roman" w:hAnsi="Times New Roman" w:cs="Times New Roman"/>
          <w:sz w:val="24"/>
          <w:szCs w:val="24"/>
          <w:lang w:val="en-US"/>
        </w:rPr>
        <w:t xml:space="preserve"> ketika pandemi Covid-19 yang ada pada situs </w:t>
      </w:r>
      <w:r w:rsidRPr="004D28F9">
        <w:rPr>
          <w:rFonts w:ascii="Times New Roman" w:hAnsi="Times New Roman" w:cs="Times New Roman"/>
          <w:i/>
          <w:iCs/>
          <w:sz w:val="24"/>
          <w:szCs w:val="24"/>
          <w:lang w:val="en-US"/>
        </w:rPr>
        <w:t xml:space="preserve">microblogging </w:t>
      </w:r>
      <w:r w:rsidRPr="004D28F9">
        <w:rPr>
          <w:rFonts w:ascii="Times New Roman" w:hAnsi="Times New Roman" w:cs="Times New Roman"/>
          <w:sz w:val="24"/>
          <w:szCs w:val="24"/>
          <w:lang w:val="en-US"/>
        </w:rPr>
        <w:t xml:space="preserve">(Twitter) di wilayah Indonesia. Penelitian ini bertujuan untuk menggolongkan </w:t>
      </w:r>
      <w:r w:rsidRPr="004D28F9">
        <w:rPr>
          <w:rFonts w:ascii="Times New Roman" w:hAnsi="Times New Roman" w:cs="Times New Roman"/>
          <w:i/>
          <w:iCs/>
          <w:sz w:val="24"/>
          <w:szCs w:val="24"/>
          <w:lang w:val="en-US"/>
        </w:rPr>
        <w:t xml:space="preserve">tweet </w:t>
      </w:r>
      <w:r w:rsidRPr="004D28F9">
        <w:rPr>
          <w:rFonts w:ascii="Times New Roman" w:hAnsi="Times New Roman" w:cs="Times New Roman"/>
          <w:sz w:val="24"/>
          <w:szCs w:val="24"/>
          <w:lang w:val="en-US"/>
        </w:rPr>
        <w:t xml:space="preserve">yang memiliki sentimen positif, negatif, dan netral dengan klasifikator </w:t>
      </w:r>
      <w:r w:rsidRPr="004D28F9">
        <w:rPr>
          <w:rFonts w:ascii="Times New Roman" w:hAnsi="Times New Roman" w:cs="Times New Roman"/>
          <w:i/>
          <w:iCs/>
          <w:sz w:val="24"/>
          <w:szCs w:val="24"/>
          <w:lang w:val="en-US"/>
        </w:rPr>
        <w:t xml:space="preserve">naïve-bayes </w:t>
      </w:r>
      <w:r w:rsidRPr="004D28F9">
        <w:rPr>
          <w:rFonts w:ascii="Times New Roman" w:hAnsi="Times New Roman" w:cs="Times New Roman"/>
          <w:sz w:val="24"/>
          <w:szCs w:val="24"/>
          <w:lang w:val="en-US"/>
        </w:rPr>
        <w:t xml:space="preserve">dan memasukkannya ke dalam analisis emosi dasar dari </w:t>
      </w:r>
      <w:r w:rsidRPr="004D28F9">
        <w:rPr>
          <w:rFonts w:ascii="Times New Roman" w:hAnsi="Times New Roman" w:cs="Times New Roman"/>
          <w:i/>
          <w:iCs/>
          <w:sz w:val="24"/>
          <w:szCs w:val="24"/>
          <w:lang w:val="en-US"/>
        </w:rPr>
        <w:t>Plutchik’s Wheel of Emotions</w:t>
      </w:r>
      <w:r w:rsidRPr="004D28F9">
        <w:rPr>
          <w:rFonts w:ascii="Times New Roman" w:hAnsi="Times New Roman" w:cs="Times New Roman"/>
          <w:sz w:val="24"/>
          <w:szCs w:val="24"/>
          <w:lang w:val="en-US"/>
        </w:rPr>
        <w:t xml:space="preserve"> (</w:t>
      </w:r>
      <w:r w:rsidRPr="004D28F9">
        <w:rPr>
          <w:rFonts w:ascii="Times New Roman" w:hAnsi="Times New Roman" w:cs="Times New Roman"/>
          <w:i/>
          <w:iCs/>
          <w:sz w:val="24"/>
          <w:szCs w:val="24"/>
          <w:lang w:val="en-US"/>
        </w:rPr>
        <w:t xml:space="preserve">joy, fear, anticipation, anger, disgust, sadness, surprise, </w:t>
      </w:r>
      <w:r w:rsidRPr="004D28F9">
        <w:rPr>
          <w:rFonts w:ascii="Times New Roman" w:hAnsi="Times New Roman" w:cs="Times New Roman"/>
          <w:sz w:val="24"/>
          <w:szCs w:val="24"/>
          <w:lang w:val="en-US"/>
        </w:rPr>
        <w:t xml:space="preserve">dan </w:t>
      </w:r>
      <w:r w:rsidRPr="004D28F9">
        <w:rPr>
          <w:rFonts w:ascii="Times New Roman" w:hAnsi="Times New Roman" w:cs="Times New Roman"/>
          <w:i/>
          <w:iCs/>
          <w:sz w:val="24"/>
          <w:szCs w:val="24"/>
          <w:lang w:val="en-US"/>
        </w:rPr>
        <w:t>trust</w:t>
      </w:r>
      <w:r w:rsidRPr="004D28F9">
        <w:rPr>
          <w:rFonts w:ascii="Times New Roman" w:hAnsi="Times New Roman" w:cs="Times New Roman"/>
          <w:sz w:val="24"/>
          <w:szCs w:val="24"/>
          <w:lang w:val="en-US"/>
        </w:rPr>
        <w:t xml:space="preserve">). Penelitian ini dilakukan pada tanggal 21 Mei 2020 – 18 Juni 2020, dengan hasil data sebanyak 282.216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dari 137.057 pengguna.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itu semua mengandung 88.677 </w:t>
      </w:r>
      <w:r w:rsidRPr="004D28F9">
        <w:rPr>
          <w:rFonts w:ascii="Times New Roman" w:hAnsi="Times New Roman" w:cs="Times New Roman"/>
          <w:i/>
          <w:iCs/>
          <w:sz w:val="24"/>
          <w:szCs w:val="24"/>
          <w:lang w:val="en-US"/>
        </w:rPr>
        <w:t>mention</w:t>
      </w:r>
      <w:r w:rsidRPr="004D28F9">
        <w:rPr>
          <w:rFonts w:ascii="Times New Roman" w:hAnsi="Times New Roman" w:cs="Times New Roman"/>
          <w:sz w:val="24"/>
          <w:szCs w:val="24"/>
          <w:lang w:val="en-US"/>
        </w:rPr>
        <w:t xml:space="preserve">, 31.452 </w:t>
      </w:r>
      <w:r w:rsidRPr="004D28F9">
        <w:rPr>
          <w:rFonts w:ascii="Times New Roman" w:hAnsi="Times New Roman" w:cs="Times New Roman"/>
          <w:i/>
          <w:iCs/>
          <w:sz w:val="24"/>
          <w:szCs w:val="24"/>
          <w:lang w:val="en-US"/>
        </w:rPr>
        <w:t>reply</w:t>
      </w:r>
      <w:r w:rsidRPr="004D28F9">
        <w:rPr>
          <w:rFonts w:ascii="Times New Roman" w:hAnsi="Times New Roman" w:cs="Times New Roman"/>
          <w:sz w:val="24"/>
          <w:szCs w:val="24"/>
          <w:lang w:val="en-US"/>
        </w:rPr>
        <w:t xml:space="preserve">, 164.087 </w:t>
      </w:r>
      <w:r w:rsidRPr="004D28F9">
        <w:rPr>
          <w:rFonts w:ascii="Times New Roman" w:hAnsi="Times New Roman" w:cs="Times New Roman"/>
          <w:i/>
          <w:iCs/>
          <w:sz w:val="24"/>
          <w:szCs w:val="24"/>
          <w:lang w:val="en-US"/>
        </w:rPr>
        <w:t>retweet</w:t>
      </w:r>
      <w:r w:rsidRPr="004D28F9">
        <w:rPr>
          <w:rFonts w:ascii="Times New Roman" w:hAnsi="Times New Roman" w:cs="Times New Roman"/>
          <w:sz w:val="24"/>
          <w:szCs w:val="24"/>
          <w:lang w:val="en-US"/>
        </w:rPr>
        <w:t xml:space="preserve">. Hasil tersebut disebar ke dalam </w:t>
      </w:r>
      <w:r w:rsidRPr="004D28F9">
        <w:rPr>
          <w:rFonts w:ascii="Times New Roman" w:hAnsi="Times New Roman" w:cs="Times New Roman"/>
          <w:i/>
          <w:iCs/>
          <w:sz w:val="24"/>
          <w:szCs w:val="24"/>
          <w:lang w:val="en-US"/>
        </w:rPr>
        <w:t>Plutchik’s Wheel of Emotions</w:t>
      </w:r>
      <w:r w:rsidRPr="004D28F9">
        <w:rPr>
          <w:rFonts w:ascii="Times New Roman" w:hAnsi="Times New Roman" w:cs="Times New Roman"/>
          <w:sz w:val="24"/>
          <w:szCs w:val="24"/>
          <w:lang w:val="en-US"/>
        </w:rPr>
        <w:t xml:space="preserve"> dengan persentase; </w:t>
      </w:r>
      <w:r w:rsidRPr="004D28F9">
        <w:rPr>
          <w:rFonts w:ascii="Times New Roman" w:hAnsi="Times New Roman" w:cs="Times New Roman"/>
          <w:i/>
          <w:iCs/>
          <w:sz w:val="24"/>
          <w:szCs w:val="24"/>
          <w:lang w:val="en-US"/>
        </w:rPr>
        <w:t xml:space="preserve">joy </w:t>
      </w:r>
      <w:r w:rsidRPr="004D28F9">
        <w:rPr>
          <w:rFonts w:ascii="Times New Roman" w:hAnsi="Times New Roman" w:cs="Times New Roman"/>
          <w:sz w:val="24"/>
          <w:szCs w:val="24"/>
          <w:lang w:val="en-US"/>
        </w:rPr>
        <w:t>(9,01%)</w:t>
      </w:r>
      <w:r w:rsidRPr="004D28F9">
        <w:rPr>
          <w:rFonts w:ascii="Times New Roman" w:hAnsi="Times New Roman" w:cs="Times New Roman"/>
          <w:i/>
          <w:iCs/>
          <w:sz w:val="24"/>
          <w:szCs w:val="24"/>
          <w:lang w:val="en-US"/>
        </w:rPr>
        <w:t>, fear</w:t>
      </w:r>
      <w:r w:rsidRPr="004D28F9">
        <w:rPr>
          <w:rFonts w:ascii="Times New Roman" w:hAnsi="Times New Roman" w:cs="Times New Roman"/>
          <w:sz w:val="24"/>
          <w:szCs w:val="24"/>
          <w:lang w:val="en-US"/>
        </w:rPr>
        <w:t xml:space="preserve"> (6,50%)</w:t>
      </w:r>
      <w:r w:rsidRPr="004D28F9">
        <w:rPr>
          <w:rFonts w:ascii="Times New Roman" w:hAnsi="Times New Roman" w:cs="Times New Roman"/>
          <w:i/>
          <w:iCs/>
          <w:sz w:val="24"/>
          <w:szCs w:val="24"/>
          <w:lang w:val="en-US"/>
        </w:rPr>
        <w:t xml:space="preserve">, anticipation </w:t>
      </w:r>
      <w:r w:rsidRPr="004D28F9">
        <w:rPr>
          <w:rFonts w:ascii="Times New Roman" w:hAnsi="Times New Roman" w:cs="Times New Roman"/>
          <w:sz w:val="24"/>
          <w:szCs w:val="24"/>
          <w:lang w:val="en-US"/>
        </w:rPr>
        <w:t>(14,82%)</w:t>
      </w:r>
      <w:r w:rsidRPr="004D28F9">
        <w:rPr>
          <w:rFonts w:ascii="Times New Roman" w:hAnsi="Times New Roman" w:cs="Times New Roman"/>
          <w:i/>
          <w:iCs/>
          <w:sz w:val="24"/>
          <w:szCs w:val="24"/>
          <w:lang w:val="en-US"/>
        </w:rPr>
        <w:t xml:space="preserve">, anger </w:t>
      </w:r>
      <w:r w:rsidRPr="004D28F9">
        <w:rPr>
          <w:rFonts w:ascii="Times New Roman" w:hAnsi="Times New Roman" w:cs="Times New Roman"/>
          <w:sz w:val="24"/>
          <w:szCs w:val="24"/>
          <w:lang w:val="en-US"/>
        </w:rPr>
        <w:t>(4,81%)</w:t>
      </w:r>
      <w:r w:rsidRPr="004D28F9">
        <w:rPr>
          <w:rFonts w:ascii="Times New Roman" w:hAnsi="Times New Roman" w:cs="Times New Roman"/>
          <w:i/>
          <w:iCs/>
          <w:sz w:val="24"/>
          <w:szCs w:val="24"/>
          <w:lang w:val="en-US"/>
        </w:rPr>
        <w:t xml:space="preserve">, disgust </w:t>
      </w:r>
      <w:r w:rsidRPr="004D28F9">
        <w:rPr>
          <w:rFonts w:ascii="Times New Roman" w:hAnsi="Times New Roman" w:cs="Times New Roman"/>
          <w:sz w:val="24"/>
          <w:szCs w:val="24"/>
          <w:lang w:val="en-US"/>
        </w:rPr>
        <w:t>(0,73%)</w:t>
      </w:r>
      <w:r w:rsidRPr="004D28F9">
        <w:rPr>
          <w:rFonts w:ascii="Times New Roman" w:hAnsi="Times New Roman" w:cs="Times New Roman"/>
          <w:i/>
          <w:iCs/>
          <w:sz w:val="24"/>
          <w:szCs w:val="24"/>
          <w:lang w:val="en-US"/>
        </w:rPr>
        <w:t xml:space="preserve">, sadness </w:t>
      </w:r>
      <w:r w:rsidRPr="004D28F9">
        <w:rPr>
          <w:rFonts w:ascii="Times New Roman" w:hAnsi="Times New Roman" w:cs="Times New Roman"/>
          <w:sz w:val="24"/>
          <w:szCs w:val="24"/>
          <w:lang w:val="en-US"/>
        </w:rPr>
        <w:t>(1,74%)</w:t>
      </w:r>
      <w:r w:rsidRPr="004D28F9">
        <w:rPr>
          <w:rFonts w:ascii="Times New Roman" w:hAnsi="Times New Roman" w:cs="Times New Roman"/>
          <w:i/>
          <w:iCs/>
          <w:sz w:val="24"/>
          <w:szCs w:val="24"/>
          <w:lang w:val="en-US"/>
        </w:rPr>
        <w:t xml:space="preserve">, surprise </w:t>
      </w:r>
      <w:r w:rsidRPr="004D28F9">
        <w:rPr>
          <w:rFonts w:ascii="Times New Roman" w:hAnsi="Times New Roman" w:cs="Times New Roman"/>
          <w:sz w:val="24"/>
          <w:szCs w:val="24"/>
          <w:lang w:val="en-US"/>
        </w:rPr>
        <w:t>(8,62%)</w:t>
      </w:r>
      <w:r w:rsidRPr="004D28F9">
        <w:rPr>
          <w:rFonts w:ascii="Times New Roman" w:hAnsi="Times New Roman" w:cs="Times New Roman"/>
          <w:i/>
          <w:iCs/>
          <w:sz w:val="24"/>
          <w:szCs w:val="24"/>
          <w:lang w:val="en-US"/>
        </w:rPr>
        <w:t xml:space="preserve">, </w:t>
      </w:r>
      <w:r w:rsidRPr="004D28F9">
        <w:rPr>
          <w:rFonts w:ascii="Times New Roman" w:hAnsi="Times New Roman" w:cs="Times New Roman"/>
          <w:sz w:val="24"/>
          <w:szCs w:val="24"/>
          <w:lang w:val="en-US"/>
        </w:rPr>
        <w:t xml:space="preserve">dan </w:t>
      </w:r>
      <w:r w:rsidRPr="004D28F9">
        <w:rPr>
          <w:rFonts w:ascii="Times New Roman" w:hAnsi="Times New Roman" w:cs="Times New Roman"/>
          <w:i/>
          <w:iCs/>
          <w:sz w:val="24"/>
          <w:szCs w:val="24"/>
          <w:lang w:val="en-US"/>
        </w:rPr>
        <w:t xml:space="preserve">trust </w:t>
      </w:r>
      <w:r w:rsidRPr="004D28F9">
        <w:rPr>
          <w:rFonts w:ascii="Times New Roman" w:hAnsi="Times New Roman" w:cs="Times New Roman"/>
          <w:sz w:val="24"/>
          <w:szCs w:val="24"/>
          <w:lang w:val="en-US"/>
        </w:rPr>
        <w:t>(53,77%). Kemudian</w:t>
      </w:r>
      <w:ins w:id="109" w:author="fahmi abdillah" w:date="2022-06-28T17:07:00Z">
        <w:r w:rsidRPr="004D28F9">
          <w:rPr>
            <w:rFonts w:ascii="Times New Roman" w:hAnsi="Times New Roman" w:cs="Times New Roman"/>
            <w:sz w:val="24"/>
            <w:szCs w:val="24"/>
            <w:lang w:val="en-US"/>
          </w:rPr>
          <w:t>,</w:t>
        </w:r>
      </w:ins>
      <w:r w:rsidRPr="004D28F9">
        <w:rPr>
          <w:rFonts w:ascii="Times New Roman" w:hAnsi="Times New Roman" w:cs="Times New Roman"/>
          <w:sz w:val="24"/>
          <w:szCs w:val="24"/>
          <w:lang w:val="en-US"/>
        </w:rPr>
        <w:t xml:space="preserve"> didapatkan hasil penggunaan tiga </w:t>
      </w:r>
      <w:r w:rsidRPr="004D28F9">
        <w:rPr>
          <w:rFonts w:ascii="Times New Roman" w:hAnsi="Times New Roman" w:cs="Times New Roman"/>
          <w:i/>
          <w:iCs/>
          <w:sz w:val="24"/>
          <w:szCs w:val="24"/>
          <w:lang w:val="en-US"/>
        </w:rPr>
        <w:t>hashtag</w:t>
      </w:r>
      <w:r w:rsidRPr="004D28F9">
        <w:rPr>
          <w:rFonts w:ascii="Times New Roman" w:hAnsi="Times New Roman" w:cs="Times New Roman"/>
          <w:sz w:val="24"/>
          <w:szCs w:val="24"/>
          <w:lang w:val="en-US"/>
        </w:rPr>
        <w:t xml:space="preserve"> terbanyak, yaitu </w:t>
      </w:r>
      <w:r w:rsidRPr="004D28F9">
        <w:rPr>
          <w:rFonts w:ascii="Times New Roman" w:hAnsi="Times New Roman" w:cs="Times New Roman"/>
          <w:i/>
          <w:iCs/>
          <w:sz w:val="24"/>
          <w:szCs w:val="24"/>
          <w:lang w:val="en-US"/>
        </w:rPr>
        <w:t xml:space="preserve">#NewNormal </w:t>
      </w:r>
      <w:r w:rsidRPr="004D28F9">
        <w:rPr>
          <w:rFonts w:ascii="Times New Roman" w:hAnsi="Times New Roman" w:cs="Times New Roman"/>
          <w:sz w:val="24"/>
          <w:szCs w:val="24"/>
          <w:lang w:val="en-US"/>
        </w:rPr>
        <w:t xml:space="preserve">(17.051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w:t>
      </w:r>
      <w:r w:rsidRPr="004D28F9">
        <w:rPr>
          <w:rFonts w:ascii="Times New Roman" w:hAnsi="Times New Roman" w:cs="Times New Roman"/>
          <w:i/>
          <w:iCs/>
          <w:sz w:val="24"/>
          <w:szCs w:val="24"/>
          <w:lang w:val="en-US"/>
        </w:rPr>
        <w:t>#TataKehidupanBaru</w:t>
      </w:r>
      <w:r w:rsidRPr="004D28F9">
        <w:rPr>
          <w:rFonts w:ascii="Times New Roman" w:hAnsi="Times New Roman" w:cs="Times New Roman"/>
          <w:sz w:val="24"/>
          <w:szCs w:val="24"/>
          <w:lang w:val="en-US"/>
        </w:rPr>
        <w:t xml:space="preserve"> (10.980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dan </w:t>
      </w:r>
      <w:r w:rsidRPr="004D28F9">
        <w:rPr>
          <w:rFonts w:ascii="Times New Roman" w:hAnsi="Times New Roman" w:cs="Times New Roman"/>
          <w:i/>
          <w:iCs/>
          <w:sz w:val="24"/>
          <w:szCs w:val="24"/>
          <w:lang w:val="en-US"/>
        </w:rPr>
        <w:t>#DisiplinPolaHidupBaru</w:t>
      </w:r>
      <w:r w:rsidRPr="004D28F9">
        <w:rPr>
          <w:rFonts w:ascii="Times New Roman" w:hAnsi="Times New Roman" w:cs="Times New Roman"/>
          <w:sz w:val="24"/>
          <w:szCs w:val="24"/>
          <w:lang w:val="en-US"/>
        </w:rPr>
        <w:t xml:space="preserve"> (5.200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Dari hasil ini peneliti dapat menggolongkan suatu kejadian yang ada di situs </w:t>
      </w:r>
      <w:r w:rsidRPr="004D28F9">
        <w:rPr>
          <w:rFonts w:ascii="Times New Roman" w:hAnsi="Times New Roman" w:cs="Times New Roman"/>
          <w:i/>
          <w:iCs/>
          <w:sz w:val="24"/>
          <w:szCs w:val="24"/>
          <w:lang w:val="en-US"/>
        </w:rPr>
        <w:t>microblogging</w:t>
      </w:r>
      <w:r w:rsidRPr="004D28F9">
        <w:rPr>
          <w:rFonts w:ascii="Times New Roman" w:hAnsi="Times New Roman" w:cs="Times New Roman"/>
          <w:sz w:val="24"/>
          <w:szCs w:val="24"/>
          <w:lang w:val="en-US"/>
        </w:rPr>
        <w:t xml:space="preserve"> (Twitter) ke dalam pemetaan analisis berdasarkan emosi pengguna.</w:t>
      </w:r>
    </w:p>
    <w:p w14:paraId="6BC9E091" w14:textId="52BF3478" w:rsidR="004D28F9" w:rsidRDefault="004D28F9" w:rsidP="00AB1B7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A5A2503" w14:textId="77777777" w:rsidR="00DB1ED4" w:rsidRDefault="00DB1ED4" w:rsidP="004D28F9">
      <w:pPr>
        <w:pStyle w:val="Heading1"/>
        <w:spacing w:line="360" w:lineRule="auto"/>
        <w:jc w:val="center"/>
        <w:rPr>
          <w:lang w:val="en-US"/>
        </w:rPr>
      </w:pPr>
      <w:bookmarkStart w:id="110" w:name="_Toc149284629"/>
      <w:bookmarkEnd w:id="110"/>
    </w:p>
    <w:p w14:paraId="6868B39D" w14:textId="69F51601" w:rsidR="00F51AA2" w:rsidRDefault="00F51AA2" w:rsidP="00DB1ED4">
      <w:pPr>
        <w:pStyle w:val="Heading1"/>
        <w:numPr>
          <w:ilvl w:val="0"/>
          <w:numId w:val="0"/>
        </w:numPr>
        <w:spacing w:line="360" w:lineRule="auto"/>
        <w:jc w:val="center"/>
        <w:rPr>
          <w:lang w:val="en-US"/>
        </w:rPr>
      </w:pPr>
      <w:bookmarkStart w:id="111" w:name="_Toc149284630"/>
      <w:r>
        <w:rPr>
          <w:lang w:val="en-US"/>
        </w:rPr>
        <w:t>METODE PENELITIAN</w:t>
      </w:r>
      <w:bookmarkEnd w:id="111"/>
    </w:p>
    <w:p w14:paraId="6FB1C738" w14:textId="4A8BD81C" w:rsidR="00F51AA2" w:rsidRDefault="004D28F9" w:rsidP="004D28F9">
      <w:pPr>
        <w:spacing w:line="360" w:lineRule="auto"/>
        <w:jc w:val="both"/>
        <w:rPr>
          <w:rFonts w:ascii="Times New Roman" w:hAnsi="Times New Roman" w:cs="Times New Roman"/>
          <w:sz w:val="24"/>
          <w:szCs w:val="24"/>
          <w:lang w:val="en-US"/>
        </w:rPr>
      </w:pPr>
      <w:r w:rsidRPr="004D28F9">
        <w:rPr>
          <w:rFonts w:ascii="Times New Roman" w:hAnsi="Times New Roman" w:cs="Times New Roman"/>
          <w:bCs/>
          <w:sz w:val="24"/>
          <w:szCs w:val="24"/>
          <w:lang w:val="en-US"/>
        </w:rPr>
        <w:t>Metode penelitian merupakan suatu prosedur yang digunakan untuk melakukan penelitian, sehingga mampu menjawab rumusan masalah dan tujuan penelitian dengan landasan ilmiah tertentu.</w:t>
      </w:r>
    </w:p>
    <w:p w14:paraId="0A61DE0F" w14:textId="12381D32" w:rsidR="00F51AA2" w:rsidRDefault="00085257" w:rsidP="004D28F9">
      <w:pPr>
        <w:pStyle w:val="Heading2"/>
        <w:spacing w:line="360" w:lineRule="auto"/>
        <w:jc w:val="both"/>
        <w:rPr>
          <w:lang w:val="en-US"/>
        </w:rPr>
      </w:pPr>
      <w:bookmarkStart w:id="112" w:name="_Toc149284631"/>
      <w:r>
        <w:rPr>
          <w:lang w:val="en-US"/>
        </w:rPr>
        <w:t>W</w:t>
      </w:r>
      <w:r w:rsidR="00A35FB4">
        <w:rPr>
          <w:lang w:val="en-US"/>
        </w:rPr>
        <w:t>aktu Penelitian</w:t>
      </w:r>
      <w:bookmarkEnd w:id="112"/>
    </w:p>
    <w:p w14:paraId="32DFFB22" w14:textId="0A467E98" w:rsidR="00085257" w:rsidRDefault="004D28F9" w:rsidP="00B90B9B">
      <w:pPr>
        <w:spacing w:line="360" w:lineRule="auto"/>
        <w:ind w:firstLine="576"/>
        <w:jc w:val="both"/>
        <w:rPr>
          <w:rFonts w:ascii="Times New Roman" w:hAnsi="Times New Roman" w:cs="Times New Roman"/>
          <w:sz w:val="24"/>
          <w:szCs w:val="24"/>
          <w:lang w:val="en-US"/>
        </w:rPr>
      </w:pPr>
      <w:r w:rsidRPr="004D28F9">
        <w:rPr>
          <w:rFonts w:ascii="Times New Roman" w:eastAsia="Times New Roman" w:hAnsi="Times New Roman" w:cs="Times New Roman"/>
          <w:bCs/>
          <w:sz w:val="24"/>
          <w:szCs w:val="24"/>
          <w:lang w:val="en-US" w:eastAsia="en-ID"/>
        </w:rPr>
        <w:t xml:space="preserve">Penelitian ini dilaksanakan selama 6 bulan mulai dari 1 </w:t>
      </w:r>
      <w:del w:id="113" w:author="fahmi abdillah" w:date="2022-07-13T23:13:00Z">
        <w:r w:rsidRPr="004D28F9" w:rsidDel="00E37A8C">
          <w:rPr>
            <w:rFonts w:ascii="Times New Roman" w:eastAsia="Times New Roman" w:hAnsi="Times New Roman" w:cs="Times New Roman"/>
            <w:bCs/>
            <w:sz w:val="24"/>
            <w:szCs w:val="24"/>
            <w:lang w:val="en-US" w:eastAsia="en-ID"/>
          </w:rPr>
          <w:delText xml:space="preserve">Januari </w:delText>
        </w:r>
      </w:del>
      <w:r w:rsidRPr="004D28F9">
        <w:rPr>
          <w:rFonts w:ascii="Times New Roman" w:eastAsia="Times New Roman" w:hAnsi="Times New Roman" w:cs="Times New Roman"/>
          <w:bCs/>
          <w:sz w:val="24"/>
          <w:szCs w:val="24"/>
          <w:lang w:val="en-US" w:eastAsia="en-ID"/>
        </w:rPr>
        <w:t>Mei</w:t>
      </w:r>
      <w:ins w:id="114" w:author="fahmi abdillah" w:date="2022-07-13T23:13:00Z">
        <w:r w:rsidRPr="004D28F9">
          <w:rPr>
            <w:rFonts w:ascii="Times New Roman" w:eastAsia="Times New Roman" w:hAnsi="Times New Roman" w:cs="Times New Roman"/>
            <w:bCs/>
            <w:sz w:val="24"/>
            <w:szCs w:val="24"/>
            <w:lang w:val="en-US" w:eastAsia="en-ID"/>
          </w:rPr>
          <w:t xml:space="preserve"> </w:t>
        </w:r>
      </w:ins>
      <w:r w:rsidRPr="004D28F9">
        <w:rPr>
          <w:rFonts w:ascii="Times New Roman" w:eastAsia="Times New Roman" w:hAnsi="Times New Roman" w:cs="Times New Roman"/>
          <w:bCs/>
          <w:sz w:val="24"/>
          <w:szCs w:val="24"/>
          <w:lang w:val="en-US" w:eastAsia="en-ID"/>
        </w:rPr>
        <w:t xml:space="preserve">2022 – 30 </w:t>
      </w:r>
      <w:del w:id="115" w:author="fahmi abdillah" w:date="2022-07-13T23:13:00Z">
        <w:r w:rsidRPr="004D28F9" w:rsidDel="00E84413">
          <w:rPr>
            <w:rFonts w:ascii="Times New Roman" w:eastAsia="Times New Roman" w:hAnsi="Times New Roman" w:cs="Times New Roman"/>
            <w:bCs/>
            <w:sz w:val="24"/>
            <w:szCs w:val="24"/>
            <w:lang w:val="en-US" w:eastAsia="en-ID"/>
          </w:rPr>
          <w:delText xml:space="preserve">Agustus </w:delText>
        </w:r>
      </w:del>
      <w:ins w:id="116" w:author="fahmi abdillah" w:date="2022-07-13T23:13:00Z">
        <w:r w:rsidRPr="004D28F9">
          <w:rPr>
            <w:rFonts w:ascii="Times New Roman" w:eastAsia="Times New Roman" w:hAnsi="Times New Roman" w:cs="Times New Roman"/>
            <w:bCs/>
            <w:sz w:val="24"/>
            <w:szCs w:val="24"/>
            <w:lang w:val="en-US" w:eastAsia="en-ID"/>
          </w:rPr>
          <w:t xml:space="preserve">Oktober </w:t>
        </w:r>
      </w:ins>
      <w:r w:rsidRPr="004D28F9">
        <w:rPr>
          <w:rFonts w:ascii="Times New Roman" w:eastAsia="Times New Roman" w:hAnsi="Times New Roman" w:cs="Times New Roman"/>
          <w:bCs/>
          <w:sz w:val="24"/>
          <w:szCs w:val="24"/>
          <w:lang w:val="en-US" w:eastAsia="en-ID"/>
        </w:rPr>
        <w:t>2022.</w:t>
      </w:r>
    </w:p>
    <w:p w14:paraId="2D570A7C" w14:textId="0EB9E42C" w:rsidR="00085257" w:rsidRDefault="00085257" w:rsidP="004D28F9">
      <w:pPr>
        <w:pStyle w:val="Heading2"/>
        <w:spacing w:line="360" w:lineRule="auto"/>
        <w:rPr>
          <w:lang w:val="en-US"/>
        </w:rPr>
      </w:pPr>
      <w:bookmarkStart w:id="117" w:name="_Toc149284632"/>
      <w:r>
        <w:rPr>
          <w:lang w:val="en-US"/>
        </w:rPr>
        <w:t>O</w:t>
      </w:r>
      <w:r w:rsidR="00A35FB4">
        <w:rPr>
          <w:lang w:val="en-US"/>
        </w:rPr>
        <w:t>bjek Penelitian</w:t>
      </w:r>
      <w:bookmarkEnd w:id="117"/>
    </w:p>
    <w:p w14:paraId="43D06135" w14:textId="21D51496" w:rsidR="00085257" w:rsidRDefault="004D28F9" w:rsidP="004D28F9">
      <w:pPr>
        <w:spacing w:line="360" w:lineRule="auto"/>
        <w:ind w:firstLine="576"/>
        <w:jc w:val="both"/>
        <w:rPr>
          <w:rFonts w:ascii="Times New Roman" w:hAnsi="Times New Roman" w:cs="Times New Roman"/>
          <w:bCs/>
          <w:sz w:val="24"/>
          <w:szCs w:val="24"/>
          <w:lang w:val="en-US"/>
        </w:rPr>
      </w:pPr>
      <w:r w:rsidRPr="004D28F9">
        <w:rPr>
          <w:rFonts w:ascii="Times New Roman" w:hAnsi="Times New Roman" w:cs="Times New Roman"/>
          <w:bCs/>
          <w:sz w:val="24"/>
          <w:szCs w:val="24"/>
          <w:lang w:val="en-US"/>
        </w:rPr>
        <w:t xml:space="preserve">Objek penelitian ini adalah </w:t>
      </w:r>
      <w:r w:rsidRPr="004D28F9">
        <w:rPr>
          <w:rFonts w:ascii="Times New Roman" w:hAnsi="Times New Roman" w:cs="Times New Roman"/>
          <w:bCs/>
          <w:i/>
          <w:iCs/>
          <w:sz w:val="24"/>
          <w:szCs w:val="24"/>
          <w:lang w:val="en-US"/>
        </w:rPr>
        <w:t>tweet</w:t>
      </w:r>
      <w:r w:rsidRPr="004D28F9">
        <w:rPr>
          <w:rFonts w:ascii="Times New Roman" w:hAnsi="Times New Roman" w:cs="Times New Roman"/>
          <w:bCs/>
          <w:sz w:val="24"/>
          <w:szCs w:val="24"/>
          <w:lang w:val="en-US"/>
        </w:rPr>
        <w:t xml:space="preserve"> terkait penyebaran penyakit menular langsung di Indonesia dengan periode waktu tertentu, yaitu khusus virus Covid-19 varian delta dimulai dari 1 April 2021 – 30 September 2021 dan khusus virus Covid-19 Varian Omicron dimulai dari 1 Januari 2022 – 30 Juni 2022, </w:t>
      </w:r>
      <w:del w:id="118" w:author="fahmi abdillah" w:date="2022-07-01T15:15:00Z">
        <w:r w:rsidRPr="004D28F9" w:rsidDel="00507A0C">
          <w:rPr>
            <w:rFonts w:ascii="Times New Roman" w:hAnsi="Times New Roman" w:cs="Times New Roman"/>
            <w:bCs/>
            <w:sz w:val="24"/>
            <w:szCs w:val="24"/>
            <w:lang w:val="en-US"/>
          </w:rPr>
          <w:delText xml:space="preserve"> </w:delText>
        </w:r>
      </w:del>
      <w:r w:rsidRPr="004D28F9">
        <w:rPr>
          <w:rFonts w:ascii="Times New Roman" w:hAnsi="Times New Roman" w:cs="Times New Roman"/>
          <w:bCs/>
          <w:sz w:val="24"/>
          <w:szCs w:val="24"/>
          <w:lang w:val="en-US"/>
        </w:rPr>
        <w:t>dengan menggunakan kata kunci. Kata kunci dapat dilihat pada Tabel 3.1</w:t>
      </w:r>
      <w:del w:id="119" w:author="fahmi abdillah" w:date="2022-07-13T23:29:00Z">
        <w:r w:rsidRPr="004D28F9" w:rsidDel="00801F2A">
          <w:rPr>
            <w:rFonts w:ascii="Times New Roman" w:hAnsi="Times New Roman" w:cs="Times New Roman"/>
            <w:bCs/>
            <w:sz w:val="24"/>
            <w:szCs w:val="24"/>
            <w:lang w:val="en-US"/>
          </w:rPr>
          <w:delText xml:space="preserve">, sedangkan atribut data </w:delText>
        </w:r>
        <w:r w:rsidRPr="004D28F9" w:rsidDel="00801F2A">
          <w:rPr>
            <w:rFonts w:ascii="Times New Roman" w:hAnsi="Times New Roman" w:cs="Times New Roman"/>
            <w:bCs/>
            <w:i/>
            <w:iCs/>
            <w:sz w:val="24"/>
            <w:szCs w:val="24"/>
            <w:lang w:val="en-US"/>
          </w:rPr>
          <w:delText>tweet</w:delText>
        </w:r>
        <w:r w:rsidRPr="004D28F9" w:rsidDel="00801F2A">
          <w:rPr>
            <w:rFonts w:ascii="Times New Roman" w:hAnsi="Times New Roman" w:cs="Times New Roman"/>
            <w:bCs/>
            <w:sz w:val="24"/>
            <w:szCs w:val="24"/>
            <w:lang w:val="en-US"/>
          </w:rPr>
          <w:delText xml:space="preserve"> yang telah diakuisisi dapat dilihat pada Tabel 3.2</w:delText>
        </w:r>
      </w:del>
      <w:ins w:id="120" w:author="fahmi abdillah" w:date="2022-07-13T23:29:00Z">
        <w:r w:rsidRPr="004D28F9">
          <w:rPr>
            <w:rFonts w:ascii="Times New Roman" w:hAnsi="Times New Roman" w:cs="Times New Roman"/>
            <w:bCs/>
            <w:sz w:val="24"/>
            <w:szCs w:val="24"/>
            <w:lang w:val="en-US"/>
          </w:rPr>
          <w:t>.</w:t>
        </w:r>
      </w:ins>
    </w:p>
    <w:p w14:paraId="0683745F" w14:textId="4F69AD1D" w:rsidR="0074716D" w:rsidRPr="00B015C5" w:rsidRDefault="00B015C5" w:rsidP="00B015C5">
      <w:pPr>
        <w:pStyle w:val="Caption"/>
        <w:jc w:val="center"/>
        <w:rPr>
          <w:rFonts w:ascii="Times New Roman" w:hAnsi="Times New Roman" w:cs="Times New Roman"/>
          <w:b/>
          <w:bCs/>
          <w:i w:val="0"/>
          <w:iCs w:val="0"/>
          <w:color w:val="auto"/>
          <w:sz w:val="24"/>
          <w:szCs w:val="24"/>
          <w:lang w:val="en-US"/>
        </w:rPr>
      </w:pPr>
      <w:bookmarkStart w:id="121" w:name="_Toc149217260"/>
      <w:r w:rsidRPr="00B015C5">
        <w:rPr>
          <w:rFonts w:ascii="Times New Roman" w:hAnsi="Times New Roman" w:cs="Times New Roman"/>
          <w:b/>
          <w:bCs/>
          <w:i w:val="0"/>
          <w:iCs w:val="0"/>
          <w:color w:val="auto"/>
          <w:sz w:val="24"/>
          <w:szCs w:val="24"/>
        </w:rPr>
        <w:t>Tabel 3.</w:t>
      </w:r>
      <w:r w:rsidRPr="00B015C5">
        <w:rPr>
          <w:rFonts w:ascii="Times New Roman" w:hAnsi="Times New Roman" w:cs="Times New Roman"/>
          <w:b/>
          <w:bCs/>
          <w:i w:val="0"/>
          <w:iCs w:val="0"/>
          <w:color w:val="auto"/>
          <w:sz w:val="24"/>
          <w:szCs w:val="24"/>
        </w:rPr>
        <w:fldChar w:fldCharType="begin"/>
      </w:r>
      <w:r w:rsidRPr="00B015C5">
        <w:rPr>
          <w:rFonts w:ascii="Times New Roman" w:hAnsi="Times New Roman" w:cs="Times New Roman"/>
          <w:b/>
          <w:bCs/>
          <w:i w:val="0"/>
          <w:iCs w:val="0"/>
          <w:color w:val="auto"/>
          <w:sz w:val="24"/>
          <w:szCs w:val="24"/>
        </w:rPr>
        <w:instrText xml:space="preserve"> SEQ Tabel_3. \* ARABIC </w:instrText>
      </w:r>
      <w:r w:rsidRPr="00B015C5">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1</w:t>
      </w:r>
      <w:r w:rsidRPr="00B015C5">
        <w:rPr>
          <w:rFonts w:ascii="Times New Roman" w:hAnsi="Times New Roman" w:cs="Times New Roman"/>
          <w:b/>
          <w:bCs/>
          <w:i w:val="0"/>
          <w:iCs w:val="0"/>
          <w:color w:val="auto"/>
          <w:sz w:val="24"/>
          <w:szCs w:val="24"/>
        </w:rPr>
        <w:fldChar w:fldCharType="end"/>
      </w:r>
      <w:r w:rsidR="00F61B4A">
        <w:rPr>
          <w:rFonts w:ascii="Times New Roman" w:hAnsi="Times New Roman" w:cs="Times New Roman"/>
          <w:b/>
          <w:bCs/>
          <w:i w:val="0"/>
          <w:iCs w:val="0"/>
          <w:color w:val="auto"/>
          <w:sz w:val="24"/>
          <w:szCs w:val="24"/>
          <w:lang w:val="id-ID"/>
        </w:rPr>
        <w:t xml:space="preserve"> </w:t>
      </w:r>
      <w:ins w:id="122" w:author="fahmi abdillah" w:date="2022-07-13T23:29:00Z">
        <w:r w:rsidR="0074716D" w:rsidRPr="00B015C5">
          <w:rPr>
            <w:rFonts w:ascii="Times New Roman" w:hAnsi="Times New Roman" w:cs="Times New Roman"/>
            <w:b/>
            <w:bCs/>
            <w:i w:val="0"/>
            <w:iCs w:val="0"/>
            <w:color w:val="auto"/>
            <w:sz w:val="24"/>
            <w:szCs w:val="24"/>
            <w:lang w:val="en-US"/>
            <w:rPrChange w:id="123" w:author="fahmi abdillah" w:date="2022-07-13T23:29:00Z">
              <w:rPr>
                <w:lang w:val="en-US"/>
              </w:rPr>
            </w:rPrChange>
          </w:rPr>
          <w:t xml:space="preserve">Kata Kunci yang digunakan untuk pencarian </w:t>
        </w:r>
        <w:r w:rsidR="0074716D" w:rsidRPr="00B015C5">
          <w:rPr>
            <w:rFonts w:ascii="Times New Roman" w:hAnsi="Times New Roman" w:cs="Times New Roman"/>
            <w:b/>
            <w:bCs/>
            <w:color w:val="auto"/>
            <w:sz w:val="24"/>
            <w:szCs w:val="24"/>
            <w:lang w:val="en-US"/>
            <w:rPrChange w:id="124" w:author="fahmi abdillah" w:date="2022-07-13T23:29:00Z">
              <w:rPr>
                <w:lang w:val="en-US"/>
              </w:rPr>
            </w:rPrChange>
          </w:rPr>
          <w:t>tweet</w:t>
        </w:r>
      </w:ins>
      <w:bookmarkEnd w:id="121"/>
    </w:p>
    <w:tbl>
      <w:tblPr>
        <w:tblStyle w:val="TableGrid4"/>
        <w:tblW w:w="0" w:type="auto"/>
        <w:tblLook w:val="04A0" w:firstRow="1" w:lastRow="0" w:firstColumn="1" w:lastColumn="0" w:noHBand="0" w:noVBand="1"/>
      </w:tblPr>
      <w:tblGrid>
        <w:gridCol w:w="846"/>
        <w:gridCol w:w="2835"/>
        <w:gridCol w:w="4249"/>
      </w:tblGrid>
      <w:tr w:rsidR="0074716D" w:rsidRPr="0074716D" w14:paraId="0B6E825C" w14:textId="77777777" w:rsidTr="0095702D">
        <w:trPr>
          <w:trHeight w:val="340"/>
        </w:trPr>
        <w:tc>
          <w:tcPr>
            <w:tcW w:w="846" w:type="dxa"/>
          </w:tcPr>
          <w:p w14:paraId="3E2A6F14" w14:textId="77777777" w:rsidR="0074716D" w:rsidRPr="0074716D" w:rsidRDefault="0074716D" w:rsidP="001B70D4">
            <w:pPr>
              <w:spacing w:line="276" w:lineRule="auto"/>
              <w:jc w:val="center"/>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No.</w:t>
            </w:r>
          </w:p>
        </w:tc>
        <w:tc>
          <w:tcPr>
            <w:tcW w:w="2835" w:type="dxa"/>
          </w:tcPr>
          <w:p w14:paraId="7CF434DE" w14:textId="77777777" w:rsidR="0074716D" w:rsidRPr="0074716D" w:rsidRDefault="0074716D" w:rsidP="001B70D4">
            <w:pPr>
              <w:spacing w:line="276" w:lineRule="auto"/>
              <w:jc w:val="center"/>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Kata Kunci Covid-19</w:t>
            </w:r>
          </w:p>
        </w:tc>
        <w:tc>
          <w:tcPr>
            <w:tcW w:w="4249" w:type="dxa"/>
          </w:tcPr>
          <w:p w14:paraId="3F9D2A5A" w14:textId="77777777" w:rsidR="0074716D" w:rsidRPr="0074716D" w:rsidRDefault="0074716D" w:rsidP="001B70D4">
            <w:pPr>
              <w:spacing w:line="276" w:lineRule="auto"/>
              <w:jc w:val="center"/>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Keterangan</w:t>
            </w:r>
          </w:p>
        </w:tc>
      </w:tr>
      <w:tr w:rsidR="0074716D" w:rsidRPr="0074716D" w14:paraId="78A4F052" w14:textId="77777777" w:rsidTr="0095702D">
        <w:trPr>
          <w:trHeight w:val="340"/>
        </w:trPr>
        <w:tc>
          <w:tcPr>
            <w:tcW w:w="846" w:type="dxa"/>
            <w:vAlign w:val="center"/>
          </w:tcPr>
          <w:p w14:paraId="298BB7B9"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701405CD" w14:textId="77777777" w:rsidR="0074716D" w:rsidRPr="0074716D" w:rsidRDefault="0074716D" w:rsidP="0074716D">
            <w:pPr>
              <w:spacing w:line="276" w:lineRule="auto"/>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Covid-19</w:t>
            </w:r>
          </w:p>
        </w:tc>
        <w:tc>
          <w:tcPr>
            <w:tcW w:w="4249" w:type="dxa"/>
          </w:tcPr>
          <w:p w14:paraId="4B2F8242"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Virus penyakit yang menjadi pandemi dimulai pada tahun 2019</w:t>
            </w:r>
          </w:p>
        </w:tc>
      </w:tr>
      <w:tr w:rsidR="0074716D" w:rsidRPr="0074716D" w14:paraId="3F106A35" w14:textId="77777777" w:rsidTr="0095702D">
        <w:trPr>
          <w:trHeight w:val="340"/>
        </w:trPr>
        <w:tc>
          <w:tcPr>
            <w:tcW w:w="846" w:type="dxa"/>
            <w:vAlign w:val="center"/>
          </w:tcPr>
          <w:p w14:paraId="6AA46B87"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0BE100E" w14:textId="77777777" w:rsidR="0074716D" w:rsidRPr="0074716D" w:rsidRDefault="0074716D" w:rsidP="0074716D">
            <w:pPr>
              <w:spacing w:line="276" w:lineRule="auto"/>
              <w:rPr>
                <w:rFonts w:ascii="Times New Roman" w:eastAsia="Times New Roman" w:hAnsi="Times New Roman" w:cs="Times New Roman"/>
                <w:bCs/>
                <w:i/>
                <w:iCs/>
                <w:sz w:val="24"/>
                <w:szCs w:val="24"/>
                <w:lang w:val="en-US"/>
              </w:rPr>
            </w:pPr>
            <w:r w:rsidRPr="0074716D">
              <w:rPr>
                <w:rFonts w:ascii="Times New Roman" w:hAnsi="Times New Roman" w:cs="Times New Roman"/>
                <w:i/>
                <w:iCs/>
                <w:color w:val="202124"/>
                <w:sz w:val="24"/>
                <w:szCs w:val="24"/>
                <w:shd w:val="clear" w:color="auto" w:fill="FFFFFF"/>
              </w:rPr>
              <w:t>SARS-CoV-2</w:t>
            </w:r>
          </w:p>
        </w:tc>
        <w:tc>
          <w:tcPr>
            <w:tcW w:w="4249" w:type="dxa"/>
          </w:tcPr>
          <w:p w14:paraId="567AC625"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Virus penyebab penyakit Covid-19</w:t>
            </w:r>
          </w:p>
        </w:tc>
      </w:tr>
      <w:tr w:rsidR="0074716D" w:rsidRPr="0074716D" w14:paraId="676E9343" w14:textId="77777777" w:rsidTr="0095702D">
        <w:trPr>
          <w:trHeight w:val="340"/>
        </w:trPr>
        <w:tc>
          <w:tcPr>
            <w:tcW w:w="846" w:type="dxa"/>
            <w:vAlign w:val="center"/>
          </w:tcPr>
          <w:p w14:paraId="73C75B40"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204AAF3"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Coronavirus</w:t>
            </w:r>
          </w:p>
        </w:tc>
        <w:tc>
          <w:tcPr>
            <w:tcW w:w="4249" w:type="dxa"/>
          </w:tcPr>
          <w:p w14:paraId="481EFA21"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Jenis virus penyakit yang menginfeksi sistem pernapasan</w:t>
            </w:r>
          </w:p>
        </w:tc>
      </w:tr>
      <w:tr w:rsidR="0074716D" w:rsidRPr="0074716D" w14:paraId="710CD5BF" w14:textId="77777777" w:rsidTr="0095702D">
        <w:trPr>
          <w:trHeight w:val="340"/>
        </w:trPr>
        <w:tc>
          <w:tcPr>
            <w:tcW w:w="846" w:type="dxa"/>
            <w:vAlign w:val="center"/>
          </w:tcPr>
          <w:p w14:paraId="181451ED"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5E97A9BE"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Batuk</w:t>
            </w:r>
          </w:p>
        </w:tc>
        <w:tc>
          <w:tcPr>
            <w:tcW w:w="4249" w:type="dxa"/>
          </w:tcPr>
          <w:p w14:paraId="7B57C426"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Bentuk respons tubuh terhadap infeksi atau iritasi yang terjadi di dalam sistem pernapasan</w:t>
            </w:r>
          </w:p>
        </w:tc>
      </w:tr>
      <w:tr w:rsidR="0074716D" w:rsidRPr="0074716D" w14:paraId="642F5F8E" w14:textId="77777777" w:rsidTr="0095702D">
        <w:trPr>
          <w:trHeight w:val="340"/>
        </w:trPr>
        <w:tc>
          <w:tcPr>
            <w:tcW w:w="846" w:type="dxa"/>
            <w:vAlign w:val="center"/>
          </w:tcPr>
          <w:p w14:paraId="1470E89D"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A989BF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Batuk Kering</w:t>
            </w:r>
          </w:p>
        </w:tc>
        <w:tc>
          <w:tcPr>
            <w:tcW w:w="4249" w:type="dxa"/>
          </w:tcPr>
          <w:p w14:paraId="5BA5014A"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Jenis batuk yang tidak mengandung dahak atau lendir</w:t>
            </w:r>
          </w:p>
        </w:tc>
      </w:tr>
      <w:tr w:rsidR="0074716D" w:rsidRPr="0074716D" w14:paraId="08606B8F" w14:textId="77777777" w:rsidTr="0095702D">
        <w:trPr>
          <w:trHeight w:val="340"/>
        </w:trPr>
        <w:tc>
          <w:tcPr>
            <w:tcW w:w="846" w:type="dxa"/>
            <w:vAlign w:val="center"/>
          </w:tcPr>
          <w:p w14:paraId="0871A51A"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0AD79A1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Pilek</w:t>
            </w:r>
          </w:p>
        </w:tc>
        <w:tc>
          <w:tcPr>
            <w:tcW w:w="4249" w:type="dxa"/>
          </w:tcPr>
          <w:p w14:paraId="0C3FD87A"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Kondisi saat hidung mengeluarkan lendir yang berlebihan</w:t>
            </w:r>
          </w:p>
        </w:tc>
      </w:tr>
      <w:tr w:rsidR="0074716D" w:rsidRPr="0074716D" w14:paraId="6C104186" w14:textId="77777777" w:rsidTr="0095702D">
        <w:trPr>
          <w:trHeight w:val="340"/>
        </w:trPr>
        <w:tc>
          <w:tcPr>
            <w:tcW w:w="846" w:type="dxa"/>
            <w:vAlign w:val="center"/>
          </w:tcPr>
          <w:p w14:paraId="760AF901"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1DFF9413"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 xml:space="preserve">Kelelahan </w:t>
            </w:r>
          </w:p>
        </w:tc>
        <w:tc>
          <w:tcPr>
            <w:tcW w:w="4249" w:type="dxa"/>
          </w:tcPr>
          <w:p w14:paraId="70E0685A"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Bentuk respons tubuh terhadap virus yang telah menginfeksi sistem imun</w:t>
            </w:r>
          </w:p>
        </w:tc>
      </w:tr>
      <w:tr w:rsidR="0074716D" w:rsidRPr="0074716D" w14:paraId="4FAE4729" w14:textId="77777777" w:rsidTr="0095702D">
        <w:trPr>
          <w:trHeight w:val="340"/>
        </w:trPr>
        <w:tc>
          <w:tcPr>
            <w:tcW w:w="846" w:type="dxa"/>
            <w:vAlign w:val="center"/>
          </w:tcPr>
          <w:p w14:paraId="46AEA332"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34B79632"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Sakit Kepala</w:t>
            </w:r>
          </w:p>
        </w:tc>
        <w:tc>
          <w:tcPr>
            <w:tcW w:w="4249" w:type="dxa"/>
          </w:tcPr>
          <w:p w14:paraId="0209DEA0"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Rasa nyeri yang menyerang bagian kepala</w:t>
            </w:r>
          </w:p>
        </w:tc>
      </w:tr>
      <w:tr w:rsidR="0074716D" w:rsidRPr="0074716D" w14:paraId="73B49A6B" w14:textId="77777777" w:rsidTr="0095702D">
        <w:trPr>
          <w:trHeight w:val="340"/>
        </w:trPr>
        <w:tc>
          <w:tcPr>
            <w:tcW w:w="846" w:type="dxa"/>
            <w:vAlign w:val="center"/>
          </w:tcPr>
          <w:p w14:paraId="6BECE216"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79AA4FF0"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Demam</w:t>
            </w:r>
          </w:p>
        </w:tc>
        <w:tc>
          <w:tcPr>
            <w:tcW w:w="4249" w:type="dxa"/>
          </w:tcPr>
          <w:p w14:paraId="15C9A466"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 xml:space="preserve">Bentuk respons tubuh terhadap Penyakit </w:t>
            </w:r>
          </w:p>
        </w:tc>
      </w:tr>
      <w:tr w:rsidR="0074716D" w:rsidRPr="0074716D" w14:paraId="1963C617" w14:textId="77777777" w:rsidTr="0095702D">
        <w:trPr>
          <w:trHeight w:val="340"/>
        </w:trPr>
        <w:tc>
          <w:tcPr>
            <w:tcW w:w="846" w:type="dxa"/>
            <w:vAlign w:val="center"/>
          </w:tcPr>
          <w:p w14:paraId="7294F201"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5715095F"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Sesak Napas</w:t>
            </w:r>
          </w:p>
        </w:tc>
        <w:tc>
          <w:tcPr>
            <w:tcW w:w="4249" w:type="dxa"/>
          </w:tcPr>
          <w:p w14:paraId="5D1568D6"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Kondisi seseorang mengalami kesusahan dalam bernapas</w:t>
            </w:r>
          </w:p>
        </w:tc>
      </w:tr>
      <w:tr w:rsidR="0074716D" w:rsidRPr="0074716D" w14:paraId="124AAA7D" w14:textId="77777777" w:rsidTr="0095702D">
        <w:trPr>
          <w:trHeight w:val="340"/>
        </w:trPr>
        <w:tc>
          <w:tcPr>
            <w:tcW w:w="846" w:type="dxa"/>
            <w:vAlign w:val="center"/>
          </w:tcPr>
          <w:p w14:paraId="23B32CDC"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2BCCB8D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Varian Omicron Covid-19</w:t>
            </w:r>
          </w:p>
        </w:tc>
        <w:tc>
          <w:tcPr>
            <w:tcW w:w="4249" w:type="dxa"/>
          </w:tcPr>
          <w:p w14:paraId="67DC8797"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Sebuah varian atau jenis penyakit dari virus Covid-19 (</w:t>
            </w:r>
            <w:r w:rsidRPr="0074716D">
              <w:rPr>
                <w:rFonts w:ascii="Times New Roman" w:eastAsia="Times New Roman" w:hAnsi="Times New Roman" w:cs="Times New Roman"/>
                <w:bCs/>
                <w:i/>
                <w:iCs/>
                <w:sz w:val="24"/>
                <w:szCs w:val="24"/>
                <w:lang w:val="en-US"/>
              </w:rPr>
              <w:t>Variants of Concern</w:t>
            </w:r>
            <w:r w:rsidRPr="0074716D">
              <w:rPr>
                <w:rFonts w:ascii="Times New Roman" w:eastAsia="Times New Roman" w:hAnsi="Times New Roman" w:cs="Times New Roman"/>
                <w:bCs/>
                <w:sz w:val="24"/>
                <w:szCs w:val="24"/>
                <w:lang w:val="en-US"/>
              </w:rPr>
              <w:t>) dengan tingkat fatalitas 1,9%</w:t>
            </w:r>
          </w:p>
        </w:tc>
      </w:tr>
      <w:tr w:rsidR="0074716D" w:rsidRPr="0074716D" w14:paraId="00B32546" w14:textId="77777777" w:rsidTr="0095702D">
        <w:trPr>
          <w:trHeight w:val="340"/>
        </w:trPr>
        <w:tc>
          <w:tcPr>
            <w:tcW w:w="846" w:type="dxa"/>
            <w:vAlign w:val="center"/>
          </w:tcPr>
          <w:p w14:paraId="557B2FD6"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71E707F2"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Varian Delta Covid-19</w:t>
            </w:r>
          </w:p>
        </w:tc>
        <w:tc>
          <w:tcPr>
            <w:tcW w:w="4249" w:type="dxa"/>
          </w:tcPr>
          <w:p w14:paraId="4728BBA3"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Sebuah varian atau jenis penyakit dari virus Covid-19 (</w:t>
            </w:r>
            <w:r w:rsidRPr="0074716D">
              <w:rPr>
                <w:rFonts w:ascii="Times New Roman" w:eastAsia="Times New Roman" w:hAnsi="Times New Roman" w:cs="Times New Roman"/>
                <w:bCs/>
                <w:i/>
                <w:iCs/>
                <w:sz w:val="24"/>
                <w:szCs w:val="24"/>
                <w:lang w:val="en-US"/>
              </w:rPr>
              <w:t>Variants</w:t>
            </w:r>
            <w:r w:rsidRPr="0074716D">
              <w:rPr>
                <w:rFonts w:ascii="Times New Roman" w:eastAsia="Times New Roman" w:hAnsi="Times New Roman" w:cs="Times New Roman"/>
                <w:bCs/>
                <w:sz w:val="24"/>
                <w:szCs w:val="24"/>
                <w:lang w:val="en-US"/>
              </w:rPr>
              <w:t xml:space="preserve"> of Concern) dengan tingkat fatalitas 3,4% </w:t>
            </w:r>
          </w:p>
        </w:tc>
      </w:tr>
      <w:tr w:rsidR="0074716D" w:rsidRPr="0074716D" w14:paraId="1B242B6E" w14:textId="77777777" w:rsidTr="0095702D">
        <w:trPr>
          <w:trHeight w:val="340"/>
        </w:trPr>
        <w:tc>
          <w:tcPr>
            <w:tcW w:w="846" w:type="dxa"/>
            <w:vAlign w:val="center"/>
          </w:tcPr>
          <w:p w14:paraId="73A9A5B9"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E47AC5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Sakit Tenggorokan</w:t>
            </w:r>
          </w:p>
        </w:tc>
        <w:tc>
          <w:tcPr>
            <w:tcW w:w="4249" w:type="dxa"/>
          </w:tcPr>
          <w:p w14:paraId="2EAC1812"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Rasa nyeri yang menyerang tenggorokan dan susah menelan makanan</w:t>
            </w:r>
          </w:p>
        </w:tc>
      </w:tr>
      <w:tr w:rsidR="0074716D" w:rsidRPr="0074716D" w14:paraId="15DB0304" w14:textId="77777777" w:rsidTr="0095702D">
        <w:trPr>
          <w:trHeight w:val="340"/>
        </w:trPr>
        <w:tc>
          <w:tcPr>
            <w:tcW w:w="846" w:type="dxa"/>
            <w:vAlign w:val="center"/>
          </w:tcPr>
          <w:p w14:paraId="55A2D9FA"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63911C71"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Anosmia</w:t>
            </w:r>
          </w:p>
        </w:tc>
        <w:tc>
          <w:tcPr>
            <w:tcW w:w="4249" w:type="dxa"/>
          </w:tcPr>
          <w:p w14:paraId="50FD05F9" w14:textId="77777777" w:rsidR="0074716D" w:rsidRPr="0074716D" w:rsidDel="00C12F5A"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 xml:space="preserve">Kehilangan kemampuan untuk mendeteksi rasa atau bau </w:t>
            </w:r>
          </w:p>
        </w:tc>
      </w:tr>
      <w:tr w:rsidR="0074716D" w:rsidRPr="0074716D" w14:paraId="6D6DB2C0" w14:textId="77777777" w:rsidTr="0095702D">
        <w:trPr>
          <w:trHeight w:val="340"/>
        </w:trPr>
        <w:tc>
          <w:tcPr>
            <w:tcW w:w="846" w:type="dxa"/>
            <w:vAlign w:val="center"/>
          </w:tcPr>
          <w:p w14:paraId="0E0F76F7"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tcPr>
          <w:p w14:paraId="0253924A" w14:textId="77777777" w:rsidR="0074716D" w:rsidRPr="0074716D" w:rsidRDefault="0074716D" w:rsidP="0074716D">
            <w:pPr>
              <w:spacing w:line="276" w:lineRule="auto"/>
              <w:jc w:val="both"/>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Diare</w:t>
            </w:r>
          </w:p>
        </w:tc>
        <w:tc>
          <w:tcPr>
            <w:tcW w:w="4249" w:type="dxa"/>
          </w:tcPr>
          <w:p w14:paraId="5B1FC8F8"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Buang air besar encer dan berulang</w:t>
            </w:r>
          </w:p>
        </w:tc>
      </w:tr>
    </w:tbl>
    <w:p w14:paraId="6D3A3F2D" w14:textId="38CBE7A2" w:rsidR="0074716D" w:rsidRPr="0074716D" w:rsidRDefault="0074716D" w:rsidP="0074716D">
      <w:pPr>
        <w:spacing w:line="360" w:lineRule="auto"/>
        <w:ind w:firstLine="576"/>
        <w:rPr>
          <w:rFonts w:ascii="Times New Roman" w:hAnsi="Times New Roman" w:cs="Times New Roman"/>
          <w:b/>
          <w:bCs/>
          <w:sz w:val="24"/>
          <w:szCs w:val="24"/>
          <w:lang w:val="en-US"/>
        </w:rPr>
      </w:pPr>
    </w:p>
    <w:p w14:paraId="7B588524" w14:textId="7130B516" w:rsidR="00085257" w:rsidRPr="00651031" w:rsidRDefault="00085257" w:rsidP="00651031">
      <w:pPr>
        <w:pStyle w:val="Heading2"/>
        <w:jc w:val="both"/>
        <w:rPr>
          <w:rFonts w:cs="Times New Roman"/>
          <w:szCs w:val="24"/>
          <w:lang w:val="en-US"/>
        </w:rPr>
      </w:pPr>
      <w:bookmarkStart w:id="125" w:name="_Toc149284633"/>
      <w:r>
        <w:rPr>
          <w:lang w:val="en-US"/>
        </w:rPr>
        <w:t>T</w:t>
      </w:r>
      <w:r w:rsidR="00A35FB4">
        <w:rPr>
          <w:lang w:val="en-US"/>
        </w:rPr>
        <w:t>ahapan Penelitian</w:t>
      </w:r>
      <w:bookmarkEnd w:id="125"/>
    </w:p>
    <w:p w14:paraId="54CFF92C" w14:textId="0293B494" w:rsidR="00651031" w:rsidRDefault="00395E18" w:rsidP="00651031">
      <w:pPr>
        <w:ind w:firstLine="576"/>
        <w:jc w:val="both"/>
        <w:rPr>
          <w:rFonts w:ascii="Times New Roman" w:hAnsi="Times New Roman" w:cs="Times New Roman"/>
          <w:sz w:val="24"/>
          <w:szCs w:val="24"/>
          <w:lang w:val="en-US"/>
        </w:rPr>
      </w:pPr>
      <w:r>
        <w:rPr>
          <w:rFonts w:eastAsia="Times New Roman" w:cs="Times New Roman"/>
          <w:b/>
          <w:noProof/>
          <w:szCs w:val="24"/>
        </w:rPr>
        <mc:AlternateContent>
          <mc:Choice Requires="wpc">
            <w:drawing>
              <wp:anchor distT="0" distB="0" distL="114300" distR="114300" simplePos="0" relativeHeight="251660288" behindDoc="0" locked="0" layoutInCell="1" allowOverlap="1" wp14:anchorId="0B9F8C6C" wp14:editId="232AFCAD">
                <wp:simplePos x="0" y="0"/>
                <wp:positionH relativeFrom="page">
                  <wp:posOffset>1615440</wp:posOffset>
                </wp:positionH>
                <wp:positionV relativeFrom="paragraph">
                  <wp:posOffset>424180</wp:posOffset>
                </wp:positionV>
                <wp:extent cx="4919980" cy="2870200"/>
                <wp:effectExtent l="0" t="0" r="33020" b="25400"/>
                <wp:wrapTopAndBottom/>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bg1"/>
                          </a:solidFill>
                        </a:ln>
                      </wpc:whole>
                      <wps:wsp>
                        <wps:cNvPr id="4" name="Flowchart: Terminator 4"/>
                        <wps:cNvSpPr/>
                        <wps:spPr>
                          <a:xfrm>
                            <a:off x="35999" y="449580"/>
                            <a:ext cx="853440" cy="339115"/>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14:paraId="105E3810" w14:textId="77777777" w:rsidR="006C5A22" w:rsidRPr="00C73B8B" w:rsidRDefault="006C5A22" w:rsidP="00651031">
                              <w:pPr>
                                <w:jc w:val="center"/>
                                <w:rPr>
                                  <w:lang w:val="en-US"/>
                                </w:rPr>
                              </w:pPr>
                              <w:r>
                                <w:rPr>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a:off x="1270439" y="182880"/>
                            <a:ext cx="960120" cy="864108"/>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099972B7" w14:textId="77777777" w:rsidR="006C5A22" w:rsidRPr="00C73B8B" w:rsidRDefault="006C5A22" w:rsidP="00651031">
                              <w:pPr>
                                <w:jc w:val="center"/>
                                <w:rPr>
                                  <w:i/>
                                  <w:iCs/>
                                  <w:lang w:val="en-US"/>
                                </w:rPr>
                              </w:pPr>
                              <w:r>
                                <w:rPr>
                                  <w:lang w:val="en-US"/>
                                </w:rPr>
                                <w:t xml:space="preserve">Akuisisi </w:t>
                              </w:r>
                              <w:r>
                                <w:rPr>
                                  <w:i/>
                                  <w:iCs/>
                                  <w:lang w:val="en-US"/>
                                </w:rPr>
                                <w:t>Tweet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Rounded Corners 8"/>
                        <wps:cNvSpPr/>
                        <wps:spPr>
                          <a:xfrm>
                            <a:off x="2616299" y="182882"/>
                            <a:ext cx="970620" cy="873331"/>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5ED29319" w14:textId="77777777" w:rsidR="006C5A22" w:rsidRDefault="006C5A22" w:rsidP="00651031">
                              <w:pPr>
                                <w:jc w:val="center"/>
                                <w:rPr>
                                  <w:szCs w:val="24"/>
                                </w:rPr>
                              </w:pPr>
                              <w:r>
                                <w:rPr>
                                  <w:lang w:val="en-US"/>
                                </w:rPr>
                                <w:t>Praproses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Flowchart: Data 9"/>
                        <wps:cNvSpPr/>
                        <wps:spPr>
                          <a:xfrm>
                            <a:off x="3853180" y="68580"/>
                            <a:ext cx="1066800" cy="1097280"/>
                          </a:xfrm>
                          <a:prstGeom prst="flowChartInputOutput">
                            <a:avLst/>
                          </a:prstGeom>
                        </wps:spPr>
                        <wps:style>
                          <a:lnRef idx="1">
                            <a:schemeClr val="accent1"/>
                          </a:lnRef>
                          <a:fillRef idx="3">
                            <a:schemeClr val="accent1"/>
                          </a:fillRef>
                          <a:effectRef idx="2">
                            <a:schemeClr val="accent1"/>
                          </a:effectRef>
                          <a:fontRef idx="minor">
                            <a:schemeClr val="lt1"/>
                          </a:fontRef>
                        </wps:style>
                        <wps:txbx>
                          <w:txbxContent>
                            <w:p w14:paraId="4F61FDE6" w14:textId="77777777" w:rsidR="006C5A22" w:rsidRPr="00C73B8B" w:rsidRDefault="006C5A22" w:rsidP="00651031">
                              <w:pPr>
                                <w:jc w:val="center"/>
                                <w:rPr>
                                  <w:lang w:val="en-US"/>
                                </w:rPr>
                              </w:pPr>
                              <w:r>
                                <w:rPr>
                                  <w:lang w:val="en-US"/>
                                </w:rPr>
                                <w:t>Hasil Praproses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Rounded Corners 10"/>
                        <wps:cNvSpPr/>
                        <wps:spPr>
                          <a:xfrm>
                            <a:off x="3853179" y="1796848"/>
                            <a:ext cx="1045454" cy="894578"/>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7D5635E5" w14:textId="77777777" w:rsidR="006C5A22" w:rsidRPr="00363A7B" w:rsidRDefault="006C5A22" w:rsidP="00651031">
                              <w:pPr>
                                <w:jc w:val="center"/>
                              </w:pPr>
                              <w:r w:rsidRPr="00363A7B">
                                <w:rPr>
                                  <w:sz w:val="20"/>
                                  <w:szCs w:val="20"/>
                                  <w:lang w:val="en-US"/>
                                </w:rPr>
                                <w:t>Klasterisasi DBSCAN dan OPTICS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Rectangle: Rounded Corners 11"/>
                        <wps:cNvSpPr/>
                        <wps:spPr>
                          <a:xfrm>
                            <a:off x="2616639" y="1810680"/>
                            <a:ext cx="970280" cy="873125"/>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6F5E8E1F" w14:textId="77777777" w:rsidR="006C5A22" w:rsidRDefault="006C5A22" w:rsidP="00651031">
                              <w:pPr>
                                <w:jc w:val="center"/>
                                <w:rPr>
                                  <w:szCs w:val="24"/>
                                </w:rPr>
                              </w:pPr>
                              <w:r>
                                <w:rPr>
                                  <w:lang w:val="en-US"/>
                                </w:rPr>
                                <w:t>Evaluasi Hasil Analisis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1282799" y="1818300"/>
                            <a:ext cx="970280" cy="873125"/>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197F25E3" w14:textId="77777777" w:rsidR="006C5A22" w:rsidRDefault="006C5A22" w:rsidP="00651031">
                              <w:pPr>
                                <w:jc w:val="center"/>
                                <w:rPr>
                                  <w:szCs w:val="24"/>
                                </w:rPr>
                              </w:pPr>
                              <w:r>
                                <w:rPr>
                                  <w:lang w:val="en-US"/>
                                </w:rPr>
                                <w:t>Geovisualisasi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Flowchart: Terminator 13"/>
                        <wps:cNvSpPr/>
                        <wps:spPr>
                          <a:xfrm>
                            <a:off x="94079" y="2085000"/>
                            <a:ext cx="853440" cy="339090"/>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14:paraId="3DDD3B39" w14:textId="77777777" w:rsidR="006C5A22" w:rsidRDefault="006C5A22" w:rsidP="00651031">
                              <w:pPr>
                                <w:jc w:val="center"/>
                                <w:rPr>
                                  <w:szCs w:val="24"/>
                                </w:rPr>
                              </w:pPr>
                              <w:r>
                                <w:rPr>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a:stCxn id="4" idx="3"/>
                          <a:endCxn id="7" idx="1"/>
                        </wps:cNvCnPr>
                        <wps:spPr>
                          <a:xfrm flipV="1">
                            <a:off x="889360" y="614880"/>
                            <a:ext cx="380966" cy="420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5" name="Straight Arrow Connector 15"/>
                        <wps:cNvCnPr>
                          <a:stCxn id="7" idx="3"/>
                          <a:endCxn id="8" idx="1"/>
                        </wps:cNvCnPr>
                        <wps:spPr>
                          <a:xfrm>
                            <a:off x="2230559" y="614934"/>
                            <a:ext cx="385740" cy="461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7" name="Straight Arrow Connector 17"/>
                        <wps:cNvCnPr>
                          <a:stCxn id="8" idx="3"/>
                          <a:endCxn id="9" idx="2"/>
                        </wps:cNvCnPr>
                        <wps:spPr>
                          <a:xfrm flipV="1">
                            <a:off x="3586919" y="617220"/>
                            <a:ext cx="372941" cy="232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9" name="Straight Arrow Connector 19"/>
                        <wps:cNvCnPr>
                          <a:stCxn id="9" idx="4"/>
                          <a:endCxn id="10" idx="0"/>
                        </wps:cNvCnPr>
                        <wps:spPr>
                          <a:xfrm flipH="1">
                            <a:off x="4375906" y="1165860"/>
                            <a:ext cx="10674" cy="63098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0" name="Straight Arrow Connector 20"/>
                        <wps:cNvCnPr>
                          <a:stCxn id="10" idx="1"/>
                          <a:endCxn id="11" idx="3"/>
                        </wps:cNvCnPr>
                        <wps:spPr>
                          <a:xfrm flipH="1">
                            <a:off x="3586919" y="2244137"/>
                            <a:ext cx="266260" cy="310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1" name="Straight Arrow Connector 21"/>
                        <wps:cNvCnPr>
                          <a:stCxn id="11" idx="1"/>
                          <a:endCxn id="12" idx="3"/>
                        </wps:cNvCnPr>
                        <wps:spPr>
                          <a:xfrm flipH="1">
                            <a:off x="2252878" y="2247047"/>
                            <a:ext cx="363528" cy="76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2" name="Straight Arrow Connector 22"/>
                        <wps:cNvCnPr>
                          <a:stCxn id="12" idx="1"/>
                          <a:endCxn id="13" idx="3"/>
                        </wps:cNvCnPr>
                        <wps:spPr>
                          <a:xfrm flipH="1" flipV="1">
                            <a:off x="947519" y="2254545"/>
                            <a:ext cx="335280" cy="31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0B9F8C6C" id="Canvas 3" o:spid="_x0000_s1027" editas="canvas" style="position:absolute;left:0;text-align:left;margin-left:127.2pt;margin-top:33.4pt;width:387.4pt;height:226pt;z-index:251660288;mso-position-horizontal-relative:page" coordsize="49199,28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9199;height:28702;visibility:visible;mso-wrap-style:square" filled="t" stroked="t" strokecolor="white [3212]">
                  <v:fill o:detectmouseclick="t"/>
                  <v:path o:connecttype="none"/>
                </v:shape>
                <v:shapetype id="_x0000_t116" coordsize="21600,21600" o:spt="116" path="m3475,qx,10800,3475,21600l18125,21600qx21600,10800,18125,xe">
                  <v:stroke joinstyle="miter"/>
                  <v:path gradientshapeok="t" o:connecttype="rect" textboxrect="1018,3163,20582,18437"/>
                </v:shapetype>
                <v:shape id="Flowchart: Terminator 4" o:spid="_x0000_s1029" type="#_x0000_t116" style="position:absolute;left:359;top:4495;width:8535;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" fillcolor="#4f7ac7 [3028]" strokecolor="#4472c4 [3204]" strokeweight=".5pt">
                  <v:fill color2="#416fc3 [3172]" rotate="t" colors="0 #6083cb;.5 #3e70ca;1 #2e61ba" focus="100%" type="gradient">
                    <o:fill v:ext="view" type="gradientUnscaled"/>
                  </v:fill>
                  <v:textbox>
                    <w:txbxContent>
                      <w:p w14:paraId="105E3810" w14:textId="77777777" w:rsidR="006C5A22" w:rsidRPr="00C73B8B" w:rsidRDefault="006C5A22" w:rsidP="00651031">
                        <w:pPr>
                          <w:jc w:val="center"/>
                          <w:rPr>
                            <w:lang w:val="en-US"/>
                          </w:rPr>
                        </w:pPr>
                        <w:r>
                          <w:rPr>
                            <w:lang w:val="en-US"/>
                          </w:rPr>
                          <w:t>Mulai</w:t>
                        </w:r>
                      </w:p>
                    </w:txbxContent>
                  </v:textbox>
                </v:shape>
                <v:roundrect id="Rectangle: Rounded Corners 7" o:spid="_x0000_s1030" style="position:absolute;left:12704;top:1828;width:9601;height:8641;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" fillcolor="#4f7ac7 [3028]" strokecolor="#4472c4 [3204]">
                  <v:fill color2="#416fc3 [3172]" rotate="t" colors="0 #6083cb;.5 #3e70ca;1 #2e61ba" focus="100%" type="gradient">
                    <o:fill v:ext="view" type="gradientUnscaled"/>
                  </v:fill>
                  <v:stroke joinstyle="miter"/>
                  <v:textbox>
                    <w:txbxContent>
                      <w:p w14:paraId="099972B7" w14:textId="77777777" w:rsidR="006C5A22" w:rsidRPr="00C73B8B" w:rsidRDefault="006C5A22" w:rsidP="00651031">
                        <w:pPr>
                          <w:jc w:val="center"/>
                          <w:rPr>
                            <w:i/>
                            <w:iCs/>
                            <w:lang w:val="en-US"/>
                          </w:rPr>
                        </w:pPr>
                        <w:r>
                          <w:rPr>
                            <w:lang w:val="en-US"/>
                          </w:rPr>
                          <w:t xml:space="preserve">Akuisisi </w:t>
                        </w:r>
                        <w:r>
                          <w:rPr>
                            <w:i/>
                            <w:iCs/>
                            <w:lang w:val="en-US"/>
                          </w:rPr>
                          <w:t>Tweet</w:t>
                        </w:r>
                      </w:p>
                    </w:txbxContent>
                  </v:textbox>
                </v:roundrect>
                <v:roundrect id="Rectangle: Rounded Corners 8" o:spid="_x0000_s1031" style="position:absolute;left:26162;top:1828;width:9707;height:8734;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" fillcolor="#4f7ac7 [3028]" strokecolor="#4472c4 [3204]">
                  <v:fill color2="#416fc3 [3172]" rotate="t" colors="0 #6083cb;.5 #3e70ca;1 #2e61ba" focus="100%" type="gradient">
                    <o:fill v:ext="view" type="gradientUnscaled"/>
                  </v:fill>
                  <v:stroke joinstyle="miter"/>
                  <v:textbox>
                    <w:txbxContent>
                      <w:p w14:paraId="5ED29319" w14:textId="77777777" w:rsidR="006C5A22" w:rsidRDefault="006C5A22" w:rsidP="00651031">
                        <w:pPr>
                          <w:jc w:val="center"/>
                          <w:rPr>
                            <w:szCs w:val="24"/>
                          </w:rPr>
                        </w:pPr>
                        <w:r>
                          <w:rPr>
                            <w:lang w:val="en-US"/>
                          </w:rPr>
                          <w:t>Praproses Data</w:t>
                        </w:r>
                      </w:p>
                    </w:txbxContent>
                  </v:textbox>
                </v:roundrect>
                <v:shapetype id="_x0000_t111" coordsize="21600,21600" o:spt="111" path="m4321,l21600,,17204,21600,,21600xe">
                  <v:stroke joinstyle="miter"/>
                  <v:path gradientshapeok="t" o:connecttype="custom" o:connectlocs="12961,0;10800,0;2161,10800;8602,21600;10800,21600;19402,10800" textboxrect="4321,0,17204,21600"/>
                </v:shapetype>
                <v:shape id="Flowchart: Data 9" o:spid="_x0000_s1032" type="#_x0000_t111" style="position:absolute;left:38531;top:685;width:10668;height:10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" fillcolor="#4f7ac7 [3028]" strokecolor="#4472c4 [3204]" strokeweight=".5pt">
                  <v:fill color2="#416fc3 [3172]" rotate="t" colors="0 #6083cb;.5 #3e70ca;1 #2e61ba" focus="100%" type="gradient">
                    <o:fill v:ext="view" type="gradientUnscaled"/>
                  </v:fill>
                  <v:textbox>
                    <w:txbxContent>
                      <w:p w14:paraId="4F61FDE6" w14:textId="77777777" w:rsidR="006C5A22" w:rsidRPr="00C73B8B" w:rsidRDefault="006C5A22" w:rsidP="00651031">
                        <w:pPr>
                          <w:jc w:val="center"/>
                          <w:rPr>
                            <w:lang w:val="en-US"/>
                          </w:rPr>
                        </w:pPr>
                        <w:r>
                          <w:rPr>
                            <w:lang w:val="en-US"/>
                          </w:rPr>
                          <w:t>Hasil Praproses</w:t>
                        </w:r>
                      </w:p>
                    </w:txbxContent>
                  </v:textbox>
                </v:shape>
                <v:roundrect id="Rectangle: Rounded Corners 10" o:spid="_x0000_s1033" style="position:absolute;left:38531;top:17968;width:10455;height:8946;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" fillcolor="#4f7ac7 [3028]" strokecolor="#4472c4 [3204]">
                  <v:fill color2="#416fc3 [3172]" rotate="t" colors="0 #6083cb;.5 #3e70ca;1 #2e61ba" focus="100%" type="gradient">
                    <o:fill v:ext="view" type="gradientUnscaled"/>
                  </v:fill>
                  <v:stroke joinstyle="miter"/>
                  <v:textbox>
                    <w:txbxContent>
                      <w:p w14:paraId="7D5635E5" w14:textId="77777777" w:rsidR="006C5A22" w:rsidRPr="00363A7B" w:rsidRDefault="006C5A22" w:rsidP="00651031">
                        <w:pPr>
                          <w:jc w:val="center"/>
                        </w:pPr>
                        <w:r w:rsidRPr="00363A7B">
                          <w:rPr>
                            <w:sz w:val="20"/>
                            <w:szCs w:val="20"/>
                            <w:lang w:val="en-US"/>
                          </w:rPr>
                          <w:t>Klasterisasi DBSCAN dan OPTICS</w:t>
                        </w:r>
                      </w:p>
                    </w:txbxContent>
                  </v:textbox>
                </v:roundrect>
                <v:roundrect id="Rectangle: Rounded Corners 11" o:spid="_x0000_s1034" style="position:absolute;left:26166;top:18106;width:9703;height:8732;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" fillcolor="#4f7ac7 [3028]" strokecolor="#4472c4 [3204]">
                  <v:fill color2="#416fc3 [3172]" rotate="t" colors="0 #6083cb;.5 #3e70ca;1 #2e61ba" focus="100%" type="gradient">
                    <o:fill v:ext="view" type="gradientUnscaled"/>
                  </v:fill>
                  <v:stroke joinstyle="miter"/>
                  <v:textbox>
                    <w:txbxContent>
                      <w:p w14:paraId="6F5E8E1F" w14:textId="77777777" w:rsidR="006C5A22" w:rsidRDefault="006C5A22" w:rsidP="00651031">
                        <w:pPr>
                          <w:jc w:val="center"/>
                          <w:rPr>
                            <w:szCs w:val="24"/>
                          </w:rPr>
                        </w:pPr>
                        <w:r>
                          <w:rPr>
                            <w:lang w:val="en-US"/>
                          </w:rPr>
                          <w:t>Evaluasi Hasil Analisis</w:t>
                        </w:r>
                      </w:p>
                    </w:txbxContent>
                  </v:textbox>
                </v:roundrect>
                <v:roundrect id="Rectangle: Rounded Corners 12" o:spid="_x0000_s1035" style="position:absolute;left:12827;top:18183;width:9703;height:8731;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" fillcolor="#4f7ac7 [3028]" strokecolor="#4472c4 [3204]">
                  <v:fill color2="#416fc3 [3172]" rotate="t" colors="0 #6083cb;.5 #3e70ca;1 #2e61ba" focus="100%" type="gradient">
                    <o:fill v:ext="view" type="gradientUnscaled"/>
                  </v:fill>
                  <v:stroke joinstyle="miter"/>
                  <v:textbox>
                    <w:txbxContent>
                      <w:p w14:paraId="197F25E3" w14:textId="77777777" w:rsidR="006C5A22" w:rsidRDefault="006C5A22" w:rsidP="00651031">
                        <w:pPr>
                          <w:jc w:val="center"/>
                          <w:rPr>
                            <w:szCs w:val="24"/>
                          </w:rPr>
                        </w:pPr>
                        <w:r>
                          <w:rPr>
                            <w:lang w:val="en-US"/>
                          </w:rPr>
                          <w:t>Geovisualisasi</w:t>
                        </w:r>
                      </w:p>
                    </w:txbxContent>
                  </v:textbox>
                </v:roundrect>
                <v:shape id="Flowchart: Terminator 13" o:spid="_x0000_s1036" type="#_x0000_t116" style="position:absolute;left:940;top:20850;width:8535;height:3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" fillcolor="#4f7ac7 [3028]" strokecolor="#4472c4 [3204]" strokeweight=".5pt">
                  <v:fill color2="#416fc3 [3172]" rotate="t" colors="0 #6083cb;.5 #3e70ca;1 #2e61ba" focus="100%" type="gradient">
                    <o:fill v:ext="view" type="gradientUnscaled"/>
                  </v:fill>
                  <v:textbox>
                    <w:txbxContent>
                      <w:p w14:paraId="3DDD3B39" w14:textId="77777777" w:rsidR="006C5A22" w:rsidRDefault="006C5A22" w:rsidP="00651031">
                        <w:pPr>
                          <w:jc w:val="center"/>
                          <w:rPr>
                            <w:szCs w:val="24"/>
                          </w:rPr>
                        </w:pPr>
                        <w:r>
                          <w:rPr>
                            <w:lang w:val="en-US"/>
                          </w:rPr>
                          <w:t>Selesai</w:t>
                        </w:r>
                      </w:p>
                    </w:txbxContent>
                  </v:textbox>
                </v:shape>
                <v:shapetype id="_x0000_t32" coordsize="21600,21600" o:spt="32" o:oned="t" path="m,l21600,21600e" filled="f">
                  <v:path arrowok="t" fillok="f" o:connecttype="none"/>
                  <o:lock v:ext="edit" shapetype="t"/>
                </v:shapetype>
                <v:shape id="Straight Arrow Connector 14" o:spid="_x0000_s1037" type="#_x0000_t32" style="position:absolute;left:8893;top:6148;width:3810;height: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" strokecolor="#4472c4 [3204]" strokeweight="1pt">
                  <v:stroke endarrow="block" joinstyle="miter"/>
                </v:shape>
                <v:shape id="Straight Arrow Connector 15" o:spid="_x0000_s1038" type="#_x0000_t32" style="position:absolute;left:22305;top:6149;width:3857;height: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" strokecolor="#4472c4 [3204]" strokeweight="1pt">
                  <v:stroke endarrow="block" joinstyle="miter"/>
                </v:shape>
                <v:shape id="Straight Arrow Connector 17" o:spid="_x0000_s1039" type="#_x0000_t32" style="position:absolute;left:35869;top:6172;width:3729;height: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" strokecolor="#4472c4 [3204]" strokeweight="1pt">
                  <v:stroke endarrow="block" joinstyle="miter"/>
                </v:shape>
                <v:shape id="Straight Arrow Connector 19" o:spid="_x0000_s1040" type="#_x0000_t32" style="position:absolute;left:43759;top:11658;width:106;height:63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" strokecolor="#4472c4 [3204]" strokeweight="1pt">
                  <v:stroke endarrow="block" joinstyle="miter"/>
                </v:shape>
                <v:shape id="Straight Arrow Connector 20" o:spid="_x0000_s1041" type="#_x0000_t32" style="position:absolute;left:35869;top:22441;width:2662;height: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" strokecolor="#4472c4 [3204]" strokeweight="1pt">
                  <v:stroke endarrow="block" joinstyle="miter"/>
                </v:shape>
                <v:shape id="Straight Arrow Connector 21" o:spid="_x0000_s1042" type="#_x0000_t32" style="position:absolute;left:22528;top:22470;width:3636;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" strokecolor="#4472c4 [3204]" strokeweight="1pt">
                  <v:stroke endarrow="block" joinstyle="miter"/>
                </v:shape>
                <v:shape id="Straight Arrow Connector 22" o:spid="_x0000_s1043" type="#_x0000_t32" style="position:absolute;left:9475;top:22545;width:3352;height: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" strokecolor="#4472c4 [3204]" strokeweight="1pt">
                  <v:stroke endarrow="block" joinstyle="miter"/>
                </v:shape>
                <w10:wrap type="topAndBottom" anchorx="page"/>
              </v:group>
            </w:pict>
          </mc:Fallback>
        </mc:AlternateContent>
      </w:r>
      <w:r w:rsidR="00651031" w:rsidRPr="00651031">
        <w:rPr>
          <w:rFonts w:ascii="Times New Roman" w:hAnsi="Times New Roman" w:cs="Times New Roman"/>
          <w:sz w:val="24"/>
          <w:szCs w:val="24"/>
          <w:lang w:val="en-US"/>
        </w:rPr>
        <w:t>Penelitian ini memiliki beberapa tahapan yang dapat dilihat pada Gambar</w:t>
      </w:r>
      <w:r w:rsidR="00EC48F8">
        <w:rPr>
          <w:rFonts w:ascii="Times New Roman" w:hAnsi="Times New Roman" w:cs="Times New Roman"/>
          <w:sz w:val="24"/>
          <w:szCs w:val="24"/>
          <w:lang w:val="en-US"/>
        </w:rPr>
        <w:t xml:space="preserve"> 3.1</w:t>
      </w:r>
      <w:r w:rsidR="00651031" w:rsidRPr="00651031">
        <w:rPr>
          <w:rFonts w:ascii="Times New Roman" w:hAnsi="Times New Roman" w:cs="Times New Roman"/>
          <w:sz w:val="24"/>
          <w:szCs w:val="24"/>
          <w:lang w:val="en-US"/>
        </w:rPr>
        <w:t xml:space="preserve"> di bawah ini.</w:t>
      </w:r>
    </w:p>
    <w:p w14:paraId="7ABCE22A" w14:textId="69BD57CE" w:rsidR="00651031" w:rsidRPr="00395E18" w:rsidRDefault="00395E18" w:rsidP="00395E18">
      <w:pPr>
        <w:pStyle w:val="Caption"/>
        <w:jc w:val="center"/>
        <w:rPr>
          <w:rFonts w:ascii="Times New Roman" w:hAnsi="Times New Roman" w:cs="Times New Roman"/>
          <w:b/>
          <w:bCs/>
          <w:color w:val="auto"/>
          <w:sz w:val="24"/>
          <w:szCs w:val="24"/>
          <w:lang w:val="en-US"/>
        </w:rPr>
      </w:pPr>
      <w:bookmarkStart w:id="126" w:name="_Toc149217293"/>
      <w:r w:rsidRPr="00395E18">
        <w:rPr>
          <w:rFonts w:ascii="Times New Roman" w:hAnsi="Times New Roman" w:cs="Times New Roman"/>
          <w:b/>
          <w:bCs/>
          <w:i w:val="0"/>
          <w:iCs w:val="0"/>
          <w:color w:val="auto"/>
          <w:sz w:val="24"/>
          <w:szCs w:val="24"/>
        </w:rPr>
        <w:t>Gambar 3.</w:t>
      </w:r>
      <w:r w:rsidRPr="00395E18">
        <w:rPr>
          <w:rFonts w:ascii="Times New Roman" w:hAnsi="Times New Roman" w:cs="Times New Roman"/>
          <w:b/>
          <w:bCs/>
          <w:i w:val="0"/>
          <w:iCs w:val="0"/>
          <w:color w:val="auto"/>
          <w:sz w:val="24"/>
          <w:szCs w:val="24"/>
        </w:rPr>
        <w:fldChar w:fldCharType="begin"/>
      </w:r>
      <w:r w:rsidRPr="00395E18">
        <w:rPr>
          <w:rFonts w:ascii="Times New Roman" w:hAnsi="Times New Roman" w:cs="Times New Roman"/>
          <w:b/>
          <w:bCs/>
          <w:i w:val="0"/>
          <w:iCs w:val="0"/>
          <w:color w:val="auto"/>
          <w:sz w:val="24"/>
          <w:szCs w:val="24"/>
        </w:rPr>
        <w:instrText xml:space="preserve"> SEQ Gambar_3. \* ARABIC </w:instrText>
      </w:r>
      <w:r w:rsidRPr="00395E18">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1</w:t>
      </w:r>
      <w:r w:rsidRPr="00395E18">
        <w:rPr>
          <w:rFonts w:ascii="Times New Roman" w:hAnsi="Times New Roman" w:cs="Times New Roman"/>
          <w:b/>
          <w:bCs/>
          <w:i w:val="0"/>
          <w:iCs w:val="0"/>
          <w:color w:val="auto"/>
          <w:sz w:val="24"/>
          <w:szCs w:val="24"/>
        </w:rPr>
        <w:fldChar w:fldCharType="end"/>
      </w:r>
      <w:r w:rsidRPr="00395E18">
        <w:rPr>
          <w:color w:val="auto"/>
          <w:lang w:val="id-ID"/>
        </w:rPr>
        <w:t xml:space="preserve"> </w:t>
      </w:r>
      <w:r w:rsidR="00651031" w:rsidRPr="00395E18">
        <w:rPr>
          <w:rFonts w:ascii="Times New Roman" w:hAnsi="Times New Roman" w:cs="Times New Roman"/>
          <w:b/>
          <w:bCs/>
          <w:i w:val="0"/>
          <w:iCs w:val="0"/>
          <w:color w:val="auto"/>
          <w:sz w:val="24"/>
          <w:szCs w:val="24"/>
          <w:lang w:val="en-US"/>
        </w:rPr>
        <w:t>Tahapan Penelitian</w:t>
      </w:r>
      <w:bookmarkEnd w:id="126"/>
    </w:p>
    <w:p w14:paraId="3A2A64A9" w14:textId="6223EE10" w:rsidR="00137F32" w:rsidRDefault="00137F32" w:rsidP="00137F32">
      <w:pPr>
        <w:pStyle w:val="Heading3"/>
        <w:rPr>
          <w:lang w:val="en-US"/>
        </w:rPr>
      </w:pPr>
      <w:bookmarkStart w:id="127" w:name="_Toc149284634"/>
      <w:r>
        <w:rPr>
          <w:lang w:val="en-US"/>
        </w:rPr>
        <w:t>Akuisisi Tweet</w:t>
      </w:r>
      <w:bookmarkEnd w:id="127"/>
    </w:p>
    <w:p w14:paraId="31598867" w14:textId="77777777" w:rsidR="00651031" w:rsidRPr="00651031" w:rsidRDefault="00651031" w:rsidP="00651031">
      <w:pPr>
        <w:spacing w:line="360" w:lineRule="auto"/>
        <w:ind w:firstLine="720"/>
        <w:jc w:val="both"/>
        <w:rPr>
          <w:rFonts w:ascii="Times New Roman" w:eastAsia="Times New Roman" w:hAnsi="Times New Roman" w:cs="Times New Roman"/>
          <w:bCs/>
          <w:iCs/>
          <w:sz w:val="24"/>
          <w:szCs w:val="24"/>
          <w:lang w:val="en-US"/>
        </w:rPr>
      </w:pPr>
      <w:r w:rsidRPr="00651031">
        <w:rPr>
          <w:rFonts w:ascii="Times New Roman" w:eastAsia="Times New Roman" w:hAnsi="Times New Roman" w:cs="Times New Roman"/>
          <w:bCs/>
          <w:sz w:val="24"/>
          <w:szCs w:val="24"/>
          <w:lang w:val="en-US"/>
        </w:rPr>
        <w:t xml:space="preserve">Akuisisi </w:t>
      </w:r>
      <w:r w:rsidRPr="00651031">
        <w:rPr>
          <w:rFonts w:ascii="Times New Roman" w:eastAsia="Times New Roman" w:hAnsi="Times New Roman" w:cs="Times New Roman"/>
          <w:bCs/>
          <w:i/>
          <w:iCs/>
          <w:sz w:val="24"/>
          <w:szCs w:val="24"/>
          <w:lang w:val="en-US"/>
        </w:rPr>
        <w:t>tweet</w:t>
      </w:r>
      <w:r w:rsidRPr="00651031">
        <w:rPr>
          <w:rFonts w:ascii="Times New Roman" w:eastAsia="Times New Roman" w:hAnsi="Times New Roman" w:cs="Times New Roman"/>
          <w:bCs/>
          <w:sz w:val="24"/>
          <w:szCs w:val="24"/>
          <w:lang w:val="en-US"/>
        </w:rPr>
        <w:t xml:space="preserve"> menggunakan proses </w:t>
      </w:r>
      <w:r w:rsidRPr="00651031">
        <w:rPr>
          <w:rFonts w:ascii="Times New Roman" w:eastAsia="Times New Roman" w:hAnsi="Times New Roman" w:cs="Times New Roman"/>
          <w:bCs/>
          <w:i/>
          <w:iCs/>
          <w:sz w:val="24"/>
          <w:szCs w:val="24"/>
          <w:lang w:val="en-US"/>
        </w:rPr>
        <w:t xml:space="preserve">web crawling </w:t>
      </w:r>
      <w:r w:rsidRPr="00651031">
        <w:rPr>
          <w:rFonts w:ascii="Times New Roman" w:eastAsia="Times New Roman" w:hAnsi="Times New Roman" w:cs="Times New Roman"/>
          <w:bCs/>
          <w:sz w:val="24"/>
          <w:szCs w:val="24"/>
          <w:lang w:val="en-US"/>
        </w:rPr>
        <w:t xml:space="preserve">dan </w:t>
      </w:r>
      <w:r w:rsidRPr="00651031">
        <w:rPr>
          <w:rFonts w:ascii="Times New Roman" w:eastAsia="Times New Roman" w:hAnsi="Times New Roman" w:cs="Times New Roman"/>
          <w:bCs/>
          <w:i/>
          <w:iCs/>
          <w:sz w:val="24"/>
          <w:szCs w:val="24"/>
          <w:lang w:val="en-US"/>
        </w:rPr>
        <w:t>web scraping</w:t>
      </w:r>
      <w:r w:rsidRPr="00651031">
        <w:rPr>
          <w:rFonts w:ascii="Times New Roman" w:eastAsia="Times New Roman" w:hAnsi="Times New Roman" w:cs="Times New Roman"/>
          <w:bCs/>
          <w:sz w:val="24"/>
          <w:szCs w:val="24"/>
          <w:lang w:val="en-US"/>
        </w:rPr>
        <w:t xml:space="preserve"> dengan menggunakan program Python serta Twitter API. Proses </w:t>
      </w:r>
      <w:r w:rsidRPr="00651031">
        <w:rPr>
          <w:rFonts w:ascii="Times New Roman" w:eastAsia="Times New Roman" w:hAnsi="Times New Roman" w:cs="Times New Roman"/>
          <w:bCs/>
          <w:i/>
          <w:iCs/>
          <w:sz w:val="24"/>
          <w:szCs w:val="24"/>
          <w:lang w:val="en-US"/>
        </w:rPr>
        <w:t xml:space="preserve">web crawling </w:t>
      </w:r>
      <w:r w:rsidRPr="00651031">
        <w:rPr>
          <w:rFonts w:ascii="Times New Roman" w:eastAsia="Times New Roman" w:hAnsi="Times New Roman" w:cs="Times New Roman"/>
          <w:bCs/>
          <w:sz w:val="24"/>
          <w:szCs w:val="24"/>
          <w:lang w:val="en-US"/>
        </w:rPr>
        <w:t xml:space="preserve">dan </w:t>
      </w:r>
      <w:r w:rsidRPr="00651031">
        <w:rPr>
          <w:rFonts w:ascii="Times New Roman" w:eastAsia="Times New Roman" w:hAnsi="Times New Roman" w:cs="Times New Roman"/>
          <w:bCs/>
          <w:i/>
          <w:iCs/>
          <w:sz w:val="24"/>
          <w:szCs w:val="24"/>
          <w:lang w:val="en-US"/>
        </w:rPr>
        <w:t xml:space="preserve">web scraping </w:t>
      </w:r>
      <w:r w:rsidRPr="00651031">
        <w:rPr>
          <w:rFonts w:ascii="Times New Roman" w:eastAsia="Times New Roman" w:hAnsi="Times New Roman" w:cs="Times New Roman"/>
          <w:bCs/>
          <w:sz w:val="24"/>
          <w:szCs w:val="24"/>
          <w:lang w:val="en-US"/>
        </w:rPr>
        <w:t xml:space="preserve">menggunakan </w:t>
      </w:r>
      <w:del w:id="128" w:author="fahmi abdillah" w:date="2022-07-13T23:16:00Z">
        <w:r w:rsidRPr="00651031" w:rsidDel="00B936CB">
          <w:rPr>
            <w:rFonts w:ascii="Times New Roman" w:eastAsia="Times New Roman" w:hAnsi="Times New Roman" w:cs="Times New Roman"/>
            <w:bCs/>
            <w:i/>
            <w:iCs/>
            <w:sz w:val="24"/>
            <w:szCs w:val="24"/>
            <w:lang w:val="en-US"/>
          </w:rPr>
          <w:delText xml:space="preserve">tools </w:delText>
        </w:r>
        <w:r w:rsidRPr="00651031" w:rsidDel="00B936CB">
          <w:rPr>
            <w:rFonts w:ascii="Times New Roman" w:eastAsia="Times New Roman" w:hAnsi="Times New Roman" w:cs="Times New Roman"/>
            <w:bCs/>
            <w:sz w:val="24"/>
            <w:szCs w:val="24"/>
            <w:lang w:val="en-US"/>
          </w:rPr>
          <w:delText xml:space="preserve">Selenium </w:delText>
        </w:r>
      </w:del>
      <w:ins w:id="129" w:author="fahmi abdillah" w:date="2022-07-13T23:16:00Z">
        <w:r w:rsidRPr="00651031">
          <w:rPr>
            <w:rFonts w:ascii="Times New Roman" w:eastAsia="Times New Roman" w:hAnsi="Times New Roman" w:cs="Times New Roman"/>
            <w:bCs/>
            <w:i/>
            <w:iCs/>
            <w:sz w:val="24"/>
            <w:szCs w:val="24"/>
            <w:lang w:val="en-US"/>
          </w:rPr>
          <w:t xml:space="preserve">library snscrape </w:t>
        </w:r>
      </w:ins>
      <w:r w:rsidRPr="00651031">
        <w:rPr>
          <w:rFonts w:ascii="Times New Roman" w:eastAsia="Times New Roman" w:hAnsi="Times New Roman" w:cs="Times New Roman"/>
          <w:bCs/>
          <w:sz w:val="24"/>
          <w:szCs w:val="24"/>
          <w:lang w:val="en-US"/>
        </w:rPr>
        <w:t xml:space="preserve">yang tersedia pada </w:t>
      </w:r>
      <w:r w:rsidRPr="00651031">
        <w:fldChar w:fldCharType="begin"/>
      </w:r>
      <w:r w:rsidRPr="00651031">
        <w:rPr>
          <w:rFonts w:ascii="Times New Roman" w:hAnsi="Times New Roman" w:cs="Times New Roman"/>
          <w:sz w:val="24"/>
          <w:szCs w:val="24"/>
        </w:rPr>
        <w:instrText xml:space="preserve"> HYPERLINK "https://www.seleniumhq.org/" </w:instrText>
      </w:r>
      <w:r w:rsidRPr="00651031">
        <w:fldChar w:fldCharType="separate"/>
      </w:r>
      <w:ins w:id="130" w:author="fahmi abdillah" w:date="2022-07-13T23:18:00Z">
        <w:r w:rsidRPr="00651031">
          <w:rPr>
            <w:rFonts w:ascii="Times New Roman" w:hAnsi="Times New Roman" w:cs="Times New Roman"/>
            <w:sz w:val="24"/>
            <w:szCs w:val="24"/>
          </w:rPr>
          <w:t xml:space="preserve"> </w:t>
        </w:r>
        <w:r w:rsidRPr="00651031">
          <w:rPr>
            <w:rStyle w:val="Hyperlink"/>
            <w:rFonts w:ascii="Times New Roman" w:eastAsia="Times New Roman" w:hAnsi="Times New Roman" w:cs="Times New Roman"/>
            <w:bCs/>
            <w:sz w:val="24"/>
            <w:szCs w:val="24"/>
            <w:lang w:val="en-US"/>
          </w:rPr>
          <w:t>https://github.com/JustAnotherArchivist/snscrape</w:t>
        </w:r>
      </w:ins>
      <w:del w:id="131" w:author="fahmi abdillah" w:date="2022-07-13T23:18:00Z">
        <w:r w:rsidRPr="00651031" w:rsidDel="00B936CB">
          <w:rPr>
            <w:rStyle w:val="Hyperlink"/>
            <w:rFonts w:ascii="Times New Roman" w:eastAsia="Times New Roman" w:hAnsi="Times New Roman" w:cs="Times New Roman"/>
            <w:bCs/>
            <w:sz w:val="24"/>
            <w:szCs w:val="24"/>
            <w:lang w:val="en-US"/>
          </w:rPr>
          <w:delText>https://www.seleniumhq.org</w:delText>
        </w:r>
      </w:del>
      <w:r w:rsidRPr="00651031">
        <w:rPr>
          <w:rStyle w:val="Hyperlink"/>
          <w:rFonts w:ascii="Times New Roman" w:eastAsia="Times New Roman" w:hAnsi="Times New Roman" w:cs="Times New Roman"/>
          <w:bCs/>
          <w:sz w:val="24"/>
          <w:szCs w:val="24"/>
          <w:lang w:val="en-US"/>
        </w:rPr>
        <w:t>/</w:t>
      </w:r>
      <w:r w:rsidRPr="00651031">
        <w:rPr>
          <w:rStyle w:val="Hyperlink"/>
          <w:rFonts w:ascii="Times New Roman" w:eastAsia="Times New Roman" w:hAnsi="Times New Roman" w:cs="Times New Roman"/>
          <w:bCs/>
          <w:sz w:val="24"/>
          <w:szCs w:val="24"/>
          <w:lang w:val="en-US"/>
        </w:rPr>
        <w:fldChar w:fldCharType="end"/>
      </w:r>
      <w:r w:rsidRPr="00651031">
        <w:rPr>
          <w:rFonts w:ascii="Times New Roman" w:eastAsia="Times New Roman" w:hAnsi="Times New Roman" w:cs="Times New Roman"/>
          <w:bCs/>
          <w:sz w:val="24"/>
          <w:szCs w:val="24"/>
          <w:lang w:val="en-US"/>
        </w:rPr>
        <w:t xml:space="preserve">. </w:t>
      </w:r>
      <w:del w:id="132" w:author="fahmi abdillah" w:date="2022-07-13T23:18:00Z">
        <w:r w:rsidRPr="00651031" w:rsidDel="00B936CB">
          <w:rPr>
            <w:rFonts w:ascii="Times New Roman" w:eastAsia="Times New Roman" w:hAnsi="Times New Roman" w:cs="Times New Roman"/>
            <w:bCs/>
            <w:i/>
            <w:iCs/>
            <w:sz w:val="24"/>
            <w:szCs w:val="24"/>
            <w:lang w:val="en-US"/>
            <w:rPrChange w:id="133" w:author="fahmi abdillah" w:date="2022-07-13T23:18:00Z">
              <w:rPr>
                <w:rFonts w:eastAsia="Times New Roman" w:cs="Times New Roman"/>
                <w:bCs/>
                <w:szCs w:val="24"/>
                <w:lang w:val="en-US"/>
              </w:rPr>
            </w:rPrChange>
          </w:rPr>
          <w:delText xml:space="preserve">Selenium </w:delText>
        </w:r>
      </w:del>
      <w:ins w:id="134" w:author="fahmi abdillah" w:date="2022-07-13T23:18:00Z">
        <w:r w:rsidRPr="00651031">
          <w:rPr>
            <w:rFonts w:ascii="Times New Roman" w:eastAsia="Times New Roman" w:hAnsi="Times New Roman" w:cs="Times New Roman"/>
            <w:bCs/>
            <w:i/>
            <w:iCs/>
            <w:sz w:val="24"/>
            <w:szCs w:val="24"/>
            <w:lang w:val="en-US"/>
          </w:rPr>
          <w:t>S</w:t>
        </w:r>
        <w:r w:rsidRPr="00651031">
          <w:rPr>
            <w:rFonts w:ascii="Times New Roman" w:eastAsia="Times New Roman" w:hAnsi="Times New Roman" w:cs="Times New Roman"/>
            <w:bCs/>
            <w:i/>
            <w:iCs/>
            <w:sz w:val="24"/>
            <w:szCs w:val="24"/>
            <w:lang w:val="en-US"/>
            <w:rPrChange w:id="135" w:author="fahmi abdillah" w:date="2022-07-13T23:18:00Z">
              <w:rPr>
                <w:rFonts w:eastAsia="Times New Roman" w:cs="Times New Roman"/>
                <w:bCs/>
                <w:szCs w:val="24"/>
                <w:lang w:val="en-US"/>
              </w:rPr>
            </w:rPrChange>
          </w:rPr>
          <w:t>nscrape</w:t>
        </w:r>
        <w:r w:rsidRPr="00651031">
          <w:rPr>
            <w:rFonts w:ascii="Times New Roman" w:eastAsia="Times New Roman" w:hAnsi="Times New Roman" w:cs="Times New Roman"/>
            <w:bCs/>
            <w:sz w:val="24"/>
            <w:szCs w:val="24"/>
            <w:lang w:val="en-US"/>
          </w:rPr>
          <w:t xml:space="preserve"> </w:t>
        </w:r>
      </w:ins>
      <w:r w:rsidRPr="00651031">
        <w:rPr>
          <w:rFonts w:ascii="Times New Roman" w:eastAsia="Times New Roman" w:hAnsi="Times New Roman" w:cs="Times New Roman"/>
          <w:bCs/>
          <w:sz w:val="24"/>
          <w:szCs w:val="24"/>
          <w:lang w:val="en-US"/>
        </w:rPr>
        <w:t xml:space="preserve">merupakan </w:t>
      </w:r>
      <w:r w:rsidRPr="00651031">
        <w:rPr>
          <w:rFonts w:ascii="Times New Roman" w:eastAsia="Times New Roman" w:hAnsi="Times New Roman" w:cs="Times New Roman"/>
          <w:bCs/>
          <w:i/>
          <w:iCs/>
          <w:sz w:val="24"/>
          <w:szCs w:val="24"/>
          <w:lang w:val="en-US"/>
        </w:rPr>
        <w:t>tools</w:t>
      </w:r>
      <w:r w:rsidRPr="00651031">
        <w:rPr>
          <w:rFonts w:ascii="Times New Roman" w:eastAsia="Times New Roman" w:hAnsi="Times New Roman" w:cs="Times New Roman"/>
          <w:bCs/>
          <w:sz w:val="24"/>
          <w:szCs w:val="24"/>
          <w:lang w:val="en-US"/>
        </w:rPr>
        <w:t xml:space="preserve"> </w:t>
      </w:r>
      <w:r w:rsidRPr="00651031">
        <w:rPr>
          <w:rFonts w:ascii="Times New Roman" w:eastAsia="Times New Roman" w:hAnsi="Times New Roman" w:cs="Times New Roman"/>
          <w:bCs/>
          <w:sz w:val="24"/>
          <w:szCs w:val="24"/>
          <w:lang w:val="en-US"/>
        </w:rPr>
        <w:lastRenderedPageBreak/>
        <w:t xml:space="preserve">berupa </w:t>
      </w:r>
      <w:r w:rsidRPr="00651031">
        <w:rPr>
          <w:rFonts w:ascii="Times New Roman" w:eastAsia="Times New Roman" w:hAnsi="Times New Roman" w:cs="Times New Roman"/>
          <w:bCs/>
          <w:i/>
          <w:iCs/>
          <w:sz w:val="24"/>
          <w:szCs w:val="24"/>
          <w:lang w:val="en-US"/>
        </w:rPr>
        <w:t>package</w:t>
      </w:r>
      <w:r w:rsidRPr="00651031">
        <w:rPr>
          <w:rFonts w:ascii="Times New Roman" w:eastAsia="Times New Roman" w:hAnsi="Times New Roman" w:cs="Times New Roman"/>
          <w:bCs/>
          <w:sz w:val="24"/>
          <w:szCs w:val="24"/>
          <w:lang w:val="en-US"/>
        </w:rPr>
        <w:t xml:space="preserve"> </w:t>
      </w:r>
      <w:ins w:id="136" w:author="fahmi abdillah" w:date="2022-07-13T23:18:00Z">
        <w:r w:rsidRPr="00651031">
          <w:rPr>
            <w:rFonts w:ascii="Times New Roman" w:eastAsia="Times New Roman" w:hAnsi="Times New Roman" w:cs="Times New Roman"/>
            <w:bCs/>
            <w:i/>
            <w:iCs/>
            <w:sz w:val="24"/>
            <w:szCs w:val="24"/>
            <w:lang w:val="en-US"/>
          </w:rPr>
          <w:t xml:space="preserve">library </w:t>
        </w:r>
      </w:ins>
      <w:r w:rsidRPr="00651031">
        <w:rPr>
          <w:rFonts w:ascii="Times New Roman" w:eastAsia="Times New Roman" w:hAnsi="Times New Roman" w:cs="Times New Roman"/>
          <w:bCs/>
          <w:sz w:val="24"/>
          <w:szCs w:val="24"/>
          <w:lang w:val="en-US"/>
        </w:rPr>
        <w:t xml:space="preserve">untuk melakukan interaksi </w:t>
      </w:r>
      <w:r w:rsidRPr="00651031">
        <w:rPr>
          <w:rFonts w:ascii="Times New Roman" w:eastAsia="Times New Roman" w:hAnsi="Times New Roman" w:cs="Times New Roman"/>
          <w:bCs/>
          <w:i/>
          <w:iCs/>
          <w:sz w:val="24"/>
          <w:szCs w:val="24"/>
          <w:lang w:val="en-US"/>
        </w:rPr>
        <w:t>web browser</w:t>
      </w:r>
      <w:r w:rsidRPr="00651031">
        <w:rPr>
          <w:rFonts w:ascii="Times New Roman" w:eastAsia="Times New Roman" w:hAnsi="Times New Roman" w:cs="Times New Roman"/>
          <w:bCs/>
          <w:sz w:val="24"/>
          <w:szCs w:val="24"/>
          <w:lang w:val="en-US"/>
        </w:rPr>
        <w:t xml:space="preserve"> secara otomatis yang dikombinasikan dengan program Python. </w:t>
      </w:r>
      <w:del w:id="137" w:author="fahmi abdillah" w:date="2022-07-13T23:18:00Z">
        <w:r w:rsidRPr="00651031" w:rsidDel="00B936CB">
          <w:rPr>
            <w:rFonts w:ascii="Times New Roman" w:eastAsia="Times New Roman" w:hAnsi="Times New Roman" w:cs="Times New Roman"/>
            <w:bCs/>
            <w:sz w:val="24"/>
            <w:szCs w:val="24"/>
            <w:lang w:val="en-US"/>
          </w:rPr>
          <w:delText xml:space="preserve">Modul yang digunakan dari </w:delText>
        </w:r>
        <w:r w:rsidRPr="00651031" w:rsidDel="00B936CB">
          <w:rPr>
            <w:rFonts w:ascii="Times New Roman" w:eastAsia="Times New Roman" w:hAnsi="Times New Roman" w:cs="Times New Roman"/>
            <w:bCs/>
            <w:i/>
            <w:iCs/>
            <w:sz w:val="24"/>
            <w:szCs w:val="24"/>
            <w:lang w:val="en-US"/>
          </w:rPr>
          <w:delText>package</w:delText>
        </w:r>
        <w:r w:rsidRPr="00651031" w:rsidDel="00B936CB">
          <w:rPr>
            <w:rFonts w:ascii="Times New Roman" w:eastAsia="Times New Roman" w:hAnsi="Times New Roman" w:cs="Times New Roman"/>
            <w:bCs/>
            <w:sz w:val="24"/>
            <w:szCs w:val="24"/>
            <w:lang w:val="en-US"/>
          </w:rPr>
          <w:delText xml:space="preserve"> Selenium adalah</w:delText>
        </w:r>
        <w:r w:rsidRPr="00651031" w:rsidDel="00B936CB">
          <w:rPr>
            <w:rFonts w:ascii="Times New Roman" w:eastAsia="Times New Roman" w:hAnsi="Times New Roman" w:cs="Times New Roman"/>
            <w:bCs/>
            <w:i/>
            <w:iCs/>
            <w:sz w:val="24"/>
            <w:szCs w:val="24"/>
            <w:lang w:val="en-US"/>
          </w:rPr>
          <w:delText xml:space="preserve"> webdriver. </w:delText>
        </w:r>
      </w:del>
      <w:r w:rsidRPr="00651031">
        <w:rPr>
          <w:rFonts w:ascii="Times New Roman" w:eastAsia="Times New Roman" w:hAnsi="Times New Roman" w:cs="Times New Roman"/>
          <w:bCs/>
          <w:sz w:val="24"/>
          <w:szCs w:val="24"/>
          <w:lang w:val="en-US"/>
        </w:rPr>
        <w:t xml:space="preserve">Program Python akan melakukan proses </w:t>
      </w:r>
      <w:r w:rsidRPr="00651031">
        <w:rPr>
          <w:rFonts w:ascii="Times New Roman" w:eastAsia="Times New Roman" w:hAnsi="Times New Roman" w:cs="Times New Roman"/>
          <w:bCs/>
          <w:i/>
          <w:iCs/>
          <w:sz w:val="24"/>
          <w:szCs w:val="24"/>
          <w:lang w:val="en-US"/>
        </w:rPr>
        <w:t xml:space="preserve">web crawling </w:t>
      </w:r>
      <w:r w:rsidRPr="00651031">
        <w:rPr>
          <w:rFonts w:ascii="Times New Roman" w:eastAsia="Times New Roman" w:hAnsi="Times New Roman" w:cs="Times New Roman"/>
          <w:bCs/>
          <w:sz w:val="24"/>
          <w:szCs w:val="24"/>
          <w:lang w:val="en-US"/>
        </w:rPr>
        <w:t xml:space="preserve">dengan cara membuka halaman pencarian Twitter secara otomatis berdasarkan input tautan yang dimasukkan sebelumnya. Setelah halaman selesai dimuat seluruhnya, dilakukan proses </w:t>
      </w:r>
      <w:r w:rsidRPr="00651031">
        <w:rPr>
          <w:rFonts w:ascii="Times New Roman" w:eastAsia="Times New Roman" w:hAnsi="Times New Roman" w:cs="Times New Roman"/>
          <w:bCs/>
          <w:i/>
          <w:sz w:val="24"/>
          <w:szCs w:val="24"/>
          <w:lang w:val="en-US"/>
        </w:rPr>
        <w:t xml:space="preserve">web scraping </w:t>
      </w:r>
      <w:r w:rsidRPr="00651031">
        <w:rPr>
          <w:rFonts w:ascii="Times New Roman" w:eastAsia="Times New Roman" w:hAnsi="Times New Roman" w:cs="Times New Roman"/>
          <w:bCs/>
          <w:iCs/>
          <w:sz w:val="24"/>
          <w:szCs w:val="24"/>
          <w:lang w:val="en-US"/>
        </w:rPr>
        <w:t>dengan cara mengekstrak data dari halaman hasil pencarian Twitter.</w:t>
      </w:r>
    </w:p>
    <w:p w14:paraId="1770D187" w14:textId="0121F835" w:rsidR="00651031" w:rsidRPr="00AE0EEB" w:rsidRDefault="00651031" w:rsidP="00AE0EEB">
      <w:pPr>
        <w:spacing w:line="360" w:lineRule="auto"/>
        <w:ind w:firstLine="720"/>
        <w:jc w:val="both"/>
        <w:rPr>
          <w:rFonts w:ascii="Times New Roman" w:eastAsia="Times New Roman" w:hAnsi="Times New Roman" w:cs="Times New Roman"/>
          <w:bCs/>
          <w:iCs/>
          <w:sz w:val="24"/>
          <w:szCs w:val="24"/>
          <w:lang w:val="en-US"/>
        </w:rPr>
      </w:pPr>
      <w:r w:rsidRPr="00651031">
        <w:rPr>
          <w:rFonts w:ascii="Times New Roman" w:eastAsia="Times New Roman" w:hAnsi="Times New Roman" w:cs="Times New Roman"/>
          <w:bCs/>
          <w:iCs/>
          <w:sz w:val="24"/>
          <w:szCs w:val="24"/>
          <w:lang w:val="en-US"/>
        </w:rPr>
        <w:t xml:space="preserve">Akuisisi dilakukan dengan memasukkan kata kunci yang telah ditentukan dan rentang waktu selama </w:t>
      </w:r>
      <w:ins w:id="138" w:author="fahmi abdillah" w:date="2022-07-13T23:19:00Z">
        <w:r w:rsidRPr="00651031">
          <w:rPr>
            <w:rFonts w:ascii="Times New Roman" w:eastAsia="Times New Roman" w:hAnsi="Times New Roman" w:cs="Times New Roman"/>
            <w:bCs/>
            <w:iCs/>
            <w:sz w:val="24"/>
            <w:szCs w:val="24"/>
            <w:lang w:val="en-US"/>
          </w:rPr>
          <w:t xml:space="preserve">dua </w:t>
        </w:r>
      </w:ins>
      <w:del w:id="139" w:author="fahmi abdillah" w:date="2022-07-13T23:19:00Z">
        <w:r w:rsidRPr="00651031" w:rsidDel="007D3363">
          <w:rPr>
            <w:rFonts w:ascii="Times New Roman" w:eastAsia="Times New Roman" w:hAnsi="Times New Roman" w:cs="Times New Roman"/>
            <w:bCs/>
            <w:iCs/>
            <w:sz w:val="24"/>
            <w:szCs w:val="24"/>
            <w:lang w:val="en-US"/>
          </w:rPr>
          <w:delText xml:space="preserve">x </w:delText>
        </w:r>
      </w:del>
      <w:r w:rsidRPr="00651031">
        <w:rPr>
          <w:rFonts w:ascii="Times New Roman" w:eastAsia="Times New Roman" w:hAnsi="Times New Roman" w:cs="Times New Roman"/>
          <w:bCs/>
          <w:iCs/>
          <w:sz w:val="24"/>
          <w:szCs w:val="24"/>
          <w:lang w:val="en-US"/>
        </w:rPr>
        <w:t xml:space="preserve">minggu pada tautan pencarian Twitter. Akuisisi dilakukan sebanyak </w:t>
      </w:r>
      <w:ins w:id="140" w:author="fahmi abdillah" w:date="2022-07-13T23:20:00Z">
        <w:r w:rsidRPr="00651031">
          <w:rPr>
            <w:rFonts w:ascii="Times New Roman" w:eastAsia="Times New Roman" w:hAnsi="Times New Roman" w:cs="Times New Roman"/>
            <w:bCs/>
            <w:iCs/>
            <w:sz w:val="24"/>
            <w:szCs w:val="24"/>
            <w:lang w:val="en-US"/>
          </w:rPr>
          <w:t>dua</w:t>
        </w:r>
      </w:ins>
      <w:ins w:id="141" w:author="fahmi abdillah" w:date="2022-07-13T23:19:00Z">
        <w:r w:rsidRPr="00651031">
          <w:rPr>
            <w:rFonts w:ascii="Times New Roman" w:eastAsia="Times New Roman" w:hAnsi="Times New Roman" w:cs="Times New Roman"/>
            <w:bCs/>
            <w:iCs/>
            <w:sz w:val="24"/>
            <w:szCs w:val="24"/>
            <w:lang w:val="en-US"/>
          </w:rPr>
          <w:t xml:space="preserve"> </w:t>
        </w:r>
      </w:ins>
      <w:del w:id="142" w:author="fahmi abdillah" w:date="2022-07-13T23:19:00Z">
        <w:r w:rsidRPr="00651031" w:rsidDel="007D3363">
          <w:rPr>
            <w:rFonts w:ascii="Times New Roman" w:eastAsia="Times New Roman" w:hAnsi="Times New Roman" w:cs="Times New Roman"/>
            <w:bCs/>
            <w:iCs/>
            <w:sz w:val="24"/>
            <w:szCs w:val="24"/>
            <w:lang w:val="en-US"/>
          </w:rPr>
          <w:delText xml:space="preserve">x </w:delText>
        </w:r>
      </w:del>
      <w:r w:rsidRPr="00651031">
        <w:rPr>
          <w:rFonts w:ascii="Times New Roman" w:eastAsia="Times New Roman" w:hAnsi="Times New Roman" w:cs="Times New Roman"/>
          <w:bCs/>
          <w:iCs/>
          <w:sz w:val="24"/>
          <w:szCs w:val="24"/>
          <w:lang w:val="en-US"/>
        </w:rPr>
        <w:t xml:space="preserve">kali per bulan mulai bulan </w:t>
      </w:r>
      <w:ins w:id="143" w:author="fahmi abdillah" w:date="2022-07-13T23:19:00Z">
        <w:r w:rsidRPr="00651031">
          <w:rPr>
            <w:rFonts w:ascii="Times New Roman" w:eastAsia="Times New Roman" w:hAnsi="Times New Roman" w:cs="Times New Roman"/>
            <w:bCs/>
            <w:iCs/>
            <w:sz w:val="24"/>
            <w:szCs w:val="24"/>
            <w:lang w:val="en-US"/>
          </w:rPr>
          <w:t xml:space="preserve">April </w:t>
        </w:r>
      </w:ins>
      <w:del w:id="144" w:author="fahmi abdillah" w:date="2022-07-13T23:19:00Z">
        <w:r w:rsidRPr="00651031" w:rsidDel="004F4F9B">
          <w:rPr>
            <w:rFonts w:ascii="Times New Roman" w:eastAsia="Times New Roman" w:hAnsi="Times New Roman" w:cs="Times New Roman"/>
            <w:bCs/>
            <w:iCs/>
            <w:sz w:val="24"/>
            <w:szCs w:val="24"/>
            <w:lang w:val="en-US"/>
          </w:rPr>
          <w:delText xml:space="preserve">x </w:delText>
        </w:r>
      </w:del>
      <w:r w:rsidRPr="00651031">
        <w:rPr>
          <w:rFonts w:ascii="Times New Roman" w:eastAsia="Times New Roman" w:hAnsi="Times New Roman" w:cs="Times New Roman"/>
          <w:bCs/>
          <w:iCs/>
          <w:sz w:val="24"/>
          <w:szCs w:val="24"/>
          <w:lang w:val="en-US"/>
        </w:rPr>
        <w:t>202</w:t>
      </w:r>
      <w:ins w:id="145" w:author="fahmi abdillah" w:date="2022-07-13T23:20:00Z">
        <w:r w:rsidRPr="00651031">
          <w:rPr>
            <w:rFonts w:ascii="Times New Roman" w:eastAsia="Times New Roman" w:hAnsi="Times New Roman" w:cs="Times New Roman"/>
            <w:bCs/>
            <w:iCs/>
            <w:sz w:val="24"/>
            <w:szCs w:val="24"/>
            <w:lang w:val="en-US"/>
          </w:rPr>
          <w:t>1</w:t>
        </w:r>
      </w:ins>
      <w:ins w:id="146" w:author="fahmi abdillah" w:date="2022-07-13T23:19:00Z">
        <w:r w:rsidRPr="00651031">
          <w:rPr>
            <w:rFonts w:ascii="Times New Roman" w:eastAsia="Times New Roman" w:hAnsi="Times New Roman" w:cs="Times New Roman"/>
            <w:bCs/>
            <w:iCs/>
            <w:sz w:val="24"/>
            <w:szCs w:val="24"/>
            <w:lang w:val="en-US"/>
          </w:rPr>
          <w:t xml:space="preserve"> </w:t>
        </w:r>
      </w:ins>
      <w:del w:id="147" w:author="fahmi abdillah" w:date="2022-07-13T23:19:00Z">
        <w:r w:rsidRPr="00651031" w:rsidDel="004F4F9B">
          <w:rPr>
            <w:rFonts w:ascii="Times New Roman" w:eastAsia="Times New Roman" w:hAnsi="Times New Roman" w:cs="Times New Roman"/>
            <w:bCs/>
            <w:iCs/>
            <w:sz w:val="24"/>
            <w:szCs w:val="24"/>
            <w:lang w:val="en-US"/>
          </w:rPr>
          <w:delText xml:space="preserve">0 </w:delText>
        </w:r>
      </w:del>
      <w:r w:rsidRPr="00651031">
        <w:rPr>
          <w:rFonts w:ascii="Times New Roman" w:eastAsia="Times New Roman" w:hAnsi="Times New Roman" w:cs="Times New Roman"/>
          <w:bCs/>
          <w:iCs/>
          <w:sz w:val="24"/>
          <w:szCs w:val="24"/>
          <w:lang w:val="en-US"/>
        </w:rPr>
        <w:t>sampai bulan</w:t>
      </w:r>
      <w:ins w:id="148" w:author="fahmi abdillah" w:date="2022-07-13T23:20:00Z">
        <w:r w:rsidRPr="00651031">
          <w:rPr>
            <w:rFonts w:ascii="Times New Roman" w:eastAsia="Times New Roman" w:hAnsi="Times New Roman" w:cs="Times New Roman"/>
            <w:bCs/>
            <w:iCs/>
            <w:sz w:val="24"/>
            <w:szCs w:val="24"/>
            <w:lang w:val="en-US"/>
          </w:rPr>
          <w:t xml:space="preserve"> Juni</w:t>
        </w:r>
      </w:ins>
      <w:del w:id="149" w:author="fahmi abdillah" w:date="2022-07-13T23:20:00Z">
        <w:r w:rsidRPr="00651031" w:rsidDel="004F4F9B">
          <w:rPr>
            <w:rFonts w:ascii="Times New Roman" w:eastAsia="Times New Roman" w:hAnsi="Times New Roman" w:cs="Times New Roman"/>
            <w:bCs/>
            <w:iCs/>
            <w:sz w:val="24"/>
            <w:szCs w:val="24"/>
            <w:lang w:val="en-US"/>
          </w:rPr>
          <w:delText xml:space="preserve"> x</w:delText>
        </w:r>
      </w:del>
      <w:r w:rsidRPr="00651031">
        <w:rPr>
          <w:rFonts w:ascii="Times New Roman" w:eastAsia="Times New Roman" w:hAnsi="Times New Roman" w:cs="Times New Roman"/>
          <w:bCs/>
          <w:iCs/>
          <w:sz w:val="24"/>
          <w:szCs w:val="24"/>
          <w:lang w:val="en-US"/>
        </w:rPr>
        <w:t xml:space="preserve"> 202</w:t>
      </w:r>
      <w:ins w:id="150" w:author="fahmi abdillah" w:date="2022-07-13T23:20:00Z">
        <w:r w:rsidRPr="00651031">
          <w:rPr>
            <w:rFonts w:ascii="Times New Roman" w:eastAsia="Times New Roman" w:hAnsi="Times New Roman" w:cs="Times New Roman"/>
            <w:bCs/>
            <w:iCs/>
            <w:sz w:val="24"/>
            <w:szCs w:val="24"/>
            <w:lang w:val="en-US"/>
          </w:rPr>
          <w:t>2</w:t>
        </w:r>
      </w:ins>
      <w:del w:id="151" w:author="fahmi abdillah" w:date="2022-07-13T23:20:00Z">
        <w:r w:rsidRPr="00651031" w:rsidDel="004F4F9B">
          <w:rPr>
            <w:rFonts w:ascii="Times New Roman" w:eastAsia="Times New Roman" w:hAnsi="Times New Roman" w:cs="Times New Roman"/>
            <w:bCs/>
            <w:iCs/>
            <w:sz w:val="24"/>
            <w:szCs w:val="24"/>
            <w:lang w:val="en-US"/>
          </w:rPr>
          <w:delText>0</w:delText>
        </w:r>
      </w:del>
      <w:r w:rsidRPr="00651031">
        <w:rPr>
          <w:rFonts w:ascii="Times New Roman" w:eastAsia="Times New Roman" w:hAnsi="Times New Roman" w:cs="Times New Roman"/>
          <w:bCs/>
          <w:iCs/>
          <w:sz w:val="24"/>
          <w:szCs w:val="24"/>
          <w:lang w:val="en-US"/>
        </w:rPr>
        <w:t xml:space="preserve">. Tahap akuisisi </w:t>
      </w:r>
      <w:r w:rsidRPr="00651031">
        <w:rPr>
          <w:rFonts w:ascii="Times New Roman" w:eastAsia="Times New Roman" w:hAnsi="Times New Roman" w:cs="Times New Roman"/>
          <w:bCs/>
          <w:i/>
          <w:sz w:val="24"/>
          <w:szCs w:val="24"/>
          <w:lang w:val="en-US"/>
        </w:rPr>
        <w:t xml:space="preserve">tweet </w:t>
      </w:r>
      <w:r w:rsidRPr="00651031">
        <w:rPr>
          <w:rFonts w:ascii="Times New Roman" w:eastAsia="Times New Roman" w:hAnsi="Times New Roman" w:cs="Times New Roman"/>
          <w:bCs/>
          <w:iCs/>
          <w:sz w:val="24"/>
          <w:szCs w:val="24"/>
          <w:lang w:val="en-US"/>
        </w:rPr>
        <w:t xml:space="preserve">akan menghasilkan </w:t>
      </w:r>
      <w:r w:rsidRPr="00651031">
        <w:rPr>
          <w:rFonts w:ascii="Times New Roman" w:eastAsia="Times New Roman" w:hAnsi="Times New Roman" w:cs="Times New Roman"/>
          <w:bCs/>
          <w:i/>
          <w:sz w:val="24"/>
          <w:szCs w:val="24"/>
          <w:lang w:val="en-US"/>
        </w:rPr>
        <w:t>output</w:t>
      </w:r>
      <w:r w:rsidRPr="00651031">
        <w:rPr>
          <w:rFonts w:ascii="Times New Roman" w:eastAsia="Times New Roman" w:hAnsi="Times New Roman" w:cs="Times New Roman"/>
          <w:bCs/>
          <w:iCs/>
          <w:sz w:val="24"/>
          <w:szCs w:val="24"/>
          <w:lang w:val="en-US"/>
        </w:rPr>
        <w:t xml:space="preserve"> dalam format </w:t>
      </w:r>
      <w:r w:rsidRPr="00651031">
        <w:rPr>
          <w:rFonts w:ascii="Times New Roman" w:eastAsia="Times New Roman" w:hAnsi="Times New Roman" w:cs="Times New Roman"/>
          <w:bCs/>
          <w:i/>
          <w:sz w:val="24"/>
          <w:szCs w:val="24"/>
          <w:lang w:val="en-US"/>
        </w:rPr>
        <w:t>Comma Separated</w:t>
      </w:r>
      <w:r w:rsidRPr="00651031">
        <w:rPr>
          <w:rFonts w:ascii="Times New Roman" w:eastAsia="Times New Roman" w:hAnsi="Times New Roman" w:cs="Times New Roman"/>
          <w:bCs/>
          <w:iCs/>
          <w:sz w:val="24"/>
          <w:szCs w:val="24"/>
          <w:lang w:val="en-US"/>
        </w:rPr>
        <w:t xml:space="preserve"> </w:t>
      </w:r>
      <w:r w:rsidRPr="00651031">
        <w:rPr>
          <w:rFonts w:ascii="Times New Roman" w:eastAsia="Times New Roman" w:hAnsi="Times New Roman" w:cs="Times New Roman"/>
          <w:bCs/>
          <w:i/>
          <w:sz w:val="24"/>
          <w:szCs w:val="24"/>
          <w:lang w:val="en-US"/>
        </w:rPr>
        <w:t xml:space="preserve">Value </w:t>
      </w:r>
      <w:r w:rsidRPr="00651031">
        <w:rPr>
          <w:rFonts w:ascii="Times New Roman" w:eastAsia="Times New Roman" w:hAnsi="Times New Roman" w:cs="Times New Roman"/>
          <w:bCs/>
          <w:iCs/>
          <w:sz w:val="24"/>
          <w:szCs w:val="24"/>
          <w:lang w:val="en-US"/>
        </w:rPr>
        <w:t xml:space="preserve">(CSV). Metode </w:t>
      </w:r>
      <w:r w:rsidRPr="00651031">
        <w:rPr>
          <w:rFonts w:ascii="Times New Roman" w:eastAsia="Times New Roman" w:hAnsi="Times New Roman" w:cs="Times New Roman"/>
          <w:bCs/>
          <w:i/>
          <w:sz w:val="24"/>
          <w:szCs w:val="24"/>
          <w:lang w:val="en-US"/>
        </w:rPr>
        <w:t xml:space="preserve">web crawling </w:t>
      </w:r>
      <w:r w:rsidRPr="00651031">
        <w:rPr>
          <w:rFonts w:ascii="Times New Roman" w:eastAsia="Times New Roman" w:hAnsi="Times New Roman" w:cs="Times New Roman"/>
          <w:bCs/>
          <w:iCs/>
          <w:sz w:val="24"/>
          <w:szCs w:val="24"/>
          <w:lang w:val="en-US"/>
        </w:rPr>
        <w:t xml:space="preserve">dan </w:t>
      </w:r>
      <w:r w:rsidRPr="00651031">
        <w:rPr>
          <w:rFonts w:ascii="Times New Roman" w:eastAsia="Times New Roman" w:hAnsi="Times New Roman" w:cs="Times New Roman"/>
          <w:bCs/>
          <w:i/>
          <w:sz w:val="24"/>
          <w:szCs w:val="24"/>
          <w:lang w:val="en-US"/>
        </w:rPr>
        <w:t xml:space="preserve">web scraping </w:t>
      </w:r>
      <w:r w:rsidRPr="00651031">
        <w:rPr>
          <w:rFonts w:ascii="Times New Roman" w:eastAsia="Times New Roman" w:hAnsi="Times New Roman" w:cs="Times New Roman"/>
          <w:bCs/>
          <w:iCs/>
          <w:sz w:val="24"/>
          <w:szCs w:val="24"/>
          <w:lang w:val="en-US"/>
        </w:rPr>
        <w:t xml:space="preserve">menghasilkan </w:t>
      </w:r>
      <w:r w:rsidRPr="00651031">
        <w:rPr>
          <w:rFonts w:ascii="Times New Roman" w:eastAsia="Times New Roman" w:hAnsi="Times New Roman" w:cs="Times New Roman"/>
          <w:bCs/>
          <w:i/>
          <w:sz w:val="24"/>
          <w:szCs w:val="24"/>
          <w:lang w:val="en-US"/>
        </w:rPr>
        <w:t>username,</w:t>
      </w:r>
      <w:r w:rsidRPr="00651031">
        <w:rPr>
          <w:rFonts w:ascii="Times New Roman" w:eastAsia="Times New Roman" w:hAnsi="Times New Roman" w:cs="Times New Roman"/>
          <w:bCs/>
          <w:iCs/>
          <w:sz w:val="24"/>
          <w:szCs w:val="24"/>
          <w:lang w:val="en-US"/>
        </w:rPr>
        <w:t xml:space="preserve"> </w:t>
      </w:r>
      <w:r w:rsidRPr="00651031">
        <w:rPr>
          <w:rFonts w:ascii="Times New Roman" w:eastAsia="Times New Roman" w:hAnsi="Times New Roman" w:cs="Times New Roman"/>
          <w:bCs/>
          <w:i/>
          <w:sz w:val="24"/>
          <w:szCs w:val="24"/>
          <w:lang w:val="en-US"/>
        </w:rPr>
        <w:t xml:space="preserve">date, time, </w:t>
      </w:r>
      <w:del w:id="152" w:author="fahmi abdillah" w:date="2022-07-13T23:21:00Z">
        <w:r w:rsidRPr="00651031" w:rsidDel="00A651B7">
          <w:rPr>
            <w:rFonts w:ascii="Times New Roman" w:eastAsia="Times New Roman" w:hAnsi="Times New Roman" w:cs="Times New Roman"/>
            <w:bCs/>
            <w:i/>
            <w:sz w:val="24"/>
            <w:szCs w:val="24"/>
            <w:lang w:val="en-US"/>
          </w:rPr>
          <w:delText>text</w:delText>
        </w:r>
      </w:del>
      <w:ins w:id="153" w:author="fahmi abdillah" w:date="2022-07-13T23:21:00Z">
        <w:r w:rsidRPr="00651031">
          <w:rPr>
            <w:rFonts w:ascii="Times New Roman" w:eastAsia="Times New Roman" w:hAnsi="Times New Roman" w:cs="Times New Roman"/>
            <w:bCs/>
            <w:i/>
            <w:sz w:val="24"/>
            <w:szCs w:val="24"/>
            <w:lang w:val="en-US"/>
          </w:rPr>
          <w:t>content</w:t>
        </w:r>
      </w:ins>
      <w:r w:rsidRPr="00651031">
        <w:rPr>
          <w:rFonts w:ascii="Times New Roman" w:eastAsia="Times New Roman" w:hAnsi="Times New Roman" w:cs="Times New Roman"/>
          <w:bCs/>
          <w:i/>
          <w:sz w:val="24"/>
          <w:szCs w:val="24"/>
          <w:lang w:val="en-US"/>
        </w:rPr>
        <w:t xml:space="preserve">, </w:t>
      </w:r>
      <w:r w:rsidRPr="00651031">
        <w:rPr>
          <w:rFonts w:ascii="Times New Roman" w:eastAsia="Times New Roman" w:hAnsi="Times New Roman" w:cs="Times New Roman"/>
          <w:bCs/>
          <w:iCs/>
          <w:sz w:val="24"/>
          <w:szCs w:val="24"/>
          <w:lang w:val="en-US"/>
        </w:rPr>
        <w:t xml:space="preserve">dan </w:t>
      </w:r>
      <w:r w:rsidRPr="00651031">
        <w:rPr>
          <w:rFonts w:ascii="Times New Roman" w:eastAsia="Times New Roman" w:hAnsi="Times New Roman" w:cs="Times New Roman"/>
          <w:bCs/>
          <w:i/>
          <w:sz w:val="24"/>
          <w:szCs w:val="24"/>
          <w:lang w:val="en-US"/>
        </w:rPr>
        <w:t xml:space="preserve">tweetID. </w:t>
      </w:r>
      <w:r w:rsidRPr="00651031">
        <w:rPr>
          <w:rFonts w:ascii="Times New Roman" w:eastAsia="Times New Roman" w:hAnsi="Times New Roman" w:cs="Times New Roman"/>
          <w:bCs/>
          <w:iCs/>
          <w:sz w:val="24"/>
          <w:szCs w:val="24"/>
          <w:lang w:val="en-US"/>
        </w:rPr>
        <w:t xml:space="preserve">Twitter API digunakan untuk mendapatkan </w:t>
      </w:r>
      <w:r w:rsidRPr="00651031">
        <w:rPr>
          <w:rFonts w:ascii="Times New Roman" w:eastAsia="Times New Roman" w:hAnsi="Times New Roman" w:cs="Times New Roman"/>
          <w:bCs/>
          <w:i/>
          <w:sz w:val="24"/>
          <w:szCs w:val="24"/>
          <w:lang w:val="en-US"/>
        </w:rPr>
        <w:t xml:space="preserve">placeID, </w:t>
      </w:r>
      <w:r w:rsidRPr="00651031">
        <w:rPr>
          <w:rFonts w:ascii="Times New Roman" w:eastAsia="Times New Roman" w:hAnsi="Times New Roman" w:cs="Times New Roman"/>
          <w:bCs/>
          <w:iCs/>
          <w:sz w:val="24"/>
          <w:szCs w:val="24"/>
          <w:lang w:val="en-US"/>
        </w:rPr>
        <w:t xml:space="preserve">daerah, lokasi, </w:t>
      </w:r>
      <w:r w:rsidRPr="00651031">
        <w:rPr>
          <w:rFonts w:ascii="Times New Roman" w:eastAsia="Times New Roman" w:hAnsi="Times New Roman" w:cs="Times New Roman"/>
          <w:bCs/>
          <w:i/>
          <w:sz w:val="24"/>
          <w:szCs w:val="24"/>
          <w:lang w:val="en-US"/>
        </w:rPr>
        <w:t xml:space="preserve">longitude, </w:t>
      </w:r>
      <w:r w:rsidRPr="00651031">
        <w:rPr>
          <w:rFonts w:ascii="Times New Roman" w:eastAsia="Times New Roman" w:hAnsi="Times New Roman" w:cs="Times New Roman"/>
          <w:bCs/>
          <w:iCs/>
          <w:sz w:val="24"/>
          <w:szCs w:val="24"/>
          <w:lang w:val="en-US"/>
        </w:rPr>
        <w:t xml:space="preserve">dan </w:t>
      </w:r>
      <w:r w:rsidRPr="00651031">
        <w:rPr>
          <w:rFonts w:ascii="Times New Roman" w:eastAsia="Times New Roman" w:hAnsi="Times New Roman" w:cs="Times New Roman"/>
          <w:bCs/>
          <w:i/>
          <w:sz w:val="24"/>
          <w:szCs w:val="24"/>
          <w:lang w:val="en-US"/>
        </w:rPr>
        <w:t>latitude.</w:t>
      </w:r>
    </w:p>
    <w:p w14:paraId="74F879F9" w14:textId="20F096C0" w:rsidR="00137F32" w:rsidRDefault="00137F32" w:rsidP="00AE0EEB">
      <w:pPr>
        <w:pStyle w:val="Heading3"/>
        <w:spacing w:line="360" w:lineRule="auto"/>
        <w:jc w:val="both"/>
        <w:rPr>
          <w:lang w:val="en-US"/>
        </w:rPr>
      </w:pPr>
      <w:bookmarkStart w:id="154" w:name="_Toc149284635"/>
      <w:r>
        <w:rPr>
          <w:lang w:val="en-US"/>
        </w:rPr>
        <w:t>Praproses Data</w:t>
      </w:r>
      <w:bookmarkEnd w:id="154"/>
    </w:p>
    <w:p w14:paraId="0A7E5795" w14:textId="0ADC64DE" w:rsidR="00604BE4" w:rsidRDefault="00AE0EEB" w:rsidP="00604BE4">
      <w:pPr>
        <w:spacing w:line="360" w:lineRule="auto"/>
        <w:ind w:firstLine="720"/>
        <w:jc w:val="both"/>
        <w:rPr>
          <w:rFonts w:ascii="Times New Roman" w:eastAsia="Times New Roman" w:hAnsi="Times New Roman" w:cs="Times New Roman"/>
          <w:bCs/>
          <w:sz w:val="24"/>
          <w:szCs w:val="24"/>
          <w:lang w:val="en-US" w:eastAsia="en-ID"/>
        </w:rPr>
      </w:pPr>
      <w:r w:rsidRPr="00AE0EEB">
        <w:rPr>
          <w:rFonts w:ascii="Times New Roman" w:eastAsia="Times New Roman" w:hAnsi="Times New Roman" w:cs="Times New Roman"/>
          <w:bCs/>
          <w:sz w:val="24"/>
          <w:szCs w:val="24"/>
          <w:lang w:val="en-US" w:eastAsia="en-ID"/>
        </w:rPr>
        <w:t>Pra</w:t>
      </w:r>
      <w:ins w:id="155" w:author="fahmi abdillah" w:date="2022-06-29T19:32:00Z">
        <w:r w:rsidRPr="00AE0EEB">
          <w:rPr>
            <w:rFonts w:ascii="Times New Roman" w:eastAsia="Times New Roman" w:hAnsi="Times New Roman" w:cs="Times New Roman"/>
            <w:bCs/>
            <w:sz w:val="24"/>
            <w:szCs w:val="24"/>
            <w:lang w:val="en-US" w:eastAsia="en-ID"/>
          </w:rPr>
          <w:t>p</w:t>
        </w:r>
      </w:ins>
      <w:r w:rsidRPr="00AE0EEB">
        <w:rPr>
          <w:rFonts w:ascii="Times New Roman" w:eastAsia="Times New Roman" w:hAnsi="Times New Roman" w:cs="Times New Roman"/>
          <w:bCs/>
          <w:sz w:val="24"/>
          <w:szCs w:val="24"/>
          <w:lang w:val="en-US" w:eastAsia="en-ID"/>
        </w:rPr>
        <w:t xml:space="preserve">roses data dilakukan untuk pengolahan data yang akan menghasilkan berupa </w:t>
      </w:r>
      <w:r w:rsidRPr="00AE0EEB">
        <w:rPr>
          <w:rFonts w:ascii="Times New Roman" w:eastAsia="Times New Roman" w:hAnsi="Times New Roman" w:cs="Times New Roman"/>
          <w:bCs/>
          <w:i/>
          <w:iCs/>
          <w:sz w:val="24"/>
          <w:szCs w:val="24"/>
          <w:lang w:val="en-US" w:eastAsia="en-ID"/>
        </w:rPr>
        <w:t xml:space="preserve">Term Document Matrix </w:t>
      </w:r>
      <w:r w:rsidRPr="00AE0EEB">
        <w:rPr>
          <w:rFonts w:ascii="Times New Roman" w:eastAsia="Times New Roman" w:hAnsi="Times New Roman" w:cs="Times New Roman"/>
          <w:bCs/>
          <w:sz w:val="24"/>
          <w:szCs w:val="24"/>
          <w:lang w:val="en-US" w:eastAsia="en-ID"/>
        </w:rPr>
        <w:t xml:space="preserve">(TDM) untuk tahap </w:t>
      </w:r>
      <w:ins w:id="156" w:author="fahmi abdillah" w:date="2022-07-13T14:52:00Z">
        <w:r w:rsidRPr="00AE0EEB">
          <w:rPr>
            <w:rFonts w:ascii="Times New Roman" w:eastAsia="Times New Roman" w:hAnsi="Times New Roman" w:cs="Times New Roman"/>
            <w:bCs/>
            <w:sz w:val="24"/>
            <w:szCs w:val="24"/>
            <w:lang w:val="en-US" w:eastAsia="en-ID"/>
          </w:rPr>
          <w:t>pembobotan</w:t>
        </w:r>
      </w:ins>
      <w:ins w:id="157" w:author="fahmi abdillah" w:date="2022-07-13T15:03:00Z">
        <w:r w:rsidRPr="00AE0EEB">
          <w:rPr>
            <w:rFonts w:ascii="Times New Roman" w:eastAsia="Times New Roman" w:hAnsi="Times New Roman" w:cs="Times New Roman"/>
            <w:bCs/>
            <w:sz w:val="24"/>
            <w:szCs w:val="24"/>
            <w:lang w:val="en-US" w:eastAsia="en-ID"/>
          </w:rPr>
          <w:t xml:space="preserve"> </w:t>
        </w:r>
        <w:r w:rsidRPr="00AE0EEB">
          <w:rPr>
            <w:rFonts w:ascii="Times New Roman" w:eastAsia="Times New Roman" w:hAnsi="Times New Roman" w:cs="Times New Roman"/>
            <w:bCs/>
            <w:i/>
            <w:iCs/>
            <w:sz w:val="24"/>
            <w:szCs w:val="24"/>
            <w:lang w:val="en-US" w:eastAsia="en-ID"/>
          </w:rPr>
          <w:t>term</w:t>
        </w:r>
      </w:ins>
      <w:ins w:id="158" w:author="fahmi abdillah" w:date="2022-07-13T14:52:00Z">
        <w:r w:rsidRPr="00AE0EEB">
          <w:rPr>
            <w:rFonts w:ascii="Times New Roman" w:eastAsia="Times New Roman" w:hAnsi="Times New Roman" w:cs="Times New Roman"/>
            <w:bCs/>
            <w:sz w:val="24"/>
            <w:szCs w:val="24"/>
            <w:lang w:val="en-US" w:eastAsia="en-ID"/>
          </w:rPr>
          <w:t xml:space="preserve"> dan </w:t>
        </w:r>
      </w:ins>
      <w:r w:rsidRPr="00AE0EEB">
        <w:rPr>
          <w:rFonts w:ascii="Times New Roman" w:eastAsia="Times New Roman" w:hAnsi="Times New Roman" w:cs="Times New Roman"/>
          <w:bCs/>
          <w:sz w:val="24"/>
          <w:szCs w:val="24"/>
          <w:lang w:val="en-US" w:eastAsia="en-ID"/>
        </w:rPr>
        <w:t>klasterisasi.</w:t>
      </w:r>
    </w:p>
    <w:p w14:paraId="330F22CF" w14:textId="47683AE8" w:rsidR="00244C59" w:rsidRPr="00244C59" w:rsidRDefault="00604BE4" w:rsidP="00244C59">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i/>
          <w:iCs/>
          <w:szCs w:val="24"/>
          <w:lang w:val="en-US"/>
        </w:rPr>
        <w:t>Case Folding</w:t>
      </w:r>
    </w:p>
    <w:p w14:paraId="04A8BE6F" w14:textId="77EFE5BA" w:rsidR="00244C59" w:rsidRPr="00CB2360" w:rsidRDefault="00244C59" w:rsidP="00244C59">
      <w:pPr>
        <w:pStyle w:val="ListParagraph"/>
        <w:spacing w:line="360" w:lineRule="auto"/>
        <w:ind w:left="1440"/>
        <w:jc w:val="both"/>
        <w:rPr>
          <w:rFonts w:eastAsia="Times New Roman" w:cs="Times New Roman"/>
          <w:b/>
          <w:sz w:val="36"/>
          <w:szCs w:val="36"/>
          <w:lang w:val="en-US"/>
        </w:rPr>
      </w:pPr>
      <w:r w:rsidRPr="00244C59">
        <w:rPr>
          <w:rFonts w:eastAsia="Times New Roman" w:cs="Times New Roman"/>
          <w:bCs/>
          <w:szCs w:val="24"/>
          <w:lang w:val="en-US"/>
        </w:rPr>
        <w:t>Case Folding adalah tahapan yang berfungsi mengonversi keseluruhan teks dalam dokumen menjadi huruf kecil, kemudian dilakukan penghapusan mention, URL, dan tanda baca. Contoh data tweet sebelum dan sesudah proses case folding, dapat dilihat pada Tabel 3.</w:t>
      </w:r>
      <w:r w:rsidR="00D73331">
        <w:rPr>
          <w:rFonts w:eastAsia="Times New Roman" w:cs="Times New Roman"/>
          <w:bCs/>
          <w:szCs w:val="24"/>
          <w:lang w:val="en-US"/>
        </w:rPr>
        <w:t>2</w:t>
      </w:r>
      <w:r w:rsidRPr="00244C59">
        <w:rPr>
          <w:rFonts w:eastAsia="Times New Roman" w:cs="Times New Roman"/>
          <w:bCs/>
          <w:szCs w:val="24"/>
          <w:lang w:val="en-US"/>
        </w:rPr>
        <w:t>.</w:t>
      </w:r>
    </w:p>
    <w:p w14:paraId="5046DC9B" w14:textId="705C9082" w:rsidR="00244C59" w:rsidRPr="00CB2360" w:rsidRDefault="00E22DA9" w:rsidP="00E22DA9">
      <w:pPr>
        <w:pStyle w:val="Caption"/>
        <w:jc w:val="center"/>
        <w:rPr>
          <w:rFonts w:eastAsia="Times New Roman" w:cs="Times New Roman"/>
          <w:bCs/>
          <w:i w:val="0"/>
          <w:iCs w:val="0"/>
          <w:color w:val="auto"/>
          <w:szCs w:val="24"/>
          <w:lang w:val="en-US"/>
        </w:rPr>
      </w:pPr>
      <w:bookmarkStart w:id="159" w:name="_Toc149217294"/>
      <w:r w:rsidRPr="00CB2360">
        <w:rPr>
          <w:rFonts w:ascii="Times New Roman" w:hAnsi="Times New Roman" w:cs="Times New Roman"/>
          <w:b/>
          <w:i w:val="0"/>
          <w:iCs w:val="0"/>
          <w:color w:val="auto"/>
          <w:sz w:val="24"/>
          <w:szCs w:val="24"/>
        </w:rPr>
        <w:t>Gambar 3.</w:t>
      </w:r>
      <w:r w:rsidRPr="00CB2360">
        <w:rPr>
          <w:rFonts w:ascii="Times New Roman" w:hAnsi="Times New Roman" w:cs="Times New Roman"/>
          <w:b/>
          <w:i w:val="0"/>
          <w:iCs w:val="0"/>
          <w:color w:val="auto"/>
          <w:sz w:val="24"/>
          <w:szCs w:val="24"/>
        </w:rPr>
        <w:fldChar w:fldCharType="begin"/>
      </w:r>
      <w:r w:rsidRPr="00CB2360">
        <w:rPr>
          <w:rFonts w:ascii="Times New Roman" w:hAnsi="Times New Roman" w:cs="Times New Roman"/>
          <w:b/>
          <w:i w:val="0"/>
          <w:iCs w:val="0"/>
          <w:color w:val="auto"/>
          <w:sz w:val="24"/>
          <w:szCs w:val="24"/>
        </w:rPr>
        <w:instrText xml:space="preserve"> SEQ Gambar_3. \* ARABIC </w:instrText>
      </w:r>
      <w:r w:rsidRPr="00CB2360">
        <w:rPr>
          <w:rFonts w:ascii="Times New Roman" w:hAnsi="Times New Roman" w:cs="Times New Roman"/>
          <w:b/>
          <w:i w:val="0"/>
          <w:iCs w:val="0"/>
          <w:color w:val="auto"/>
          <w:sz w:val="24"/>
          <w:szCs w:val="24"/>
        </w:rPr>
        <w:fldChar w:fldCharType="separate"/>
      </w:r>
      <w:r w:rsidR="003C7CD5">
        <w:rPr>
          <w:rFonts w:ascii="Times New Roman" w:hAnsi="Times New Roman" w:cs="Times New Roman"/>
          <w:b/>
          <w:i w:val="0"/>
          <w:iCs w:val="0"/>
          <w:noProof/>
          <w:color w:val="auto"/>
          <w:sz w:val="24"/>
          <w:szCs w:val="24"/>
        </w:rPr>
        <w:t>2</w:t>
      </w:r>
      <w:r w:rsidRPr="00CB2360">
        <w:rPr>
          <w:rFonts w:ascii="Times New Roman" w:hAnsi="Times New Roman" w:cs="Times New Roman"/>
          <w:b/>
          <w:i w:val="0"/>
          <w:iCs w:val="0"/>
          <w:color w:val="auto"/>
          <w:sz w:val="24"/>
          <w:szCs w:val="24"/>
        </w:rPr>
        <w:fldChar w:fldCharType="end"/>
      </w:r>
      <w:r w:rsidRPr="00CB2360">
        <w:rPr>
          <w:rFonts w:ascii="Times New Roman" w:hAnsi="Times New Roman" w:cs="Times New Roman"/>
          <w:b/>
          <w:i w:val="0"/>
          <w:iCs w:val="0"/>
          <w:color w:val="auto"/>
          <w:sz w:val="24"/>
          <w:szCs w:val="24"/>
          <w:lang w:val="id-ID"/>
        </w:rPr>
        <w:t xml:space="preserve"> </w:t>
      </w:r>
      <w:r w:rsidR="00244C59" w:rsidRPr="00CB2360">
        <w:rPr>
          <w:rFonts w:ascii="Times New Roman" w:eastAsia="Times New Roman" w:hAnsi="Times New Roman" w:cs="Times New Roman"/>
          <w:b/>
          <w:i w:val="0"/>
          <w:iCs w:val="0"/>
          <w:color w:val="auto"/>
          <w:sz w:val="24"/>
          <w:szCs w:val="36"/>
          <w:lang w:val="en-US"/>
        </w:rPr>
        <w:t>Contoh Case Folding</w:t>
      </w:r>
      <w:bookmarkEnd w:id="159"/>
    </w:p>
    <w:tbl>
      <w:tblPr>
        <w:tblStyle w:val="TableGrid"/>
        <w:tblW w:w="7452" w:type="dxa"/>
        <w:tblInd w:w="765" w:type="dxa"/>
        <w:tblLook w:val="04A0" w:firstRow="1" w:lastRow="0" w:firstColumn="1" w:lastColumn="0" w:noHBand="0" w:noVBand="1"/>
      </w:tblPr>
      <w:tblGrid>
        <w:gridCol w:w="3766"/>
        <w:gridCol w:w="3686"/>
      </w:tblGrid>
      <w:tr w:rsidR="00244C59" w:rsidRPr="00244C59" w14:paraId="770FA825" w14:textId="77777777" w:rsidTr="00244C59">
        <w:trPr>
          <w:ins w:id="160" w:author="fahmi abdillah" w:date="2022-07-13T21:45:00Z"/>
        </w:trPr>
        <w:tc>
          <w:tcPr>
            <w:tcW w:w="3766" w:type="dxa"/>
          </w:tcPr>
          <w:p w14:paraId="22F80231" w14:textId="77777777" w:rsidR="00244C59" w:rsidRPr="00244C59" w:rsidRDefault="00244C59">
            <w:pPr>
              <w:jc w:val="center"/>
              <w:rPr>
                <w:ins w:id="161" w:author="fahmi abdillah" w:date="2022-07-13T21:45:00Z"/>
                <w:rFonts w:ascii="Times New Roman" w:hAnsi="Times New Roman" w:cs="Times New Roman"/>
                <w:b/>
                <w:bCs/>
                <w:sz w:val="24"/>
                <w:szCs w:val="24"/>
                <w:rPrChange w:id="162" w:author="fahmi abdillah" w:date="2022-07-13T21:49:00Z">
                  <w:rPr>
                    <w:ins w:id="163" w:author="fahmi abdillah" w:date="2022-07-13T21:45:00Z"/>
                  </w:rPr>
                </w:rPrChange>
              </w:rPr>
              <w:pPrChange w:id="164" w:author="fahmi abdillah" w:date="2022-07-13T21:49:00Z">
                <w:pPr/>
              </w:pPrChange>
            </w:pPr>
            <w:ins w:id="165" w:author="fahmi abdillah" w:date="2022-07-13T21:45:00Z">
              <w:r w:rsidRPr="00244C59">
                <w:rPr>
                  <w:rFonts w:ascii="Times New Roman" w:hAnsi="Times New Roman" w:cs="Times New Roman"/>
                  <w:b/>
                  <w:bCs/>
                  <w:sz w:val="24"/>
                  <w:szCs w:val="24"/>
                  <w:rPrChange w:id="166" w:author="fahmi abdillah" w:date="2022-07-13T21:49:00Z">
                    <w:rPr/>
                  </w:rPrChange>
                </w:rPr>
                <w:t>Data awal</w:t>
              </w:r>
            </w:ins>
          </w:p>
        </w:tc>
        <w:tc>
          <w:tcPr>
            <w:tcW w:w="3686" w:type="dxa"/>
          </w:tcPr>
          <w:p w14:paraId="1F78C44E" w14:textId="77777777" w:rsidR="00244C59" w:rsidRPr="00244C59" w:rsidRDefault="00244C59">
            <w:pPr>
              <w:jc w:val="center"/>
              <w:rPr>
                <w:ins w:id="167" w:author="fahmi abdillah" w:date="2022-07-13T21:45:00Z"/>
                <w:rFonts w:ascii="Times New Roman" w:hAnsi="Times New Roman" w:cs="Times New Roman"/>
                <w:b/>
                <w:bCs/>
                <w:sz w:val="24"/>
                <w:szCs w:val="24"/>
                <w:rPrChange w:id="168" w:author="fahmi abdillah" w:date="2022-07-13T21:49:00Z">
                  <w:rPr>
                    <w:ins w:id="169" w:author="fahmi abdillah" w:date="2022-07-13T21:45:00Z"/>
                  </w:rPr>
                </w:rPrChange>
              </w:rPr>
              <w:pPrChange w:id="170" w:author="fahmi abdillah" w:date="2022-07-13T21:49:00Z">
                <w:pPr/>
              </w:pPrChange>
            </w:pPr>
            <w:ins w:id="171" w:author="fahmi abdillah" w:date="2022-07-13T21:45:00Z">
              <w:r w:rsidRPr="00244C59">
                <w:rPr>
                  <w:rFonts w:ascii="Times New Roman" w:hAnsi="Times New Roman" w:cs="Times New Roman"/>
                  <w:b/>
                  <w:bCs/>
                  <w:sz w:val="24"/>
                  <w:szCs w:val="24"/>
                  <w:rPrChange w:id="172" w:author="fahmi abdillah" w:date="2022-07-13T21:49:00Z">
                    <w:rPr/>
                  </w:rPrChange>
                </w:rPr>
                <w:t>Data akhir</w:t>
              </w:r>
            </w:ins>
          </w:p>
        </w:tc>
      </w:tr>
      <w:tr w:rsidR="00244C59" w:rsidRPr="00244C59" w14:paraId="30BD3A2C" w14:textId="77777777" w:rsidTr="00244C59">
        <w:trPr>
          <w:ins w:id="173" w:author="fahmi abdillah" w:date="2022-07-13T21:45:00Z"/>
        </w:trPr>
        <w:tc>
          <w:tcPr>
            <w:tcW w:w="3766" w:type="dxa"/>
          </w:tcPr>
          <w:p w14:paraId="2EB27C0B" w14:textId="77777777" w:rsidR="00244C59" w:rsidRPr="00244C59" w:rsidRDefault="00244C59" w:rsidP="00244C59">
            <w:pPr>
              <w:rPr>
                <w:ins w:id="174" w:author="fahmi abdillah" w:date="2022-07-13T21:45:00Z"/>
                <w:rFonts w:ascii="Times New Roman" w:hAnsi="Times New Roman" w:cs="Times New Roman"/>
                <w:color w:val="000000"/>
                <w:sz w:val="24"/>
                <w:szCs w:val="24"/>
                <w:rPrChange w:id="175" w:author="fahmi abdillah" w:date="2022-07-13T21:45:00Z">
                  <w:rPr>
                    <w:ins w:id="176" w:author="fahmi abdillah" w:date="2022-07-13T21:45:00Z"/>
                    <w:rFonts w:ascii="Calibri" w:hAnsi="Calibri" w:cs="Calibri"/>
                    <w:color w:val="000000"/>
                  </w:rPr>
                </w:rPrChange>
              </w:rPr>
            </w:pPr>
            <w:ins w:id="177" w:author="fahmi abdillah" w:date="2022-07-13T21:45:00Z">
              <w:r w:rsidRPr="00244C59">
                <w:rPr>
                  <w:rFonts w:ascii="Times New Roman" w:hAnsi="Times New Roman" w:cs="Times New Roman"/>
                  <w:color w:val="000000"/>
                  <w:sz w:val="24"/>
                  <w:szCs w:val="24"/>
                  <w:rPrChange w:id="178" w:author="fahmi abdillah" w:date="2022-07-13T21:45:00Z">
                    <w:rPr>
                      <w:rFonts w:ascii="Calibri" w:hAnsi="Calibri" w:cs="Calibri"/>
                      <w:color w:val="000000"/>
                    </w:rPr>
                  </w:rPrChange>
                </w:rPr>
                <w:t>dr. Erlina menyarankan agar pasien Covid-19 selalu memantau frekuensi napas agar bisa mengetahui tanda sesak napas - #Sains https://t.co/mxpV2xCBBP</w:t>
              </w:r>
            </w:ins>
          </w:p>
          <w:p w14:paraId="104D7B5B" w14:textId="77777777" w:rsidR="00244C59" w:rsidRPr="00244C59" w:rsidRDefault="00244C59" w:rsidP="00244C59">
            <w:pPr>
              <w:rPr>
                <w:ins w:id="179" w:author="fahmi abdillah" w:date="2022-07-13T21:45:00Z"/>
                <w:rFonts w:ascii="Times New Roman" w:hAnsi="Times New Roman" w:cs="Times New Roman"/>
                <w:sz w:val="24"/>
                <w:szCs w:val="24"/>
              </w:rPr>
            </w:pPr>
          </w:p>
        </w:tc>
        <w:tc>
          <w:tcPr>
            <w:tcW w:w="3686" w:type="dxa"/>
          </w:tcPr>
          <w:p w14:paraId="0781FEDF" w14:textId="77777777" w:rsidR="00244C59" w:rsidRPr="00244C59" w:rsidRDefault="00244C59" w:rsidP="00244C59">
            <w:pPr>
              <w:rPr>
                <w:ins w:id="180" w:author="fahmi abdillah" w:date="2022-07-13T21:45:00Z"/>
                <w:rFonts w:ascii="Times New Roman" w:hAnsi="Times New Roman" w:cs="Times New Roman"/>
                <w:color w:val="000000"/>
                <w:sz w:val="24"/>
                <w:szCs w:val="24"/>
                <w:lang w:val="en-US"/>
                <w:rPrChange w:id="181" w:author="fahmi abdillah" w:date="2022-07-13T21:45:00Z">
                  <w:rPr>
                    <w:ins w:id="182" w:author="fahmi abdillah" w:date="2022-07-13T21:45:00Z"/>
                    <w:rFonts w:ascii="Calibri" w:hAnsi="Calibri" w:cs="Calibri"/>
                    <w:color w:val="000000"/>
                  </w:rPr>
                </w:rPrChange>
              </w:rPr>
            </w:pPr>
            <w:r w:rsidRPr="00244C59">
              <w:rPr>
                <w:rFonts w:ascii="Times New Roman" w:hAnsi="Times New Roman" w:cs="Times New Roman"/>
                <w:color w:val="000000"/>
                <w:sz w:val="24"/>
                <w:szCs w:val="24"/>
                <w:lang w:val="en-US"/>
              </w:rPr>
              <w:t>“</w:t>
            </w:r>
            <w:ins w:id="183" w:author="fahmi abdillah" w:date="2022-07-13T21:45:00Z">
              <w:r w:rsidRPr="00244C59">
                <w:rPr>
                  <w:rFonts w:ascii="Times New Roman" w:hAnsi="Times New Roman" w:cs="Times New Roman"/>
                  <w:color w:val="000000"/>
                  <w:sz w:val="24"/>
                  <w:szCs w:val="24"/>
                  <w:rPrChange w:id="184" w:author="fahmi abdillah" w:date="2022-07-13T21:45:00Z">
                    <w:rPr>
                      <w:rFonts w:ascii="Calibri" w:hAnsi="Calibri" w:cs="Calibri"/>
                      <w:color w:val="000000"/>
                    </w:rPr>
                  </w:rPrChange>
                </w:rPr>
                <w:t xml:space="preserve">dr. </w:t>
              </w:r>
            </w:ins>
            <w:r w:rsidRPr="00244C59">
              <w:rPr>
                <w:rFonts w:ascii="Times New Roman" w:hAnsi="Times New Roman" w:cs="Times New Roman"/>
                <w:color w:val="000000"/>
                <w:sz w:val="24"/>
                <w:szCs w:val="24"/>
                <w:lang w:val="en-US"/>
              </w:rPr>
              <w:t>e</w:t>
            </w:r>
            <w:ins w:id="185" w:author="fahmi abdillah" w:date="2022-07-13T21:45:00Z">
              <w:r w:rsidRPr="00244C59">
                <w:rPr>
                  <w:rFonts w:ascii="Times New Roman" w:hAnsi="Times New Roman" w:cs="Times New Roman"/>
                  <w:color w:val="000000"/>
                  <w:sz w:val="24"/>
                  <w:szCs w:val="24"/>
                  <w:rPrChange w:id="186" w:author="fahmi abdillah" w:date="2022-07-13T21:45:00Z">
                    <w:rPr>
                      <w:rFonts w:ascii="Calibri" w:hAnsi="Calibri" w:cs="Calibri"/>
                      <w:color w:val="000000"/>
                    </w:rPr>
                  </w:rPrChange>
                </w:rPr>
                <w:t xml:space="preserve">rlina menyarankan agar pasien </w:t>
              </w:r>
            </w:ins>
            <w:r w:rsidRPr="00244C59">
              <w:rPr>
                <w:rFonts w:ascii="Times New Roman" w:hAnsi="Times New Roman" w:cs="Times New Roman"/>
                <w:color w:val="000000"/>
                <w:sz w:val="24"/>
                <w:szCs w:val="24"/>
                <w:lang w:val="en-US"/>
              </w:rPr>
              <w:t>c</w:t>
            </w:r>
            <w:ins w:id="187" w:author="fahmi abdillah" w:date="2022-07-13T21:45:00Z">
              <w:r w:rsidRPr="00244C59">
                <w:rPr>
                  <w:rFonts w:ascii="Times New Roman" w:hAnsi="Times New Roman" w:cs="Times New Roman"/>
                  <w:color w:val="000000"/>
                  <w:sz w:val="24"/>
                  <w:szCs w:val="24"/>
                  <w:rPrChange w:id="188" w:author="fahmi abdillah" w:date="2022-07-13T21:45:00Z">
                    <w:rPr>
                      <w:rFonts w:ascii="Calibri" w:hAnsi="Calibri" w:cs="Calibri"/>
                      <w:color w:val="000000"/>
                    </w:rPr>
                  </w:rPrChange>
                </w:rPr>
                <w:t>ovid19 selalu memantau frekuensi napas agar bisa mengetahui tanda sesak napas</w:t>
              </w:r>
            </w:ins>
            <w:r w:rsidRPr="00244C59">
              <w:rPr>
                <w:rFonts w:ascii="Times New Roman" w:hAnsi="Times New Roman" w:cs="Times New Roman"/>
                <w:color w:val="000000"/>
                <w:sz w:val="24"/>
                <w:szCs w:val="24"/>
                <w:lang w:val="en-US"/>
              </w:rPr>
              <w:t>”</w:t>
            </w:r>
          </w:p>
          <w:p w14:paraId="211B55F4" w14:textId="77777777" w:rsidR="00244C59" w:rsidRPr="00244C59" w:rsidRDefault="00244C59" w:rsidP="00244C59">
            <w:pPr>
              <w:jc w:val="both"/>
              <w:rPr>
                <w:ins w:id="189" w:author="fahmi abdillah" w:date="2022-07-13T21:45:00Z"/>
                <w:rFonts w:ascii="Times New Roman" w:hAnsi="Times New Roman" w:cs="Times New Roman"/>
                <w:sz w:val="24"/>
                <w:szCs w:val="24"/>
              </w:rPr>
            </w:pPr>
          </w:p>
        </w:tc>
      </w:tr>
      <w:tr w:rsidR="00244C59" w:rsidRPr="00244C59" w14:paraId="345CCA7D" w14:textId="77777777" w:rsidTr="00244C59">
        <w:trPr>
          <w:ins w:id="190" w:author="fahmi abdillah" w:date="2022-07-13T21:45:00Z"/>
        </w:trPr>
        <w:tc>
          <w:tcPr>
            <w:tcW w:w="3766" w:type="dxa"/>
          </w:tcPr>
          <w:p w14:paraId="666D7D3A" w14:textId="77777777" w:rsidR="00244C59" w:rsidRPr="00244C59" w:rsidRDefault="00244C59" w:rsidP="00244C59">
            <w:pPr>
              <w:rPr>
                <w:ins w:id="191" w:author="fahmi abdillah" w:date="2022-07-13T21:45:00Z"/>
                <w:rFonts w:ascii="Times New Roman" w:hAnsi="Times New Roman" w:cs="Times New Roman"/>
                <w:color w:val="000000"/>
                <w:sz w:val="24"/>
                <w:szCs w:val="24"/>
                <w:rPrChange w:id="192" w:author="fahmi abdillah" w:date="2022-07-13T21:45:00Z">
                  <w:rPr>
                    <w:ins w:id="193" w:author="fahmi abdillah" w:date="2022-07-13T21:45:00Z"/>
                    <w:rFonts w:ascii="Calibri" w:hAnsi="Calibri" w:cs="Calibri"/>
                    <w:color w:val="000000"/>
                  </w:rPr>
                </w:rPrChange>
              </w:rPr>
            </w:pPr>
            <w:ins w:id="194" w:author="fahmi abdillah" w:date="2022-07-13T21:45:00Z">
              <w:r w:rsidRPr="00244C59">
                <w:rPr>
                  <w:rFonts w:ascii="Times New Roman" w:hAnsi="Times New Roman" w:cs="Times New Roman"/>
                  <w:color w:val="000000"/>
                  <w:sz w:val="24"/>
                  <w:szCs w:val="24"/>
                  <w:rPrChange w:id="195" w:author="fahmi abdillah" w:date="2022-07-13T21:45:00Z">
                    <w:rPr>
                      <w:rFonts w:ascii="Calibri" w:hAnsi="Calibri" w:cs="Calibri"/>
                      <w:color w:val="000000"/>
                    </w:rPr>
                  </w:rPrChange>
                </w:rPr>
                <w:lastRenderedPageBreak/>
                <w:t>kyk ga sanggup pegang hp lamaÂ².. liat twitter pd nyari oksigen trs kamar RS, di WA juga tiap hr ada aja grup yg ngabarin  positif, nyari obat, donar darah plasma, kritis lah sesak napas lah.. gw yg sehat jd berasa ikut sakit.. ðŸ˜µ</w:t>
              </w:r>
            </w:ins>
          </w:p>
          <w:p w14:paraId="116A12B5" w14:textId="77777777" w:rsidR="00244C59" w:rsidRPr="00244C59" w:rsidRDefault="00244C59" w:rsidP="00244C59">
            <w:pPr>
              <w:rPr>
                <w:ins w:id="196" w:author="fahmi abdillah" w:date="2022-07-13T21:45:00Z"/>
                <w:rFonts w:ascii="Times New Roman" w:hAnsi="Times New Roman" w:cs="Times New Roman"/>
                <w:sz w:val="24"/>
                <w:szCs w:val="24"/>
              </w:rPr>
            </w:pPr>
          </w:p>
        </w:tc>
        <w:tc>
          <w:tcPr>
            <w:tcW w:w="3686" w:type="dxa"/>
          </w:tcPr>
          <w:p w14:paraId="2D5C6E2A" w14:textId="77777777" w:rsidR="00244C59" w:rsidRPr="00244C59" w:rsidRDefault="00244C59" w:rsidP="00244C59">
            <w:pPr>
              <w:rPr>
                <w:ins w:id="197" w:author="fahmi abdillah" w:date="2022-07-13T21:45:00Z"/>
                <w:rFonts w:ascii="Times New Roman" w:hAnsi="Times New Roman" w:cs="Times New Roman"/>
                <w:color w:val="000000"/>
                <w:sz w:val="24"/>
                <w:szCs w:val="24"/>
                <w:lang w:val="en-US"/>
                <w:rPrChange w:id="198" w:author="fahmi abdillah" w:date="2022-07-13T21:45:00Z">
                  <w:rPr>
                    <w:ins w:id="199" w:author="fahmi abdillah" w:date="2022-07-13T21:45:00Z"/>
                    <w:rFonts w:ascii="Calibri" w:hAnsi="Calibri" w:cs="Calibri"/>
                    <w:color w:val="000000"/>
                  </w:rPr>
                </w:rPrChange>
              </w:rPr>
            </w:pPr>
            <w:r w:rsidRPr="00244C59">
              <w:rPr>
                <w:rFonts w:ascii="Times New Roman" w:hAnsi="Times New Roman" w:cs="Times New Roman"/>
                <w:color w:val="000000"/>
                <w:sz w:val="24"/>
                <w:szCs w:val="24"/>
                <w:lang w:val="en-US"/>
              </w:rPr>
              <w:t>“</w:t>
            </w:r>
            <w:ins w:id="200" w:author="fahmi abdillah" w:date="2022-07-13T21:45:00Z">
              <w:r w:rsidRPr="00244C59">
                <w:rPr>
                  <w:rFonts w:ascii="Times New Roman" w:hAnsi="Times New Roman" w:cs="Times New Roman"/>
                  <w:color w:val="000000"/>
                  <w:sz w:val="24"/>
                  <w:szCs w:val="24"/>
                  <w:rPrChange w:id="201" w:author="fahmi abdillah" w:date="2022-07-13T21:45:00Z">
                    <w:rPr>
                      <w:rFonts w:ascii="Calibri" w:hAnsi="Calibri" w:cs="Calibri"/>
                      <w:color w:val="000000"/>
                    </w:rPr>
                  </w:rPrChange>
                </w:rPr>
                <w:t xml:space="preserve">kyk ga sanggup pegang hp lama².. liat twitter pd nyari oksigen trs kamar </w:t>
              </w:r>
            </w:ins>
            <w:r w:rsidRPr="00244C59">
              <w:rPr>
                <w:rFonts w:ascii="Times New Roman" w:hAnsi="Times New Roman" w:cs="Times New Roman"/>
                <w:color w:val="000000"/>
                <w:sz w:val="24"/>
                <w:szCs w:val="24"/>
                <w:lang w:val="en-US"/>
              </w:rPr>
              <w:t>rs</w:t>
            </w:r>
            <w:ins w:id="202" w:author="fahmi abdillah" w:date="2022-07-13T21:45:00Z">
              <w:r w:rsidRPr="00244C59">
                <w:rPr>
                  <w:rFonts w:ascii="Times New Roman" w:hAnsi="Times New Roman" w:cs="Times New Roman"/>
                  <w:color w:val="000000"/>
                  <w:sz w:val="24"/>
                  <w:szCs w:val="24"/>
                  <w:rPrChange w:id="203" w:author="fahmi abdillah" w:date="2022-07-13T21:45:00Z">
                    <w:rPr>
                      <w:rFonts w:ascii="Calibri" w:hAnsi="Calibri" w:cs="Calibri"/>
                      <w:color w:val="000000"/>
                    </w:rPr>
                  </w:rPrChange>
                </w:rPr>
                <w:t xml:space="preserve">, di </w:t>
              </w:r>
            </w:ins>
            <w:r w:rsidRPr="00244C59">
              <w:rPr>
                <w:rFonts w:ascii="Times New Roman" w:hAnsi="Times New Roman" w:cs="Times New Roman"/>
                <w:color w:val="000000"/>
                <w:sz w:val="24"/>
                <w:szCs w:val="24"/>
                <w:lang w:val="en-US"/>
              </w:rPr>
              <w:t xml:space="preserve">wa </w:t>
            </w:r>
            <w:ins w:id="204" w:author="fahmi abdillah" w:date="2022-07-13T21:45:00Z">
              <w:r w:rsidRPr="00244C59">
                <w:rPr>
                  <w:rFonts w:ascii="Times New Roman" w:hAnsi="Times New Roman" w:cs="Times New Roman"/>
                  <w:color w:val="000000"/>
                  <w:sz w:val="24"/>
                  <w:szCs w:val="24"/>
                  <w:rPrChange w:id="205" w:author="fahmi abdillah" w:date="2022-07-13T21:45:00Z">
                    <w:rPr>
                      <w:rFonts w:ascii="Calibri" w:hAnsi="Calibri" w:cs="Calibri"/>
                      <w:color w:val="000000"/>
                    </w:rPr>
                  </w:rPrChange>
                </w:rPr>
                <w:t xml:space="preserve">juga tiap hr ada aja grup yg ngabarin </w:t>
              </w:r>
            </w:ins>
            <w:r w:rsidRPr="00244C59">
              <w:rPr>
                <w:rFonts w:ascii="Times New Roman" w:hAnsi="Times New Roman" w:cs="Times New Roman"/>
                <w:color w:val="000000"/>
                <w:sz w:val="24"/>
                <w:szCs w:val="24"/>
                <w:lang w:val="en-US"/>
              </w:rPr>
              <w:t xml:space="preserve"> </w:t>
            </w:r>
            <w:ins w:id="206" w:author="fahmi abdillah" w:date="2022-07-13T21:45:00Z">
              <w:r w:rsidRPr="00244C59">
                <w:rPr>
                  <w:rFonts w:ascii="Times New Roman" w:hAnsi="Times New Roman" w:cs="Times New Roman"/>
                  <w:color w:val="000000"/>
                  <w:sz w:val="24"/>
                  <w:szCs w:val="24"/>
                  <w:rPrChange w:id="207" w:author="fahmi abdillah" w:date="2022-07-13T21:45:00Z">
                    <w:rPr>
                      <w:rFonts w:ascii="Calibri" w:hAnsi="Calibri" w:cs="Calibri"/>
                      <w:color w:val="000000"/>
                    </w:rPr>
                  </w:rPrChange>
                </w:rPr>
                <w:t xml:space="preserve">positif, nyari obat, donar darah plasma, kritis lah sesak napas lah.. gw yg sehat jd berasa ikut sakit.. </w:t>
              </w:r>
            </w:ins>
            <w:r w:rsidRPr="00244C59">
              <w:rPr>
                <w:rFonts w:ascii="Times New Roman" w:hAnsi="Times New Roman" w:cs="Times New Roman"/>
                <w:color w:val="000000"/>
                <w:sz w:val="24"/>
                <w:szCs w:val="24"/>
                <w:lang w:val="en-US"/>
              </w:rPr>
              <w:t>“</w:t>
            </w:r>
          </w:p>
          <w:p w14:paraId="4DFB14E1" w14:textId="77777777" w:rsidR="00244C59" w:rsidRPr="00244C59" w:rsidRDefault="00244C59" w:rsidP="00244C59">
            <w:pPr>
              <w:jc w:val="both"/>
              <w:rPr>
                <w:ins w:id="208" w:author="fahmi abdillah" w:date="2022-07-13T21:45:00Z"/>
                <w:rFonts w:ascii="Times New Roman" w:hAnsi="Times New Roman" w:cs="Times New Roman"/>
                <w:sz w:val="24"/>
                <w:szCs w:val="24"/>
              </w:rPr>
            </w:pPr>
          </w:p>
        </w:tc>
      </w:tr>
    </w:tbl>
    <w:p w14:paraId="7100E47F" w14:textId="77777777" w:rsidR="00244C59" w:rsidRPr="00244C59" w:rsidRDefault="00244C59" w:rsidP="00244C59">
      <w:pPr>
        <w:pStyle w:val="ListParagraph"/>
        <w:spacing w:line="360" w:lineRule="auto"/>
        <w:ind w:left="1440"/>
        <w:jc w:val="center"/>
        <w:rPr>
          <w:rFonts w:eastAsia="Times New Roman" w:cs="Times New Roman"/>
          <w:bCs/>
          <w:szCs w:val="24"/>
          <w:lang w:val="en-US"/>
        </w:rPr>
      </w:pPr>
    </w:p>
    <w:p w14:paraId="34EB305C" w14:textId="0681E4B8" w:rsidR="00604BE4" w:rsidRPr="00244C59"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i/>
          <w:iCs/>
          <w:szCs w:val="24"/>
          <w:lang w:val="en-US"/>
        </w:rPr>
        <w:t>Tokenizing</w:t>
      </w:r>
    </w:p>
    <w:p w14:paraId="0EB7A7E4" w14:textId="77777777" w:rsidR="00496E15" w:rsidRDefault="00244C59" w:rsidP="00496E15">
      <w:pPr>
        <w:pStyle w:val="ListParagraph"/>
        <w:spacing w:line="360" w:lineRule="auto"/>
        <w:ind w:left="1440" w:firstLine="720"/>
        <w:jc w:val="both"/>
        <w:rPr>
          <w:rFonts w:eastAsia="Times New Roman" w:cs="Times New Roman"/>
          <w:bCs/>
          <w:szCs w:val="24"/>
          <w:lang w:val="en-US"/>
        </w:rPr>
      </w:pPr>
      <w:r>
        <w:rPr>
          <w:rFonts w:eastAsia="Times New Roman" w:cs="Times New Roman"/>
          <w:bCs/>
          <w:szCs w:val="24"/>
          <w:lang w:val="en-US"/>
        </w:rPr>
        <w:t xml:space="preserve">Tokenizing dilakukan dengan menggunakan </w:t>
      </w:r>
      <w:r w:rsidRPr="00FB4612">
        <w:rPr>
          <w:rFonts w:eastAsia="Times New Roman" w:cs="Times New Roman"/>
          <w:bCs/>
          <w:i/>
          <w:iCs/>
          <w:szCs w:val="24"/>
          <w:lang w:val="en-US"/>
        </w:rPr>
        <w:t>library</w:t>
      </w:r>
      <w:r>
        <w:rPr>
          <w:rFonts w:eastAsia="Times New Roman" w:cs="Times New Roman"/>
          <w:bCs/>
          <w:i/>
          <w:iCs/>
          <w:szCs w:val="24"/>
          <w:lang w:val="en-US"/>
        </w:rPr>
        <w:t xml:space="preserve"> </w:t>
      </w:r>
      <w:r>
        <w:rPr>
          <w:rFonts w:eastAsia="Times New Roman" w:cs="Times New Roman"/>
          <w:bCs/>
          <w:szCs w:val="24"/>
          <w:lang w:val="en-US"/>
        </w:rPr>
        <w:t xml:space="preserve">Natural Language Toolkit berbasis Python yang tersedia pada </w:t>
      </w:r>
      <w:r>
        <w:rPr>
          <w:rFonts w:eastAsia="Times New Roman" w:cs="Times New Roman"/>
          <w:bCs/>
          <w:szCs w:val="24"/>
          <w:lang w:val="en-US"/>
        </w:rPr>
        <w:fldChar w:fldCharType="begin"/>
      </w:r>
      <w:r>
        <w:rPr>
          <w:rFonts w:eastAsia="Times New Roman" w:cs="Times New Roman"/>
          <w:bCs/>
          <w:szCs w:val="24"/>
          <w:lang w:val="en-US"/>
        </w:rPr>
        <w:instrText xml:space="preserve"> HYPERLINK "</w:instrText>
      </w:r>
      <w:r w:rsidRPr="00864449">
        <w:rPr>
          <w:rPrChange w:id="209" w:author="fahmi abdillah" w:date="2022-07-06T11:12:00Z">
            <w:rPr>
              <w:rStyle w:val="Hyperlink"/>
              <w:rFonts w:eastAsia="Times New Roman" w:cs="Times New Roman"/>
              <w:bCs/>
              <w:szCs w:val="24"/>
              <w:lang w:val="en-US"/>
            </w:rPr>
          </w:rPrChange>
        </w:rPr>
        <w:instrText>https://www.nltk.org/</w:instrText>
      </w:r>
      <w:r>
        <w:rPr>
          <w:rFonts w:eastAsia="Times New Roman" w:cs="Times New Roman"/>
          <w:bCs/>
          <w:szCs w:val="24"/>
          <w:lang w:val="en-US"/>
        </w:rPr>
        <w:instrText xml:space="preserve">" </w:instrText>
      </w:r>
      <w:r>
        <w:rPr>
          <w:rFonts w:eastAsia="Times New Roman" w:cs="Times New Roman"/>
          <w:bCs/>
          <w:szCs w:val="24"/>
          <w:lang w:val="en-US"/>
        </w:rPr>
        <w:fldChar w:fldCharType="separate"/>
      </w:r>
      <w:r w:rsidRPr="00864449">
        <w:rPr>
          <w:rStyle w:val="Hyperlink"/>
          <w:rFonts w:eastAsia="Times New Roman" w:cs="Times New Roman"/>
          <w:bCs/>
          <w:szCs w:val="24"/>
          <w:lang w:val="en-US"/>
        </w:rPr>
        <w:t>https://www.nltk.org/</w:t>
      </w:r>
      <w:r>
        <w:rPr>
          <w:rFonts w:eastAsia="Times New Roman" w:cs="Times New Roman"/>
          <w:bCs/>
          <w:szCs w:val="24"/>
          <w:lang w:val="en-US"/>
        </w:rPr>
        <w:fldChar w:fldCharType="end"/>
      </w:r>
      <w:r>
        <w:rPr>
          <w:rFonts w:eastAsia="Times New Roman" w:cs="Times New Roman"/>
          <w:bCs/>
          <w:szCs w:val="24"/>
          <w:lang w:val="en-US"/>
        </w:rPr>
        <w:t xml:space="preserve">. Data </w:t>
      </w:r>
      <w:r>
        <w:rPr>
          <w:rFonts w:eastAsia="Times New Roman" w:cs="Times New Roman"/>
          <w:bCs/>
          <w:i/>
          <w:iCs/>
          <w:szCs w:val="24"/>
          <w:lang w:val="en-US"/>
        </w:rPr>
        <w:t>tweet</w:t>
      </w:r>
      <w:r>
        <w:rPr>
          <w:rFonts w:eastAsia="Times New Roman" w:cs="Times New Roman"/>
          <w:bCs/>
          <w:szCs w:val="24"/>
          <w:lang w:val="en-US"/>
        </w:rPr>
        <w:t xml:space="preserve"> diubah menjadi kumpulan data dengan mengubah formatnya menjadi </w:t>
      </w:r>
      <w:r>
        <w:rPr>
          <w:rFonts w:eastAsia="Times New Roman" w:cs="Times New Roman"/>
          <w:bCs/>
          <w:i/>
          <w:iCs/>
          <w:szCs w:val="24"/>
          <w:lang w:val="en-US"/>
        </w:rPr>
        <w:t xml:space="preserve">Comma Separated Values </w:t>
      </w:r>
      <w:r w:rsidRPr="007A5E6E">
        <w:rPr>
          <w:rFonts w:eastAsia="Times New Roman" w:cs="Times New Roman"/>
          <w:bCs/>
          <w:szCs w:val="24"/>
          <w:lang w:val="en-US"/>
        </w:rPr>
        <w:t>(CSV)</w:t>
      </w:r>
      <w:r>
        <w:rPr>
          <w:rFonts w:eastAsia="Times New Roman" w:cs="Times New Roman"/>
          <w:bCs/>
          <w:szCs w:val="24"/>
          <w:lang w:val="en-US"/>
        </w:rPr>
        <w:t xml:space="preserve">. Kumpulan data </w:t>
      </w:r>
      <w:r>
        <w:rPr>
          <w:rFonts w:eastAsia="Times New Roman" w:cs="Times New Roman"/>
          <w:bCs/>
          <w:i/>
          <w:iCs/>
          <w:szCs w:val="24"/>
          <w:lang w:val="en-US"/>
        </w:rPr>
        <w:t>tweet</w:t>
      </w:r>
      <w:r>
        <w:rPr>
          <w:rFonts w:eastAsia="Times New Roman" w:cs="Times New Roman"/>
          <w:bCs/>
          <w:szCs w:val="24"/>
          <w:lang w:val="en-US"/>
        </w:rPr>
        <w:t xml:space="preserve"> kemudian diubah menjadi </w:t>
      </w:r>
      <w:r>
        <w:rPr>
          <w:rFonts w:eastAsia="Times New Roman" w:cs="Times New Roman"/>
          <w:bCs/>
          <w:i/>
          <w:iCs/>
          <w:szCs w:val="24"/>
          <w:lang w:val="en-US"/>
        </w:rPr>
        <w:t>corpus</w:t>
      </w:r>
      <w:r>
        <w:rPr>
          <w:rFonts w:eastAsia="Times New Roman" w:cs="Times New Roman"/>
          <w:bCs/>
          <w:szCs w:val="24"/>
          <w:lang w:val="en-US"/>
        </w:rPr>
        <w:t xml:space="preserve">. </w:t>
      </w:r>
      <w:r>
        <w:rPr>
          <w:rFonts w:eastAsia="Times New Roman" w:cs="Times New Roman"/>
          <w:bCs/>
          <w:i/>
          <w:iCs/>
          <w:szCs w:val="24"/>
          <w:lang w:val="en-US"/>
        </w:rPr>
        <w:t xml:space="preserve">Corpus </w:t>
      </w:r>
      <w:r>
        <w:rPr>
          <w:rFonts w:eastAsia="Times New Roman" w:cs="Times New Roman"/>
          <w:bCs/>
          <w:szCs w:val="24"/>
          <w:lang w:val="en-US"/>
        </w:rPr>
        <w:t>merupakan entitas yang secara konseptual mirip dengan basis data dalam penyimpanan dan pengaturan dokumen teks</w:t>
      </w:r>
      <w:del w:id="210" w:author="fahmi abdillah" w:date="2022-07-12T19:49:00Z">
        <w:r w:rsidDel="00FF79A7">
          <w:rPr>
            <w:rFonts w:eastAsia="Times New Roman" w:cs="Times New Roman"/>
            <w:bCs/>
            <w:szCs w:val="24"/>
            <w:lang w:val="en-US"/>
          </w:rPr>
          <w:delText xml:space="preserve"> </w:delText>
        </w:r>
      </w:del>
      <w:ins w:id="211" w:author="fahmi abdillah" w:date="2022-07-12T19:49:00Z">
        <w:r>
          <w:rPr>
            <w:rFonts w:eastAsia="Times New Roman" w:cs="Times New Roman"/>
            <w:bCs/>
            <w:szCs w:val="24"/>
            <w:lang w:val="en-US"/>
          </w:rPr>
          <w:t xml:space="preserve"> </w:t>
        </w:r>
        <w:r>
          <w:rPr>
            <w:rFonts w:eastAsia="Times New Roman" w:cs="Times New Roman"/>
            <w:bCs/>
            <w:szCs w:val="24"/>
            <w:lang w:val="en-US"/>
          </w:rPr>
          <w:fldChar w:fldCharType="begin" w:fldLock="1"/>
        </w:r>
      </w:ins>
      <w:r>
        <w:rPr>
          <w:rFonts w:eastAsia="Times New Roman" w:cs="Times New Roman"/>
          <w:bCs/>
          <w:szCs w:val="24"/>
          <w:lang w:val="en-US"/>
        </w:rPr>
        <w:instrText>ADDIN CSL_CITATION {"citationItems":[{"id":"ITEM-1","itemData":{"DOI":"10.18637/jss.v025.i05","ISSN":"15487660","abstract":"During the last decade text mining has become a widely used discipline utilizing statistical and machine learning methods. We present the tm package which provides a framework for text mining applications within R. We give a survey on text mining facilities in R and explain how typical application tasks can be carried out using our framework. We present techniques for count-based analysis methods, text clustering, text classification and string kernels.","author":[{"dropping-particle":"","family":"Feinerer","given":"Ingo","non-dropping-particle":"","parse-names":false,"suffix":""},{"dropping-particle":"","family":"Hornik","given":"Kurt","non-dropping-particle":"","parse-names":false,"suffix":""},{"dropping-particle":"","family":"Meyer","given":"David","non-dropping-particle":"","parse-names":false,"suffix":""}],"container-title":"Journal of Statistical Software","id":"ITEM-1","issue":"5","issued":{"date-parts":[["2008"]]},"page":"1-54","title":"Text mining infrastructure in R","type":"article-journal","volume":"25"},"uris":["http://www.mendeley.com/documents/?uuid=c9cf9163-662f-4d1a-b7f8-6d220ee5d6ea"]}],"mendeley":{"formattedCitation":"(Feinerer et al., 2008)","plainTextFormattedCitation":"(Feinerer et al., 2008)","previouslyFormattedCitation":"(Feinerer et al., 2008)"},"properties":{"noteIndex":0},"schema":"https://github.com/citation-style-language/schema/raw/master/csl-citation.json"}</w:instrText>
      </w:r>
      <w:r>
        <w:rPr>
          <w:rFonts w:eastAsia="Times New Roman" w:cs="Times New Roman"/>
          <w:bCs/>
          <w:szCs w:val="24"/>
          <w:lang w:val="en-US"/>
        </w:rPr>
        <w:fldChar w:fldCharType="separate"/>
      </w:r>
      <w:r w:rsidRPr="00FF79A7">
        <w:rPr>
          <w:rFonts w:eastAsia="Times New Roman" w:cs="Times New Roman"/>
          <w:bCs/>
          <w:noProof/>
          <w:szCs w:val="24"/>
          <w:lang w:val="en-US"/>
        </w:rPr>
        <w:t>(Feinerer et al., 2008)</w:t>
      </w:r>
      <w:ins w:id="212" w:author="fahmi abdillah" w:date="2022-07-12T19:49:00Z">
        <w:r>
          <w:rPr>
            <w:rFonts w:eastAsia="Times New Roman" w:cs="Times New Roman"/>
            <w:bCs/>
            <w:szCs w:val="24"/>
            <w:lang w:val="en-US"/>
          </w:rPr>
          <w:fldChar w:fldCharType="end"/>
        </w:r>
      </w:ins>
      <w:del w:id="213" w:author="fahmi abdillah" w:date="2022-07-12T19:49:00Z">
        <w:r w:rsidDel="00FF79A7">
          <w:rPr>
            <w:rFonts w:eastAsia="Times New Roman" w:cs="Times New Roman"/>
            <w:bCs/>
            <w:szCs w:val="24"/>
            <w:lang w:val="en-US"/>
          </w:rPr>
          <w:delText>(</w:delText>
        </w:r>
        <w:r w:rsidRPr="007A5E6E" w:rsidDel="00FF79A7">
          <w:rPr>
            <w:rFonts w:eastAsia="Times New Roman" w:cs="Times New Roman"/>
            <w:bCs/>
            <w:szCs w:val="24"/>
            <w:lang w:val="en-US"/>
          </w:rPr>
          <w:delText>Feinerer</w:delText>
        </w:r>
        <w:r w:rsidDel="00FF79A7">
          <w:rPr>
            <w:rFonts w:eastAsia="Times New Roman" w:cs="Times New Roman"/>
            <w:bCs/>
            <w:szCs w:val="24"/>
            <w:lang w:val="en-US"/>
          </w:rPr>
          <w:delText xml:space="preserve"> </w:delText>
        </w:r>
        <w:r w:rsidDel="00FF79A7">
          <w:rPr>
            <w:rFonts w:eastAsia="Times New Roman" w:cs="Times New Roman"/>
            <w:bCs/>
            <w:i/>
            <w:iCs/>
            <w:szCs w:val="24"/>
            <w:lang w:val="en-US"/>
          </w:rPr>
          <w:delText>et al. 2008</w:delText>
        </w:r>
        <w:r w:rsidDel="00FF79A7">
          <w:rPr>
            <w:rFonts w:eastAsia="Times New Roman" w:cs="Times New Roman"/>
            <w:bCs/>
            <w:szCs w:val="24"/>
            <w:lang w:val="en-US"/>
          </w:rPr>
          <w:delText>)</w:delText>
        </w:r>
      </w:del>
      <w:r>
        <w:rPr>
          <w:rFonts w:eastAsia="Times New Roman" w:cs="Times New Roman"/>
          <w:bCs/>
          <w:szCs w:val="24"/>
          <w:lang w:val="en-US"/>
        </w:rPr>
        <w:t xml:space="preserve">. Semua huruf pada </w:t>
      </w:r>
      <w:r>
        <w:rPr>
          <w:rFonts w:eastAsia="Times New Roman" w:cs="Times New Roman"/>
          <w:bCs/>
          <w:i/>
          <w:iCs/>
          <w:szCs w:val="24"/>
          <w:lang w:val="en-US"/>
        </w:rPr>
        <w:t>corpus</w:t>
      </w:r>
      <w:r>
        <w:rPr>
          <w:rFonts w:eastAsia="Times New Roman" w:cs="Times New Roman"/>
          <w:bCs/>
          <w:szCs w:val="24"/>
          <w:lang w:val="en-US"/>
        </w:rPr>
        <w:t xml:space="preserve"> telah menjadi huruf kecil. Contoh data </w:t>
      </w:r>
      <w:r>
        <w:rPr>
          <w:rFonts w:eastAsia="Times New Roman" w:cs="Times New Roman"/>
          <w:bCs/>
          <w:i/>
          <w:iCs/>
          <w:szCs w:val="24"/>
          <w:lang w:val="en-US"/>
        </w:rPr>
        <w:t>tweet</w:t>
      </w:r>
      <w:r>
        <w:rPr>
          <w:rFonts w:eastAsia="Times New Roman" w:cs="Times New Roman"/>
          <w:bCs/>
          <w:szCs w:val="24"/>
          <w:lang w:val="en-US"/>
        </w:rPr>
        <w:t xml:space="preserve"> sebelum dan sesudah proses </w:t>
      </w:r>
      <w:r>
        <w:rPr>
          <w:rFonts w:eastAsia="Times New Roman" w:cs="Times New Roman"/>
          <w:bCs/>
          <w:i/>
          <w:iCs/>
          <w:szCs w:val="24"/>
          <w:lang w:val="en-US"/>
        </w:rPr>
        <w:t>tokenizing</w:t>
      </w:r>
      <w:r>
        <w:rPr>
          <w:rFonts w:eastAsia="Times New Roman" w:cs="Times New Roman"/>
          <w:bCs/>
          <w:szCs w:val="24"/>
          <w:lang w:val="en-US"/>
        </w:rPr>
        <w:t xml:space="preserve"> dapat dilihat pada </w:t>
      </w:r>
      <w:ins w:id="214" w:author="fahmi abdillah" w:date="2022-07-13T21:45:00Z">
        <w:r>
          <w:rPr>
            <w:rFonts w:eastAsia="Times New Roman" w:cs="Times New Roman"/>
            <w:bCs/>
            <w:szCs w:val="24"/>
            <w:lang w:val="en-US"/>
          </w:rPr>
          <w:t xml:space="preserve">Tabel </w:t>
        </w:r>
      </w:ins>
      <w:ins w:id="215" w:author="fahmi abdillah" w:date="2022-07-13T21:47:00Z">
        <w:r>
          <w:rPr>
            <w:rFonts w:eastAsia="Times New Roman" w:cs="Times New Roman"/>
            <w:bCs/>
            <w:szCs w:val="24"/>
            <w:lang w:val="en-US"/>
          </w:rPr>
          <w:t>3.</w:t>
        </w:r>
      </w:ins>
      <w:ins w:id="216" w:author="fahmi abdillah" w:date="2022-07-13T23:31:00Z">
        <w:r>
          <w:rPr>
            <w:rFonts w:eastAsia="Times New Roman" w:cs="Times New Roman"/>
            <w:bCs/>
            <w:szCs w:val="24"/>
            <w:lang w:val="en-US"/>
          </w:rPr>
          <w:t>2.</w:t>
        </w:r>
      </w:ins>
    </w:p>
    <w:p w14:paraId="50C10EFF" w14:textId="4CC2470E" w:rsidR="00244C59" w:rsidRPr="00496E15" w:rsidRDefault="00496E15" w:rsidP="00496E15">
      <w:pPr>
        <w:pStyle w:val="Caption"/>
        <w:jc w:val="center"/>
        <w:rPr>
          <w:rFonts w:ascii="Times New Roman" w:eastAsia="Times New Roman" w:hAnsi="Times New Roman" w:cs="Times New Roman"/>
          <w:b/>
          <w:bCs/>
          <w:i w:val="0"/>
          <w:iCs w:val="0"/>
          <w:color w:val="auto"/>
          <w:sz w:val="24"/>
          <w:szCs w:val="24"/>
          <w:lang w:val="en-US"/>
        </w:rPr>
      </w:pPr>
      <w:bookmarkStart w:id="217" w:name="_Toc149217261"/>
      <w:r w:rsidRPr="00496E15">
        <w:rPr>
          <w:rFonts w:ascii="Times New Roman" w:hAnsi="Times New Roman" w:cs="Times New Roman"/>
          <w:b/>
          <w:bCs/>
          <w:i w:val="0"/>
          <w:iCs w:val="0"/>
          <w:color w:val="auto"/>
          <w:sz w:val="24"/>
          <w:szCs w:val="24"/>
        </w:rPr>
        <w:t>Tabel 3.</w:t>
      </w:r>
      <w:r w:rsidRPr="00496E15">
        <w:rPr>
          <w:rFonts w:ascii="Times New Roman" w:hAnsi="Times New Roman" w:cs="Times New Roman"/>
          <w:b/>
          <w:bCs/>
          <w:i w:val="0"/>
          <w:iCs w:val="0"/>
          <w:color w:val="auto"/>
          <w:sz w:val="24"/>
          <w:szCs w:val="24"/>
        </w:rPr>
        <w:fldChar w:fldCharType="begin"/>
      </w:r>
      <w:r w:rsidRPr="00496E15">
        <w:rPr>
          <w:rFonts w:ascii="Times New Roman" w:hAnsi="Times New Roman" w:cs="Times New Roman"/>
          <w:b/>
          <w:bCs/>
          <w:i w:val="0"/>
          <w:iCs w:val="0"/>
          <w:color w:val="auto"/>
          <w:sz w:val="24"/>
          <w:szCs w:val="24"/>
        </w:rPr>
        <w:instrText xml:space="preserve"> SEQ Tabel_3. \* ARABIC </w:instrText>
      </w:r>
      <w:r w:rsidRPr="00496E15">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2</w:t>
      </w:r>
      <w:r w:rsidRPr="00496E15">
        <w:rPr>
          <w:rFonts w:ascii="Times New Roman" w:hAnsi="Times New Roman" w:cs="Times New Roman"/>
          <w:b/>
          <w:bCs/>
          <w:i w:val="0"/>
          <w:iCs w:val="0"/>
          <w:color w:val="auto"/>
          <w:sz w:val="24"/>
          <w:szCs w:val="24"/>
        </w:rPr>
        <w:fldChar w:fldCharType="end"/>
      </w:r>
      <w:r w:rsidRPr="00496E15">
        <w:rPr>
          <w:rFonts w:ascii="Times New Roman" w:hAnsi="Times New Roman" w:cs="Times New Roman"/>
          <w:b/>
          <w:bCs/>
          <w:i w:val="0"/>
          <w:iCs w:val="0"/>
          <w:color w:val="auto"/>
          <w:sz w:val="24"/>
          <w:szCs w:val="24"/>
          <w:lang w:val="id-ID"/>
        </w:rPr>
        <w:t xml:space="preserve"> </w:t>
      </w:r>
      <w:r w:rsidR="00244C59" w:rsidRPr="00496E15">
        <w:rPr>
          <w:rFonts w:ascii="Times New Roman" w:eastAsia="Times New Roman" w:hAnsi="Times New Roman" w:cs="Times New Roman"/>
          <w:b/>
          <w:bCs/>
          <w:i w:val="0"/>
          <w:iCs w:val="0"/>
          <w:color w:val="auto"/>
          <w:sz w:val="24"/>
          <w:szCs w:val="24"/>
          <w:lang w:val="en-US"/>
        </w:rPr>
        <w:t>Contoh Tokenizing</w:t>
      </w:r>
      <w:bookmarkEnd w:id="217"/>
    </w:p>
    <w:tbl>
      <w:tblPr>
        <w:tblStyle w:val="TableGrid"/>
        <w:tblW w:w="7370" w:type="dxa"/>
        <w:tblInd w:w="566" w:type="dxa"/>
        <w:tblLook w:val="04A0" w:firstRow="1" w:lastRow="0" w:firstColumn="1" w:lastColumn="0" w:noHBand="0" w:noVBand="1"/>
      </w:tblPr>
      <w:tblGrid>
        <w:gridCol w:w="3410"/>
        <w:gridCol w:w="3960"/>
      </w:tblGrid>
      <w:tr w:rsidR="00244C59" w:rsidRPr="00244C59" w14:paraId="16295D4C" w14:textId="77777777" w:rsidTr="00244C59">
        <w:trPr>
          <w:ins w:id="218" w:author="fahmi abdillah" w:date="2022-07-13T21:45:00Z"/>
        </w:trPr>
        <w:tc>
          <w:tcPr>
            <w:tcW w:w="3410" w:type="dxa"/>
          </w:tcPr>
          <w:p w14:paraId="245CF22E" w14:textId="77777777" w:rsidR="00244C59" w:rsidRPr="00244C59" w:rsidRDefault="00244C59">
            <w:pPr>
              <w:jc w:val="center"/>
              <w:rPr>
                <w:ins w:id="219" w:author="fahmi abdillah" w:date="2022-07-13T21:45:00Z"/>
                <w:rFonts w:ascii="Times New Roman" w:hAnsi="Times New Roman" w:cs="Times New Roman"/>
                <w:b/>
                <w:bCs/>
                <w:sz w:val="24"/>
                <w:szCs w:val="24"/>
                <w:rPrChange w:id="220" w:author="fahmi abdillah" w:date="2022-07-13T21:49:00Z">
                  <w:rPr>
                    <w:ins w:id="221" w:author="fahmi abdillah" w:date="2022-07-13T21:45:00Z"/>
                  </w:rPr>
                </w:rPrChange>
              </w:rPr>
              <w:pPrChange w:id="222" w:author="fahmi abdillah" w:date="2022-07-13T21:49:00Z">
                <w:pPr/>
              </w:pPrChange>
            </w:pPr>
            <w:ins w:id="223" w:author="fahmi abdillah" w:date="2022-07-13T21:45:00Z">
              <w:r w:rsidRPr="00244C59">
                <w:rPr>
                  <w:rFonts w:ascii="Times New Roman" w:hAnsi="Times New Roman" w:cs="Times New Roman"/>
                  <w:b/>
                  <w:bCs/>
                  <w:sz w:val="24"/>
                  <w:szCs w:val="24"/>
                  <w:rPrChange w:id="224" w:author="fahmi abdillah" w:date="2022-07-13T21:49:00Z">
                    <w:rPr/>
                  </w:rPrChange>
                </w:rPr>
                <w:t>Data awal</w:t>
              </w:r>
            </w:ins>
          </w:p>
        </w:tc>
        <w:tc>
          <w:tcPr>
            <w:tcW w:w="3960" w:type="dxa"/>
          </w:tcPr>
          <w:p w14:paraId="1CC3949F" w14:textId="77777777" w:rsidR="00244C59" w:rsidRPr="00244C59" w:rsidRDefault="00244C59">
            <w:pPr>
              <w:jc w:val="center"/>
              <w:rPr>
                <w:ins w:id="225" w:author="fahmi abdillah" w:date="2022-07-13T21:45:00Z"/>
                <w:rFonts w:ascii="Times New Roman" w:hAnsi="Times New Roman" w:cs="Times New Roman"/>
                <w:b/>
                <w:bCs/>
                <w:sz w:val="24"/>
                <w:szCs w:val="24"/>
                <w:rPrChange w:id="226" w:author="fahmi abdillah" w:date="2022-07-13T21:49:00Z">
                  <w:rPr>
                    <w:ins w:id="227" w:author="fahmi abdillah" w:date="2022-07-13T21:45:00Z"/>
                  </w:rPr>
                </w:rPrChange>
              </w:rPr>
              <w:pPrChange w:id="228" w:author="fahmi abdillah" w:date="2022-07-13T21:49:00Z">
                <w:pPr/>
              </w:pPrChange>
            </w:pPr>
            <w:ins w:id="229" w:author="fahmi abdillah" w:date="2022-07-13T21:45:00Z">
              <w:r w:rsidRPr="00244C59">
                <w:rPr>
                  <w:rFonts w:ascii="Times New Roman" w:hAnsi="Times New Roman" w:cs="Times New Roman"/>
                  <w:b/>
                  <w:bCs/>
                  <w:sz w:val="24"/>
                  <w:szCs w:val="24"/>
                  <w:rPrChange w:id="230" w:author="fahmi abdillah" w:date="2022-07-13T21:49:00Z">
                    <w:rPr/>
                  </w:rPrChange>
                </w:rPr>
                <w:t>Data akhir</w:t>
              </w:r>
            </w:ins>
          </w:p>
        </w:tc>
      </w:tr>
      <w:tr w:rsidR="00244C59" w:rsidRPr="00244C59" w14:paraId="50DB066D" w14:textId="77777777" w:rsidTr="00244C59">
        <w:trPr>
          <w:ins w:id="231" w:author="fahmi abdillah" w:date="2022-07-13T21:45:00Z"/>
        </w:trPr>
        <w:tc>
          <w:tcPr>
            <w:tcW w:w="3410" w:type="dxa"/>
          </w:tcPr>
          <w:p w14:paraId="4BECF5AA" w14:textId="77777777" w:rsidR="00244C59" w:rsidRPr="00244C59" w:rsidRDefault="00244C59" w:rsidP="00244C59">
            <w:pPr>
              <w:rPr>
                <w:ins w:id="232" w:author="fahmi abdillah" w:date="2022-07-13T21:45:00Z"/>
                <w:rFonts w:ascii="Times New Roman" w:hAnsi="Times New Roman" w:cs="Times New Roman"/>
                <w:color w:val="000000"/>
                <w:sz w:val="24"/>
                <w:szCs w:val="24"/>
                <w:rPrChange w:id="233" w:author="fahmi abdillah" w:date="2022-07-13T21:45:00Z">
                  <w:rPr>
                    <w:ins w:id="234" w:author="fahmi abdillah" w:date="2022-07-13T21:45:00Z"/>
                    <w:rFonts w:ascii="Calibri" w:hAnsi="Calibri" w:cs="Calibri"/>
                    <w:color w:val="000000"/>
                  </w:rPr>
                </w:rPrChange>
              </w:rPr>
            </w:pPr>
            <w:ins w:id="235" w:author="fahmi abdillah" w:date="2022-07-13T21:45:00Z">
              <w:r w:rsidRPr="00244C59">
                <w:rPr>
                  <w:rFonts w:ascii="Times New Roman" w:hAnsi="Times New Roman" w:cs="Times New Roman"/>
                  <w:color w:val="000000"/>
                  <w:sz w:val="24"/>
                  <w:szCs w:val="24"/>
                  <w:rPrChange w:id="236" w:author="fahmi abdillah" w:date="2022-07-13T21:45:00Z">
                    <w:rPr>
                      <w:rFonts w:ascii="Calibri" w:hAnsi="Calibri" w:cs="Calibri"/>
                      <w:color w:val="000000"/>
                    </w:rPr>
                  </w:rPrChange>
                </w:rPr>
                <w:t>dr. Erlina menyarankan agar pasien Covid-19 selalu memantau frekuensi napas agar bisa mengetahui tanda sesak napas - #Sains https://t.co/mxpV2xCBBP</w:t>
              </w:r>
            </w:ins>
          </w:p>
          <w:p w14:paraId="5C99586B" w14:textId="77777777" w:rsidR="00244C59" w:rsidRPr="00244C59" w:rsidRDefault="00244C59" w:rsidP="00244C59">
            <w:pPr>
              <w:rPr>
                <w:ins w:id="237" w:author="fahmi abdillah" w:date="2022-07-13T21:45:00Z"/>
                <w:rFonts w:ascii="Times New Roman" w:hAnsi="Times New Roman" w:cs="Times New Roman"/>
                <w:sz w:val="24"/>
                <w:szCs w:val="24"/>
              </w:rPr>
            </w:pPr>
          </w:p>
        </w:tc>
        <w:tc>
          <w:tcPr>
            <w:tcW w:w="3960" w:type="dxa"/>
          </w:tcPr>
          <w:p w14:paraId="01E1DCAA" w14:textId="77777777" w:rsidR="00244C59" w:rsidRPr="00244C59" w:rsidRDefault="00244C59" w:rsidP="00244C59">
            <w:pPr>
              <w:jc w:val="both"/>
              <w:rPr>
                <w:ins w:id="238" w:author="fahmi abdillah" w:date="2022-07-13T21:45:00Z"/>
                <w:rFonts w:ascii="Times New Roman" w:hAnsi="Times New Roman" w:cs="Times New Roman"/>
                <w:sz w:val="24"/>
                <w:szCs w:val="24"/>
              </w:rPr>
            </w:pPr>
            <w:ins w:id="239" w:author="fahmi abdillah" w:date="2022-07-13T21:45:00Z">
              <w:r w:rsidRPr="00244C59">
                <w:rPr>
                  <w:rFonts w:ascii="Times New Roman" w:hAnsi="Times New Roman" w:cs="Times New Roman"/>
                  <w:sz w:val="24"/>
                  <w:szCs w:val="24"/>
                </w:rPr>
                <w:t>“dr”, “erlina”, “menyarankan”, “agar”, “pasien”, “covid19”, “selalu”, “memantau”, “frekuensi”, “napas”, “agar”, “bisa”, “mengetahui”, “tanda”, “sesak”, “napas”</w:t>
              </w:r>
            </w:ins>
          </w:p>
        </w:tc>
      </w:tr>
      <w:tr w:rsidR="00244C59" w:rsidRPr="00244C59" w14:paraId="6E9BBF71" w14:textId="77777777" w:rsidTr="00244C59">
        <w:trPr>
          <w:ins w:id="240" w:author="fahmi abdillah" w:date="2022-07-13T21:45:00Z"/>
        </w:trPr>
        <w:tc>
          <w:tcPr>
            <w:tcW w:w="3410" w:type="dxa"/>
          </w:tcPr>
          <w:p w14:paraId="7D9264EE" w14:textId="77777777" w:rsidR="00244C59" w:rsidRPr="00244C59" w:rsidRDefault="00244C59" w:rsidP="00244C59">
            <w:pPr>
              <w:rPr>
                <w:ins w:id="241" w:author="fahmi abdillah" w:date="2022-07-13T21:45:00Z"/>
                <w:rFonts w:ascii="Times New Roman" w:hAnsi="Times New Roman" w:cs="Times New Roman"/>
                <w:color w:val="000000"/>
                <w:sz w:val="24"/>
                <w:szCs w:val="24"/>
                <w:rPrChange w:id="242" w:author="fahmi abdillah" w:date="2022-07-13T21:45:00Z">
                  <w:rPr>
                    <w:ins w:id="243" w:author="fahmi abdillah" w:date="2022-07-13T21:45:00Z"/>
                    <w:rFonts w:ascii="Calibri" w:hAnsi="Calibri" w:cs="Calibri"/>
                    <w:color w:val="000000"/>
                  </w:rPr>
                </w:rPrChange>
              </w:rPr>
            </w:pPr>
            <w:ins w:id="244" w:author="fahmi abdillah" w:date="2022-07-13T21:45:00Z">
              <w:r w:rsidRPr="00244C59">
                <w:rPr>
                  <w:rFonts w:ascii="Times New Roman" w:hAnsi="Times New Roman" w:cs="Times New Roman"/>
                  <w:color w:val="000000"/>
                  <w:sz w:val="24"/>
                  <w:szCs w:val="24"/>
                  <w:rPrChange w:id="245" w:author="fahmi abdillah" w:date="2022-07-13T21:45:00Z">
                    <w:rPr>
                      <w:rFonts w:ascii="Calibri" w:hAnsi="Calibri" w:cs="Calibri"/>
                      <w:color w:val="000000"/>
                    </w:rPr>
                  </w:rPrChange>
                </w:rPr>
                <w:t>kyk ga sanggup pegang hp lamaÂ².. liat twitter pd nyari oksigen trs kamar RS, di WA juga tiap hr ada aja grup yg ngabarin  positif, nyari obat, donar darah plasma, kritis lah sesak napas lah.. gw yg sehat jd berasa ikut sakit.. ðŸ˜µ</w:t>
              </w:r>
            </w:ins>
          </w:p>
          <w:p w14:paraId="7436ED6D" w14:textId="77777777" w:rsidR="00244C59" w:rsidRPr="00244C59" w:rsidRDefault="00244C59" w:rsidP="00244C59">
            <w:pPr>
              <w:rPr>
                <w:ins w:id="246" w:author="fahmi abdillah" w:date="2022-07-13T21:45:00Z"/>
                <w:rFonts w:ascii="Times New Roman" w:hAnsi="Times New Roman" w:cs="Times New Roman"/>
                <w:sz w:val="24"/>
                <w:szCs w:val="24"/>
              </w:rPr>
            </w:pPr>
          </w:p>
        </w:tc>
        <w:tc>
          <w:tcPr>
            <w:tcW w:w="3960" w:type="dxa"/>
          </w:tcPr>
          <w:p w14:paraId="7A3F6F3F" w14:textId="77777777" w:rsidR="00244C59" w:rsidRPr="00244C59" w:rsidRDefault="00244C59" w:rsidP="00244C59">
            <w:pPr>
              <w:jc w:val="both"/>
              <w:rPr>
                <w:ins w:id="247" w:author="fahmi abdillah" w:date="2022-07-13T21:45:00Z"/>
                <w:rFonts w:ascii="Times New Roman" w:hAnsi="Times New Roman" w:cs="Times New Roman"/>
                <w:sz w:val="24"/>
                <w:szCs w:val="24"/>
              </w:rPr>
            </w:pPr>
            <w:ins w:id="248" w:author="fahmi abdillah" w:date="2022-07-13T21:45:00Z">
              <w:r w:rsidRPr="00244C59">
                <w:rPr>
                  <w:rFonts w:ascii="Times New Roman" w:hAnsi="Times New Roman" w:cs="Times New Roman"/>
                  <w:sz w:val="24"/>
                  <w:szCs w:val="24"/>
                </w:rPr>
                <w:t>“kyk”,  “ga”,  “sanggup”,  “pegang”,  “hp”,  “lama”, “liat”,  “twitter”,  “pd”,  “nyari”,  “oksigen”,  “trs”,  “kamar”,  “RS”, “di”,  “WA”,  “juga”,  “tiap”,  “hr”,  “ada”,  “aja”, “grup”,  “yg”,  “ngabarin”,  “positif”,   “nyari”,  “obat”, “donar”,  “darah”,  “plasma”,  “kritis”,  “lah”,  “sesak”,  “napas”,  “lah”,  “gw”,  “yg”,  “sehat”,  “jd”,  “berasa”,  “ikut”,  “sakit”</w:t>
              </w:r>
            </w:ins>
          </w:p>
        </w:tc>
      </w:tr>
    </w:tbl>
    <w:p w14:paraId="2426D3B8" w14:textId="5692F45B" w:rsidR="00604BE4"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szCs w:val="24"/>
          <w:lang w:val="en-US"/>
        </w:rPr>
        <w:lastRenderedPageBreak/>
        <w:t>Normalisasi Kata</w:t>
      </w:r>
    </w:p>
    <w:p w14:paraId="5EB527CA" w14:textId="73E78644" w:rsidR="00244C59" w:rsidRDefault="00244C59" w:rsidP="00244C59">
      <w:pPr>
        <w:pStyle w:val="ListParagraph"/>
        <w:spacing w:line="360" w:lineRule="auto"/>
        <w:ind w:left="1440" w:firstLine="720"/>
        <w:jc w:val="both"/>
        <w:rPr>
          <w:rFonts w:eastAsia="Times New Roman" w:cs="Times New Roman"/>
          <w:bCs/>
          <w:szCs w:val="24"/>
          <w:lang w:val="en-US"/>
        </w:rPr>
      </w:pPr>
      <w:r w:rsidRPr="00244C59">
        <w:rPr>
          <w:rFonts w:eastAsia="Times New Roman" w:cs="Times New Roman"/>
          <w:bCs/>
          <w:szCs w:val="24"/>
          <w:lang w:val="en-US"/>
        </w:rPr>
        <w:t>Normalisasi kata adalah proses pengolahan susunan kata agar didapatkan kata tersebut menjadi baku meskipun terdapat susunan karakter yang berbeda (Manning et al. 2009). Dalam penelusuran kata di media sosial didapatkan banyak kata yang tidak baku. Maka, tahap ini dilakukan normalisasi dengan cara mengumpulkan pada library tertentu dan membuat kode pencocokan kata baku dengan kata yang telah didapatkan pada saat scraping. Kumpulan kata baku ini disimpan pada sebuah file csv. Contoh data tweet sebelum dan sesudah normalisasi kata dapat dilihat pada Tabel 3.3</w:t>
      </w:r>
    </w:p>
    <w:p w14:paraId="1416E055" w14:textId="53D16E1E" w:rsidR="00244C59" w:rsidRPr="008B3469" w:rsidRDefault="008B3469" w:rsidP="008B3469">
      <w:pPr>
        <w:pStyle w:val="Caption"/>
        <w:jc w:val="center"/>
        <w:rPr>
          <w:rFonts w:ascii="Times New Roman" w:eastAsia="Times New Roman" w:hAnsi="Times New Roman" w:cs="Times New Roman"/>
          <w:b/>
          <w:bCs/>
          <w:i w:val="0"/>
          <w:iCs w:val="0"/>
          <w:color w:val="auto"/>
          <w:sz w:val="24"/>
          <w:szCs w:val="36"/>
          <w:lang w:val="en-US"/>
        </w:rPr>
      </w:pPr>
      <w:bookmarkStart w:id="249" w:name="_Toc149217262"/>
      <w:r w:rsidRPr="008B3469">
        <w:rPr>
          <w:rFonts w:ascii="Times New Roman" w:hAnsi="Times New Roman" w:cs="Times New Roman"/>
          <w:b/>
          <w:bCs/>
          <w:i w:val="0"/>
          <w:iCs w:val="0"/>
          <w:color w:val="auto"/>
          <w:sz w:val="24"/>
          <w:szCs w:val="24"/>
        </w:rPr>
        <w:t>Tabel 3.</w:t>
      </w:r>
      <w:r w:rsidRPr="008B3469">
        <w:rPr>
          <w:rFonts w:ascii="Times New Roman" w:hAnsi="Times New Roman" w:cs="Times New Roman"/>
          <w:b/>
          <w:bCs/>
          <w:i w:val="0"/>
          <w:iCs w:val="0"/>
          <w:color w:val="auto"/>
          <w:sz w:val="24"/>
          <w:szCs w:val="24"/>
        </w:rPr>
        <w:fldChar w:fldCharType="begin"/>
      </w:r>
      <w:r w:rsidRPr="008B3469">
        <w:rPr>
          <w:rFonts w:ascii="Times New Roman" w:hAnsi="Times New Roman" w:cs="Times New Roman"/>
          <w:b/>
          <w:bCs/>
          <w:i w:val="0"/>
          <w:iCs w:val="0"/>
          <w:color w:val="auto"/>
          <w:sz w:val="24"/>
          <w:szCs w:val="24"/>
        </w:rPr>
        <w:instrText xml:space="preserve"> SEQ Tabel_3. \* ARABIC </w:instrText>
      </w:r>
      <w:r w:rsidRPr="008B3469">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3</w:t>
      </w:r>
      <w:r w:rsidRPr="008B3469">
        <w:rPr>
          <w:rFonts w:ascii="Times New Roman" w:hAnsi="Times New Roman" w:cs="Times New Roman"/>
          <w:b/>
          <w:bCs/>
          <w:i w:val="0"/>
          <w:iCs w:val="0"/>
          <w:color w:val="auto"/>
          <w:sz w:val="24"/>
          <w:szCs w:val="24"/>
        </w:rPr>
        <w:fldChar w:fldCharType="end"/>
      </w:r>
      <w:r w:rsidRPr="008B3469">
        <w:rPr>
          <w:rFonts w:ascii="Times New Roman" w:hAnsi="Times New Roman" w:cs="Times New Roman"/>
          <w:b/>
          <w:bCs/>
          <w:i w:val="0"/>
          <w:iCs w:val="0"/>
          <w:color w:val="auto"/>
          <w:sz w:val="24"/>
          <w:szCs w:val="24"/>
          <w:lang w:val="id-ID"/>
        </w:rPr>
        <w:t xml:space="preserve"> </w:t>
      </w:r>
      <w:r w:rsidR="00244C59" w:rsidRPr="008B3469">
        <w:rPr>
          <w:rFonts w:ascii="Times New Roman" w:eastAsia="Times New Roman" w:hAnsi="Times New Roman" w:cs="Times New Roman"/>
          <w:b/>
          <w:bCs/>
          <w:i w:val="0"/>
          <w:iCs w:val="0"/>
          <w:color w:val="auto"/>
          <w:sz w:val="24"/>
          <w:szCs w:val="36"/>
          <w:lang w:val="en-US"/>
        </w:rPr>
        <w:t>Contoh Normalisasi Kata</w:t>
      </w:r>
      <w:bookmarkEnd w:id="249"/>
    </w:p>
    <w:tbl>
      <w:tblPr>
        <w:tblStyle w:val="TableGrid"/>
        <w:tblW w:w="7930" w:type="dxa"/>
        <w:tblInd w:w="559" w:type="dxa"/>
        <w:tblLook w:val="04A0" w:firstRow="1" w:lastRow="0" w:firstColumn="1" w:lastColumn="0" w:noHBand="0" w:noVBand="1"/>
      </w:tblPr>
      <w:tblGrid>
        <w:gridCol w:w="3965"/>
        <w:gridCol w:w="3965"/>
      </w:tblGrid>
      <w:tr w:rsidR="00244C59" w:rsidRPr="00244C59" w14:paraId="78604E45" w14:textId="77777777" w:rsidTr="00244C59">
        <w:trPr>
          <w:ins w:id="250" w:author="fahmi abdillah" w:date="2022-07-13T21:51:00Z"/>
        </w:trPr>
        <w:tc>
          <w:tcPr>
            <w:tcW w:w="3965" w:type="dxa"/>
          </w:tcPr>
          <w:p w14:paraId="178A3652" w14:textId="77777777" w:rsidR="00244C59" w:rsidRPr="00244C59" w:rsidRDefault="00244C59" w:rsidP="00244C59">
            <w:pPr>
              <w:jc w:val="center"/>
              <w:rPr>
                <w:ins w:id="251" w:author="fahmi abdillah" w:date="2022-07-13T21:51:00Z"/>
                <w:rFonts w:ascii="Times New Roman" w:hAnsi="Times New Roman" w:cs="Times New Roman"/>
                <w:b/>
                <w:bCs/>
                <w:sz w:val="24"/>
                <w:szCs w:val="24"/>
              </w:rPr>
            </w:pPr>
            <w:ins w:id="252" w:author="fahmi abdillah" w:date="2022-07-13T21:51:00Z">
              <w:r w:rsidRPr="00244C59">
                <w:rPr>
                  <w:rFonts w:ascii="Times New Roman" w:hAnsi="Times New Roman" w:cs="Times New Roman"/>
                  <w:b/>
                  <w:bCs/>
                  <w:sz w:val="24"/>
                  <w:szCs w:val="24"/>
                </w:rPr>
                <w:t>Data awal</w:t>
              </w:r>
            </w:ins>
          </w:p>
        </w:tc>
        <w:tc>
          <w:tcPr>
            <w:tcW w:w="3965" w:type="dxa"/>
          </w:tcPr>
          <w:p w14:paraId="2C529D11" w14:textId="77777777" w:rsidR="00244C59" w:rsidRPr="00244C59" w:rsidRDefault="00244C59" w:rsidP="00244C59">
            <w:pPr>
              <w:jc w:val="center"/>
              <w:rPr>
                <w:ins w:id="253" w:author="fahmi abdillah" w:date="2022-07-13T21:51:00Z"/>
                <w:rFonts w:ascii="Times New Roman" w:hAnsi="Times New Roman" w:cs="Times New Roman"/>
                <w:b/>
                <w:bCs/>
                <w:sz w:val="24"/>
                <w:szCs w:val="24"/>
              </w:rPr>
            </w:pPr>
            <w:ins w:id="254" w:author="fahmi abdillah" w:date="2022-07-13T21:51:00Z">
              <w:r w:rsidRPr="00244C59">
                <w:rPr>
                  <w:rFonts w:ascii="Times New Roman" w:hAnsi="Times New Roman" w:cs="Times New Roman"/>
                  <w:b/>
                  <w:bCs/>
                  <w:sz w:val="24"/>
                  <w:szCs w:val="24"/>
                </w:rPr>
                <w:t>Data akhir</w:t>
              </w:r>
            </w:ins>
          </w:p>
        </w:tc>
      </w:tr>
      <w:tr w:rsidR="00244C59" w:rsidRPr="00244C59" w14:paraId="15D47DF1" w14:textId="77777777" w:rsidTr="00244C59">
        <w:trPr>
          <w:ins w:id="255" w:author="fahmi abdillah" w:date="2022-07-13T21:51:00Z"/>
        </w:trPr>
        <w:tc>
          <w:tcPr>
            <w:tcW w:w="3965" w:type="dxa"/>
          </w:tcPr>
          <w:p w14:paraId="21A796A4" w14:textId="77777777" w:rsidR="00244C59" w:rsidRPr="00244C59" w:rsidRDefault="00244C59" w:rsidP="00244C59">
            <w:pPr>
              <w:rPr>
                <w:ins w:id="256" w:author="fahmi abdillah" w:date="2022-07-13T21:51:00Z"/>
                <w:rFonts w:ascii="Times New Roman" w:hAnsi="Times New Roman" w:cs="Times New Roman"/>
                <w:sz w:val="24"/>
                <w:szCs w:val="24"/>
              </w:rPr>
            </w:pPr>
            <w:ins w:id="257" w:author="fahmi abdillah" w:date="2022-07-13T21:51:00Z">
              <w:r w:rsidRPr="00244C59">
                <w:rPr>
                  <w:rFonts w:ascii="Times New Roman" w:hAnsi="Times New Roman" w:cs="Times New Roman"/>
                  <w:sz w:val="24"/>
                  <w:szCs w:val="24"/>
                </w:rPr>
                <w:t>“dr”, “erlina”, “menyarankan”, “agar”, “pasien”, “covid19”, “selalu”, “memantau”, “frekuensi”, “napas”, “agar”, “bisa”, “mengetahui”, “tanda”, “sesak”, “napas”</w:t>
              </w:r>
            </w:ins>
          </w:p>
        </w:tc>
        <w:tc>
          <w:tcPr>
            <w:tcW w:w="3965" w:type="dxa"/>
          </w:tcPr>
          <w:p w14:paraId="354AE8DF" w14:textId="77777777" w:rsidR="00244C59" w:rsidRPr="00244C59" w:rsidRDefault="00244C59" w:rsidP="00244C59">
            <w:pPr>
              <w:jc w:val="both"/>
              <w:rPr>
                <w:ins w:id="258" w:author="fahmi abdillah" w:date="2022-07-13T21:51:00Z"/>
                <w:rFonts w:ascii="Times New Roman" w:hAnsi="Times New Roman" w:cs="Times New Roman"/>
                <w:sz w:val="24"/>
                <w:szCs w:val="24"/>
              </w:rPr>
            </w:pPr>
            <w:ins w:id="259" w:author="fahmi abdillah" w:date="2022-07-13T22:36:00Z">
              <w:r w:rsidRPr="00244C59">
                <w:rPr>
                  <w:rFonts w:ascii="Times New Roman" w:hAnsi="Times New Roman" w:cs="Times New Roman"/>
                  <w:sz w:val="24"/>
                  <w:szCs w:val="24"/>
                </w:rPr>
                <w:t>“dr”, “erlina”, “menyarankan”, “pasien”, “covid19”, “memantau”, “frekuensi</w:t>
              </w:r>
            </w:ins>
            <w:ins w:id="260" w:author="fahmi abdillah" w:date="2022-07-13T22:37:00Z">
              <w:r w:rsidRPr="00244C59">
                <w:rPr>
                  <w:rFonts w:ascii="Times New Roman" w:hAnsi="Times New Roman" w:cs="Times New Roman"/>
                  <w:sz w:val="24"/>
                  <w:szCs w:val="24"/>
                </w:rPr>
                <w:t>”</w:t>
              </w:r>
            </w:ins>
            <w:ins w:id="261" w:author="fahmi abdillah" w:date="2022-07-13T22:36:00Z">
              <w:r w:rsidRPr="00244C59">
                <w:rPr>
                  <w:rFonts w:ascii="Times New Roman" w:hAnsi="Times New Roman" w:cs="Times New Roman"/>
                  <w:sz w:val="24"/>
                  <w:szCs w:val="24"/>
                </w:rPr>
                <w:t xml:space="preserve">, </w:t>
              </w:r>
            </w:ins>
            <w:ins w:id="262" w:author="fahmi abdillah" w:date="2022-07-13T22:37:00Z">
              <w:r w:rsidRPr="00244C59">
                <w:rPr>
                  <w:rFonts w:ascii="Times New Roman" w:hAnsi="Times New Roman" w:cs="Times New Roman"/>
                  <w:sz w:val="24"/>
                  <w:szCs w:val="24"/>
                </w:rPr>
                <w:t>“</w:t>
              </w:r>
            </w:ins>
            <w:ins w:id="263" w:author="fahmi abdillah" w:date="2022-07-13T22:36:00Z">
              <w:r w:rsidRPr="00244C59">
                <w:rPr>
                  <w:rFonts w:ascii="Times New Roman" w:hAnsi="Times New Roman" w:cs="Times New Roman"/>
                  <w:sz w:val="24"/>
                  <w:szCs w:val="24"/>
                </w:rPr>
                <w:t>napas</w:t>
              </w:r>
            </w:ins>
            <w:ins w:id="264" w:author="fahmi abdillah" w:date="2022-07-13T22:37:00Z">
              <w:r w:rsidRPr="00244C59">
                <w:rPr>
                  <w:rFonts w:ascii="Times New Roman" w:hAnsi="Times New Roman" w:cs="Times New Roman"/>
                  <w:sz w:val="24"/>
                  <w:szCs w:val="24"/>
                </w:rPr>
                <w:t>”</w:t>
              </w:r>
            </w:ins>
            <w:ins w:id="265" w:author="fahmi abdillah" w:date="2022-07-13T22:36:00Z">
              <w:r w:rsidRPr="00244C59">
                <w:rPr>
                  <w:rFonts w:ascii="Times New Roman" w:hAnsi="Times New Roman" w:cs="Times New Roman"/>
                  <w:sz w:val="24"/>
                  <w:szCs w:val="24"/>
                </w:rPr>
                <w:t xml:space="preserve">, </w:t>
              </w:r>
            </w:ins>
            <w:ins w:id="266" w:author="fahmi abdillah" w:date="2022-07-13T22:37:00Z">
              <w:r w:rsidRPr="00244C59">
                <w:rPr>
                  <w:rFonts w:ascii="Times New Roman" w:hAnsi="Times New Roman" w:cs="Times New Roman"/>
                  <w:sz w:val="24"/>
                  <w:szCs w:val="24"/>
                </w:rPr>
                <w:t>“</w:t>
              </w:r>
            </w:ins>
            <w:ins w:id="267" w:author="fahmi abdillah" w:date="2022-07-13T22:36:00Z">
              <w:r w:rsidRPr="00244C59">
                <w:rPr>
                  <w:rFonts w:ascii="Times New Roman" w:hAnsi="Times New Roman" w:cs="Times New Roman"/>
                  <w:sz w:val="24"/>
                  <w:szCs w:val="24"/>
                </w:rPr>
                <w:t>tanda</w:t>
              </w:r>
            </w:ins>
            <w:ins w:id="268" w:author="fahmi abdillah" w:date="2022-07-13T22:37:00Z">
              <w:r w:rsidRPr="00244C59">
                <w:rPr>
                  <w:rFonts w:ascii="Times New Roman" w:hAnsi="Times New Roman" w:cs="Times New Roman"/>
                  <w:sz w:val="24"/>
                  <w:szCs w:val="24"/>
                </w:rPr>
                <w:t>”</w:t>
              </w:r>
            </w:ins>
            <w:ins w:id="269" w:author="fahmi abdillah" w:date="2022-07-13T22:36:00Z">
              <w:r w:rsidRPr="00244C59">
                <w:rPr>
                  <w:rFonts w:ascii="Times New Roman" w:hAnsi="Times New Roman" w:cs="Times New Roman"/>
                  <w:sz w:val="24"/>
                  <w:szCs w:val="24"/>
                </w:rPr>
                <w:t xml:space="preserve">, </w:t>
              </w:r>
            </w:ins>
            <w:ins w:id="270" w:author="fahmi abdillah" w:date="2022-07-13T22:37:00Z">
              <w:r w:rsidRPr="00244C59">
                <w:rPr>
                  <w:rFonts w:ascii="Times New Roman" w:hAnsi="Times New Roman" w:cs="Times New Roman"/>
                  <w:sz w:val="24"/>
                  <w:szCs w:val="24"/>
                </w:rPr>
                <w:t>“</w:t>
              </w:r>
            </w:ins>
            <w:ins w:id="271" w:author="fahmi abdillah" w:date="2022-07-13T22:36:00Z">
              <w:r w:rsidRPr="00244C59">
                <w:rPr>
                  <w:rFonts w:ascii="Times New Roman" w:hAnsi="Times New Roman" w:cs="Times New Roman"/>
                  <w:sz w:val="24"/>
                  <w:szCs w:val="24"/>
                </w:rPr>
                <w:t>sesak</w:t>
              </w:r>
            </w:ins>
            <w:ins w:id="272" w:author="fahmi abdillah" w:date="2022-07-13T22:37:00Z">
              <w:r w:rsidRPr="00244C59">
                <w:rPr>
                  <w:rFonts w:ascii="Times New Roman" w:hAnsi="Times New Roman" w:cs="Times New Roman"/>
                  <w:sz w:val="24"/>
                  <w:szCs w:val="24"/>
                </w:rPr>
                <w:t>”</w:t>
              </w:r>
            </w:ins>
            <w:ins w:id="273" w:author="fahmi abdillah" w:date="2022-07-13T22:36:00Z">
              <w:r w:rsidRPr="00244C59">
                <w:rPr>
                  <w:rFonts w:ascii="Times New Roman" w:hAnsi="Times New Roman" w:cs="Times New Roman"/>
                  <w:sz w:val="24"/>
                  <w:szCs w:val="24"/>
                </w:rPr>
                <w:t xml:space="preserve">, </w:t>
              </w:r>
            </w:ins>
            <w:ins w:id="274" w:author="fahmi abdillah" w:date="2022-07-13T22:37:00Z">
              <w:r w:rsidRPr="00244C59">
                <w:rPr>
                  <w:rFonts w:ascii="Times New Roman" w:hAnsi="Times New Roman" w:cs="Times New Roman"/>
                  <w:sz w:val="24"/>
                  <w:szCs w:val="24"/>
                </w:rPr>
                <w:t>“</w:t>
              </w:r>
            </w:ins>
            <w:ins w:id="275" w:author="fahmi abdillah" w:date="2022-07-13T22:36:00Z">
              <w:r w:rsidRPr="00244C59">
                <w:rPr>
                  <w:rFonts w:ascii="Times New Roman" w:hAnsi="Times New Roman" w:cs="Times New Roman"/>
                  <w:sz w:val="24"/>
                  <w:szCs w:val="24"/>
                </w:rPr>
                <w:t>napas</w:t>
              </w:r>
            </w:ins>
            <w:ins w:id="276" w:author="fahmi abdillah" w:date="2022-07-13T22:37:00Z">
              <w:r w:rsidRPr="00244C59">
                <w:rPr>
                  <w:rFonts w:ascii="Times New Roman" w:hAnsi="Times New Roman" w:cs="Times New Roman"/>
                  <w:sz w:val="24"/>
                  <w:szCs w:val="24"/>
                </w:rPr>
                <w:t>”</w:t>
              </w:r>
            </w:ins>
          </w:p>
        </w:tc>
      </w:tr>
      <w:tr w:rsidR="00244C59" w:rsidRPr="00244C59" w14:paraId="10B9F383" w14:textId="77777777" w:rsidTr="00244C59">
        <w:trPr>
          <w:ins w:id="277" w:author="fahmi abdillah" w:date="2022-07-13T21:51:00Z"/>
        </w:trPr>
        <w:tc>
          <w:tcPr>
            <w:tcW w:w="3965" w:type="dxa"/>
          </w:tcPr>
          <w:p w14:paraId="13F0529B" w14:textId="77777777" w:rsidR="00244C59" w:rsidRPr="00244C59" w:rsidRDefault="00244C59" w:rsidP="00244C59">
            <w:pPr>
              <w:rPr>
                <w:ins w:id="278" w:author="fahmi abdillah" w:date="2022-07-13T21:51:00Z"/>
                <w:rFonts w:ascii="Times New Roman" w:hAnsi="Times New Roman" w:cs="Times New Roman"/>
                <w:sz w:val="24"/>
                <w:szCs w:val="24"/>
              </w:rPr>
            </w:pPr>
            <w:ins w:id="279" w:author="fahmi abdillah" w:date="2022-07-13T21:51:00Z">
              <w:r w:rsidRPr="00244C59">
                <w:rPr>
                  <w:rFonts w:ascii="Times New Roman" w:hAnsi="Times New Roman" w:cs="Times New Roman"/>
                  <w:sz w:val="24"/>
                  <w:szCs w:val="24"/>
                </w:rPr>
                <w:t>“kyk”,  “ga”,  “sanggup”,  “pegang”,  “hp”,  “lama”, “liat”,  “twitter”,  “pd”,  “nyari”,  “oksigen”,  “trs”,  “kamar”,  “RS”, “di”,  “WA”,  “juga”,  “tiap”,  “hr”,  “ada”,  “aja”, “grup”,  “yg”,  “ngabarin”,  “positif”,   “nyari”,  “obat”, “donar”,  “darah”,  “plasma”,  “kritis”,  “lah”,  “sesak”,  “napas”,  “lah”,  “gw”,  “yg”,  “sehat”,  “jd”,  “berasa”,  “ikut”,  “sakit”</w:t>
              </w:r>
            </w:ins>
          </w:p>
        </w:tc>
        <w:tc>
          <w:tcPr>
            <w:tcW w:w="3965" w:type="dxa"/>
          </w:tcPr>
          <w:p w14:paraId="059DC5CD" w14:textId="77777777" w:rsidR="00244C59" w:rsidRPr="00244C59" w:rsidRDefault="00244C59" w:rsidP="00244C59">
            <w:pPr>
              <w:jc w:val="both"/>
              <w:rPr>
                <w:ins w:id="280" w:author="fahmi abdillah" w:date="2022-07-13T21:51:00Z"/>
                <w:rFonts w:ascii="Times New Roman" w:hAnsi="Times New Roman" w:cs="Times New Roman"/>
                <w:sz w:val="24"/>
                <w:szCs w:val="24"/>
              </w:rPr>
            </w:pPr>
            <w:ins w:id="281" w:author="fahmi abdillah" w:date="2022-07-13T22:59:00Z">
              <w:r w:rsidRPr="00244C59">
                <w:rPr>
                  <w:rFonts w:ascii="Times New Roman" w:hAnsi="Times New Roman" w:cs="Times New Roman"/>
                  <w:sz w:val="24"/>
                  <w:szCs w:val="24"/>
                </w:rPr>
                <w:t>“k</w:t>
              </w:r>
            </w:ins>
            <w:r w:rsidRPr="00244C59">
              <w:rPr>
                <w:rFonts w:ascii="Times New Roman" w:hAnsi="Times New Roman" w:cs="Times New Roman"/>
                <w:sz w:val="24"/>
                <w:szCs w:val="24"/>
                <w:lang w:val="en-US"/>
              </w:rPr>
              <w:t>aya</w:t>
            </w:r>
            <w:ins w:id="282" w:author="fahmi abdillah" w:date="2022-07-13T22:59:00Z">
              <w:r w:rsidRPr="00244C59">
                <w:rPr>
                  <w:rFonts w:ascii="Times New Roman" w:hAnsi="Times New Roman" w:cs="Times New Roman"/>
                  <w:sz w:val="24"/>
                  <w:szCs w:val="24"/>
                </w:rPr>
                <w:t>k”, “</w:t>
              </w:r>
            </w:ins>
            <w:r w:rsidRPr="00244C59">
              <w:rPr>
                <w:rFonts w:ascii="Times New Roman" w:hAnsi="Times New Roman" w:cs="Times New Roman"/>
                <w:sz w:val="24"/>
                <w:szCs w:val="24"/>
                <w:lang w:val="en-US"/>
              </w:rPr>
              <w:t>tidak</w:t>
            </w:r>
            <w:ins w:id="283" w:author="fahmi abdillah" w:date="2022-07-13T22:59:00Z">
              <w:r w:rsidRPr="00244C59">
                <w:rPr>
                  <w:rFonts w:ascii="Times New Roman" w:hAnsi="Times New Roman" w:cs="Times New Roman"/>
                  <w:sz w:val="24"/>
                  <w:szCs w:val="24"/>
                </w:rPr>
                <w:t>”, “sanggup”, “pegang”, “hp”, “li</w:t>
              </w:r>
            </w:ins>
            <w:r w:rsidRPr="00244C59">
              <w:rPr>
                <w:rFonts w:ascii="Times New Roman" w:hAnsi="Times New Roman" w:cs="Times New Roman"/>
                <w:sz w:val="24"/>
                <w:szCs w:val="24"/>
                <w:lang w:val="en-US"/>
              </w:rPr>
              <w:t>h</w:t>
            </w:r>
            <w:ins w:id="284" w:author="fahmi abdillah" w:date="2022-07-13T22:59:00Z">
              <w:r w:rsidRPr="00244C59">
                <w:rPr>
                  <w:rFonts w:ascii="Times New Roman" w:hAnsi="Times New Roman" w:cs="Times New Roman"/>
                  <w:sz w:val="24"/>
                  <w:szCs w:val="24"/>
                </w:rPr>
                <w:t>at”, “twitter”, “p</w:t>
              </w:r>
            </w:ins>
            <w:r w:rsidRPr="00244C59">
              <w:rPr>
                <w:rFonts w:ascii="Times New Roman" w:hAnsi="Times New Roman" w:cs="Times New Roman"/>
                <w:sz w:val="24"/>
                <w:szCs w:val="24"/>
                <w:lang w:val="en-US"/>
              </w:rPr>
              <w:t>a</w:t>
            </w:r>
            <w:ins w:id="285" w:author="fahmi abdillah" w:date="2022-07-13T22:59:00Z">
              <w:r w:rsidRPr="00244C59">
                <w:rPr>
                  <w:rFonts w:ascii="Times New Roman" w:hAnsi="Times New Roman" w:cs="Times New Roman"/>
                  <w:sz w:val="24"/>
                  <w:szCs w:val="24"/>
                </w:rPr>
                <w:t>d</w:t>
              </w:r>
            </w:ins>
            <w:r w:rsidRPr="00244C59">
              <w:rPr>
                <w:rFonts w:ascii="Times New Roman" w:hAnsi="Times New Roman" w:cs="Times New Roman"/>
                <w:sz w:val="24"/>
                <w:szCs w:val="24"/>
                <w:lang w:val="en-US"/>
              </w:rPr>
              <w:t>a</w:t>
            </w:r>
            <w:ins w:id="286" w:author="fahmi abdillah" w:date="2022-07-13T22:59:00Z">
              <w:r w:rsidRPr="00244C59">
                <w:rPr>
                  <w:rFonts w:ascii="Times New Roman" w:hAnsi="Times New Roman" w:cs="Times New Roman"/>
                  <w:sz w:val="24"/>
                  <w:szCs w:val="24"/>
                </w:rPr>
                <w:t>”, “nyari”, “oksigen”, “</w:t>
              </w:r>
            </w:ins>
            <w:r w:rsidRPr="00244C59">
              <w:rPr>
                <w:rFonts w:ascii="Times New Roman" w:hAnsi="Times New Roman" w:cs="Times New Roman"/>
                <w:sz w:val="24"/>
                <w:szCs w:val="24"/>
                <w:lang w:val="en-US"/>
              </w:rPr>
              <w:t>terus</w:t>
            </w:r>
            <w:ins w:id="287" w:author="fahmi abdillah" w:date="2022-07-13T22:59:00Z">
              <w:r w:rsidRPr="00244C59">
                <w:rPr>
                  <w:rFonts w:ascii="Times New Roman" w:hAnsi="Times New Roman" w:cs="Times New Roman"/>
                  <w:sz w:val="24"/>
                  <w:szCs w:val="24"/>
                </w:rPr>
                <w:t>”, “kamar”, “RS”, “WA”, “</w:t>
              </w:r>
            </w:ins>
            <w:r w:rsidRPr="00244C59">
              <w:rPr>
                <w:rFonts w:ascii="Times New Roman" w:hAnsi="Times New Roman" w:cs="Times New Roman"/>
                <w:sz w:val="24"/>
                <w:szCs w:val="24"/>
                <w:lang w:val="en-US"/>
              </w:rPr>
              <w:t>hari</w:t>
            </w:r>
            <w:ins w:id="288" w:author="fahmi abdillah" w:date="2022-07-13T22:59:00Z">
              <w:r w:rsidRPr="00244C59">
                <w:rPr>
                  <w:rFonts w:ascii="Times New Roman" w:hAnsi="Times New Roman" w:cs="Times New Roman"/>
                  <w:sz w:val="24"/>
                  <w:szCs w:val="24"/>
                </w:rPr>
                <w:t>”, “aja”, “grup”, “y</w:t>
              </w:r>
            </w:ins>
            <w:r w:rsidRPr="00244C59">
              <w:rPr>
                <w:rFonts w:ascii="Times New Roman" w:hAnsi="Times New Roman" w:cs="Times New Roman"/>
                <w:sz w:val="24"/>
                <w:szCs w:val="24"/>
                <w:lang w:val="en-US"/>
              </w:rPr>
              <w:t>an</w:t>
            </w:r>
            <w:ins w:id="289" w:author="fahmi abdillah" w:date="2022-07-13T22:59:00Z">
              <w:r w:rsidRPr="00244C59">
                <w:rPr>
                  <w:rFonts w:ascii="Times New Roman" w:hAnsi="Times New Roman" w:cs="Times New Roman"/>
                  <w:sz w:val="24"/>
                  <w:szCs w:val="24"/>
                </w:rPr>
                <w:t>g”, “ngabarin”, “positif”, “nyari”, “obat”, “donar”, “darah”, “plasma”, “kritis”, “sesak”, “napas”, “gw”, “y</w:t>
              </w:r>
            </w:ins>
            <w:r w:rsidRPr="00244C59">
              <w:rPr>
                <w:rFonts w:ascii="Times New Roman" w:hAnsi="Times New Roman" w:cs="Times New Roman"/>
                <w:sz w:val="24"/>
                <w:szCs w:val="24"/>
                <w:lang w:val="en-US"/>
              </w:rPr>
              <w:t>an</w:t>
            </w:r>
            <w:ins w:id="290" w:author="fahmi abdillah" w:date="2022-07-13T22:59:00Z">
              <w:r w:rsidRPr="00244C59">
                <w:rPr>
                  <w:rFonts w:ascii="Times New Roman" w:hAnsi="Times New Roman" w:cs="Times New Roman"/>
                  <w:sz w:val="24"/>
                  <w:szCs w:val="24"/>
                </w:rPr>
                <w:t>g”, “sehat”, “j</w:t>
              </w:r>
            </w:ins>
            <w:r w:rsidRPr="00244C59">
              <w:rPr>
                <w:rFonts w:ascii="Times New Roman" w:hAnsi="Times New Roman" w:cs="Times New Roman"/>
                <w:sz w:val="24"/>
                <w:szCs w:val="24"/>
                <w:lang w:val="en-US"/>
              </w:rPr>
              <w:t>adi</w:t>
            </w:r>
            <w:ins w:id="291" w:author="fahmi abdillah" w:date="2022-07-13T22:59:00Z">
              <w:r w:rsidRPr="00244C59">
                <w:rPr>
                  <w:rFonts w:ascii="Times New Roman" w:hAnsi="Times New Roman" w:cs="Times New Roman"/>
                  <w:sz w:val="24"/>
                  <w:szCs w:val="24"/>
                </w:rPr>
                <w:t>”, “berasa”, “sakit”</w:t>
              </w:r>
            </w:ins>
          </w:p>
        </w:tc>
      </w:tr>
    </w:tbl>
    <w:p w14:paraId="2BC6B5B2" w14:textId="77777777" w:rsidR="00244C59" w:rsidRDefault="00244C59" w:rsidP="00244C59">
      <w:pPr>
        <w:pStyle w:val="ListParagraph"/>
        <w:spacing w:line="360" w:lineRule="auto"/>
        <w:ind w:left="1440" w:firstLine="720"/>
        <w:jc w:val="center"/>
        <w:rPr>
          <w:rFonts w:eastAsia="Times New Roman" w:cs="Times New Roman"/>
          <w:bCs/>
          <w:szCs w:val="24"/>
          <w:lang w:val="en-US"/>
        </w:rPr>
      </w:pPr>
    </w:p>
    <w:p w14:paraId="7DE33397" w14:textId="48BF983E" w:rsidR="00604BE4" w:rsidRPr="00244C59"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szCs w:val="24"/>
          <w:lang w:val="en-US"/>
        </w:rPr>
        <w:t xml:space="preserve">Penghapusan </w:t>
      </w:r>
      <w:r w:rsidRPr="00604BE4">
        <w:rPr>
          <w:rFonts w:eastAsia="Times New Roman" w:cs="Times New Roman"/>
          <w:bCs/>
          <w:i/>
          <w:iCs/>
          <w:szCs w:val="24"/>
          <w:lang w:val="en-US"/>
        </w:rPr>
        <w:t>Stopword</w:t>
      </w:r>
    </w:p>
    <w:p w14:paraId="79407071" w14:textId="1343CC87" w:rsidR="00244C59" w:rsidRDefault="00244C59" w:rsidP="00244C59">
      <w:pPr>
        <w:pStyle w:val="ListParagraph"/>
        <w:spacing w:line="360" w:lineRule="auto"/>
        <w:ind w:left="1440"/>
        <w:jc w:val="both"/>
        <w:rPr>
          <w:rFonts w:eastAsia="Times New Roman" w:cs="Times New Roman"/>
          <w:bCs/>
          <w:szCs w:val="24"/>
          <w:lang w:val="en-US"/>
        </w:rPr>
      </w:pPr>
      <w:r w:rsidRPr="00244C59">
        <w:rPr>
          <w:rFonts w:eastAsia="Times New Roman" w:cs="Times New Roman"/>
          <w:bCs/>
          <w:szCs w:val="24"/>
          <w:lang w:val="en-US"/>
        </w:rPr>
        <w:t xml:space="preserve">Nilai informasi yang terdapat dalam </w:t>
      </w:r>
      <w:r w:rsidRPr="00C804EB">
        <w:rPr>
          <w:rFonts w:eastAsia="Times New Roman" w:cs="Times New Roman"/>
          <w:bCs/>
          <w:i/>
          <w:iCs/>
          <w:szCs w:val="24"/>
          <w:lang w:val="en-US"/>
        </w:rPr>
        <w:t>stopword</w:t>
      </w:r>
      <w:r w:rsidRPr="00244C59">
        <w:rPr>
          <w:rFonts w:eastAsia="Times New Roman" w:cs="Times New Roman"/>
          <w:bCs/>
          <w:szCs w:val="24"/>
          <w:lang w:val="en-US"/>
        </w:rPr>
        <w:t xml:space="preserve"> hampir mendekati nol, dengan kata lain entropi yang dimiliki sangat rendah (Feinerer et al. 2008). Sebelum dilakukan analisis lebih lanjut, stopword harus dihilangkan. Tahap penghapusan </w:t>
      </w:r>
      <w:r w:rsidRPr="00C804EB">
        <w:rPr>
          <w:rFonts w:eastAsia="Times New Roman" w:cs="Times New Roman"/>
          <w:bCs/>
          <w:i/>
          <w:iCs/>
          <w:szCs w:val="24"/>
          <w:lang w:val="en-US"/>
        </w:rPr>
        <w:t>stopword</w:t>
      </w:r>
      <w:r w:rsidRPr="00244C59">
        <w:rPr>
          <w:rFonts w:eastAsia="Times New Roman" w:cs="Times New Roman"/>
          <w:bCs/>
          <w:szCs w:val="24"/>
          <w:lang w:val="en-US"/>
        </w:rPr>
        <w:t xml:space="preserve"> dilakukan untuk membuang kata-kata yang termasuk ke dalam daftar </w:t>
      </w:r>
      <w:r w:rsidRPr="00C804EB">
        <w:rPr>
          <w:rFonts w:eastAsia="Times New Roman" w:cs="Times New Roman"/>
          <w:bCs/>
          <w:i/>
          <w:iCs/>
          <w:szCs w:val="24"/>
          <w:lang w:val="en-US"/>
        </w:rPr>
        <w:t>stopword</w:t>
      </w:r>
      <w:r w:rsidRPr="00244C59">
        <w:rPr>
          <w:rFonts w:eastAsia="Times New Roman" w:cs="Times New Roman"/>
          <w:bCs/>
          <w:szCs w:val="24"/>
          <w:lang w:val="en-US"/>
        </w:rPr>
        <w:t xml:space="preserve">. Contoh </w:t>
      </w:r>
      <w:r w:rsidRPr="00FD698E">
        <w:rPr>
          <w:rFonts w:eastAsia="Times New Roman" w:cs="Times New Roman"/>
          <w:bCs/>
          <w:i/>
          <w:iCs/>
          <w:szCs w:val="24"/>
          <w:lang w:val="en-US"/>
        </w:rPr>
        <w:t>stopword</w:t>
      </w:r>
      <w:r w:rsidRPr="00244C59">
        <w:rPr>
          <w:rFonts w:eastAsia="Times New Roman" w:cs="Times New Roman"/>
          <w:bCs/>
          <w:szCs w:val="24"/>
          <w:lang w:val="en-US"/>
        </w:rPr>
        <w:t xml:space="preserve"> dalam Bahasa Indonesia diantaranya yaitu dahulu, </w:t>
      </w:r>
      <w:r w:rsidRPr="00244C59">
        <w:rPr>
          <w:rFonts w:eastAsia="Times New Roman" w:cs="Times New Roman"/>
          <w:bCs/>
          <w:szCs w:val="24"/>
          <w:lang w:val="en-US"/>
        </w:rPr>
        <w:lastRenderedPageBreak/>
        <w:t>ada, dalam, adanya, dan, pada, dan lain-lain. Acuan daftar kata-kata yang termasuk ke dalam stopword diperoleh dari library Natural Language Toolkit pada Python dalam Bahasa Indonesia. Contoh data tweet sebelum dan sesudah penghapusan stopword dapat dilihat pada Tabel 3.</w:t>
      </w:r>
      <w:r w:rsidR="00F83650">
        <w:rPr>
          <w:rFonts w:eastAsia="Times New Roman" w:cs="Times New Roman"/>
          <w:bCs/>
          <w:szCs w:val="24"/>
          <w:lang w:val="id-ID"/>
        </w:rPr>
        <w:t>4</w:t>
      </w:r>
      <w:r w:rsidRPr="00244C59">
        <w:rPr>
          <w:rFonts w:eastAsia="Times New Roman" w:cs="Times New Roman"/>
          <w:bCs/>
          <w:szCs w:val="24"/>
          <w:lang w:val="en-US"/>
        </w:rPr>
        <w:t>.</w:t>
      </w:r>
    </w:p>
    <w:p w14:paraId="0274BE6B" w14:textId="30743E2A" w:rsidR="00244C59" w:rsidRPr="00D54058" w:rsidRDefault="00D54058" w:rsidP="00D54058">
      <w:pPr>
        <w:pStyle w:val="Caption"/>
        <w:jc w:val="center"/>
        <w:rPr>
          <w:rFonts w:ascii="Times New Roman" w:eastAsia="Times New Roman" w:hAnsi="Times New Roman" w:cs="Times New Roman"/>
          <w:b/>
          <w:bCs/>
          <w:i w:val="0"/>
          <w:iCs w:val="0"/>
          <w:sz w:val="24"/>
          <w:szCs w:val="24"/>
          <w:lang w:val="en-US"/>
        </w:rPr>
      </w:pPr>
      <w:bookmarkStart w:id="292" w:name="_Toc149217263"/>
      <w:r w:rsidRPr="00D54058">
        <w:rPr>
          <w:rFonts w:ascii="Times New Roman" w:hAnsi="Times New Roman" w:cs="Times New Roman"/>
          <w:b/>
          <w:bCs/>
          <w:i w:val="0"/>
          <w:iCs w:val="0"/>
          <w:color w:val="auto"/>
          <w:sz w:val="24"/>
          <w:szCs w:val="24"/>
        </w:rPr>
        <w:t>Tabel 3.</w:t>
      </w:r>
      <w:r w:rsidRPr="00D54058">
        <w:rPr>
          <w:rFonts w:ascii="Times New Roman" w:hAnsi="Times New Roman" w:cs="Times New Roman"/>
          <w:b/>
          <w:bCs/>
          <w:i w:val="0"/>
          <w:iCs w:val="0"/>
          <w:color w:val="auto"/>
          <w:sz w:val="24"/>
          <w:szCs w:val="24"/>
        </w:rPr>
        <w:fldChar w:fldCharType="begin"/>
      </w:r>
      <w:r w:rsidRPr="00D54058">
        <w:rPr>
          <w:rFonts w:ascii="Times New Roman" w:hAnsi="Times New Roman" w:cs="Times New Roman"/>
          <w:b/>
          <w:bCs/>
          <w:i w:val="0"/>
          <w:iCs w:val="0"/>
          <w:color w:val="auto"/>
          <w:sz w:val="24"/>
          <w:szCs w:val="24"/>
        </w:rPr>
        <w:instrText xml:space="preserve"> SEQ Tabel_3. \* ARABIC </w:instrText>
      </w:r>
      <w:r w:rsidRPr="00D54058">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4</w:t>
      </w:r>
      <w:r w:rsidRPr="00D54058">
        <w:rPr>
          <w:rFonts w:ascii="Times New Roman" w:hAnsi="Times New Roman" w:cs="Times New Roman"/>
          <w:b/>
          <w:bCs/>
          <w:i w:val="0"/>
          <w:iCs w:val="0"/>
          <w:color w:val="auto"/>
          <w:sz w:val="24"/>
          <w:szCs w:val="24"/>
        </w:rPr>
        <w:fldChar w:fldCharType="end"/>
      </w:r>
      <w:r w:rsidRPr="00D54058">
        <w:rPr>
          <w:rFonts w:ascii="Times New Roman" w:hAnsi="Times New Roman" w:cs="Times New Roman"/>
          <w:b/>
          <w:bCs/>
          <w:i w:val="0"/>
          <w:iCs w:val="0"/>
          <w:color w:val="auto"/>
          <w:sz w:val="24"/>
          <w:szCs w:val="24"/>
          <w:lang w:val="id-ID"/>
        </w:rPr>
        <w:t xml:space="preserve"> </w:t>
      </w:r>
      <w:r w:rsidR="00244C59" w:rsidRPr="00D54058">
        <w:rPr>
          <w:rFonts w:ascii="Times New Roman" w:eastAsia="Times New Roman" w:hAnsi="Times New Roman" w:cs="Times New Roman"/>
          <w:b/>
          <w:bCs/>
          <w:i w:val="0"/>
          <w:iCs w:val="0"/>
          <w:color w:val="auto"/>
          <w:sz w:val="24"/>
          <w:szCs w:val="24"/>
          <w:lang w:val="en-US"/>
        </w:rPr>
        <w:t xml:space="preserve">Contoh Penghapusan </w:t>
      </w:r>
      <w:r w:rsidR="00244C59" w:rsidRPr="00D54058">
        <w:rPr>
          <w:rFonts w:ascii="Times New Roman" w:eastAsia="Times New Roman" w:hAnsi="Times New Roman" w:cs="Times New Roman"/>
          <w:b/>
          <w:bCs/>
          <w:color w:val="auto"/>
          <w:sz w:val="24"/>
          <w:szCs w:val="24"/>
          <w:lang w:val="en-US"/>
        </w:rPr>
        <w:t>Stopword</w:t>
      </w:r>
      <w:bookmarkEnd w:id="292"/>
    </w:p>
    <w:tbl>
      <w:tblPr>
        <w:tblStyle w:val="TableGrid"/>
        <w:tblW w:w="7930" w:type="dxa"/>
        <w:tblInd w:w="523" w:type="dxa"/>
        <w:tblLook w:val="04A0" w:firstRow="1" w:lastRow="0" w:firstColumn="1" w:lastColumn="0" w:noHBand="0" w:noVBand="1"/>
      </w:tblPr>
      <w:tblGrid>
        <w:gridCol w:w="3965"/>
        <w:gridCol w:w="3965"/>
      </w:tblGrid>
      <w:tr w:rsidR="00244C59" w:rsidRPr="00244C59" w14:paraId="2AA46258" w14:textId="77777777" w:rsidTr="00244C59">
        <w:trPr>
          <w:ins w:id="293" w:author="fahmi abdillah" w:date="2022-07-13T21:51:00Z"/>
        </w:trPr>
        <w:tc>
          <w:tcPr>
            <w:tcW w:w="3965" w:type="dxa"/>
          </w:tcPr>
          <w:p w14:paraId="051AB094" w14:textId="77777777" w:rsidR="00244C59" w:rsidRPr="00244C59" w:rsidRDefault="00244C59" w:rsidP="00244C59">
            <w:pPr>
              <w:jc w:val="center"/>
              <w:rPr>
                <w:ins w:id="294" w:author="fahmi abdillah" w:date="2022-07-13T21:51:00Z"/>
                <w:rFonts w:ascii="Times New Roman" w:hAnsi="Times New Roman" w:cs="Times New Roman"/>
                <w:b/>
                <w:bCs/>
                <w:sz w:val="24"/>
                <w:szCs w:val="24"/>
              </w:rPr>
            </w:pPr>
            <w:ins w:id="295" w:author="fahmi abdillah" w:date="2022-07-13T21:51:00Z">
              <w:r w:rsidRPr="00244C59">
                <w:rPr>
                  <w:rFonts w:ascii="Times New Roman" w:hAnsi="Times New Roman" w:cs="Times New Roman"/>
                  <w:b/>
                  <w:bCs/>
                  <w:sz w:val="24"/>
                  <w:szCs w:val="24"/>
                </w:rPr>
                <w:t>Data awal</w:t>
              </w:r>
            </w:ins>
          </w:p>
        </w:tc>
        <w:tc>
          <w:tcPr>
            <w:tcW w:w="3965" w:type="dxa"/>
          </w:tcPr>
          <w:p w14:paraId="6BF4D536" w14:textId="77777777" w:rsidR="00244C59" w:rsidRPr="00244C59" w:rsidRDefault="00244C59" w:rsidP="00244C59">
            <w:pPr>
              <w:jc w:val="center"/>
              <w:rPr>
                <w:ins w:id="296" w:author="fahmi abdillah" w:date="2022-07-13T21:51:00Z"/>
                <w:rFonts w:ascii="Times New Roman" w:hAnsi="Times New Roman" w:cs="Times New Roman"/>
                <w:b/>
                <w:bCs/>
                <w:sz w:val="24"/>
                <w:szCs w:val="24"/>
              </w:rPr>
            </w:pPr>
            <w:ins w:id="297" w:author="fahmi abdillah" w:date="2022-07-13T21:51:00Z">
              <w:r w:rsidRPr="00244C59">
                <w:rPr>
                  <w:rFonts w:ascii="Times New Roman" w:hAnsi="Times New Roman" w:cs="Times New Roman"/>
                  <w:b/>
                  <w:bCs/>
                  <w:sz w:val="24"/>
                  <w:szCs w:val="24"/>
                </w:rPr>
                <w:t>Data akhir</w:t>
              </w:r>
            </w:ins>
          </w:p>
        </w:tc>
      </w:tr>
      <w:tr w:rsidR="00244C59" w:rsidRPr="00244C59" w14:paraId="27B614EA" w14:textId="77777777" w:rsidTr="00244C59">
        <w:trPr>
          <w:ins w:id="298" w:author="fahmi abdillah" w:date="2022-07-13T21:51:00Z"/>
        </w:trPr>
        <w:tc>
          <w:tcPr>
            <w:tcW w:w="3965" w:type="dxa"/>
          </w:tcPr>
          <w:p w14:paraId="7F5D88D4" w14:textId="77777777" w:rsidR="00244C59" w:rsidRPr="00244C59" w:rsidRDefault="00244C59" w:rsidP="00244C59">
            <w:pPr>
              <w:rPr>
                <w:ins w:id="299" w:author="fahmi abdillah" w:date="2022-07-13T21:51:00Z"/>
                <w:rFonts w:ascii="Times New Roman" w:hAnsi="Times New Roman" w:cs="Times New Roman"/>
                <w:sz w:val="24"/>
                <w:szCs w:val="24"/>
              </w:rPr>
            </w:pPr>
            <w:ins w:id="300" w:author="fahmi abdillah" w:date="2022-07-13T22:36:00Z">
              <w:r w:rsidRPr="00244C59">
                <w:rPr>
                  <w:rFonts w:ascii="Times New Roman" w:hAnsi="Times New Roman" w:cs="Times New Roman"/>
                  <w:sz w:val="24"/>
                  <w:szCs w:val="24"/>
                </w:rPr>
                <w:t>“dr”, “erlina”, “menyarankan”, “pasien”, “covid19”, “memantau”, “frekuensi</w:t>
              </w:r>
            </w:ins>
            <w:ins w:id="301" w:author="fahmi abdillah" w:date="2022-07-13T22:37:00Z">
              <w:r w:rsidRPr="00244C59">
                <w:rPr>
                  <w:rFonts w:ascii="Times New Roman" w:hAnsi="Times New Roman" w:cs="Times New Roman"/>
                  <w:sz w:val="24"/>
                  <w:szCs w:val="24"/>
                </w:rPr>
                <w:t>”</w:t>
              </w:r>
            </w:ins>
            <w:ins w:id="302" w:author="fahmi abdillah" w:date="2022-07-13T22:36:00Z">
              <w:r w:rsidRPr="00244C59">
                <w:rPr>
                  <w:rFonts w:ascii="Times New Roman" w:hAnsi="Times New Roman" w:cs="Times New Roman"/>
                  <w:sz w:val="24"/>
                  <w:szCs w:val="24"/>
                </w:rPr>
                <w:t xml:space="preserve">, </w:t>
              </w:r>
            </w:ins>
            <w:ins w:id="303" w:author="fahmi abdillah" w:date="2022-07-13T22:37:00Z">
              <w:r w:rsidRPr="00244C59">
                <w:rPr>
                  <w:rFonts w:ascii="Times New Roman" w:hAnsi="Times New Roman" w:cs="Times New Roman"/>
                  <w:sz w:val="24"/>
                  <w:szCs w:val="24"/>
                </w:rPr>
                <w:t>“</w:t>
              </w:r>
            </w:ins>
            <w:ins w:id="304" w:author="fahmi abdillah" w:date="2022-07-13T22:36:00Z">
              <w:r w:rsidRPr="00244C59">
                <w:rPr>
                  <w:rFonts w:ascii="Times New Roman" w:hAnsi="Times New Roman" w:cs="Times New Roman"/>
                  <w:sz w:val="24"/>
                  <w:szCs w:val="24"/>
                </w:rPr>
                <w:t>napas</w:t>
              </w:r>
            </w:ins>
            <w:ins w:id="305" w:author="fahmi abdillah" w:date="2022-07-13T22:37:00Z">
              <w:r w:rsidRPr="00244C59">
                <w:rPr>
                  <w:rFonts w:ascii="Times New Roman" w:hAnsi="Times New Roman" w:cs="Times New Roman"/>
                  <w:sz w:val="24"/>
                  <w:szCs w:val="24"/>
                </w:rPr>
                <w:t>”</w:t>
              </w:r>
            </w:ins>
            <w:ins w:id="306" w:author="fahmi abdillah" w:date="2022-07-13T22:36:00Z">
              <w:r w:rsidRPr="00244C59">
                <w:rPr>
                  <w:rFonts w:ascii="Times New Roman" w:hAnsi="Times New Roman" w:cs="Times New Roman"/>
                  <w:sz w:val="24"/>
                  <w:szCs w:val="24"/>
                </w:rPr>
                <w:t xml:space="preserve">, </w:t>
              </w:r>
            </w:ins>
            <w:ins w:id="307" w:author="fahmi abdillah" w:date="2022-07-13T22:37:00Z">
              <w:r w:rsidRPr="00244C59">
                <w:rPr>
                  <w:rFonts w:ascii="Times New Roman" w:hAnsi="Times New Roman" w:cs="Times New Roman"/>
                  <w:sz w:val="24"/>
                  <w:szCs w:val="24"/>
                </w:rPr>
                <w:t>“</w:t>
              </w:r>
            </w:ins>
            <w:ins w:id="308" w:author="fahmi abdillah" w:date="2022-07-13T22:36:00Z">
              <w:r w:rsidRPr="00244C59">
                <w:rPr>
                  <w:rFonts w:ascii="Times New Roman" w:hAnsi="Times New Roman" w:cs="Times New Roman"/>
                  <w:sz w:val="24"/>
                  <w:szCs w:val="24"/>
                </w:rPr>
                <w:t>tanda</w:t>
              </w:r>
            </w:ins>
            <w:ins w:id="309" w:author="fahmi abdillah" w:date="2022-07-13T22:37:00Z">
              <w:r w:rsidRPr="00244C59">
                <w:rPr>
                  <w:rFonts w:ascii="Times New Roman" w:hAnsi="Times New Roman" w:cs="Times New Roman"/>
                  <w:sz w:val="24"/>
                  <w:szCs w:val="24"/>
                </w:rPr>
                <w:t>”</w:t>
              </w:r>
            </w:ins>
            <w:ins w:id="310" w:author="fahmi abdillah" w:date="2022-07-13T22:36:00Z">
              <w:r w:rsidRPr="00244C59">
                <w:rPr>
                  <w:rFonts w:ascii="Times New Roman" w:hAnsi="Times New Roman" w:cs="Times New Roman"/>
                  <w:sz w:val="24"/>
                  <w:szCs w:val="24"/>
                </w:rPr>
                <w:t xml:space="preserve">, </w:t>
              </w:r>
            </w:ins>
            <w:ins w:id="311" w:author="fahmi abdillah" w:date="2022-07-13T22:37:00Z">
              <w:r w:rsidRPr="00244C59">
                <w:rPr>
                  <w:rFonts w:ascii="Times New Roman" w:hAnsi="Times New Roman" w:cs="Times New Roman"/>
                  <w:sz w:val="24"/>
                  <w:szCs w:val="24"/>
                </w:rPr>
                <w:t>“</w:t>
              </w:r>
            </w:ins>
            <w:ins w:id="312" w:author="fahmi abdillah" w:date="2022-07-13T22:36:00Z">
              <w:r w:rsidRPr="00244C59">
                <w:rPr>
                  <w:rFonts w:ascii="Times New Roman" w:hAnsi="Times New Roman" w:cs="Times New Roman"/>
                  <w:sz w:val="24"/>
                  <w:szCs w:val="24"/>
                </w:rPr>
                <w:t>sesak</w:t>
              </w:r>
            </w:ins>
            <w:ins w:id="313" w:author="fahmi abdillah" w:date="2022-07-13T22:37:00Z">
              <w:r w:rsidRPr="00244C59">
                <w:rPr>
                  <w:rFonts w:ascii="Times New Roman" w:hAnsi="Times New Roman" w:cs="Times New Roman"/>
                  <w:sz w:val="24"/>
                  <w:szCs w:val="24"/>
                </w:rPr>
                <w:t>”</w:t>
              </w:r>
            </w:ins>
            <w:ins w:id="314" w:author="fahmi abdillah" w:date="2022-07-13T22:36:00Z">
              <w:r w:rsidRPr="00244C59">
                <w:rPr>
                  <w:rFonts w:ascii="Times New Roman" w:hAnsi="Times New Roman" w:cs="Times New Roman"/>
                  <w:sz w:val="24"/>
                  <w:szCs w:val="24"/>
                </w:rPr>
                <w:t xml:space="preserve">, </w:t>
              </w:r>
            </w:ins>
            <w:ins w:id="315" w:author="fahmi abdillah" w:date="2022-07-13T22:37:00Z">
              <w:r w:rsidRPr="00244C59">
                <w:rPr>
                  <w:rFonts w:ascii="Times New Roman" w:hAnsi="Times New Roman" w:cs="Times New Roman"/>
                  <w:sz w:val="24"/>
                  <w:szCs w:val="24"/>
                </w:rPr>
                <w:t>“</w:t>
              </w:r>
            </w:ins>
            <w:ins w:id="316" w:author="fahmi abdillah" w:date="2022-07-13T22:36:00Z">
              <w:r w:rsidRPr="00244C59">
                <w:rPr>
                  <w:rFonts w:ascii="Times New Roman" w:hAnsi="Times New Roman" w:cs="Times New Roman"/>
                  <w:sz w:val="24"/>
                  <w:szCs w:val="24"/>
                </w:rPr>
                <w:t>napas</w:t>
              </w:r>
            </w:ins>
            <w:ins w:id="317" w:author="fahmi abdillah" w:date="2022-07-13T22:37:00Z">
              <w:r w:rsidRPr="00244C59">
                <w:rPr>
                  <w:rFonts w:ascii="Times New Roman" w:hAnsi="Times New Roman" w:cs="Times New Roman"/>
                  <w:sz w:val="24"/>
                  <w:szCs w:val="24"/>
                </w:rPr>
                <w:t>”</w:t>
              </w:r>
            </w:ins>
          </w:p>
        </w:tc>
        <w:tc>
          <w:tcPr>
            <w:tcW w:w="3965" w:type="dxa"/>
          </w:tcPr>
          <w:p w14:paraId="42573C6E" w14:textId="77777777" w:rsidR="00244C59" w:rsidRPr="00244C59" w:rsidRDefault="00244C59" w:rsidP="00244C59">
            <w:pPr>
              <w:jc w:val="both"/>
              <w:rPr>
                <w:ins w:id="318" w:author="fahmi abdillah" w:date="2022-07-13T21:51:00Z"/>
                <w:rFonts w:ascii="Times New Roman" w:hAnsi="Times New Roman" w:cs="Times New Roman"/>
                <w:sz w:val="24"/>
                <w:szCs w:val="24"/>
              </w:rPr>
            </w:pPr>
            <w:ins w:id="319" w:author="fahmi abdillah" w:date="2022-07-13T22:36:00Z">
              <w:r w:rsidRPr="00244C59">
                <w:rPr>
                  <w:rFonts w:ascii="Times New Roman" w:hAnsi="Times New Roman" w:cs="Times New Roman"/>
                  <w:sz w:val="24"/>
                  <w:szCs w:val="24"/>
                </w:rPr>
                <w:t>“dr”, “erlina”, “menyarankan”, “pasien”, “covid19”, “memantau”, “frekuensi</w:t>
              </w:r>
            </w:ins>
            <w:ins w:id="320" w:author="fahmi abdillah" w:date="2022-07-13T22:37:00Z">
              <w:r w:rsidRPr="00244C59">
                <w:rPr>
                  <w:rFonts w:ascii="Times New Roman" w:hAnsi="Times New Roman" w:cs="Times New Roman"/>
                  <w:sz w:val="24"/>
                  <w:szCs w:val="24"/>
                </w:rPr>
                <w:t>”</w:t>
              </w:r>
            </w:ins>
            <w:ins w:id="321" w:author="fahmi abdillah" w:date="2022-07-13T22:36:00Z">
              <w:r w:rsidRPr="00244C59">
                <w:rPr>
                  <w:rFonts w:ascii="Times New Roman" w:hAnsi="Times New Roman" w:cs="Times New Roman"/>
                  <w:sz w:val="24"/>
                  <w:szCs w:val="24"/>
                </w:rPr>
                <w:t xml:space="preserve">, </w:t>
              </w:r>
            </w:ins>
            <w:ins w:id="322" w:author="fahmi abdillah" w:date="2022-07-13T22:37:00Z">
              <w:r w:rsidRPr="00244C59">
                <w:rPr>
                  <w:rFonts w:ascii="Times New Roman" w:hAnsi="Times New Roman" w:cs="Times New Roman"/>
                  <w:sz w:val="24"/>
                  <w:szCs w:val="24"/>
                </w:rPr>
                <w:t>“</w:t>
              </w:r>
            </w:ins>
            <w:ins w:id="323" w:author="fahmi abdillah" w:date="2022-07-13T22:36:00Z">
              <w:r w:rsidRPr="00244C59">
                <w:rPr>
                  <w:rFonts w:ascii="Times New Roman" w:hAnsi="Times New Roman" w:cs="Times New Roman"/>
                  <w:sz w:val="24"/>
                  <w:szCs w:val="24"/>
                </w:rPr>
                <w:t>napas</w:t>
              </w:r>
            </w:ins>
            <w:ins w:id="324" w:author="fahmi abdillah" w:date="2022-07-13T22:37:00Z">
              <w:r w:rsidRPr="00244C59">
                <w:rPr>
                  <w:rFonts w:ascii="Times New Roman" w:hAnsi="Times New Roman" w:cs="Times New Roman"/>
                  <w:sz w:val="24"/>
                  <w:szCs w:val="24"/>
                </w:rPr>
                <w:t>”</w:t>
              </w:r>
            </w:ins>
            <w:ins w:id="325" w:author="fahmi abdillah" w:date="2022-07-13T22:36:00Z">
              <w:r w:rsidRPr="00244C59">
                <w:rPr>
                  <w:rFonts w:ascii="Times New Roman" w:hAnsi="Times New Roman" w:cs="Times New Roman"/>
                  <w:sz w:val="24"/>
                  <w:szCs w:val="24"/>
                </w:rPr>
                <w:t xml:space="preserve">, </w:t>
              </w:r>
            </w:ins>
            <w:ins w:id="326" w:author="fahmi abdillah" w:date="2022-07-13T22:37:00Z">
              <w:r w:rsidRPr="00244C59">
                <w:rPr>
                  <w:rFonts w:ascii="Times New Roman" w:hAnsi="Times New Roman" w:cs="Times New Roman"/>
                  <w:sz w:val="24"/>
                  <w:szCs w:val="24"/>
                </w:rPr>
                <w:t>“</w:t>
              </w:r>
            </w:ins>
            <w:ins w:id="327" w:author="fahmi abdillah" w:date="2022-07-13T22:36:00Z">
              <w:r w:rsidRPr="00244C59">
                <w:rPr>
                  <w:rFonts w:ascii="Times New Roman" w:hAnsi="Times New Roman" w:cs="Times New Roman"/>
                  <w:sz w:val="24"/>
                  <w:szCs w:val="24"/>
                </w:rPr>
                <w:t>tanda</w:t>
              </w:r>
            </w:ins>
            <w:ins w:id="328" w:author="fahmi abdillah" w:date="2022-07-13T22:37:00Z">
              <w:r w:rsidRPr="00244C59">
                <w:rPr>
                  <w:rFonts w:ascii="Times New Roman" w:hAnsi="Times New Roman" w:cs="Times New Roman"/>
                  <w:sz w:val="24"/>
                  <w:szCs w:val="24"/>
                </w:rPr>
                <w:t>”</w:t>
              </w:r>
            </w:ins>
            <w:ins w:id="329" w:author="fahmi abdillah" w:date="2022-07-13T22:36:00Z">
              <w:r w:rsidRPr="00244C59">
                <w:rPr>
                  <w:rFonts w:ascii="Times New Roman" w:hAnsi="Times New Roman" w:cs="Times New Roman"/>
                  <w:sz w:val="24"/>
                  <w:szCs w:val="24"/>
                </w:rPr>
                <w:t xml:space="preserve">, </w:t>
              </w:r>
            </w:ins>
            <w:ins w:id="330" w:author="fahmi abdillah" w:date="2022-07-13T22:37:00Z">
              <w:r w:rsidRPr="00244C59">
                <w:rPr>
                  <w:rFonts w:ascii="Times New Roman" w:hAnsi="Times New Roman" w:cs="Times New Roman"/>
                  <w:sz w:val="24"/>
                  <w:szCs w:val="24"/>
                </w:rPr>
                <w:t>“</w:t>
              </w:r>
            </w:ins>
            <w:ins w:id="331" w:author="fahmi abdillah" w:date="2022-07-13T22:36:00Z">
              <w:r w:rsidRPr="00244C59">
                <w:rPr>
                  <w:rFonts w:ascii="Times New Roman" w:hAnsi="Times New Roman" w:cs="Times New Roman"/>
                  <w:sz w:val="24"/>
                  <w:szCs w:val="24"/>
                </w:rPr>
                <w:t>sesak</w:t>
              </w:r>
            </w:ins>
            <w:ins w:id="332" w:author="fahmi abdillah" w:date="2022-07-13T22:37:00Z">
              <w:r w:rsidRPr="00244C59">
                <w:rPr>
                  <w:rFonts w:ascii="Times New Roman" w:hAnsi="Times New Roman" w:cs="Times New Roman"/>
                  <w:sz w:val="24"/>
                  <w:szCs w:val="24"/>
                </w:rPr>
                <w:t>”</w:t>
              </w:r>
            </w:ins>
            <w:ins w:id="333" w:author="fahmi abdillah" w:date="2022-07-13T22:36:00Z">
              <w:r w:rsidRPr="00244C59">
                <w:rPr>
                  <w:rFonts w:ascii="Times New Roman" w:hAnsi="Times New Roman" w:cs="Times New Roman"/>
                  <w:sz w:val="24"/>
                  <w:szCs w:val="24"/>
                </w:rPr>
                <w:t xml:space="preserve">, </w:t>
              </w:r>
            </w:ins>
            <w:ins w:id="334" w:author="fahmi abdillah" w:date="2022-07-13T22:37:00Z">
              <w:r w:rsidRPr="00244C59">
                <w:rPr>
                  <w:rFonts w:ascii="Times New Roman" w:hAnsi="Times New Roman" w:cs="Times New Roman"/>
                  <w:sz w:val="24"/>
                  <w:szCs w:val="24"/>
                </w:rPr>
                <w:t>“</w:t>
              </w:r>
            </w:ins>
            <w:ins w:id="335" w:author="fahmi abdillah" w:date="2022-07-13T22:36:00Z">
              <w:r w:rsidRPr="00244C59">
                <w:rPr>
                  <w:rFonts w:ascii="Times New Roman" w:hAnsi="Times New Roman" w:cs="Times New Roman"/>
                  <w:sz w:val="24"/>
                  <w:szCs w:val="24"/>
                </w:rPr>
                <w:t>napas</w:t>
              </w:r>
            </w:ins>
            <w:ins w:id="336" w:author="fahmi abdillah" w:date="2022-07-13T22:37:00Z">
              <w:r w:rsidRPr="00244C59">
                <w:rPr>
                  <w:rFonts w:ascii="Times New Roman" w:hAnsi="Times New Roman" w:cs="Times New Roman"/>
                  <w:sz w:val="24"/>
                  <w:szCs w:val="24"/>
                </w:rPr>
                <w:t>”</w:t>
              </w:r>
            </w:ins>
          </w:p>
        </w:tc>
      </w:tr>
      <w:tr w:rsidR="00244C59" w:rsidRPr="00244C59" w14:paraId="27D529BB" w14:textId="77777777" w:rsidTr="00244C59">
        <w:trPr>
          <w:ins w:id="337" w:author="fahmi abdillah" w:date="2022-07-13T21:51:00Z"/>
        </w:trPr>
        <w:tc>
          <w:tcPr>
            <w:tcW w:w="3965" w:type="dxa"/>
          </w:tcPr>
          <w:p w14:paraId="0F4D1D64" w14:textId="77777777" w:rsidR="00244C59" w:rsidRPr="00244C59" w:rsidRDefault="00244C59" w:rsidP="00244C59">
            <w:pPr>
              <w:rPr>
                <w:ins w:id="338" w:author="fahmi abdillah" w:date="2022-07-13T21:51:00Z"/>
                <w:rFonts w:ascii="Times New Roman" w:hAnsi="Times New Roman" w:cs="Times New Roman"/>
                <w:sz w:val="24"/>
                <w:szCs w:val="24"/>
              </w:rPr>
            </w:pPr>
            <w:ins w:id="339" w:author="fahmi abdillah" w:date="2022-07-13T22:59:00Z">
              <w:r w:rsidRPr="00244C59">
                <w:rPr>
                  <w:rFonts w:ascii="Times New Roman" w:hAnsi="Times New Roman" w:cs="Times New Roman"/>
                  <w:sz w:val="24"/>
                  <w:szCs w:val="24"/>
                </w:rPr>
                <w:t>“k</w:t>
              </w:r>
            </w:ins>
            <w:r w:rsidRPr="00244C59">
              <w:rPr>
                <w:rFonts w:ascii="Times New Roman" w:hAnsi="Times New Roman" w:cs="Times New Roman"/>
                <w:sz w:val="24"/>
                <w:szCs w:val="24"/>
                <w:lang w:val="en-US"/>
              </w:rPr>
              <w:t>aya</w:t>
            </w:r>
            <w:ins w:id="340" w:author="fahmi abdillah" w:date="2022-07-13T22:59:00Z">
              <w:r w:rsidRPr="00244C59">
                <w:rPr>
                  <w:rFonts w:ascii="Times New Roman" w:hAnsi="Times New Roman" w:cs="Times New Roman"/>
                  <w:sz w:val="24"/>
                  <w:szCs w:val="24"/>
                </w:rPr>
                <w:t>k”, “</w:t>
              </w:r>
            </w:ins>
            <w:r w:rsidRPr="00244C59">
              <w:rPr>
                <w:rFonts w:ascii="Times New Roman" w:hAnsi="Times New Roman" w:cs="Times New Roman"/>
                <w:sz w:val="24"/>
                <w:szCs w:val="24"/>
                <w:lang w:val="en-US"/>
              </w:rPr>
              <w:t>tidak</w:t>
            </w:r>
            <w:ins w:id="341" w:author="fahmi abdillah" w:date="2022-07-13T22:59:00Z">
              <w:r w:rsidRPr="00244C59">
                <w:rPr>
                  <w:rFonts w:ascii="Times New Roman" w:hAnsi="Times New Roman" w:cs="Times New Roman"/>
                  <w:sz w:val="24"/>
                  <w:szCs w:val="24"/>
                </w:rPr>
                <w:t>”, “sanggup”, “pegang”, “hp”, “li</w:t>
              </w:r>
            </w:ins>
            <w:r w:rsidRPr="00244C59">
              <w:rPr>
                <w:rFonts w:ascii="Times New Roman" w:hAnsi="Times New Roman" w:cs="Times New Roman"/>
                <w:sz w:val="24"/>
                <w:szCs w:val="24"/>
                <w:lang w:val="en-US"/>
              </w:rPr>
              <w:t>h</w:t>
            </w:r>
            <w:ins w:id="342" w:author="fahmi abdillah" w:date="2022-07-13T22:59:00Z">
              <w:r w:rsidRPr="00244C59">
                <w:rPr>
                  <w:rFonts w:ascii="Times New Roman" w:hAnsi="Times New Roman" w:cs="Times New Roman"/>
                  <w:sz w:val="24"/>
                  <w:szCs w:val="24"/>
                </w:rPr>
                <w:t>at”, “twitter”, “p</w:t>
              </w:r>
            </w:ins>
            <w:r w:rsidRPr="00244C59">
              <w:rPr>
                <w:rFonts w:ascii="Times New Roman" w:hAnsi="Times New Roman" w:cs="Times New Roman"/>
                <w:sz w:val="24"/>
                <w:szCs w:val="24"/>
                <w:lang w:val="en-US"/>
              </w:rPr>
              <w:t>a</w:t>
            </w:r>
            <w:ins w:id="343" w:author="fahmi abdillah" w:date="2022-07-13T22:59:00Z">
              <w:r w:rsidRPr="00244C59">
                <w:rPr>
                  <w:rFonts w:ascii="Times New Roman" w:hAnsi="Times New Roman" w:cs="Times New Roman"/>
                  <w:sz w:val="24"/>
                  <w:szCs w:val="24"/>
                </w:rPr>
                <w:t>d</w:t>
              </w:r>
            </w:ins>
            <w:r w:rsidRPr="00244C59">
              <w:rPr>
                <w:rFonts w:ascii="Times New Roman" w:hAnsi="Times New Roman" w:cs="Times New Roman"/>
                <w:sz w:val="24"/>
                <w:szCs w:val="24"/>
                <w:lang w:val="en-US"/>
              </w:rPr>
              <w:t>a</w:t>
            </w:r>
            <w:ins w:id="344" w:author="fahmi abdillah" w:date="2022-07-13T22:59:00Z">
              <w:r w:rsidRPr="00244C59">
                <w:rPr>
                  <w:rFonts w:ascii="Times New Roman" w:hAnsi="Times New Roman" w:cs="Times New Roman"/>
                  <w:sz w:val="24"/>
                  <w:szCs w:val="24"/>
                </w:rPr>
                <w:t>”, “nyari”, “oksigen”, “</w:t>
              </w:r>
            </w:ins>
            <w:r w:rsidRPr="00244C59">
              <w:rPr>
                <w:rFonts w:ascii="Times New Roman" w:hAnsi="Times New Roman" w:cs="Times New Roman"/>
                <w:sz w:val="24"/>
                <w:szCs w:val="24"/>
                <w:lang w:val="en-US"/>
              </w:rPr>
              <w:t>terus</w:t>
            </w:r>
            <w:ins w:id="345" w:author="fahmi abdillah" w:date="2022-07-13T22:59:00Z">
              <w:r w:rsidRPr="00244C59">
                <w:rPr>
                  <w:rFonts w:ascii="Times New Roman" w:hAnsi="Times New Roman" w:cs="Times New Roman"/>
                  <w:sz w:val="24"/>
                  <w:szCs w:val="24"/>
                </w:rPr>
                <w:t>”, “kamar”, “RS”, “WA”, “</w:t>
              </w:r>
            </w:ins>
            <w:r w:rsidRPr="00244C59">
              <w:rPr>
                <w:rFonts w:ascii="Times New Roman" w:hAnsi="Times New Roman" w:cs="Times New Roman"/>
                <w:sz w:val="24"/>
                <w:szCs w:val="24"/>
                <w:lang w:val="en-US"/>
              </w:rPr>
              <w:t>hari</w:t>
            </w:r>
            <w:ins w:id="346" w:author="fahmi abdillah" w:date="2022-07-13T22:59:00Z">
              <w:r w:rsidRPr="00244C59">
                <w:rPr>
                  <w:rFonts w:ascii="Times New Roman" w:hAnsi="Times New Roman" w:cs="Times New Roman"/>
                  <w:sz w:val="24"/>
                  <w:szCs w:val="24"/>
                </w:rPr>
                <w:t>”, “aja”, “grup”, “y</w:t>
              </w:r>
            </w:ins>
            <w:r w:rsidRPr="00244C59">
              <w:rPr>
                <w:rFonts w:ascii="Times New Roman" w:hAnsi="Times New Roman" w:cs="Times New Roman"/>
                <w:sz w:val="24"/>
                <w:szCs w:val="24"/>
                <w:lang w:val="en-US"/>
              </w:rPr>
              <w:t>an</w:t>
            </w:r>
            <w:ins w:id="347" w:author="fahmi abdillah" w:date="2022-07-13T22:59:00Z">
              <w:r w:rsidRPr="00244C59">
                <w:rPr>
                  <w:rFonts w:ascii="Times New Roman" w:hAnsi="Times New Roman" w:cs="Times New Roman"/>
                  <w:sz w:val="24"/>
                  <w:szCs w:val="24"/>
                </w:rPr>
                <w:t>g”, “ngabarin”, “positif”, “nyari”, “obat”, “donar”, “darah”, “plasma”, “kritis”, “sesak”, “napas”, “gw”, “y</w:t>
              </w:r>
            </w:ins>
            <w:r w:rsidRPr="00244C59">
              <w:rPr>
                <w:rFonts w:ascii="Times New Roman" w:hAnsi="Times New Roman" w:cs="Times New Roman"/>
                <w:sz w:val="24"/>
                <w:szCs w:val="24"/>
                <w:lang w:val="en-US"/>
              </w:rPr>
              <w:t>an</w:t>
            </w:r>
            <w:ins w:id="348" w:author="fahmi abdillah" w:date="2022-07-13T22:59:00Z">
              <w:r w:rsidRPr="00244C59">
                <w:rPr>
                  <w:rFonts w:ascii="Times New Roman" w:hAnsi="Times New Roman" w:cs="Times New Roman"/>
                  <w:sz w:val="24"/>
                  <w:szCs w:val="24"/>
                </w:rPr>
                <w:t>g”, “sehat”, “j</w:t>
              </w:r>
            </w:ins>
            <w:r w:rsidRPr="00244C59">
              <w:rPr>
                <w:rFonts w:ascii="Times New Roman" w:hAnsi="Times New Roman" w:cs="Times New Roman"/>
                <w:sz w:val="24"/>
                <w:szCs w:val="24"/>
                <w:lang w:val="en-US"/>
              </w:rPr>
              <w:t>adi</w:t>
            </w:r>
            <w:ins w:id="349" w:author="fahmi abdillah" w:date="2022-07-13T22:59:00Z">
              <w:r w:rsidRPr="00244C59">
                <w:rPr>
                  <w:rFonts w:ascii="Times New Roman" w:hAnsi="Times New Roman" w:cs="Times New Roman"/>
                  <w:sz w:val="24"/>
                  <w:szCs w:val="24"/>
                </w:rPr>
                <w:t>”, “berasa”, “sakit”</w:t>
              </w:r>
            </w:ins>
          </w:p>
        </w:tc>
        <w:tc>
          <w:tcPr>
            <w:tcW w:w="3965" w:type="dxa"/>
          </w:tcPr>
          <w:p w14:paraId="1C6D4AA4" w14:textId="77777777" w:rsidR="00244C59" w:rsidRPr="00244C59" w:rsidRDefault="00244C59" w:rsidP="00244C59">
            <w:pPr>
              <w:jc w:val="both"/>
              <w:rPr>
                <w:ins w:id="350" w:author="fahmi abdillah" w:date="2022-07-13T21:51:00Z"/>
                <w:rFonts w:ascii="Times New Roman" w:hAnsi="Times New Roman" w:cs="Times New Roman"/>
                <w:sz w:val="24"/>
                <w:szCs w:val="24"/>
              </w:rPr>
            </w:pPr>
            <w:ins w:id="351" w:author="fahmi abdillah" w:date="2022-07-13T22:59:00Z">
              <w:r w:rsidRPr="00244C59">
                <w:rPr>
                  <w:rFonts w:ascii="Times New Roman" w:hAnsi="Times New Roman" w:cs="Times New Roman"/>
                  <w:sz w:val="24"/>
                  <w:szCs w:val="24"/>
                </w:rPr>
                <w:t>“k</w:t>
              </w:r>
            </w:ins>
            <w:r w:rsidRPr="00244C59">
              <w:rPr>
                <w:rFonts w:ascii="Times New Roman" w:hAnsi="Times New Roman" w:cs="Times New Roman"/>
                <w:sz w:val="24"/>
                <w:szCs w:val="24"/>
                <w:lang w:val="en-US"/>
              </w:rPr>
              <w:t>aya</w:t>
            </w:r>
            <w:ins w:id="352" w:author="fahmi abdillah" w:date="2022-07-13T22:59:00Z">
              <w:r w:rsidRPr="00244C59">
                <w:rPr>
                  <w:rFonts w:ascii="Times New Roman" w:hAnsi="Times New Roman" w:cs="Times New Roman"/>
                  <w:sz w:val="24"/>
                  <w:szCs w:val="24"/>
                </w:rPr>
                <w:t>k”, “</w:t>
              </w:r>
            </w:ins>
            <w:r w:rsidRPr="00244C59">
              <w:rPr>
                <w:rFonts w:ascii="Times New Roman" w:hAnsi="Times New Roman" w:cs="Times New Roman"/>
                <w:sz w:val="24"/>
                <w:szCs w:val="24"/>
                <w:lang w:val="en-US"/>
              </w:rPr>
              <w:t>tidak</w:t>
            </w:r>
            <w:ins w:id="353" w:author="fahmi abdillah" w:date="2022-07-13T22:59:00Z">
              <w:r w:rsidRPr="00244C59">
                <w:rPr>
                  <w:rFonts w:ascii="Times New Roman" w:hAnsi="Times New Roman" w:cs="Times New Roman"/>
                  <w:sz w:val="24"/>
                  <w:szCs w:val="24"/>
                </w:rPr>
                <w:t>”, “sanggup”, “pegang”, “hp”, “li</w:t>
              </w:r>
            </w:ins>
            <w:r w:rsidRPr="00244C59">
              <w:rPr>
                <w:rFonts w:ascii="Times New Roman" w:hAnsi="Times New Roman" w:cs="Times New Roman"/>
                <w:sz w:val="24"/>
                <w:szCs w:val="24"/>
                <w:lang w:val="en-US"/>
              </w:rPr>
              <w:t>h</w:t>
            </w:r>
            <w:ins w:id="354" w:author="fahmi abdillah" w:date="2022-07-13T22:59:00Z">
              <w:r w:rsidRPr="00244C59">
                <w:rPr>
                  <w:rFonts w:ascii="Times New Roman" w:hAnsi="Times New Roman" w:cs="Times New Roman"/>
                  <w:sz w:val="24"/>
                  <w:szCs w:val="24"/>
                </w:rPr>
                <w:t>at”, “twitter”, “p</w:t>
              </w:r>
            </w:ins>
            <w:r w:rsidRPr="00244C59">
              <w:rPr>
                <w:rFonts w:ascii="Times New Roman" w:hAnsi="Times New Roman" w:cs="Times New Roman"/>
                <w:sz w:val="24"/>
                <w:szCs w:val="24"/>
                <w:lang w:val="en-US"/>
              </w:rPr>
              <w:t>a</w:t>
            </w:r>
            <w:ins w:id="355" w:author="fahmi abdillah" w:date="2022-07-13T22:59:00Z">
              <w:r w:rsidRPr="00244C59">
                <w:rPr>
                  <w:rFonts w:ascii="Times New Roman" w:hAnsi="Times New Roman" w:cs="Times New Roman"/>
                  <w:sz w:val="24"/>
                  <w:szCs w:val="24"/>
                </w:rPr>
                <w:t>d</w:t>
              </w:r>
            </w:ins>
            <w:r w:rsidRPr="00244C59">
              <w:rPr>
                <w:rFonts w:ascii="Times New Roman" w:hAnsi="Times New Roman" w:cs="Times New Roman"/>
                <w:sz w:val="24"/>
                <w:szCs w:val="24"/>
                <w:lang w:val="en-US"/>
              </w:rPr>
              <w:t>a</w:t>
            </w:r>
            <w:ins w:id="356" w:author="fahmi abdillah" w:date="2022-07-13T22:59:00Z">
              <w:r w:rsidRPr="00244C59">
                <w:rPr>
                  <w:rFonts w:ascii="Times New Roman" w:hAnsi="Times New Roman" w:cs="Times New Roman"/>
                  <w:sz w:val="24"/>
                  <w:szCs w:val="24"/>
                </w:rPr>
                <w:t>”, “nyari”, “oksigen”, “</w:t>
              </w:r>
            </w:ins>
            <w:r w:rsidRPr="00244C59">
              <w:rPr>
                <w:rFonts w:ascii="Times New Roman" w:hAnsi="Times New Roman" w:cs="Times New Roman"/>
                <w:sz w:val="24"/>
                <w:szCs w:val="24"/>
                <w:lang w:val="en-US"/>
              </w:rPr>
              <w:t>terus</w:t>
            </w:r>
            <w:ins w:id="357" w:author="fahmi abdillah" w:date="2022-07-13T22:59:00Z">
              <w:r w:rsidRPr="00244C59">
                <w:rPr>
                  <w:rFonts w:ascii="Times New Roman" w:hAnsi="Times New Roman" w:cs="Times New Roman"/>
                  <w:sz w:val="24"/>
                  <w:szCs w:val="24"/>
                </w:rPr>
                <w:t>”, “kamar”, “RS”, “WA”, “</w:t>
              </w:r>
            </w:ins>
            <w:r w:rsidRPr="00244C59">
              <w:rPr>
                <w:rFonts w:ascii="Times New Roman" w:hAnsi="Times New Roman" w:cs="Times New Roman"/>
                <w:sz w:val="24"/>
                <w:szCs w:val="24"/>
                <w:lang w:val="en-US"/>
              </w:rPr>
              <w:t>hari</w:t>
            </w:r>
            <w:ins w:id="358" w:author="fahmi abdillah" w:date="2022-07-13T22:59:00Z">
              <w:r w:rsidRPr="00244C59">
                <w:rPr>
                  <w:rFonts w:ascii="Times New Roman" w:hAnsi="Times New Roman" w:cs="Times New Roman"/>
                  <w:sz w:val="24"/>
                  <w:szCs w:val="24"/>
                </w:rPr>
                <w:t>”, “aja”, “grup”, “y</w:t>
              </w:r>
            </w:ins>
            <w:r w:rsidRPr="00244C59">
              <w:rPr>
                <w:rFonts w:ascii="Times New Roman" w:hAnsi="Times New Roman" w:cs="Times New Roman"/>
                <w:sz w:val="24"/>
                <w:szCs w:val="24"/>
                <w:lang w:val="en-US"/>
              </w:rPr>
              <w:t>an</w:t>
            </w:r>
            <w:ins w:id="359" w:author="fahmi abdillah" w:date="2022-07-13T22:59:00Z">
              <w:r w:rsidRPr="00244C59">
                <w:rPr>
                  <w:rFonts w:ascii="Times New Roman" w:hAnsi="Times New Roman" w:cs="Times New Roman"/>
                  <w:sz w:val="24"/>
                  <w:szCs w:val="24"/>
                </w:rPr>
                <w:t>g”, “ngabarin”, “positif”, “nyari”, “obat”, “donar”, “darah”, “plasma”, “kritis”, “sesak”, “napas”, “gw”, “y</w:t>
              </w:r>
            </w:ins>
            <w:r w:rsidRPr="00244C59">
              <w:rPr>
                <w:rFonts w:ascii="Times New Roman" w:hAnsi="Times New Roman" w:cs="Times New Roman"/>
                <w:sz w:val="24"/>
                <w:szCs w:val="24"/>
                <w:lang w:val="en-US"/>
              </w:rPr>
              <w:t>an</w:t>
            </w:r>
            <w:ins w:id="360" w:author="fahmi abdillah" w:date="2022-07-13T22:59:00Z">
              <w:r w:rsidRPr="00244C59">
                <w:rPr>
                  <w:rFonts w:ascii="Times New Roman" w:hAnsi="Times New Roman" w:cs="Times New Roman"/>
                  <w:sz w:val="24"/>
                  <w:szCs w:val="24"/>
                </w:rPr>
                <w:t>g”, “sehat”, “j</w:t>
              </w:r>
            </w:ins>
            <w:r w:rsidRPr="00244C59">
              <w:rPr>
                <w:rFonts w:ascii="Times New Roman" w:hAnsi="Times New Roman" w:cs="Times New Roman"/>
                <w:sz w:val="24"/>
                <w:szCs w:val="24"/>
                <w:lang w:val="en-US"/>
              </w:rPr>
              <w:t>adi</w:t>
            </w:r>
            <w:ins w:id="361" w:author="fahmi abdillah" w:date="2022-07-13T22:59:00Z">
              <w:r w:rsidRPr="00244C59">
                <w:rPr>
                  <w:rFonts w:ascii="Times New Roman" w:hAnsi="Times New Roman" w:cs="Times New Roman"/>
                  <w:sz w:val="24"/>
                  <w:szCs w:val="24"/>
                </w:rPr>
                <w:t>”, “berasa”, “sakit”</w:t>
              </w:r>
            </w:ins>
          </w:p>
        </w:tc>
      </w:tr>
    </w:tbl>
    <w:p w14:paraId="18BE6254" w14:textId="77777777" w:rsidR="00244C59" w:rsidRPr="00244C59" w:rsidRDefault="00244C59" w:rsidP="00244C59">
      <w:pPr>
        <w:pStyle w:val="ListParagraph"/>
        <w:spacing w:line="360" w:lineRule="auto"/>
        <w:ind w:left="1440"/>
        <w:jc w:val="center"/>
        <w:rPr>
          <w:rFonts w:eastAsia="Times New Roman" w:cs="Times New Roman"/>
          <w:bCs/>
          <w:szCs w:val="24"/>
          <w:lang w:val="en-US"/>
        </w:rPr>
      </w:pPr>
    </w:p>
    <w:p w14:paraId="426E7013" w14:textId="37AEAE98" w:rsidR="00604BE4" w:rsidRPr="00244C59"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i/>
          <w:iCs/>
          <w:szCs w:val="24"/>
          <w:lang w:val="en-US"/>
        </w:rPr>
        <w:t>Stemming</w:t>
      </w:r>
    </w:p>
    <w:p w14:paraId="436CD7E2" w14:textId="6B1510D5" w:rsidR="00244C59" w:rsidRDefault="00244C59" w:rsidP="00244C59">
      <w:pPr>
        <w:pStyle w:val="ListParagraph"/>
        <w:spacing w:line="360" w:lineRule="auto"/>
        <w:ind w:left="1440" w:firstLine="720"/>
        <w:jc w:val="both"/>
        <w:rPr>
          <w:rFonts w:eastAsia="Times New Roman" w:cs="Times New Roman"/>
          <w:bCs/>
          <w:szCs w:val="24"/>
          <w:lang w:val="en-US"/>
        </w:rPr>
      </w:pPr>
      <w:r w:rsidRPr="00244C59">
        <w:rPr>
          <w:rFonts w:eastAsia="Times New Roman" w:cs="Times New Roman"/>
          <w:bCs/>
          <w:szCs w:val="24"/>
          <w:lang w:val="en-US"/>
        </w:rPr>
        <w:t>Proses stemming dilakukan untuk menghapus awalan dan akhiran dari suatu kata. Tujuan dari tahap stemming adalah untuk mendapatkan kata dasar yang sesuai. Proses stemming menggunakan library Sastrawi berbasis Python yang tersedia pada https://github.com/sastrawi/sastrawi. Algoritma yang terdapat pada library Sastrawi adalah Nazief-Adriani yang digunakan untuk menghapus berbagai variasi awalan dan akhiran kata. Contoh data tweet sebelum dan sesudah proses stemming dapat dilihat pada Tabel 3.4.</w:t>
      </w:r>
    </w:p>
    <w:p w14:paraId="273A811A" w14:textId="77777777" w:rsidR="00BE4864" w:rsidRDefault="00BE4864">
      <w:pPr>
        <w:rPr>
          <w:rFonts w:ascii="Times New Roman" w:eastAsia="Arial" w:hAnsi="Times New Roman" w:cs="Arial"/>
          <w:sz w:val="24"/>
          <w:szCs w:val="24"/>
          <w:lang w:val="en-US" w:eastAsia="en-ID"/>
        </w:rPr>
      </w:pPr>
      <w:r>
        <w:rPr>
          <w:szCs w:val="24"/>
          <w:lang w:val="en-US"/>
        </w:rPr>
        <w:br w:type="page"/>
      </w:r>
    </w:p>
    <w:p w14:paraId="2233A15C" w14:textId="75B58C1D" w:rsidR="009C74CF" w:rsidRPr="0017730B" w:rsidRDefault="0017730B" w:rsidP="0017730B">
      <w:pPr>
        <w:pStyle w:val="Caption"/>
        <w:jc w:val="center"/>
        <w:rPr>
          <w:rFonts w:ascii="Times New Roman" w:hAnsi="Times New Roman" w:cs="Times New Roman"/>
          <w:b/>
          <w:bCs/>
          <w:i w:val="0"/>
          <w:iCs w:val="0"/>
          <w:color w:val="auto"/>
          <w:sz w:val="24"/>
          <w:szCs w:val="24"/>
          <w:lang w:val="en-US"/>
        </w:rPr>
      </w:pPr>
      <w:bookmarkStart w:id="362" w:name="_Toc149217264"/>
      <w:r w:rsidRPr="0017730B">
        <w:rPr>
          <w:rFonts w:ascii="Times New Roman" w:hAnsi="Times New Roman" w:cs="Times New Roman"/>
          <w:b/>
          <w:bCs/>
          <w:i w:val="0"/>
          <w:iCs w:val="0"/>
          <w:color w:val="auto"/>
          <w:sz w:val="24"/>
          <w:szCs w:val="24"/>
        </w:rPr>
        <w:lastRenderedPageBreak/>
        <w:t>Tabel 3.</w:t>
      </w:r>
      <w:r w:rsidRPr="0017730B">
        <w:rPr>
          <w:rFonts w:ascii="Times New Roman" w:hAnsi="Times New Roman" w:cs="Times New Roman"/>
          <w:b/>
          <w:bCs/>
          <w:i w:val="0"/>
          <w:iCs w:val="0"/>
          <w:color w:val="auto"/>
          <w:sz w:val="24"/>
          <w:szCs w:val="24"/>
        </w:rPr>
        <w:fldChar w:fldCharType="begin"/>
      </w:r>
      <w:r w:rsidRPr="0017730B">
        <w:rPr>
          <w:rFonts w:ascii="Times New Roman" w:hAnsi="Times New Roman" w:cs="Times New Roman"/>
          <w:b/>
          <w:bCs/>
          <w:i w:val="0"/>
          <w:iCs w:val="0"/>
          <w:color w:val="auto"/>
          <w:sz w:val="24"/>
          <w:szCs w:val="24"/>
        </w:rPr>
        <w:instrText xml:space="preserve"> SEQ Tabel_3. \* ARABIC </w:instrText>
      </w:r>
      <w:r w:rsidRPr="0017730B">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5</w:t>
      </w:r>
      <w:r w:rsidRPr="0017730B">
        <w:rPr>
          <w:rFonts w:ascii="Times New Roman" w:hAnsi="Times New Roman" w:cs="Times New Roman"/>
          <w:b/>
          <w:bCs/>
          <w:i w:val="0"/>
          <w:iCs w:val="0"/>
          <w:color w:val="auto"/>
          <w:sz w:val="24"/>
          <w:szCs w:val="24"/>
        </w:rPr>
        <w:fldChar w:fldCharType="end"/>
      </w:r>
      <w:r w:rsidRPr="0017730B">
        <w:rPr>
          <w:rFonts w:ascii="Times New Roman" w:hAnsi="Times New Roman" w:cs="Times New Roman"/>
          <w:b/>
          <w:bCs/>
          <w:i w:val="0"/>
          <w:iCs w:val="0"/>
          <w:color w:val="auto"/>
          <w:sz w:val="24"/>
          <w:szCs w:val="24"/>
          <w:lang w:val="id-ID"/>
        </w:rPr>
        <w:t xml:space="preserve"> </w:t>
      </w:r>
      <w:ins w:id="363" w:author="fahmi abdillah" w:date="2022-07-13T23:15:00Z">
        <w:r w:rsidR="009C74CF" w:rsidRPr="0017730B">
          <w:rPr>
            <w:rFonts w:ascii="Times New Roman" w:hAnsi="Times New Roman" w:cs="Times New Roman"/>
            <w:b/>
            <w:bCs/>
            <w:i w:val="0"/>
            <w:iCs w:val="0"/>
            <w:color w:val="auto"/>
            <w:sz w:val="24"/>
            <w:szCs w:val="24"/>
            <w:lang w:val="en-US"/>
            <w:rPrChange w:id="364" w:author="fahmi abdillah" w:date="2022-07-13T23:16:00Z">
              <w:rPr>
                <w:lang w:val="en-US"/>
              </w:rPr>
            </w:rPrChange>
          </w:rPr>
          <w:t xml:space="preserve">Contoh </w:t>
        </w:r>
        <w:r w:rsidR="009C74CF" w:rsidRPr="0017730B">
          <w:rPr>
            <w:rFonts w:ascii="Times New Roman" w:hAnsi="Times New Roman" w:cs="Times New Roman"/>
            <w:b/>
            <w:bCs/>
            <w:color w:val="auto"/>
            <w:sz w:val="24"/>
            <w:szCs w:val="24"/>
            <w:lang w:val="en-US"/>
            <w:rPrChange w:id="365" w:author="fahmi abdillah" w:date="2022-07-13T23:16:00Z">
              <w:rPr>
                <w:lang w:val="en-US"/>
              </w:rPr>
            </w:rPrChange>
          </w:rPr>
          <w:t>stemming</w:t>
        </w:r>
      </w:ins>
      <w:bookmarkEnd w:id="362"/>
    </w:p>
    <w:tbl>
      <w:tblPr>
        <w:tblStyle w:val="TableGrid"/>
        <w:tblW w:w="7930" w:type="dxa"/>
        <w:tblInd w:w="451" w:type="dxa"/>
        <w:tblLook w:val="04A0" w:firstRow="1" w:lastRow="0" w:firstColumn="1" w:lastColumn="0" w:noHBand="0" w:noVBand="1"/>
      </w:tblPr>
      <w:tblGrid>
        <w:gridCol w:w="3965"/>
        <w:gridCol w:w="3965"/>
      </w:tblGrid>
      <w:tr w:rsidR="00BE4864" w:rsidRPr="00BE4864" w14:paraId="1A175167" w14:textId="77777777" w:rsidTr="00BE4864">
        <w:trPr>
          <w:ins w:id="366" w:author="fahmi abdillah" w:date="2022-07-13T22:37:00Z"/>
        </w:trPr>
        <w:tc>
          <w:tcPr>
            <w:tcW w:w="3965" w:type="dxa"/>
          </w:tcPr>
          <w:p w14:paraId="59B4434E" w14:textId="77777777" w:rsidR="00BE4864" w:rsidRPr="00BE4864" w:rsidRDefault="00BE4864" w:rsidP="00BE4864">
            <w:pPr>
              <w:jc w:val="center"/>
              <w:rPr>
                <w:ins w:id="367" w:author="fahmi abdillah" w:date="2022-07-13T22:37:00Z"/>
                <w:rFonts w:ascii="Times New Roman" w:hAnsi="Times New Roman" w:cs="Times New Roman"/>
                <w:b/>
                <w:bCs/>
                <w:sz w:val="24"/>
                <w:szCs w:val="24"/>
              </w:rPr>
            </w:pPr>
            <w:ins w:id="368" w:author="fahmi abdillah" w:date="2022-07-13T22:37:00Z">
              <w:r w:rsidRPr="00BE4864">
                <w:rPr>
                  <w:rFonts w:ascii="Times New Roman" w:hAnsi="Times New Roman" w:cs="Times New Roman"/>
                  <w:b/>
                  <w:bCs/>
                  <w:sz w:val="24"/>
                  <w:szCs w:val="24"/>
                </w:rPr>
                <w:t>Data awal</w:t>
              </w:r>
            </w:ins>
          </w:p>
        </w:tc>
        <w:tc>
          <w:tcPr>
            <w:tcW w:w="3965" w:type="dxa"/>
          </w:tcPr>
          <w:p w14:paraId="7386EBF7" w14:textId="77777777" w:rsidR="00BE4864" w:rsidRPr="00BE4864" w:rsidRDefault="00BE4864" w:rsidP="00BE4864">
            <w:pPr>
              <w:jc w:val="center"/>
              <w:rPr>
                <w:ins w:id="369" w:author="fahmi abdillah" w:date="2022-07-13T22:37:00Z"/>
                <w:rFonts w:ascii="Times New Roman" w:hAnsi="Times New Roman" w:cs="Times New Roman"/>
                <w:b/>
                <w:bCs/>
                <w:sz w:val="24"/>
                <w:szCs w:val="24"/>
              </w:rPr>
            </w:pPr>
            <w:ins w:id="370" w:author="fahmi abdillah" w:date="2022-07-13T22:37:00Z">
              <w:r w:rsidRPr="00BE4864">
                <w:rPr>
                  <w:rFonts w:ascii="Times New Roman" w:hAnsi="Times New Roman" w:cs="Times New Roman"/>
                  <w:b/>
                  <w:bCs/>
                  <w:sz w:val="24"/>
                  <w:szCs w:val="24"/>
                </w:rPr>
                <w:t>Data akhir</w:t>
              </w:r>
            </w:ins>
          </w:p>
        </w:tc>
      </w:tr>
      <w:tr w:rsidR="00BE4864" w:rsidRPr="00BE4864" w14:paraId="476EFCB6" w14:textId="77777777" w:rsidTr="00BE4864">
        <w:trPr>
          <w:ins w:id="371" w:author="fahmi abdillah" w:date="2022-07-13T22:37:00Z"/>
        </w:trPr>
        <w:tc>
          <w:tcPr>
            <w:tcW w:w="3965" w:type="dxa"/>
          </w:tcPr>
          <w:p w14:paraId="0B9A9AD6" w14:textId="77777777" w:rsidR="00BE4864" w:rsidRPr="00BE4864" w:rsidRDefault="00BE4864" w:rsidP="00BE4864">
            <w:pPr>
              <w:rPr>
                <w:ins w:id="372" w:author="fahmi abdillah" w:date="2022-07-13T22:37:00Z"/>
                <w:rFonts w:ascii="Times New Roman" w:hAnsi="Times New Roman" w:cs="Times New Roman"/>
                <w:sz w:val="24"/>
                <w:szCs w:val="24"/>
              </w:rPr>
            </w:pPr>
            <w:ins w:id="373" w:author="fahmi abdillah" w:date="2022-07-13T22:38:00Z">
              <w:r w:rsidRPr="00BE4864">
                <w:rPr>
                  <w:rFonts w:ascii="Times New Roman" w:hAnsi="Times New Roman" w:cs="Times New Roman"/>
                  <w:sz w:val="24"/>
                  <w:szCs w:val="24"/>
                </w:rPr>
                <w:t>“dr”, “erlina”, “menyarankan”, “pasien”, “covid19”, “memantau”, “frekuensi”, “napas”, “tanda”, “sesak”, “napas”</w:t>
              </w:r>
            </w:ins>
          </w:p>
        </w:tc>
        <w:tc>
          <w:tcPr>
            <w:tcW w:w="3965" w:type="dxa"/>
          </w:tcPr>
          <w:p w14:paraId="4532C2FB" w14:textId="77777777" w:rsidR="00BE4864" w:rsidRPr="00BE4864" w:rsidRDefault="00BE4864" w:rsidP="00BE4864">
            <w:pPr>
              <w:jc w:val="both"/>
              <w:rPr>
                <w:ins w:id="374" w:author="fahmi abdillah" w:date="2022-07-13T22:37:00Z"/>
                <w:rFonts w:ascii="Times New Roman" w:hAnsi="Times New Roman" w:cs="Times New Roman"/>
                <w:sz w:val="24"/>
                <w:szCs w:val="24"/>
              </w:rPr>
            </w:pPr>
            <w:ins w:id="375" w:author="fahmi abdillah" w:date="2022-07-13T22:55:00Z">
              <w:r w:rsidRPr="00BE4864">
                <w:rPr>
                  <w:rFonts w:ascii="Times New Roman" w:hAnsi="Times New Roman" w:cs="Times New Roman"/>
                  <w:sz w:val="24"/>
                  <w:szCs w:val="24"/>
                </w:rPr>
                <w:t>“dr”, “erlina”, “saran”, “pasien”, “covid19”, “pantau”, “frekuensi”, “napas”, “tanda”, “sesak”, “napas”</w:t>
              </w:r>
            </w:ins>
          </w:p>
        </w:tc>
      </w:tr>
      <w:tr w:rsidR="00BE4864" w:rsidRPr="00BE4864" w14:paraId="5A178059" w14:textId="77777777" w:rsidTr="00BE4864">
        <w:trPr>
          <w:ins w:id="376" w:author="fahmi abdillah" w:date="2022-07-13T22:37:00Z"/>
        </w:trPr>
        <w:tc>
          <w:tcPr>
            <w:tcW w:w="3965" w:type="dxa"/>
          </w:tcPr>
          <w:p w14:paraId="07E1B0AE" w14:textId="77777777" w:rsidR="00BE4864" w:rsidRPr="00BE4864" w:rsidRDefault="00BE4864" w:rsidP="00BE4864">
            <w:pPr>
              <w:rPr>
                <w:ins w:id="377" w:author="fahmi abdillah" w:date="2022-07-13T22:37:00Z"/>
                <w:rFonts w:ascii="Times New Roman" w:hAnsi="Times New Roman" w:cs="Times New Roman"/>
                <w:sz w:val="24"/>
                <w:szCs w:val="24"/>
              </w:rPr>
            </w:pPr>
            <w:ins w:id="378" w:author="fahmi abdillah" w:date="2022-07-13T22:59:00Z">
              <w:r w:rsidRPr="00BE4864">
                <w:rPr>
                  <w:rFonts w:ascii="Times New Roman" w:hAnsi="Times New Roman" w:cs="Times New Roman"/>
                  <w:sz w:val="24"/>
                  <w:szCs w:val="24"/>
                </w:rPr>
                <w:t>“k</w:t>
              </w:r>
            </w:ins>
            <w:r w:rsidRPr="00BE4864">
              <w:rPr>
                <w:rFonts w:ascii="Times New Roman" w:hAnsi="Times New Roman" w:cs="Times New Roman"/>
                <w:sz w:val="24"/>
                <w:szCs w:val="24"/>
                <w:lang w:val="en-US"/>
              </w:rPr>
              <w:t>aya</w:t>
            </w:r>
            <w:ins w:id="379" w:author="fahmi abdillah" w:date="2022-07-13T22:59:00Z">
              <w:r w:rsidRPr="00BE4864">
                <w:rPr>
                  <w:rFonts w:ascii="Times New Roman" w:hAnsi="Times New Roman" w:cs="Times New Roman"/>
                  <w:sz w:val="24"/>
                  <w:szCs w:val="24"/>
                </w:rPr>
                <w:t>k”, “</w:t>
              </w:r>
            </w:ins>
            <w:r w:rsidRPr="00BE4864">
              <w:rPr>
                <w:rFonts w:ascii="Times New Roman" w:hAnsi="Times New Roman" w:cs="Times New Roman"/>
                <w:sz w:val="24"/>
                <w:szCs w:val="24"/>
                <w:lang w:val="en-US"/>
              </w:rPr>
              <w:t>tidak</w:t>
            </w:r>
            <w:ins w:id="380" w:author="fahmi abdillah" w:date="2022-07-13T22:59:00Z">
              <w:r w:rsidRPr="00BE4864">
                <w:rPr>
                  <w:rFonts w:ascii="Times New Roman" w:hAnsi="Times New Roman" w:cs="Times New Roman"/>
                  <w:sz w:val="24"/>
                  <w:szCs w:val="24"/>
                </w:rPr>
                <w:t>”, “sanggup”, “pegang”, “hp”, “li</w:t>
              </w:r>
            </w:ins>
            <w:r w:rsidRPr="00BE4864">
              <w:rPr>
                <w:rFonts w:ascii="Times New Roman" w:hAnsi="Times New Roman" w:cs="Times New Roman"/>
                <w:sz w:val="24"/>
                <w:szCs w:val="24"/>
                <w:lang w:val="en-US"/>
              </w:rPr>
              <w:t>h</w:t>
            </w:r>
            <w:ins w:id="381" w:author="fahmi abdillah" w:date="2022-07-13T22:59:00Z">
              <w:r w:rsidRPr="00BE4864">
                <w:rPr>
                  <w:rFonts w:ascii="Times New Roman" w:hAnsi="Times New Roman" w:cs="Times New Roman"/>
                  <w:sz w:val="24"/>
                  <w:szCs w:val="24"/>
                </w:rPr>
                <w:t>at”, “twitter”, “p</w:t>
              </w:r>
            </w:ins>
            <w:r w:rsidRPr="00BE4864">
              <w:rPr>
                <w:rFonts w:ascii="Times New Roman" w:hAnsi="Times New Roman" w:cs="Times New Roman"/>
                <w:sz w:val="24"/>
                <w:szCs w:val="24"/>
                <w:lang w:val="en-US"/>
              </w:rPr>
              <w:t>a</w:t>
            </w:r>
            <w:ins w:id="382" w:author="fahmi abdillah" w:date="2022-07-13T22:59:00Z">
              <w:r w:rsidRPr="00BE4864">
                <w:rPr>
                  <w:rFonts w:ascii="Times New Roman" w:hAnsi="Times New Roman" w:cs="Times New Roman"/>
                  <w:sz w:val="24"/>
                  <w:szCs w:val="24"/>
                </w:rPr>
                <w:t>d</w:t>
              </w:r>
            </w:ins>
            <w:r w:rsidRPr="00BE4864">
              <w:rPr>
                <w:rFonts w:ascii="Times New Roman" w:hAnsi="Times New Roman" w:cs="Times New Roman"/>
                <w:sz w:val="24"/>
                <w:szCs w:val="24"/>
                <w:lang w:val="en-US"/>
              </w:rPr>
              <w:t>a</w:t>
            </w:r>
            <w:ins w:id="383" w:author="fahmi abdillah" w:date="2022-07-13T22:59:00Z">
              <w:r w:rsidRPr="00BE4864">
                <w:rPr>
                  <w:rFonts w:ascii="Times New Roman" w:hAnsi="Times New Roman" w:cs="Times New Roman"/>
                  <w:sz w:val="24"/>
                  <w:szCs w:val="24"/>
                </w:rPr>
                <w:t>”, “nyari”, “oksigen”, “</w:t>
              </w:r>
            </w:ins>
            <w:r w:rsidRPr="00BE4864">
              <w:rPr>
                <w:rFonts w:ascii="Times New Roman" w:hAnsi="Times New Roman" w:cs="Times New Roman"/>
                <w:sz w:val="24"/>
                <w:szCs w:val="24"/>
                <w:lang w:val="en-US"/>
              </w:rPr>
              <w:t>terus</w:t>
            </w:r>
            <w:ins w:id="384" w:author="fahmi abdillah" w:date="2022-07-13T22:59:00Z">
              <w:r w:rsidRPr="00BE4864">
                <w:rPr>
                  <w:rFonts w:ascii="Times New Roman" w:hAnsi="Times New Roman" w:cs="Times New Roman"/>
                  <w:sz w:val="24"/>
                  <w:szCs w:val="24"/>
                </w:rPr>
                <w:t>”, “kamar”, “RS”, “WA”, “</w:t>
              </w:r>
            </w:ins>
            <w:r w:rsidRPr="00BE4864">
              <w:rPr>
                <w:rFonts w:ascii="Times New Roman" w:hAnsi="Times New Roman" w:cs="Times New Roman"/>
                <w:sz w:val="24"/>
                <w:szCs w:val="24"/>
                <w:lang w:val="en-US"/>
              </w:rPr>
              <w:t>hari</w:t>
            </w:r>
            <w:ins w:id="385" w:author="fahmi abdillah" w:date="2022-07-13T22:59:00Z">
              <w:r w:rsidRPr="00BE4864">
                <w:rPr>
                  <w:rFonts w:ascii="Times New Roman" w:hAnsi="Times New Roman" w:cs="Times New Roman"/>
                  <w:sz w:val="24"/>
                  <w:szCs w:val="24"/>
                </w:rPr>
                <w:t>”, “aja”, “grup”, “y</w:t>
              </w:r>
            </w:ins>
            <w:r w:rsidRPr="00BE4864">
              <w:rPr>
                <w:rFonts w:ascii="Times New Roman" w:hAnsi="Times New Roman" w:cs="Times New Roman"/>
                <w:sz w:val="24"/>
                <w:szCs w:val="24"/>
                <w:lang w:val="en-US"/>
              </w:rPr>
              <w:t>an</w:t>
            </w:r>
            <w:ins w:id="386" w:author="fahmi abdillah" w:date="2022-07-13T22:59:00Z">
              <w:r w:rsidRPr="00BE4864">
                <w:rPr>
                  <w:rFonts w:ascii="Times New Roman" w:hAnsi="Times New Roman" w:cs="Times New Roman"/>
                  <w:sz w:val="24"/>
                  <w:szCs w:val="24"/>
                </w:rPr>
                <w:t>g”, “ngabarin”, “positif”, “nyari”, “obat”, “donar”, “darah”, “plasma”, “kritis”, “sesak”, “napas”, “gw”, “y</w:t>
              </w:r>
            </w:ins>
            <w:r w:rsidRPr="00BE4864">
              <w:rPr>
                <w:rFonts w:ascii="Times New Roman" w:hAnsi="Times New Roman" w:cs="Times New Roman"/>
                <w:sz w:val="24"/>
                <w:szCs w:val="24"/>
                <w:lang w:val="en-US"/>
              </w:rPr>
              <w:t>an</w:t>
            </w:r>
            <w:ins w:id="387" w:author="fahmi abdillah" w:date="2022-07-13T22:59:00Z">
              <w:r w:rsidRPr="00BE4864">
                <w:rPr>
                  <w:rFonts w:ascii="Times New Roman" w:hAnsi="Times New Roman" w:cs="Times New Roman"/>
                  <w:sz w:val="24"/>
                  <w:szCs w:val="24"/>
                </w:rPr>
                <w:t>g”, “sehat”, “j</w:t>
              </w:r>
            </w:ins>
            <w:r w:rsidRPr="00BE4864">
              <w:rPr>
                <w:rFonts w:ascii="Times New Roman" w:hAnsi="Times New Roman" w:cs="Times New Roman"/>
                <w:sz w:val="24"/>
                <w:szCs w:val="24"/>
                <w:lang w:val="en-US"/>
              </w:rPr>
              <w:t>adi</w:t>
            </w:r>
            <w:ins w:id="388" w:author="fahmi abdillah" w:date="2022-07-13T22:59:00Z">
              <w:r w:rsidRPr="00BE4864">
                <w:rPr>
                  <w:rFonts w:ascii="Times New Roman" w:hAnsi="Times New Roman" w:cs="Times New Roman"/>
                  <w:sz w:val="24"/>
                  <w:szCs w:val="24"/>
                </w:rPr>
                <w:t>”, “berasa”, “sakit”</w:t>
              </w:r>
            </w:ins>
          </w:p>
        </w:tc>
        <w:tc>
          <w:tcPr>
            <w:tcW w:w="3965" w:type="dxa"/>
          </w:tcPr>
          <w:p w14:paraId="7843BF86" w14:textId="77777777" w:rsidR="00BE4864" w:rsidRPr="00BE4864" w:rsidRDefault="00BE4864" w:rsidP="00BE4864">
            <w:pPr>
              <w:jc w:val="both"/>
              <w:rPr>
                <w:ins w:id="389" w:author="fahmi abdillah" w:date="2022-07-13T22:37:00Z"/>
                <w:rFonts w:ascii="Times New Roman" w:hAnsi="Times New Roman" w:cs="Times New Roman"/>
                <w:sz w:val="24"/>
                <w:szCs w:val="24"/>
              </w:rPr>
            </w:pPr>
            <w:ins w:id="390" w:author="fahmi abdillah" w:date="2022-07-13T23:04:00Z">
              <w:r w:rsidRPr="00BE4864">
                <w:rPr>
                  <w:rFonts w:ascii="Times New Roman" w:hAnsi="Times New Roman" w:cs="Times New Roman"/>
                  <w:sz w:val="24"/>
                  <w:szCs w:val="24"/>
                </w:rPr>
                <w:t>“sanggup”, “pegang”, “oksigen”, “kamar”, “grup”, “positif”, “obat”, “darah”, “plasma”, “kritis”, “sesak”, “napas”, “sehat”, “asa”, “sakit”</w:t>
              </w:r>
            </w:ins>
          </w:p>
        </w:tc>
      </w:tr>
    </w:tbl>
    <w:p w14:paraId="297710E9" w14:textId="77777777" w:rsidR="00BE4864" w:rsidRPr="00244C59" w:rsidRDefault="00BE4864" w:rsidP="009C74CF">
      <w:pPr>
        <w:pStyle w:val="ListParagraph"/>
        <w:spacing w:line="360" w:lineRule="auto"/>
        <w:ind w:left="1440" w:firstLine="720"/>
        <w:jc w:val="center"/>
        <w:rPr>
          <w:rFonts w:eastAsia="Times New Roman" w:cs="Times New Roman"/>
          <w:bCs/>
          <w:szCs w:val="24"/>
          <w:lang w:val="en-US"/>
        </w:rPr>
      </w:pPr>
    </w:p>
    <w:p w14:paraId="2C5E98A9" w14:textId="7C75CCB6" w:rsidR="00F753E1" w:rsidRDefault="00F753E1" w:rsidP="00F753E1">
      <w:pPr>
        <w:pStyle w:val="Heading3"/>
        <w:spacing w:line="360" w:lineRule="auto"/>
        <w:jc w:val="both"/>
      </w:pPr>
      <w:bookmarkStart w:id="391" w:name="_Toc149284636"/>
      <w:r>
        <w:t>Pembobotan TF-IDF</w:t>
      </w:r>
      <w:bookmarkEnd w:id="391"/>
    </w:p>
    <w:p w14:paraId="4E3B6A09" w14:textId="7F2BE3EB" w:rsidR="00F753E1" w:rsidRPr="00F753E1" w:rsidRDefault="00F753E1" w:rsidP="00F753E1">
      <w:pPr>
        <w:spacing w:line="360" w:lineRule="auto"/>
        <w:ind w:firstLine="720"/>
        <w:jc w:val="both"/>
      </w:pPr>
      <w:ins w:id="392" w:author="fahmi abdillah" w:date="2022-07-13T13:34:00Z">
        <w:r w:rsidRPr="00F753E1">
          <w:rPr>
            <w:rFonts w:ascii="Times New Roman" w:eastAsia="Times New Roman" w:hAnsi="Times New Roman" w:cs="Times New Roman"/>
            <w:bCs/>
            <w:sz w:val="24"/>
            <w:szCs w:val="24"/>
            <w:lang w:val="en-US" w:eastAsia="en-ID"/>
          </w:rPr>
          <w:t xml:space="preserve">Tahap terakhir yang dilakukan pada praproses data dengan TF-IDF. Pada tahap ini dilakukan perhitungan sesuai dengan persamaan </w:t>
        </w:r>
      </w:ins>
      <w:ins w:id="393" w:author="fahmi abdillah" w:date="2022-07-13T13:35:00Z">
        <w:r w:rsidRPr="00F753E1">
          <w:rPr>
            <w:rFonts w:ascii="Times New Roman" w:eastAsia="Times New Roman" w:hAnsi="Times New Roman" w:cs="Times New Roman"/>
            <w:bCs/>
            <w:sz w:val="24"/>
            <w:szCs w:val="24"/>
            <w:lang w:val="en-US" w:eastAsia="en-ID"/>
          </w:rPr>
          <w:t xml:space="preserve">2.1, 2.2, dan 2.3. </w:t>
        </w:r>
      </w:ins>
      <w:ins w:id="394" w:author="fahmi abdillah" w:date="2022-07-13T13:36:00Z">
        <w:r w:rsidRPr="00F753E1">
          <w:rPr>
            <w:rFonts w:ascii="Times New Roman" w:eastAsia="Times New Roman" w:hAnsi="Times New Roman" w:cs="Times New Roman"/>
            <w:bCs/>
            <w:sz w:val="24"/>
            <w:szCs w:val="24"/>
            <w:lang w:val="en-US" w:eastAsia="en-ID"/>
          </w:rPr>
          <w:t>H</w:t>
        </w:r>
      </w:ins>
      <w:ins w:id="395" w:author="fahmi abdillah" w:date="2022-07-13T13:35:00Z">
        <w:r w:rsidRPr="00F753E1">
          <w:rPr>
            <w:rFonts w:ascii="Times New Roman" w:eastAsia="Times New Roman" w:hAnsi="Times New Roman" w:cs="Times New Roman"/>
            <w:bCs/>
            <w:sz w:val="24"/>
            <w:szCs w:val="24"/>
            <w:lang w:val="en-US" w:eastAsia="en-ID"/>
          </w:rPr>
          <w:t>asil dari tahap ini adalah vektor ukuran kemiripan yang dimiliki tiap</w:t>
        </w:r>
      </w:ins>
      <w:ins w:id="396" w:author="fahmi abdillah" w:date="2022-07-13T13:36:00Z">
        <w:r w:rsidRPr="00F753E1">
          <w:rPr>
            <w:rFonts w:ascii="Times New Roman" w:eastAsia="Times New Roman" w:hAnsi="Times New Roman" w:cs="Times New Roman"/>
            <w:bCs/>
            <w:sz w:val="24"/>
            <w:szCs w:val="24"/>
            <w:lang w:val="en-US" w:eastAsia="en-ID"/>
          </w:rPr>
          <w:t xml:space="preserve"> kata kunci</w:t>
        </w:r>
      </w:ins>
      <w:ins w:id="397" w:author="fahmi abdillah" w:date="2022-07-13T13:35:00Z">
        <w:r w:rsidRPr="00F753E1">
          <w:rPr>
            <w:rFonts w:ascii="Times New Roman" w:eastAsia="Times New Roman" w:hAnsi="Times New Roman" w:cs="Times New Roman"/>
            <w:bCs/>
            <w:sz w:val="24"/>
            <w:szCs w:val="24"/>
            <w:lang w:val="en-US" w:eastAsia="en-ID"/>
          </w:rPr>
          <w:t xml:space="preserve"> dokumen</w:t>
        </w:r>
      </w:ins>
      <w:ins w:id="398" w:author="fahmi abdillah" w:date="2022-07-13T13:36:00Z">
        <w:r w:rsidRPr="00F753E1">
          <w:rPr>
            <w:rFonts w:ascii="Times New Roman" w:eastAsia="Times New Roman" w:hAnsi="Times New Roman" w:cs="Times New Roman"/>
            <w:bCs/>
            <w:sz w:val="24"/>
            <w:szCs w:val="24"/>
            <w:lang w:val="en-US" w:eastAsia="en-ID"/>
          </w:rPr>
          <w:t>.</w:t>
        </w:r>
      </w:ins>
    </w:p>
    <w:p w14:paraId="3B014338" w14:textId="2BA8F24F" w:rsidR="00137F32" w:rsidRPr="003D7336" w:rsidRDefault="00137F32" w:rsidP="003D7336">
      <w:pPr>
        <w:pStyle w:val="Heading3"/>
        <w:spacing w:line="360" w:lineRule="auto"/>
        <w:jc w:val="both"/>
        <w:rPr>
          <w:rFonts w:cs="Times New Roman"/>
          <w:lang w:val="en-US"/>
        </w:rPr>
      </w:pPr>
      <w:bookmarkStart w:id="399" w:name="_Toc149284637"/>
      <w:r w:rsidRPr="003D7336">
        <w:rPr>
          <w:rFonts w:cs="Times New Roman"/>
          <w:lang w:val="en-US"/>
        </w:rPr>
        <w:t>Klasterisasi DBSCAN</w:t>
      </w:r>
      <w:bookmarkEnd w:id="399"/>
    </w:p>
    <w:p w14:paraId="4B4D49BA" w14:textId="1D2138ED" w:rsidR="003D7336" w:rsidRDefault="003D7336" w:rsidP="003D7336">
      <w:pPr>
        <w:spacing w:line="360" w:lineRule="auto"/>
        <w:ind w:firstLine="720"/>
        <w:jc w:val="both"/>
        <w:rPr>
          <w:rFonts w:ascii="Times New Roman" w:hAnsi="Times New Roman" w:cs="Times New Roman"/>
          <w:sz w:val="24"/>
          <w:szCs w:val="24"/>
          <w:lang w:val="en-US"/>
        </w:rPr>
      </w:pPr>
      <w:r w:rsidRPr="003D7336">
        <w:rPr>
          <w:rFonts w:ascii="Times New Roman" w:hAnsi="Times New Roman" w:cs="Times New Roman"/>
          <w:sz w:val="24"/>
          <w:szCs w:val="24"/>
          <w:lang w:val="en-US"/>
        </w:rPr>
        <w:t xml:space="preserve">Pada tahap ini dilakukan klasterisasi dengan algoritme DBSCAN untuk data tweet yang telah dilakukan praproses menjadi Term Document Matrix (TDM) menggunakan library scikit-learn. Klasterisasi digunakan untuk mendapatkan klaster dari setiap dokumen berdasarkan term terkait penyebaran penyakit menular langsung (studi kasus Covid-19). Klaster yang dihasilkan akan digunakan pada proses geovisualisasi. Flowchart yang menunjukkan teknik metode DBSCAN dapat dilihat pada </w:t>
      </w:r>
      <w:r w:rsidR="0040438B">
        <w:rPr>
          <w:rFonts w:ascii="Times New Roman" w:hAnsi="Times New Roman" w:cs="Times New Roman"/>
          <w:sz w:val="24"/>
          <w:szCs w:val="24"/>
          <w:lang w:val="id-ID"/>
        </w:rPr>
        <w:t>G</w:t>
      </w:r>
      <w:r w:rsidRPr="003D7336">
        <w:rPr>
          <w:rFonts w:ascii="Times New Roman" w:hAnsi="Times New Roman" w:cs="Times New Roman"/>
          <w:sz w:val="24"/>
          <w:szCs w:val="24"/>
          <w:lang w:val="en-US"/>
        </w:rPr>
        <w:t>ambar 3.</w:t>
      </w:r>
      <w:r w:rsidR="00C877B3">
        <w:rPr>
          <w:rFonts w:ascii="Times New Roman" w:hAnsi="Times New Roman" w:cs="Times New Roman"/>
          <w:sz w:val="24"/>
          <w:szCs w:val="24"/>
          <w:lang w:val="id-ID"/>
        </w:rPr>
        <w:t>3</w:t>
      </w:r>
      <w:r w:rsidRPr="003D7336">
        <w:rPr>
          <w:rFonts w:ascii="Times New Roman" w:hAnsi="Times New Roman" w:cs="Times New Roman"/>
          <w:sz w:val="24"/>
          <w:szCs w:val="24"/>
          <w:lang w:val="en-US"/>
        </w:rPr>
        <w:t>.</w:t>
      </w:r>
    </w:p>
    <w:p w14:paraId="786A2CA2" w14:textId="01C70667" w:rsidR="003D7336" w:rsidRPr="003D7336" w:rsidRDefault="003D7336" w:rsidP="003D7336">
      <w:pPr>
        <w:spacing w:line="360" w:lineRule="auto"/>
        <w:ind w:firstLine="720"/>
        <w:jc w:val="both"/>
        <w:rPr>
          <w:rFonts w:ascii="Times New Roman" w:hAnsi="Times New Roman" w:cs="Times New Roman"/>
          <w:sz w:val="24"/>
          <w:szCs w:val="24"/>
          <w:lang w:val="en-US"/>
        </w:rPr>
      </w:pPr>
      <w:r w:rsidRPr="003D7336">
        <w:rPr>
          <w:rFonts w:ascii="Times New Roman" w:hAnsi="Times New Roman" w:cs="Times New Roman"/>
          <w:bCs/>
          <w:sz w:val="24"/>
          <w:szCs w:val="24"/>
          <w:lang w:val="en-US"/>
        </w:rPr>
        <w:t xml:space="preserve">Penjelasan </w:t>
      </w:r>
      <w:r w:rsidRPr="003D7336">
        <w:rPr>
          <w:rFonts w:ascii="Times New Roman" w:hAnsi="Times New Roman" w:cs="Times New Roman"/>
          <w:bCs/>
          <w:i/>
          <w:iCs/>
          <w:sz w:val="24"/>
          <w:szCs w:val="24"/>
          <w:lang w:val="en-US"/>
        </w:rPr>
        <w:t>flowchart</w:t>
      </w:r>
      <w:r w:rsidRPr="003D7336">
        <w:rPr>
          <w:rFonts w:ascii="Times New Roman" w:hAnsi="Times New Roman" w:cs="Times New Roman"/>
          <w:bCs/>
          <w:sz w:val="24"/>
          <w:szCs w:val="24"/>
          <w:lang w:val="en-US"/>
        </w:rPr>
        <w:t xml:space="preserve"> algoritma DBSCAN sebagai berikut:</w:t>
      </w:r>
    </w:p>
    <w:p w14:paraId="1C3F4036"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Dataset yang berbentuk file .csv dianggap sebagai input</w:t>
      </w:r>
    </w:p>
    <w:p w14:paraId="418F06BF"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Menghitung bobot tiap-tiap term</w:t>
      </w:r>
    </w:p>
    <w:p w14:paraId="2702B0E5"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Epsilon dan MinPts dimasukkan dan dianggap sebagai input</w:t>
      </w:r>
    </w:p>
    <w:p w14:paraId="2D48FD10"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Menentukan titik awal atau </w:t>
      </w:r>
      <w:r w:rsidRPr="003D7336">
        <w:rPr>
          <w:rFonts w:ascii="Times New Roman" w:hAnsi="Times New Roman" w:cs="Times New Roman"/>
          <w:bCs/>
          <w:i/>
          <w:iCs/>
          <w:sz w:val="24"/>
          <w:szCs w:val="24"/>
          <w:lang w:val="en-US"/>
        </w:rPr>
        <w:t>p</w:t>
      </w:r>
      <w:r w:rsidRPr="003D7336">
        <w:rPr>
          <w:rFonts w:ascii="Times New Roman" w:hAnsi="Times New Roman" w:cs="Times New Roman"/>
          <w:bCs/>
          <w:sz w:val="24"/>
          <w:szCs w:val="24"/>
          <w:lang w:val="en-US"/>
        </w:rPr>
        <w:t xml:space="preserve"> secara acak</w:t>
      </w:r>
    </w:p>
    <w:p w14:paraId="6421074E"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lastRenderedPageBreak/>
        <w:t xml:space="preserve">Mendapatkan titik </w:t>
      </w:r>
      <w:r w:rsidRPr="003D7336">
        <w:rPr>
          <w:rFonts w:ascii="Times New Roman" w:hAnsi="Times New Roman" w:cs="Times New Roman"/>
          <w:bCs/>
          <w:i/>
          <w:iCs/>
          <w:sz w:val="24"/>
          <w:szCs w:val="24"/>
          <w:lang w:val="en-US"/>
        </w:rPr>
        <w:t xml:space="preserve">p </w:t>
      </w:r>
      <w:r w:rsidRPr="003D7336">
        <w:rPr>
          <w:rFonts w:ascii="Times New Roman" w:hAnsi="Times New Roman" w:cs="Times New Roman"/>
          <w:bCs/>
          <w:sz w:val="24"/>
          <w:szCs w:val="24"/>
          <w:lang w:val="en-US"/>
        </w:rPr>
        <w:t xml:space="preserve">sebagai </w:t>
      </w:r>
      <w:r w:rsidRPr="003D7336">
        <w:rPr>
          <w:rFonts w:ascii="Times New Roman" w:hAnsi="Times New Roman" w:cs="Times New Roman"/>
          <w:bCs/>
          <w:i/>
          <w:iCs/>
          <w:sz w:val="24"/>
          <w:szCs w:val="24"/>
          <w:lang w:val="en-US"/>
        </w:rPr>
        <w:t>core object</w:t>
      </w:r>
      <w:r w:rsidRPr="003D7336">
        <w:rPr>
          <w:rFonts w:ascii="Times New Roman" w:hAnsi="Times New Roman" w:cs="Times New Roman"/>
          <w:bCs/>
          <w:sz w:val="24"/>
          <w:szCs w:val="24"/>
          <w:lang w:val="en-US"/>
        </w:rPr>
        <w:t xml:space="preserve"> dan titik </w:t>
      </w:r>
      <w:r w:rsidRPr="003D7336">
        <w:rPr>
          <w:rFonts w:ascii="Times New Roman" w:hAnsi="Times New Roman" w:cs="Times New Roman"/>
          <w:bCs/>
          <w:i/>
          <w:iCs/>
          <w:sz w:val="24"/>
          <w:szCs w:val="24"/>
          <w:lang w:val="en-US"/>
        </w:rPr>
        <w:t xml:space="preserve">p </w:t>
      </w:r>
      <w:r w:rsidRPr="003D7336">
        <w:rPr>
          <w:rFonts w:ascii="Times New Roman" w:hAnsi="Times New Roman" w:cs="Times New Roman"/>
          <w:bCs/>
          <w:sz w:val="24"/>
          <w:szCs w:val="24"/>
          <w:lang w:val="en-US"/>
        </w:rPr>
        <w:t xml:space="preserve">tidak memiliki </w:t>
      </w:r>
      <w:r w:rsidRPr="003D7336">
        <w:rPr>
          <w:rFonts w:ascii="Times New Roman" w:hAnsi="Times New Roman" w:cs="Times New Roman"/>
          <w:bCs/>
          <w:i/>
          <w:iCs/>
          <w:sz w:val="24"/>
          <w:szCs w:val="24"/>
          <w:lang w:val="en-US"/>
        </w:rPr>
        <w:t>density reachable</w:t>
      </w:r>
    </w:p>
    <w:p w14:paraId="622239E3"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Menghitung epsilon atau semua jarak titik pada </w:t>
      </w:r>
      <w:r w:rsidRPr="003D7336">
        <w:rPr>
          <w:rFonts w:ascii="Times New Roman" w:hAnsi="Times New Roman" w:cs="Times New Roman"/>
          <w:bCs/>
          <w:i/>
          <w:iCs/>
          <w:sz w:val="24"/>
          <w:szCs w:val="24"/>
          <w:lang w:val="en-US"/>
        </w:rPr>
        <w:t xml:space="preserve">density reachable </w:t>
      </w:r>
      <w:r w:rsidRPr="003D7336">
        <w:rPr>
          <w:rFonts w:ascii="Times New Roman" w:hAnsi="Times New Roman" w:cs="Times New Roman"/>
          <w:bCs/>
          <w:sz w:val="24"/>
          <w:szCs w:val="24"/>
          <w:lang w:val="en-US"/>
        </w:rPr>
        <w:t xml:space="preserve">terhadap </w:t>
      </w:r>
      <w:r w:rsidRPr="003D7336">
        <w:rPr>
          <w:rFonts w:ascii="Times New Roman" w:hAnsi="Times New Roman" w:cs="Times New Roman"/>
          <w:bCs/>
          <w:i/>
          <w:iCs/>
          <w:sz w:val="24"/>
          <w:szCs w:val="24"/>
          <w:lang w:val="en-US"/>
        </w:rPr>
        <w:t>p</w:t>
      </w:r>
      <w:r w:rsidRPr="003D7336">
        <w:rPr>
          <w:rFonts w:ascii="Times New Roman" w:hAnsi="Times New Roman" w:cs="Times New Roman"/>
          <w:bCs/>
          <w:sz w:val="24"/>
          <w:szCs w:val="24"/>
          <w:lang w:val="en-US"/>
        </w:rPr>
        <w:t xml:space="preserve"> dengan menggunakan </w:t>
      </w:r>
      <w:r w:rsidRPr="003D7336">
        <w:rPr>
          <w:rFonts w:ascii="Times New Roman" w:hAnsi="Times New Roman" w:cs="Times New Roman"/>
          <w:bCs/>
          <w:i/>
          <w:iCs/>
          <w:sz w:val="24"/>
          <w:szCs w:val="24"/>
          <w:lang w:val="en-US"/>
        </w:rPr>
        <w:t xml:space="preserve">cosine similarity </w:t>
      </w:r>
      <w:r w:rsidRPr="003D7336">
        <w:rPr>
          <w:rFonts w:ascii="Times New Roman" w:hAnsi="Times New Roman" w:cs="Times New Roman"/>
          <w:bCs/>
          <w:sz w:val="24"/>
          <w:szCs w:val="24"/>
          <w:lang w:val="en-US"/>
        </w:rPr>
        <w:t>(sesuai dengan persamaan 2.4).</w:t>
      </w:r>
    </w:p>
    <w:p w14:paraId="5613B1A6"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Mengulangi langkah perhitungan hingga tercipta titik yang dianggap sebagai </w:t>
      </w:r>
      <w:r w:rsidRPr="003D7336">
        <w:rPr>
          <w:rFonts w:ascii="Times New Roman" w:hAnsi="Times New Roman" w:cs="Times New Roman"/>
          <w:bCs/>
          <w:i/>
          <w:iCs/>
          <w:sz w:val="24"/>
          <w:szCs w:val="24"/>
          <w:lang w:val="en-US"/>
        </w:rPr>
        <w:t xml:space="preserve">noise. </w:t>
      </w:r>
    </w:p>
    <w:p w14:paraId="4C9314A1" w14:textId="77CA756F"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ins w:id="400" w:author="fahmi abdillah" w:date="2022-07-13T14:08:00Z">
        <w:r w:rsidRPr="00F632FD">
          <w:rPr>
            <w:noProof/>
            <w:lang w:val="en-US"/>
          </w:rPr>
          <w:drawing>
            <wp:anchor distT="0" distB="0" distL="114300" distR="114300" simplePos="0" relativeHeight="251662336" behindDoc="1" locked="0" layoutInCell="1" allowOverlap="1" wp14:anchorId="29F62343" wp14:editId="6D67D106">
              <wp:simplePos x="0" y="0"/>
              <wp:positionH relativeFrom="page">
                <wp:posOffset>3009900</wp:posOffset>
              </wp:positionH>
              <wp:positionV relativeFrom="margin">
                <wp:posOffset>1979930</wp:posOffset>
              </wp:positionV>
              <wp:extent cx="2499360" cy="5981700"/>
              <wp:effectExtent l="0" t="0" r="0" b="0"/>
              <wp:wrapTopAndBottom/>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bscan.png"/>
                      <pic:cNvPicPr/>
                    </pic:nvPicPr>
                    <pic:blipFill>
                      <a:blip r:embed="rId11">
                        <a:extLst>
                          <a:ext uri="{28A0092B-C50C-407E-A947-70E740481C1C}">
                            <a14:useLocalDpi xmlns:a14="http://schemas.microsoft.com/office/drawing/2010/main" val="0"/>
                          </a:ext>
                        </a:extLst>
                      </a:blip>
                      <a:stretch>
                        <a:fillRect/>
                      </a:stretch>
                    </pic:blipFill>
                    <pic:spPr>
                      <a:xfrm>
                        <a:off x="0" y="0"/>
                        <a:ext cx="2499360" cy="5981700"/>
                      </a:xfrm>
                      <a:prstGeom prst="rect">
                        <a:avLst/>
                      </a:prstGeom>
                    </pic:spPr>
                  </pic:pic>
                </a:graphicData>
              </a:graphic>
              <wp14:sizeRelH relativeFrom="margin">
                <wp14:pctWidth>0</wp14:pctWidth>
              </wp14:sizeRelH>
              <wp14:sizeRelV relativeFrom="margin">
                <wp14:pctHeight>0</wp14:pctHeight>
              </wp14:sizeRelV>
            </wp:anchor>
          </w:drawing>
        </w:r>
      </w:ins>
      <w:r w:rsidRPr="003D7336">
        <w:rPr>
          <w:rFonts w:ascii="Times New Roman" w:hAnsi="Times New Roman" w:cs="Times New Roman"/>
          <w:bCs/>
          <w:sz w:val="24"/>
          <w:szCs w:val="24"/>
          <w:lang w:val="en-US"/>
        </w:rPr>
        <w:t xml:space="preserve">Mendapatkan </w:t>
      </w:r>
      <w:r w:rsidRPr="003D7336">
        <w:rPr>
          <w:rFonts w:ascii="Times New Roman" w:hAnsi="Times New Roman" w:cs="Times New Roman"/>
          <w:bCs/>
          <w:i/>
          <w:iCs/>
          <w:sz w:val="24"/>
          <w:szCs w:val="24"/>
          <w:lang w:val="en-US"/>
        </w:rPr>
        <w:t xml:space="preserve">cluster </w:t>
      </w:r>
      <w:r w:rsidRPr="003D7336">
        <w:rPr>
          <w:rFonts w:ascii="Times New Roman" w:hAnsi="Times New Roman" w:cs="Times New Roman"/>
          <w:bCs/>
          <w:sz w:val="24"/>
          <w:szCs w:val="24"/>
          <w:lang w:val="en-US"/>
        </w:rPr>
        <w:t>terbaik.</w:t>
      </w:r>
    </w:p>
    <w:p w14:paraId="64D46CB1" w14:textId="33D02B0E" w:rsidR="003D7336" w:rsidRPr="00660A0D" w:rsidRDefault="00660A0D" w:rsidP="00660A0D">
      <w:pPr>
        <w:pStyle w:val="Caption"/>
        <w:jc w:val="center"/>
        <w:rPr>
          <w:rFonts w:ascii="Times New Roman" w:hAnsi="Times New Roman" w:cs="Times New Roman"/>
          <w:b/>
          <w:bCs/>
          <w:i w:val="0"/>
          <w:iCs w:val="0"/>
          <w:color w:val="auto"/>
          <w:sz w:val="24"/>
          <w:szCs w:val="24"/>
          <w:lang w:val="en-US"/>
        </w:rPr>
      </w:pPr>
      <w:bookmarkStart w:id="401" w:name="_Toc149217295"/>
      <w:r w:rsidRPr="00660A0D">
        <w:rPr>
          <w:rFonts w:ascii="Times New Roman" w:hAnsi="Times New Roman" w:cs="Times New Roman"/>
          <w:b/>
          <w:bCs/>
          <w:i w:val="0"/>
          <w:iCs w:val="0"/>
          <w:color w:val="auto"/>
          <w:sz w:val="24"/>
          <w:szCs w:val="24"/>
        </w:rPr>
        <w:t>Gambar 3.</w:t>
      </w:r>
      <w:r w:rsidRPr="00660A0D">
        <w:rPr>
          <w:rFonts w:ascii="Times New Roman" w:hAnsi="Times New Roman" w:cs="Times New Roman"/>
          <w:b/>
          <w:bCs/>
          <w:i w:val="0"/>
          <w:iCs w:val="0"/>
          <w:color w:val="auto"/>
          <w:sz w:val="24"/>
          <w:szCs w:val="24"/>
        </w:rPr>
        <w:fldChar w:fldCharType="begin"/>
      </w:r>
      <w:r w:rsidRPr="00660A0D">
        <w:rPr>
          <w:rFonts w:ascii="Times New Roman" w:hAnsi="Times New Roman" w:cs="Times New Roman"/>
          <w:b/>
          <w:bCs/>
          <w:i w:val="0"/>
          <w:iCs w:val="0"/>
          <w:color w:val="auto"/>
          <w:sz w:val="24"/>
          <w:szCs w:val="24"/>
        </w:rPr>
        <w:instrText xml:space="preserve"> SEQ Gambar_3. \* ARABIC </w:instrText>
      </w:r>
      <w:r w:rsidRPr="00660A0D">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3</w:t>
      </w:r>
      <w:r w:rsidRPr="00660A0D">
        <w:rPr>
          <w:rFonts w:ascii="Times New Roman" w:hAnsi="Times New Roman" w:cs="Times New Roman"/>
          <w:b/>
          <w:bCs/>
          <w:i w:val="0"/>
          <w:iCs w:val="0"/>
          <w:color w:val="auto"/>
          <w:sz w:val="24"/>
          <w:szCs w:val="24"/>
        </w:rPr>
        <w:fldChar w:fldCharType="end"/>
      </w:r>
      <w:r w:rsidR="00DE5890" w:rsidRPr="00660A0D">
        <w:rPr>
          <w:rFonts w:ascii="Times New Roman" w:hAnsi="Times New Roman" w:cs="Times New Roman"/>
          <w:b/>
          <w:bCs/>
          <w:i w:val="0"/>
          <w:iCs w:val="0"/>
          <w:color w:val="auto"/>
          <w:sz w:val="24"/>
          <w:szCs w:val="24"/>
          <w:lang w:val="id-ID"/>
        </w:rPr>
        <w:t xml:space="preserve"> </w:t>
      </w:r>
      <w:r w:rsidR="003D7336" w:rsidRPr="00660A0D">
        <w:rPr>
          <w:rFonts w:ascii="Times New Roman" w:hAnsi="Times New Roman" w:cs="Times New Roman"/>
          <w:b/>
          <w:bCs/>
          <w:color w:val="auto"/>
          <w:sz w:val="24"/>
          <w:szCs w:val="24"/>
          <w:lang w:val="en-US"/>
        </w:rPr>
        <w:t>Flowchart</w:t>
      </w:r>
      <w:r w:rsidR="003D7336" w:rsidRPr="00660A0D">
        <w:rPr>
          <w:rFonts w:ascii="Times New Roman" w:hAnsi="Times New Roman" w:cs="Times New Roman"/>
          <w:b/>
          <w:bCs/>
          <w:i w:val="0"/>
          <w:iCs w:val="0"/>
          <w:color w:val="auto"/>
          <w:sz w:val="24"/>
          <w:szCs w:val="24"/>
          <w:lang w:val="en-US"/>
        </w:rPr>
        <w:t xml:space="preserve"> DBSCAN</w:t>
      </w:r>
      <w:bookmarkEnd w:id="401"/>
    </w:p>
    <w:p w14:paraId="6D5694FB" w14:textId="23A89E30" w:rsidR="00137F32" w:rsidRPr="003D7336" w:rsidRDefault="00137F32" w:rsidP="003D7336">
      <w:pPr>
        <w:pStyle w:val="Heading3"/>
        <w:spacing w:line="360" w:lineRule="auto"/>
        <w:jc w:val="both"/>
        <w:rPr>
          <w:rFonts w:cs="Times New Roman"/>
          <w:lang w:val="en-US"/>
        </w:rPr>
      </w:pPr>
      <w:bookmarkStart w:id="402" w:name="_Toc149284638"/>
      <w:r w:rsidRPr="003D7336">
        <w:rPr>
          <w:rFonts w:cs="Times New Roman"/>
          <w:lang w:val="en-US"/>
        </w:rPr>
        <w:lastRenderedPageBreak/>
        <w:t>Klasterisasi OPTICS</w:t>
      </w:r>
      <w:bookmarkEnd w:id="402"/>
    </w:p>
    <w:p w14:paraId="1156AAF8" w14:textId="51A5476B" w:rsidR="003D7336" w:rsidRDefault="003D7336" w:rsidP="003D7336">
      <w:pPr>
        <w:spacing w:line="360" w:lineRule="auto"/>
        <w:ind w:firstLine="720"/>
        <w:jc w:val="both"/>
        <w:rPr>
          <w:rFonts w:ascii="Times New Roman" w:eastAsia="Times New Roman" w:hAnsi="Times New Roman" w:cs="Times New Roman"/>
          <w:bCs/>
          <w:sz w:val="24"/>
          <w:szCs w:val="24"/>
          <w:lang w:val="en-US"/>
        </w:rPr>
      </w:pPr>
      <w:ins w:id="403" w:author="fahmi abdillah" w:date="2022-07-13T14:45:00Z">
        <w:r>
          <w:rPr>
            <w:rFonts w:eastAsia="Times New Roman" w:cs="Times New Roman"/>
            <w:bCs/>
            <w:noProof/>
            <w:szCs w:val="24"/>
            <w:lang w:val="en-US"/>
          </w:rPr>
          <w:drawing>
            <wp:anchor distT="0" distB="0" distL="114300" distR="114300" simplePos="0" relativeHeight="251664384" behindDoc="1" locked="0" layoutInCell="1" allowOverlap="1" wp14:anchorId="5164DAC1" wp14:editId="62C3FC60">
              <wp:simplePos x="0" y="0"/>
              <wp:positionH relativeFrom="margin">
                <wp:posOffset>1516380</wp:posOffset>
              </wp:positionH>
              <wp:positionV relativeFrom="margin">
                <wp:posOffset>2074545</wp:posOffset>
              </wp:positionV>
              <wp:extent cx="2402840" cy="5295900"/>
              <wp:effectExtent l="0" t="0" r="0" b="0"/>
              <wp:wrapTopAndBottom/>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ptics.png"/>
                      <pic:cNvPicPr/>
                    </pic:nvPicPr>
                    <pic:blipFill>
                      <a:blip r:embed="rId12">
                        <a:extLst>
                          <a:ext uri="{28A0092B-C50C-407E-A947-70E740481C1C}">
                            <a14:useLocalDpi xmlns:a14="http://schemas.microsoft.com/office/drawing/2010/main" val="0"/>
                          </a:ext>
                        </a:extLst>
                      </a:blip>
                      <a:stretch>
                        <a:fillRect/>
                      </a:stretch>
                    </pic:blipFill>
                    <pic:spPr>
                      <a:xfrm>
                        <a:off x="0" y="0"/>
                        <a:ext cx="2402840" cy="5295900"/>
                      </a:xfrm>
                      <a:prstGeom prst="rect">
                        <a:avLst/>
                      </a:prstGeom>
                    </pic:spPr>
                  </pic:pic>
                </a:graphicData>
              </a:graphic>
              <wp14:sizeRelH relativeFrom="margin">
                <wp14:pctWidth>0</wp14:pctWidth>
              </wp14:sizeRelH>
              <wp14:sizeRelV relativeFrom="margin">
                <wp14:pctHeight>0</wp14:pctHeight>
              </wp14:sizeRelV>
            </wp:anchor>
          </w:drawing>
        </w:r>
      </w:ins>
      <w:r w:rsidRPr="003D7336">
        <w:rPr>
          <w:rFonts w:ascii="Times New Roman" w:eastAsia="Times New Roman" w:hAnsi="Times New Roman" w:cs="Times New Roman"/>
          <w:bCs/>
          <w:sz w:val="24"/>
          <w:szCs w:val="24"/>
          <w:lang w:val="en-US"/>
        </w:rPr>
        <w:t xml:space="preserve">Pada tahap ini dilakukan klasterisasi dengan algoritme OPTICS untuk data </w:t>
      </w:r>
      <w:r w:rsidRPr="003D7336">
        <w:rPr>
          <w:rFonts w:ascii="Times New Roman" w:eastAsia="Times New Roman" w:hAnsi="Times New Roman" w:cs="Times New Roman"/>
          <w:bCs/>
          <w:i/>
          <w:iCs/>
          <w:sz w:val="24"/>
          <w:szCs w:val="24"/>
          <w:lang w:val="en-US"/>
        </w:rPr>
        <w:t>tweet</w:t>
      </w:r>
      <w:r w:rsidRPr="003D7336">
        <w:rPr>
          <w:rFonts w:ascii="Times New Roman" w:eastAsia="Times New Roman" w:hAnsi="Times New Roman" w:cs="Times New Roman"/>
          <w:bCs/>
          <w:sz w:val="24"/>
          <w:szCs w:val="24"/>
          <w:lang w:val="en-US"/>
        </w:rPr>
        <w:t xml:space="preserve"> yang telah dilakukan praproses menjadi </w:t>
      </w:r>
      <w:r w:rsidRPr="003D7336">
        <w:rPr>
          <w:rFonts w:ascii="Times New Roman" w:eastAsia="Times New Roman" w:hAnsi="Times New Roman" w:cs="Times New Roman"/>
          <w:bCs/>
          <w:i/>
          <w:iCs/>
          <w:sz w:val="24"/>
          <w:szCs w:val="24"/>
          <w:lang w:val="en-US"/>
        </w:rPr>
        <w:t xml:space="preserve">Term Document Matrix </w:t>
      </w:r>
      <w:r w:rsidRPr="003D7336">
        <w:rPr>
          <w:rFonts w:ascii="Times New Roman" w:eastAsia="Times New Roman" w:hAnsi="Times New Roman" w:cs="Times New Roman"/>
          <w:bCs/>
          <w:sz w:val="24"/>
          <w:szCs w:val="24"/>
          <w:lang w:val="en-US"/>
        </w:rPr>
        <w:t xml:space="preserve">(TDM) menggunakan </w:t>
      </w:r>
      <w:r w:rsidRPr="003D7336">
        <w:rPr>
          <w:rFonts w:ascii="Times New Roman" w:eastAsia="Times New Roman" w:hAnsi="Times New Roman" w:cs="Times New Roman"/>
          <w:bCs/>
          <w:i/>
          <w:iCs/>
          <w:sz w:val="24"/>
          <w:szCs w:val="24"/>
          <w:lang w:val="en-US"/>
        </w:rPr>
        <w:t xml:space="preserve">library </w:t>
      </w:r>
      <w:r w:rsidRPr="003D7336">
        <w:rPr>
          <w:rFonts w:ascii="Times New Roman" w:eastAsia="Times New Roman" w:hAnsi="Times New Roman" w:cs="Times New Roman"/>
          <w:bCs/>
          <w:sz w:val="24"/>
          <w:szCs w:val="24"/>
          <w:lang w:val="en-US"/>
          <w:rPrChange w:id="404" w:author="fahmi abdillah" w:date="2022-06-19T19:50:00Z">
            <w:rPr>
              <w:rFonts w:eastAsia="Times New Roman" w:cs="Times New Roman"/>
              <w:bCs/>
              <w:szCs w:val="24"/>
              <w:highlight w:val="red"/>
              <w:lang w:val="en-US"/>
            </w:rPr>
          </w:rPrChange>
        </w:rPr>
        <w:t>scikit-learn</w:t>
      </w:r>
      <w:r w:rsidRPr="003D7336">
        <w:rPr>
          <w:rFonts w:ascii="Times New Roman" w:eastAsia="Times New Roman" w:hAnsi="Times New Roman" w:cs="Times New Roman"/>
          <w:bCs/>
          <w:sz w:val="24"/>
          <w:szCs w:val="24"/>
          <w:lang w:val="en-US"/>
        </w:rPr>
        <w:t xml:space="preserve">. Klasterisasi digunakan untuk mendapatkan klaster dari setiap dokumen berdasarkan </w:t>
      </w:r>
      <w:r w:rsidRPr="003D7336">
        <w:rPr>
          <w:rFonts w:ascii="Times New Roman" w:eastAsia="Times New Roman" w:hAnsi="Times New Roman" w:cs="Times New Roman"/>
          <w:bCs/>
          <w:i/>
          <w:iCs/>
          <w:sz w:val="24"/>
          <w:szCs w:val="24"/>
          <w:lang w:val="en-US"/>
        </w:rPr>
        <w:t xml:space="preserve">term </w:t>
      </w:r>
      <w:r w:rsidRPr="003D7336">
        <w:rPr>
          <w:rFonts w:ascii="Times New Roman" w:eastAsia="Times New Roman" w:hAnsi="Times New Roman" w:cs="Times New Roman"/>
          <w:bCs/>
          <w:sz w:val="24"/>
          <w:szCs w:val="24"/>
          <w:lang w:val="en-US"/>
        </w:rPr>
        <w:t xml:space="preserve">terkait penyebaran penyakit menular langsung (studi kasus Covid-19). Klaster yang dihasilkan akan digunakan pada proses geovisualisasi. </w:t>
      </w:r>
      <w:ins w:id="405" w:author="fahmi abdillah" w:date="2022-07-13T14:18:00Z">
        <w:r w:rsidRPr="003D7336">
          <w:rPr>
            <w:rFonts w:ascii="Times New Roman" w:eastAsia="Times New Roman" w:hAnsi="Times New Roman" w:cs="Times New Roman"/>
            <w:bCs/>
            <w:i/>
            <w:iCs/>
            <w:sz w:val="24"/>
            <w:szCs w:val="24"/>
            <w:lang w:val="en-US"/>
          </w:rPr>
          <w:t xml:space="preserve">Flowchart </w:t>
        </w:r>
        <w:r w:rsidRPr="003D7336">
          <w:rPr>
            <w:rFonts w:ascii="Times New Roman" w:eastAsia="Times New Roman" w:hAnsi="Times New Roman" w:cs="Times New Roman"/>
            <w:bCs/>
            <w:sz w:val="24"/>
            <w:szCs w:val="24"/>
            <w:lang w:val="en-US"/>
          </w:rPr>
          <w:t xml:space="preserve">yang menunjukkan teknik metode OPTICS dapat dilihat pada </w:t>
        </w:r>
      </w:ins>
      <w:r w:rsidR="0040438B">
        <w:rPr>
          <w:rFonts w:ascii="Times New Roman" w:eastAsia="Times New Roman" w:hAnsi="Times New Roman" w:cs="Times New Roman"/>
          <w:bCs/>
          <w:sz w:val="24"/>
          <w:szCs w:val="24"/>
          <w:lang w:val="id-ID"/>
        </w:rPr>
        <w:t>G</w:t>
      </w:r>
      <w:ins w:id="406" w:author="fahmi abdillah" w:date="2022-07-13T14:18:00Z">
        <w:r w:rsidRPr="003D7336">
          <w:rPr>
            <w:rFonts w:ascii="Times New Roman" w:eastAsia="Times New Roman" w:hAnsi="Times New Roman" w:cs="Times New Roman"/>
            <w:bCs/>
            <w:sz w:val="24"/>
            <w:szCs w:val="24"/>
            <w:lang w:val="en-US"/>
          </w:rPr>
          <w:t>ambar 3.</w:t>
        </w:r>
      </w:ins>
      <w:r w:rsidR="008E15F3">
        <w:rPr>
          <w:rFonts w:ascii="Times New Roman" w:eastAsia="Times New Roman" w:hAnsi="Times New Roman" w:cs="Times New Roman"/>
          <w:bCs/>
          <w:sz w:val="24"/>
          <w:szCs w:val="24"/>
          <w:lang w:val="id-ID"/>
        </w:rPr>
        <w:t>4</w:t>
      </w:r>
      <w:ins w:id="407" w:author="fahmi abdillah" w:date="2022-07-13T14:18:00Z">
        <w:r w:rsidRPr="003D7336">
          <w:rPr>
            <w:rFonts w:ascii="Times New Roman" w:eastAsia="Times New Roman" w:hAnsi="Times New Roman" w:cs="Times New Roman"/>
            <w:bCs/>
            <w:sz w:val="24"/>
            <w:szCs w:val="24"/>
            <w:lang w:val="en-US"/>
          </w:rPr>
          <w:t>.</w:t>
        </w:r>
      </w:ins>
      <w:del w:id="408" w:author="fahmi abdillah" w:date="2022-07-13T14:18:00Z">
        <w:r w:rsidRPr="003D7336" w:rsidDel="00AC0D7C">
          <w:rPr>
            <w:rFonts w:ascii="Times New Roman" w:eastAsia="Times New Roman" w:hAnsi="Times New Roman" w:cs="Times New Roman"/>
            <w:bCs/>
            <w:sz w:val="24"/>
            <w:szCs w:val="24"/>
            <w:lang w:val="en-US"/>
          </w:rPr>
          <w:delText xml:space="preserve">Berikut adalah contoh penerapan klasterisasi dengan </w:delText>
        </w:r>
      </w:del>
      <w:del w:id="409" w:author="fahmi abdillah" w:date="2022-06-19T19:50:00Z">
        <w:r w:rsidRPr="003D7336" w:rsidDel="006C6BBB">
          <w:rPr>
            <w:rFonts w:ascii="Times New Roman" w:eastAsia="Times New Roman" w:hAnsi="Times New Roman" w:cs="Times New Roman"/>
            <w:bCs/>
            <w:sz w:val="24"/>
            <w:szCs w:val="24"/>
            <w:lang w:val="en-US"/>
          </w:rPr>
          <w:delText xml:space="preserve">DBSCAN </w:delText>
        </w:r>
      </w:del>
      <w:del w:id="410" w:author="fahmi abdillah" w:date="2022-07-13T14:18:00Z">
        <w:r w:rsidRPr="003D7336" w:rsidDel="00AC0D7C">
          <w:rPr>
            <w:rFonts w:ascii="Times New Roman" w:eastAsia="Times New Roman" w:hAnsi="Times New Roman" w:cs="Times New Roman"/>
            <w:bCs/>
            <w:sz w:val="24"/>
            <w:szCs w:val="24"/>
            <w:lang w:val="en-US"/>
          </w:rPr>
          <w:delText>dengan partisipasi d</w:delText>
        </w:r>
      </w:del>
      <w:del w:id="411" w:author="fahmi abdillah" w:date="2022-07-13T14:17:00Z">
        <w:r w:rsidRPr="003D7336" w:rsidDel="00AC0D7C">
          <w:rPr>
            <w:rFonts w:ascii="Times New Roman" w:eastAsia="Times New Roman" w:hAnsi="Times New Roman" w:cs="Times New Roman"/>
            <w:bCs/>
            <w:sz w:val="24"/>
            <w:szCs w:val="24"/>
            <w:lang w:val="en-US"/>
          </w:rPr>
          <w:delText>ata sebanyak xx klaster:</w:delText>
        </w:r>
      </w:del>
    </w:p>
    <w:p w14:paraId="151CDB61" w14:textId="619D40D3" w:rsidR="003D7336" w:rsidRPr="00346348" w:rsidRDefault="00346348" w:rsidP="00346348">
      <w:pPr>
        <w:pStyle w:val="Caption"/>
        <w:jc w:val="center"/>
        <w:rPr>
          <w:ins w:id="412" w:author="fahmi abdillah" w:date="2022-07-13T14:18:00Z"/>
          <w:rFonts w:ascii="Times New Roman" w:eastAsia="Times New Roman" w:hAnsi="Times New Roman" w:cs="Times New Roman"/>
          <w:b/>
          <w:bCs/>
          <w:i w:val="0"/>
          <w:iCs w:val="0"/>
          <w:color w:val="auto"/>
          <w:sz w:val="24"/>
          <w:szCs w:val="24"/>
          <w:lang w:val="en-US"/>
        </w:rPr>
      </w:pPr>
      <w:bookmarkStart w:id="413" w:name="_Toc149217296"/>
      <w:r w:rsidRPr="00346348">
        <w:rPr>
          <w:rFonts w:ascii="Times New Roman" w:hAnsi="Times New Roman" w:cs="Times New Roman"/>
          <w:b/>
          <w:bCs/>
          <w:i w:val="0"/>
          <w:iCs w:val="0"/>
          <w:color w:val="auto"/>
          <w:sz w:val="24"/>
          <w:szCs w:val="24"/>
        </w:rPr>
        <w:t>Gambar 3.</w:t>
      </w:r>
      <w:r w:rsidRPr="00346348">
        <w:rPr>
          <w:rFonts w:ascii="Times New Roman" w:hAnsi="Times New Roman" w:cs="Times New Roman"/>
          <w:b/>
          <w:bCs/>
          <w:i w:val="0"/>
          <w:iCs w:val="0"/>
          <w:color w:val="auto"/>
          <w:sz w:val="24"/>
          <w:szCs w:val="24"/>
        </w:rPr>
        <w:fldChar w:fldCharType="begin"/>
      </w:r>
      <w:r w:rsidRPr="00346348">
        <w:rPr>
          <w:rFonts w:ascii="Times New Roman" w:hAnsi="Times New Roman" w:cs="Times New Roman"/>
          <w:b/>
          <w:bCs/>
          <w:i w:val="0"/>
          <w:iCs w:val="0"/>
          <w:color w:val="auto"/>
          <w:sz w:val="24"/>
          <w:szCs w:val="24"/>
        </w:rPr>
        <w:instrText xml:space="preserve"> SEQ Gambar_3. \* ARABIC </w:instrText>
      </w:r>
      <w:r w:rsidRPr="00346348">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4</w:t>
      </w:r>
      <w:r w:rsidRPr="00346348">
        <w:rPr>
          <w:rFonts w:ascii="Times New Roman" w:hAnsi="Times New Roman" w:cs="Times New Roman"/>
          <w:b/>
          <w:bCs/>
          <w:i w:val="0"/>
          <w:iCs w:val="0"/>
          <w:color w:val="auto"/>
          <w:sz w:val="24"/>
          <w:szCs w:val="24"/>
        </w:rPr>
        <w:fldChar w:fldCharType="end"/>
      </w:r>
      <w:r w:rsidRPr="00346348">
        <w:rPr>
          <w:rFonts w:ascii="Times New Roman" w:eastAsia="Arial" w:hAnsi="Times New Roman" w:cs="Times New Roman"/>
          <w:b/>
          <w:bCs/>
          <w:i w:val="0"/>
          <w:iCs w:val="0"/>
          <w:color w:val="auto"/>
          <w:sz w:val="24"/>
          <w:szCs w:val="24"/>
          <w:lang w:val="id-ID" w:eastAsia="en-ID"/>
        </w:rPr>
        <w:t xml:space="preserve"> </w:t>
      </w:r>
      <w:ins w:id="414" w:author="fahmi abdillah" w:date="2022-07-13T14:46:00Z">
        <w:r w:rsidR="003D7336" w:rsidRPr="00346348">
          <w:rPr>
            <w:rFonts w:ascii="Times New Roman" w:eastAsia="Arial" w:hAnsi="Times New Roman" w:cs="Times New Roman"/>
            <w:b/>
            <w:bCs/>
            <w:color w:val="auto"/>
            <w:sz w:val="24"/>
            <w:szCs w:val="24"/>
            <w:lang w:val="en-US" w:eastAsia="en-ID"/>
            <w:rPrChange w:id="415" w:author="fahmi abdillah" w:date="2022-07-13T14:46:00Z">
              <w:rPr>
                <w:lang w:val="en-US"/>
              </w:rPr>
            </w:rPrChange>
          </w:rPr>
          <w:t>flowchart</w:t>
        </w:r>
        <w:r w:rsidR="003D7336" w:rsidRPr="00346348">
          <w:rPr>
            <w:rFonts w:ascii="Times New Roman" w:eastAsia="Arial" w:hAnsi="Times New Roman" w:cs="Times New Roman"/>
            <w:b/>
            <w:bCs/>
            <w:i w:val="0"/>
            <w:iCs w:val="0"/>
            <w:color w:val="auto"/>
            <w:sz w:val="24"/>
            <w:szCs w:val="24"/>
            <w:lang w:val="en-US" w:eastAsia="en-ID"/>
            <w:rPrChange w:id="416" w:author="fahmi abdillah" w:date="2022-07-13T14:46:00Z">
              <w:rPr>
                <w:lang w:val="en-US"/>
              </w:rPr>
            </w:rPrChange>
          </w:rPr>
          <w:t xml:space="preserve"> OPTICS</w:t>
        </w:r>
      </w:ins>
      <w:bookmarkEnd w:id="413"/>
    </w:p>
    <w:p w14:paraId="0E55E8AD" w14:textId="77777777" w:rsidR="00B90402" w:rsidRPr="00B90402" w:rsidRDefault="00B90402" w:rsidP="00B90402">
      <w:pPr>
        <w:spacing w:after="0" w:line="360" w:lineRule="auto"/>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Penjelasan </w:t>
      </w:r>
      <w:r w:rsidRPr="00B90402">
        <w:rPr>
          <w:rFonts w:ascii="Times New Roman" w:eastAsia="Times New Roman" w:hAnsi="Times New Roman" w:cs="Times New Roman"/>
          <w:bCs/>
          <w:i/>
          <w:iCs/>
          <w:sz w:val="24"/>
          <w:szCs w:val="24"/>
          <w:lang w:val="en-US" w:eastAsia="en-ID"/>
        </w:rPr>
        <w:t xml:space="preserve">flowchart </w:t>
      </w:r>
      <w:r w:rsidRPr="00B90402">
        <w:rPr>
          <w:rFonts w:ascii="Times New Roman" w:eastAsia="Times New Roman" w:hAnsi="Times New Roman" w:cs="Times New Roman"/>
          <w:bCs/>
          <w:sz w:val="24"/>
          <w:szCs w:val="24"/>
          <w:lang w:val="en-US" w:eastAsia="en-ID"/>
        </w:rPr>
        <w:t>algoritma OPTICS sebagai berikut:</w:t>
      </w:r>
    </w:p>
    <w:p w14:paraId="10CBEDDF"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Dataset yang berbentuk file .csv dianggap sebagai input</w:t>
      </w:r>
    </w:p>
    <w:p w14:paraId="7A714040"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lastRenderedPageBreak/>
        <w:t>Menghitung bobot tiap-tiap term</w:t>
      </w:r>
    </w:p>
    <w:p w14:paraId="65BAD8F3"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Epsilon dan MinPts dimasukkan dan dianggap sebagai input</w:t>
      </w:r>
    </w:p>
    <w:p w14:paraId="4C21CC4D"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Menentukan titik awal atau </w:t>
      </w:r>
      <w:r w:rsidRPr="00B90402">
        <w:rPr>
          <w:rFonts w:ascii="Times New Roman" w:eastAsia="Times New Roman" w:hAnsi="Times New Roman" w:cs="Times New Roman"/>
          <w:bCs/>
          <w:i/>
          <w:iCs/>
          <w:sz w:val="24"/>
          <w:szCs w:val="24"/>
          <w:lang w:val="en-US" w:eastAsia="en-ID"/>
        </w:rPr>
        <w:t>p</w:t>
      </w:r>
      <w:r w:rsidRPr="00B90402">
        <w:rPr>
          <w:rFonts w:ascii="Times New Roman" w:eastAsia="Times New Roman" w:hAnsi="Times New Roman" w:cs="Times New Roman"/>
          <w:bCs/>
          <w:sz w:val="24"/>
          <w:szCs w:val="24"/>
          <w:lang w:val="en-US" w:eastAsia="en-ID"/>
        </w:rPr>
        <w:t xml:space="preserve"> secara acak</w:t>
      </w:r>
    </w:p>
    <w:p w14:paraId="47A780A3"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Menghitung epsilon atau semua jarak titik pada </w:t>
      </w:r>
      <w:r w:rsidRPr="00B90402">
        <w:rPr>
          <w:rFonts w:ascii="Times New Roman" w:eastAsia="Times New Roman" w:hAnsi="Times New Roman" w:cs="Times New Roman"/>
          <w:bCs/>
          <w:i/>
          <w:iCs/>
          <w:sz w:val="24"/>
          <w:szCs w:val="24"/>
          <w:lang w:val="en-US" w:eastAsia="en-ID"/>
        </w:rPr>
        <w:t xml:space="preserve">density reachable </w:t>
      </w:r>
      <w:r w:rsidRPr="00B90402">
        <w:rPr>
          <w:rFonts w:ascii="Times New Roman" w:eastAsia="Times New Roman" w:hAnsi="Times New Roman" w:cs="Times New Roman"/>
          <w:bCs/>
          <w:sz w:val="24"/>
          <w:szCs w:val="24"/>
          <w:lang w:val="en-US" w:eastAsia="en-ID"/>
        </w:rPr>
        <w:t xml:space="preserve">terhadap </w:t>
      </w:r>
      <w:r w:rsidRPr="00B90402">
        <w:rPr>
          <w:rFonts w:ascii="Times New Roman" w:eastAsia="Times New Roman" w:hAnsi="Times New Roman" w:cs="Times New Roman"/>
          <w:bCs/>
          <w:i/>
          <w:iCs/>
          <w:sz w:val="24"/>
          <w:szCs w:val="24"/>
          <w:lang w:val="en-US" w:eastAsia="en-ID"/>
        </w:rPr>
        <w:t>p</w:t>
      </w:r>
      <w:r w:rsidRPr="00B90402">
        <w:rPr>
          <w:rFonts w:ascii="Times New Roman" w:eastAsia="Times New Roman" w:hAnsi="Times New Roman" w:cs="Times New Roman"/>
          <w:bCs/>
          <w:sz w:val="24"/>
          <w:szCs w:val="24"/>
          <w:lang w:val="en-US" w:eastAsia="en-ID"/>
        </w:rPr>
        <w:t xml:space="preserve"> dengan menggunakan </w:t>
      </w:r>
      <w:r w:rsidRPr="00B90402">
        <w:rPr>
          <w:rFonts w:ascii="Times New Roman" w:eastAsia="Times New Roman" w:hAnsi="Times New Roman" w:cs="Times New Roman"/>
          <w:bCs/>
          <w:i/>
          <w:iCs/>
          <w:sz w:val="24"/>
          <w:szCs w:val="24"/>
          <w:lang w:val="en-US" w:eastAsia="en-ID"/>
        </w:rPr>
        <w:t xml:space="preserve">cosine similarity </w:t>
      </w:r>
      <w:r w:rsidRPr="00B90402">
        <w:rPr>
          <w:rFonts w:ascii="Times New Roman" w:eastAsia="Times New Roman" w:hAnsi="Times New Roman" w:cs="Times New Roman"/>
          <w:bCs/>
          <w:sz w:val="24"/>
          <w:szCs w:val="24"/>
          <w:lang w:val="en-US" w:eastAsia="en-ID"/>
        </w:rPr>
        <w:t>(sesuai dengan persamaan 2.4).</w:t>
      </w:r>
    </w:p>
    <w:p w14:paraId="7FFEBECF"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Mengulangi langkah perhitungan hingga tercipta titik yang dianggap sebagai </w:t>
      </w:r>
      <w:r w:rsidRPr="00B90402">
        <w:rPr>
          <w:rFonts w:ascii="Times New Roman" w:eastAsia="Times New Roman" w:hAnsi="Times New Roman" w:cs="Times New Roman"/>
          <w:bCs/>
          <w:i/>
          <w:iCs/>
          <w:sz w:val="24"/>
          <w:szCs w:val="24"/>
          <w:lang w:val="en-US" w:eastAsia="en-ID"/>
        </w:rPr>
        <w:t xml:space="preserve">noise. </w:t>
      </w:r>
    </w:p>
    <w:p w14:paraId="6AEB03FB"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Mendapatkan </w:t>
      </w:r>
      <w:r w:rsidRPr="00B90402">
        <w:rPr>
          <w:rFonts w:ascii="Times New Roman" w:eastAsia="Times New Roman" w:hAnsi="Times New Roman" w:cs="Times New Roman"/>
          <w:bCs/>
          <w:i/>
          <w:iCs/>
          <w:sz w:val="24"/>
          <w:szCs w:val="24"/>
          <w:lang w:val="en-US" w:eastAsia="en-ID"/>
        </w:rPr>
        <w:t xml:space="preserve">cluster </w:t>
      </w:r>
      <w:r w:rsidRPr="00B90402">
        <w:rPr>
          <w:rFonts w:ascii="Times New Roman" w:eastAsia="Times New Roman" w:hAnsi="Times New Roman" w:cs="Times New Roman"/>
          <w:bCs/>
          <w:sz w:val="24"/>
          <w:szCs w:val="24"/>
          <w:lang w:val="en-US" w:eastAsia="en-ID"/>
        </w:rPr>
        <w:t>terbaik.</w:t>
      </w:r>
    </w:p>
    <w:p w14:paraId="16C9575B" w14:textId="77777777" w:rsidR="003D7336" w:rsidRPr="003D7336" w:rsidRDefault="003D7336" w:rsidP="003D7336">
      <w:pPr>
        <w:rPr>
          <w:lang w:val="en-US"/>
        </w:rPr>
      </w:pPr>
    </w:p>
    <w:p w14:paraId="49C9F3E5" w14:textId="06EFCD29" w:rsidR="00416016" w:rsidRPr="00416016" w:rsidRDefault="00137F32" w:rsidP="00416016">
      <w:pPr>
        <w:pStyle w:val="Heading3"/>
        <w:spacing w:line="360" w:lineRule="auto"/>
        <w:jc w:val="both"/>
        <w:rPr>
          <w:rFonts w:cs="Times New Roman"/>
          <w:lang w:val="en-US"/>
        </w:rPr>
      </w:pPr>
      <w:bookmarkStart w:id="417" w:name="_Toc149284639"/>
      <w:r w:rsidRPr="00416016">
        <w:rPr>
          <w:rFonts w:cs="Times New Roman"/>
          <w:lang w:val="en-US"/>
        </w:rPr>
        <w:t>Geovisualisasi</w:t>
      </w:r>
      <w:bookmarkEnd w:id="417"/>
    </w:p>
    <w:p w14:paraId="229C713F" w14:textId="77777777" w:rsidR="00416016" w:rsidRPr="00416016" w:rsidRDefault="00416016" w:rsidP="00416016">
      <w:pPr>
        <w:spacing w:line="360" w:lineRule="auto"/>
        <w:ind w:firstLine="720"/>
        <w:jc w:val="both"/>
        <w:rPr>
          <w:rFonts w:ascii="Times New Roman" w:hAnsi="Times New Roman" w:cs="Times New Roman"/>
          <w:sz w:val="24"/>
          <w:szCs w:val="24"/>
          <w:lang w:val="en-US"/>
        </w:rPr>
      </w:pPr>
      <w:r w:rsidRPr="00416016">
        <w:rPr>
          <w:rFonts w:ascii="Times New Roman" w:hAnsi="Times New Roman" w:cs="Times New Roman"/>
          <w:sz w:val="24"/>
          <w:szCs w:val="24"/>
          <w:lang w:val="en-US"/>
        </w:rPr>
        <w:t>Proses geovisualisasi digunakan untuk mendistribusikan hasil klasterisasi yang diambil dari geolokasi setiap data tweet. Penerapan geovisualisasi dengan pemilihan warna, pola, dan ukuran agar dapat menambah informasi yang dibutuhkan untuk evaluasi hasil.</w:t>
      </w:r>
    </w:p>
    <w:p w14:paraId="389E5AE3" w14:textId="38026087" w:rsidR="00416016" w:rsidRDefault="00D876FA" w:rsidP="00416016">
      <w:pPr>
        <w:spacing w:line="360" w:lineRule="auto"/>
        <w:ind w:firstLine="720"/>
        <w:jc w:val="both"/>
        <w:rPr>
          <w:rFonts w:ascii="Times New Roman" w:hAnsi="Times New Roman" w:cs="Times New Roman"/>
          <w:sz w:val="24"/>
          <w:szCs w:val="24"/>
          <w:lang w:val="en-US"/>
        </w:rPr>
      </w:pPr>
      <w:r>
        <w:rPr>
          <w:noProof/>
        </w:rPr>
        <w:drawing>
          <wp:anchor distT="0" distB="0" distL="114300" distR="114300" simplePos="0" relativeHeight="251665408" behindDoc="0" locked="0" layoutInCell="1" allowOverlap="1" wp14:anchorId="4D2DF1B6" wp14:editId="245A11E1">
            <wp:simplePos x="0" y="0"/>
            <wp:positionH relativeFrom="page">
              <wp:posOffset>1531620</wp:posOffset>
            </wp:positionH>
            <wp:positionV relativeFrom="page">
              <wp:posOffset>6393180</wp:posOffset>
            </wp:positionV>
            <wp:extent cx="5041900" cy="1950085"/>
            <wp:effectExtent l="0" t="0" r="6350" b="0"/>
            <wp:wrapTopAndBottom/>
            <wp:docPr id="2" name="Picture 2" descr="Membuat Peta Interaktif Dengan Folium | by Adam Aulia Rahmadi | Miloo  Communit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embuat Peta Interaktif Dengan Folium | by Adam Aulia Rahmadi | Miloo  Community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1900" cy="1950085"/>
                    </a:xfrm>
                    <a:prstGeom prst="rect">
                      <a:avLst/>
                    </a:prstGeom>
                    <a:noFill/>
                    <a:ln>
                      <a:noFill/>
                    </a:ln>
                  </pic:spPr>
                </pic:pic>
              </a:graphicData>
            </a:graphic>
          </wp:anchor>
        </w:drawing>
      </w:r>
      <w:r w:rsidR="00416016" w:rsidRPr="00416016">
        <w:rPr>
          <w:rFonts w:ascii="Times New Roman" w:hAnsi="Times New Roman" w:cs="Times New Roman"/>
          <w:sz w:val="24"/>
          <w:szCs w:val="24"/>
          <w:lang w:val="en-US"/>
        </w:rPr>
        <w:t xml:space="preserve">Proses geovisualisasi memanfaatkan </w:t>
      </w:r>
      <w:r w:rsidR="00416016" w:rsidRPr="000319EE">
        <w:rPr>
          <w:rFonts w:ascii="Times New Roman" w:hAnsi="Times New Roman" w:cs="Times New Roman"/>
          <w:i/>
          <w:iCs/>
          <w:sz w:val="24"/>
          <w:szCs w:val="24"/>
          <w:lang w:val="en-US"/>
        </w:rPr>
        <w:t>tools</w:t>
      </w:r>
      <w:r w:rsidR="00416016" w:rsidRPr="00416016">
        <w:rPr>
          <w:rFonts w:ascii="Times New Roman" w:hAnsi="Times New Roman" w:cs="Times New Roman"/>
          <w:sz w:val="24"/>
          <w:szCs w:val="24"/>
          <w:lang w:val="en-US"/>
        </w:rPr>
        <w:t xml:space="preserve"> folium</w:t>
      </w:r>
      <w:r w:rsidR="00B00CD4">
        <w:rPr>
          <w:rFonts w:ascii="Times New Roman" w:hAnsi="Times New Roman" w:cs="Times New Roman"/>
          <w:sz w:val="24"/>
          <w:szCs w:val="24"/>
          <w:lang w:val="en-US"/>
        </w:rPr>
        <w:t xml:space="preserve"> </w:t>
      </w:r>
      <w:r w:rsidR="00416016" w:rsidRPr="00416016">
        <w:rPr>
          <w:rFonts w:ascii="Times New Roman" w:hAnsi="Times New Roman" w:cs="Times New Roman"/>
          <w:sz w:val="24"/>
          <w:szCs w:val="24"/>
          <w:lang w:val="en-US"/>
        </w:rPr>
        <w:t xml:space="preserve">yang tersedia pada library bahasa python, merupakan tools analitik dan visualisasi secara online. Berikut contoh gambar peta interaktif dari </w:t>
      </w:r>
      <w:r w:rsidR="000319EE">
        <w:rPr>
          <w:rFonts w:ascii="Times New Roman" w:hAnsi="Times New Roman" w:cs="Times New Roman"/>
          <w:sz w:val="24"/>
          <w:szCs w:val="24"/>
          <w:lang w:val="en-US"/>
        </w:rPr>
        <w:t xml:space="preserve">folium </w:t>
      </w:r>
      <w:r w:rsidR="00416016" w:rsidRPr="00416016">
        <w:rPr>
          <w:rFonts w:ascii="Times New Roman" w:hAnsi="Times New Roman" w:cs="Times New Roman"/>
          <w:sz w:val="24"/>
          <w:szCs w:val="24"/>
          <w:lang w:val="en-US"/>
        </w:rPr>
        <w:t>pada Gambar 3.3.</w:t>
      </w:r>
    </w:p>
    <w:p w14:paraId="31788A58" w14:textId="76E0F562" w:rsidR="000319EE" w:rsidRPr="00F16709" w:rsidRDefault="00F16709" w:rsidP="00F16709">
      <w:pPr>
        <w:pStyle w:val="Caption"/>
        <w:jc w:val="center"/>
        <w:rPr>
          <w:rFonts w:ascii="Times New Roman" w:hAnsi="Times New Roman" w:cs="Times New Roman"/>
          <w:b/>
          <w:bCs/>
          <w:i w:val="0"/>
          <w:iCs w:val="0"/>
          <w:color w:val="auto"/>
          <w:sz w:val="24"/>
          <w:szCs w:val="24"/>
          <w:lang w:val="en-US"/>
        </w:rPr>
      </w:pPr>
      <w:bookmarkStart w:id="418" w:name="_Toc149217297"/>
      <w:r w:rsidRPr="00F16709">
        <w:rPr>
          <w:rFonts w:ascii="Times New Roman" w:hAnsi="Times New Roman" w:cs="Times New Roman"/>
          <w:b/>
          <w:bCs/>
          <w:i w:val="0"/>
          <w:iCs w:val="0"/>
          <w:color w:val="auto"/>
          <w:sz w:val="24"/>
          <w:szCs w:val="24"/>
        </w:rPr>
        <w:t>Gambar 3.</w:t>
      </w:r>
      <w:r w:rsidRPr="00F16709">
        <w:rPr>
          <w:rFonts w:ascii="Times New Roman" w:hAnsi="Times New Roman" w:cs="Times New Roman"/>
          <w:b/>
          <w:bCs/>
          <w:i w:val="0"/>
          <w:iCs w:val="0"/>
          <w:color w:val="auto"/>
          <w:sz w:val="24"/>
          <w:szCs w:val="24"/>
        </w:rPr>
        <w:fldChar w:fldCharType="begin"/>
      </w:r>
      <w:r w:rsidRPr="00F16709">
        <w:rPr>
          <w:rFonts w:ascii="Times New Roman" w:hAnsi="Times New Roman" w:cs="Times New Roman"/>
          <w:b/>
          <w:bCs/>
          <w:i w:val="0"/>
          <w:iCs w:val="0"/>
          <w:color w:val="auto"/>
          <w:sz w:val="24"/>
          <w:szCs w:val="24"/>
        </w:rPr>
        <w:instrText xml:space="preserve"> SEQ Gambar_3. \* ARABIC </w:instrText>
      </w:r>
      <w:r w:rsidRPr="00F16709">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5</w:t>
      </w:r>
      <w:r w:rsidRPr="00F16709">
        <w:rPr>
          <w:rFonts w:ascii="Times New Roman" w:hAnsi="Times New Roman" w:cs="Times New Roman"/>
          <w:b/>
          <w:bCs/>
          <w:i w:val="0"/>
          <w:iCs w:val="0"/>
          <w:color w:val="auto"/>
          <w:sz w:val="24"/>
          <w:szCs w:val="24"/>
        </w:rPr>
        <w:fldChar w:fldCharType="end"/>
      </w:r>
      <w:r w:rsidRPr="00F16709">
        <w:rPr>
          <w:rFonts w:ascii="Times New Roman" w:hAnsi="Times New Roman" w:cs="Times New Roman"/>
          <w:b/>
          <w:bCs/>
          <w:i w:val="0"/>
          <w:iCs w:val="0"/>
          <w:color w:val="auto"/>
          <w:sz w:val="24"/>
          <w:szCs w:val="24"/>
          <w:lang w:val="id-ID"/>
        </w:rPr>
        <w:t xml:space="preserve"> </w:t>
      </w:r>
      <w:r w:rsidR="000319EE" w:rsidRPr="00F16709">
        <w:rPr>
          <w:rFonts w:ascii="Times New Roman" w:hAnsi="Times New Roman" w:cs="Times New Roman"/>
          <w:b/>
          <w:bCs/>
          <w:i w:val="0"/>
          <w:iCs w:val="0"/>
          <w:color w:val="auto"/>
          <w:sz w:val="24"/>
          <w:szCs w:val="24"/>
          <w:lang w:val="en-US"/>
        </w:rPr>
        <w:t>Peta Folium</w:t>
      </w:r>
      <w:bookmarkEnd w:id="418"/>
    </w:p>
    <w:p w14:paraId="7D25E57C" w14:textId="7C6036B2" w:rsidR="00137F32" w:rsidRDefault="00137F32" w:rsidP="00F7022D">
      <w:pPr>
        <w:pStyle w:val="Heading3"/>
        <w:spacing w:line="360" w:lineRule="auto"/>
        <w:rPr>
          <w:lang w:val="en-US"/>
        </w:rPr>
      </w:pPr>
      <w:bookmarkStart w:id="419" w:name="_Toc149284640"/>
      <w:r>
        <w:rPr>
          <w:lang w:val="en-US"/>
        </w:rPr>
        <w:t>Evaluasi Hasil Analisis</w:t>
      </w:r>
      <w:bookmarkEnd w:id="419"/>
    </w:p>
    <w:p w14:paraId="309835A9" w14:textId="412A5732" w:rsidR="00F51AA2" w:rsidRDefault="00F7022D" w:rsidP="00F7022D">
      <w:pPr>
        <w:spacing w:line="360" w:lineRule="auto"/>
        <w:ind w:firstLine="432"/>
        <w:jc w:val="both"/>
        <w:rPr>
          <w:rFonts w:ascii="Times New Roman" w:hAnsi="Times New Roman" w:cs="Times New Roman"/>
          <w:sz w:val="24"/>
          <w:szCs w:val="24"/>
          <w:lang w:val="en-US"/>
        </w:rPr>
      </w:pPr>
      <w:r w:rsidRPr="00F7022D">
        <w:rPr>
          <w:rFonts w:ascii="Times New Roman" w:hAnsi="Times New Roman" w:cs="Times New Roman"/>
          <w:sz w:val="24"/>
          <w:szCs w:val="24"/>
          <w:lang w:val="en-US"/>
        </w:rPr>
        <w:t xml:space="preserve">Pada tahap ini klaster dianalisis dari proses klasterisasi dan lokasi penyebaran penyakit menular langsung dari proses geovisualisasi. Analisis hasil klaster dilakukan dengan melihat term yang sering muncul dan sesuai pada setiap klaster </w:t>
      </w:r>
      <w:r w:rsidRPr="00F7022D">
        <w:rPr>
          <w:rFonts w:ascii="Times New Roman" w:hAnsi="Times New Roman" w:cs="Times New Roman"/>
          <w:sz w:val="24"/>
          <w:szCs w:val="24"/>
          <w:lang w:val="en-US"/>
        </w:rPr>
        <w:lastRenderedPageBreak/>
        <w:t>untuk dijadikan dasar dalam penentuan label klaster. Sedangkan analisis lokasi penyebaran penyakit menular langsung dilakukan dengan cara membandingkan pola geolokasi dengan data mengenai daerah penyebaran penyakit menular yang diperoleh dari Kementerian Kesehatan Republik Indonesia (2021) melalui pendekatan statistik deskriptif, yaitu koefisien deskriptif yang dapat mewakili suatu dataset. Hasil analisis diharapkan dapat menjadi dasar keputusan alternatif dalam penanganan penyebaran penyakit menular langsung (studi kasus Covid19).</w:t>
      </w:r>
      <w:r w:rsidR="00F51AA2">
        <w:rPr>
          <w:rFonts w:ascii="Times New Roman" w:hAnsi="Times New Roman" w:cs="Times New Roman"/>
          <w:sz w:val="24"/>
          <w:szCs w:val="24"/>
          <w:lang w:val="en-US"/>
        </w:rPr>
        <w:br w:type="page"/>
      </w:r>
    </w:p>
    <w:p w14:paraId="48BEF5A6" w14:textId="77777777" w:rsidR="00253914" w:rsidRDefault="00253914" w:rsidP="00253914">
      <w:pPr>
        <w:pStyle w:val="Heading1"/>
        <w:spacing w:line="360" w:lineRule="auto"/>
        <w:jc w:val="center"/>
        <w:rPr>
          <w:rFonts w:cs="Times New Roman"/>
          <w:lang w:val="en-US"/>
        </w:rPr>
      </w:pPr>
      <w:bookmarkStart w:id="420" w:name="_Toc149284641"/>
      <w:bookmarkEnd w:id="420"/>
    </w:p>
    <w:p w14:paraId="12B531AE" w14:textId="273C20B1" w:rsidR="00F51AA2" w:rsidRPr="00253914" w:rsidRDefault="00F51AA2" w:rsidP="00253914">
      <w:pPr>
        <w:pStyle w:val="Heading1"/>
        <w:numPr>
          <w:ilvl w:val="0"/>
          <w:numId w:val="0"/>
        </w:numPr>
        <w:spacing w:line="360" w:lineRule="auto"/>
        <w:jc w:val="center"/>
        <w:rPr>
          <w:rFonts w:cs="Times New Roman"/>
          <w:lang w:val="en-US"/>
        </w:rPr>
      </w:pPr>
      <w:bookmarkStart w:id="421" w:name="_Toc149284642"/>
      <w:r w:rsidRPr="00253914">
        <w:rPr>
          <w:rFonts w:cs="Times New Roman"/>
          <w:lang w:val="en-US"/>
        </w:rPr>
        <w:t>HASIL DAN PEMBAHASAN</w:t>
      </w:r>
      <w:bookmarkEnd w:id="421"/>
    </w:p>
    <w:p w14:paraId="54EC30B3" w14:textId="561909EE" w:rsidR="00F51AA2" w:rsidRPr="0020726B" w:rsidRDefault="00085257" w:rsidP="0020726B">
      <w:pPr>
        <w:pStyle w:val="Heading2"/>
        <w:spacing w:line="360" w:lineRule="auto"/>
        <w:jc w:val="both"/>
        <w:rPr>
          <w:rFonts w:cs="Times New Roman"/>
          <w:szCs w:val="24"/>
          <w:lang w:val="en-US"/>
        </w:rPr>
      </w:pPr>
      <w:bookmarkStart w:id="422" w:name="_Toc149284643"/>
      <w:r w:rsidRPr="0020726B">
        <w:rPr>
          <w:rFonts w:cs="Times New Roman"/>
          <w:szCs w:val="24"/>
          <w:lang w:val="en-US"/>
        </w:rPr>
        <w:t>A</w:t>
      </w:r>
      <w:r w:rsidR="00A35FB4" w:rsidRPr="0020726B">
        <w:rPr>
          <w:rFonts w:cs="Times New Roman"/>
          <w:szCs w:val="24"/>
          <w:lang w:val="en-US"/>
        </w:rPr>
        <w:t>kuisisi Tweet</w:t>
      </w:r>
      <w:bookmarkEnd w:id="422"/>
    </w:p>
    <w:p w14:paraId="51CF8522" w14:textId="77777777" w:rsidR="0020726B" w:rsidRPr="0020726B" w:rsidRDefault="0020726B" w:rsidP="0020726B">
      <w:pPr>
        <w:spacing w:line="360" w:lineRule="auto"/>
        <w:ind w:firstLine="480"/>
        <w:jc w:val="both"/>
        <w:rPr>
          <w:rFonts w:ascii="Times New Roman" w:hAnsi="Times New Roman" w:cs="Times New Roman"/>
          <w:sz w:val="24"/>
          <w:szCs w:val="24"/>
          <w:lang w:val="en-US"/>
        </w:rPr>
      </w:pPr>
      <w:r w:rsidRPr="0020726B">
        <w:rPr>
          <w:rFonts w:ascii="Times New Roman" w:hAnsi="Times New Roman" w:cs="Times New Roman"/>
          <w:sz w:val="24"/>
          <w:szCs w:val="24"/>
          <w:lang w:val="en-US"/>
        </w:rPr>
        <w:t xml:space="preserve">Pengumpulan data </w:t>
      </w:r>
      <w:r w:rsidRPr="0020726B">
        <w:rPr>
          <w:rFonts w:ascii="Times New Roman" w:hAnsi="Times New Roman" w:cs="Times New Roman"/>
          <w:i/>
          <w:iCs/>
          <w:sz w:val="24"/>
          <w:szCs w:val="24"/>
          <w:lang w:val="en-US"/>
        </w:rPr>
        <w:t xml:space="preserve">tweet </w:t>
      </w:r>
      <w:r w:rsidRPr="0020726B">
        <w:rPr>
          <w:rFonts w:ascii="Times New Roman" w:hAnsi="Times New Roman" w:cs="Times New Roman"/>
          <w:sz w:val="24"/>
          <w:szCs w:val="24"/>
          <w:lang w:val="en-US"/>
        </w:rPr>
        <w:t xml:space="preserve">ini memiliki judul akuisisi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Hasil dari akuisisi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diperoleh dari proses </w:t>
      </w:r>
      <w:r w:rsidRPr="0020726B">
        <w:rPr>
          <w:rFonts w:ascii="Times New Roman" w:hAnsi="Times New Roman" w:cs="Times New Roman"/>
          <w:i/>
          <w:iCs/>
          <w:sz w:val="24"/>
          <w:szCs w:val="24"/>
          <w:lang w:val="en-US"/>
        </w:rPr>
        <w:t>web crawling</w:t>
      </w:r>
      <w:r w:rsidRPr="0020726B">
        <w:rPr>
          <w:rFonts w:ascii="Times New Roman" w:hAnsi="Times New Roman" w:cs="Times New Roman"/>
          <w:sz w:val="24"/>
          <w:szCs w:val="24"/>
          <w:lang w:val="en-US"/>
        </w:rPr>
        <w:t xml:space="preserve"> dan </w:t>
      </w:r>
      <w:r w:rsidRPr="0020726B">
        <w:rPr>
          <w:rFonts w:ascii="Times New Roman" w:hAnsi="Times New Roman" w:cs="Times New Roman"/>
          <w:i/>
          <w:iCs/>
          <w:sz w:val="24"/>
          <w:szCs w:val="24"/>
          <w:lang w:val="en-US"/>
        </w:rPr>
        <w:t>web scraping</w:t>
      </w:r>
      <w:r w:rsidRPr="0020726B">
        <w:rPr>
          <w:rFonts w:ascii="Times New Roman" w:hAnsi="Times New Roman" w:cs="Times New Roman"/>
          <w:sz w:val="24"/>
          <w:szCs w:val="24"/>
          <w:lang w:val="en-US"/>
        </w:rPr>
        <w:t xml:space="preserve"> dengan bahasa pemrograman Python dan Twitter API. Program Python menggunakan snscrape</w:t>
      </w:r>
      <w:r w:rsidRPr="0020726B">
        <w:rPr>
          <w:rFonts w:ascii="Times New Roman" w:hAnsi="Times New Roman" w:cs="Times New Roman"/>
          <w:i/>
          <w:iCs/>
          <w:sz w:val="24"/>
          <w:szCs w:val="24"/>
          <w:lang w:val="en-US"/>
        </w:rPr>
        <w:t xml:space="preserve"> </w:t>
      </w:r>
      <w:r w:rsidRPr="0020726B">
        <w:rPr>
          <w:rFonts w:ascii="Times New Roman" w:hAnsi="Times New Roman" w:cs="Times New Roman"/>
          <w:sz w:val="24"/>
          <w:szCs w:val="24"/>
          <w:lang w:val="en-US"/>
        </w:rPr>
        <w:t>yang terdapat pada library Python di Github (</w:t>
      </w:r>
      <w:hyperlink r:id="rId14" w:history="1">
        <w:r w:rsidRPr="0020726B">
          <w:rPr>
            <w:rStyle w:val="Hyperlink"/>
            <w:rFonts w:ascii="Times New Roman" w:hAnsi="Times New Roman" w:cs="Times New Roman"/>
            <w:sz w:val="24"/>
            <w:szCs w:val="24"/>
            <w:lang w:val="en-US"/>
          </w:rPr>
          <w:t>https://github.com/JustAnotherArchivist/snscrape</w:t>
        </w:r>
      </w:hyperlink>
      <w:r w:rsidRPr="0020726B">
        <w:rPr>
          <w:rFonts w:ascii="Times New Roman" w:hAnsi="Times New Roman" w:cs="Times New Roman"/>
          <w:sz w:val="24"/>
          <w:szCs w:val="24"/>
          <w:lang w:val="en-US"/>
        </w:rPr>
        <w:t xml:space="preserve">) untuk mendapatkan data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Data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yang diambil adalah kumpulan kata kunci yang disebutkan pada Tabel 3.1 sejak April – September 2021 dan Januari – Juni 2022. </w:t>
      </w:r>
      <w:r w:rsidRPr="0020726B">
        <w:rPr>
          <w:rFonts w:ascii="Times New Roman" w:hAnsi="Times New Roman" w:cs="Times New Roman"/>
          <w:i/>
          <w:iCs/>
          <w:sz w:val="24"/>
          <w:szCs w:val="24"/>
          <w:lang w:val="en-US"/>
        </w:rPr>
        <w:t xml:space="preserve">Source code </w:t>
      </w:r>
      <w:r w:rsidRPr="0020726B">
        <w:rPr>
          <w:rFonts w:ascii="Times New Roman" w:hAnsi="Times New Roman" w:cs="Times New Roman"/>
          <w:sz w:val="24"/>
          <w:szCs w:val="24"/>
          <w:lang w:val="en-US"/>
        </w:rPr>
        <w:t xml:space="preserve">untuk scraping data terdapat pada Lampiran. Langkah-langkah untuk melakukan akuisisi </w:t>
      </w:r>
      <w:r w:rsidRPr="0020726B">
        <w:rPr>
          <w:rFonts w:ascii="Times New Roman" w:hAnsi="Times New Roman" w:cs="Times New Roman"/>
          <w:i/>
          <w:iCs/>
          <w:sz w:val="24"/>
          <w:szCs w:val="24"/>
          <w:lang w:val="en-US"/>
        </w:rPr>
        <w:t xml:space="preserve">tweet </w:t>
      </w:r>
      <w:r w:rsidRPr="0020726B">
        <w:rPr>
          <w:rFonts w:ascii="Times New Roman" w:hAnsi="Times New Roman" w:cs="Times New Roman"/>
          <w:sz w:val="24"/>
          <w:szCs w:val="24"/>
          <w:lang w:val="en-US"/>
        </w:rPr>
        <w:t xml:space="preserve">atau </w:t>
      </w:r>
      <w:r w:rsidRPr="0020726B">
        <w:rPr>
          <w:rFonts w:ascii="Times New Roman" w:hAnsi="Times New Roman" w:cs="Times New Roman"/>
          <w:i/>
          <w:iCs/>
          <w:sz w:val="24"/>
          <w:szCs w:val="24"/>
          <w:lang w:val="en-US"/>
        </w:rPr>
        <w:t>scraping</w:t>
      </w:r>
      <w:r w:rsidRPr="0020726B">
        <w:rPr>
          <w:rFonts w:ascii="Times New Roman" w:hAnsi="Times New Roman" w:cs="Times New Roman"/>
          <w:sz w:val="24"/>
          <w:szCs w:val="24"/>
          <w:lang w:val="en-US"/>
        </w:rPr>
        <w:t xml:space="preserve"> data adalah sebagai berikut: </w:t>
      </w:r>
    </w:p>
    <w:p w14:paraId="213343DE" w14:textId="77777777" w:rsidR="0020726B" w:rsidRPr="0020726B" w:rsidRDefault="0020726B" w:rsidP="0020726B">
      <w:pPr>
        <w:pStyle w:val="ListParagraph"/>
        <w:numPr>
          <w:ilvl w:val="0"/>
          <w:numId w:val="22"/>
        </w:numPr>
        <w:spacing w:line="360" w:lineRule="auto"/>
        <w:jc w:val="both"/>
        <w:rPr>
          <w:rFonts w:cs="Times New Roman"/>
          <w:szCs w:val="24"/>
          <w:lang w:val="en-US"/>
        </w:rPr>
      </w:pPr>
      <w:r w:rsidRPr="0020726B">
        <w:rPr>
          <w:rFonts w:cs="Times New Roman"/>
          <w:szCs w:val="24"/>
          <w:lang w:val="en-US"/>
        </w:rPr>
        <w:t xml:space="preserve">Melakukan instalasi </w:t>
      </w:r>
      <w:r w:rsidRPr="0020726B">
        <w:rPr>
          <w:rFonts w:cs="Times New Roman"/>
          <w:i/>
          <w:iCs/>
          <w:szCs w:val="24"/>
          <w:lang w:val="en-US"/>
        </w:rPr>
        <w:t xml:space="preserve">library pandas dan </w:t>
      </w:r>
      <w:r w:rsidRPr="0020726B">
        <w:rPr>
          <w:rFonts w:cs="Times New Roman"/>
          <w:szCs w:val="24"/>
          <w:lang w:val="en-US"/>
        </w:rPr>
        <w:t xml:space="preserve">snscrape pada </w:t>
      </w:r>
      <w:r w:rsidRPr="0020726B">
        <w:rPr>
          <w:rFonts w:cs="Times New Roman"/>
          <w:i/>
          <w:iCs/>
          <w:szCs w:val="24"/>
          <w:lang w:val="en-US"/>
        </w:rPr>
        <w:t xml:space="preserve">environment </w:t>
      </w:r>
      <w:r w:rsidRPr="0020726B">
        <w:rPr>
          <w:rFonts w:cs="Times New Roman"/>
          <w:szCs w:val="24"/>
          <w:lang w:val="en-US"/>
        </w:rPr>
        <w:t xml:space="preserve">python dengan editor Jupyter Notebook. </w:t>
      </w:r>
    </w:p>
    <w:p w14:paraId="46BF5F4F" w14:textId="77777777" w:rsidR="0020726B" w:rsidRPr="0020726B" w:rsidRDefault="0020726B" w:rsidP="0020726B">
      <w:pPr>
        <w:pStyle w:val="ListParagraph"/>
        <w:numPr>
          <w:ilvl w:val="0"/>
          <w:numId w:val="22"/>
        </w:numPr>
        <w:spacing w:line="360" w:lineRule="auto"/>
        <w:jc w:val="both"/>
        <w:rPr>
          <w:rFonts w:cs="Times New Roman"/>
          <w:szCs w:val="24"/>
          <w:lang w:val="en-US"/>
        </w:rPr>
      </w:pPr>
      <w:r w:rsidRPr="0020726B">
        <w:rPr>
          <w:rFonts w:cs="Times New Roman"/>
          <w:szCs w:val="24"/>
          <w:lang w:val="en-US"/>
        </w:rPr>
        <w:t xml:space="preserve">Menginisiasi </w:t>
      </w:r>
      <w:r w:rsidRPr="0020726B">
        <w:rPr>
          <w:rFonts w:cs="Times New Roman"/>
          <w:i/>
          <w:iCs/>
          <w:szCs w:val="24"/>
          <w:lang w:val="en-US"/>
        </w:rPr>
        <w:t xml:space="preserve">dataframe </w:t>
      </w:r>
      <w:r w:rsidRPr="0020726B">
        <w:rPr>
          <w:rFonts w:cs="Times New Roman"/>
          <w:szCs w:val="24"/>
          <w:lang w:val="en-US"/>
        </w:rPr>
        <w:t xml:space="preserve">dengan kolom sesuai objek yang dicari. Objek tersebut yaitu </w:t>
      </w:r>
      <w:r w:rsidRPr="0020726B">
        <w:rPr>
          <w:rFonts w:cs="Times New Roman"/>
          <w:i/>
          <w:iCs/>
          <w:szCs w:val="24"/>
          <w:lang w:val="en-US"/>
        </w:rPr>
        <w:t>id</w:t>
      </w:r>
      <w:r w:rsidRPr="0020726B">
        <w:rPr>
          <w:rFonts w:cs="Times New Roman"/>
          <w:szCs w:val="24"/>
          <w:lang w:val="en-US"/>
        </w:rPr>
        <w:t xml:space="preserve"> yang memiliki nilai ID tweet, </w:t>
      </w:r>
      <w:r w:rsidRPr="0020726B">
        <w:rPr>
          <w:rFonts w:cs="Times New Roman"/>
          <w:i/>
          <w:iCs/>
          <w:szCs w:val="24"/>
          <w:lang w:val="en-US"/>
        </w:rPr>
        <w:t>date</w:t>
      </w:r>
      <w:r w:rsidRPr="0020726B">
        <w:rPr>
          <w:rFonts w:cs="Times New Roman"/>
          <w:szCs w:val="24"/>
          <w:lang w:val="en-US"/>
        </w:rPr>
        <w:t xml:space="preserve"> memiliki nilai tanggal dari tweet, </w:t>
      </w:r>
      <w:r w:rsidRPr="0020726B">
        <w:rPr>
          <w:rFonts w:cs="Times New Roman"/>
          <w:i/>
          <w:iCs/>
          <w:szCs w:val="24"/>
          <w:lang w:val="en-US"/>
        </w:rPr>
        <w:t>username</w:t>
      </w:r>
      <w:r w:rsidRPr="0020726B">
        <w:rPr>
          <w:rFonts w:cs="Times New Roman"/>
          <w:szCs w:val="24"/>
          <w:lang w:val="en-US"/>
        </w:rPr>
        <w:t xml:space="preserve"> memiliki nilai nama akun pengguna twitter, </w:t>
      </w:r>
      <w:r w:rsidRPr="0020726B">
        <w:rPr>
          <w:rFonts w:cs="Times New Roman"/>
          <w:i/>
          <w:iCs/>
          <w:szCs w:val="24"/>
          <w:lang w:val="en-US"/>
        </w:rPr>
        <w:t xml:space="preserve">renderedContent </w:t>
      </w:r>
      <w:r w:rsidRPr="0020726B">
        <w:rPr>
          <w:rFonts w:cs="Times New Roman"/>
          <w:szCs w:val="24"/>
          <w:lang w:val="en-US"/>
        </w:rPr>
        <w:t xml:space="preserve">memiliki nilai konten suatu tweet, </w:t>
      </w:r>
      <w:r w:rsidRPr="0020726B">
        <w:rPr>
          <w:rFonts w:cs="Times New Roman"/>
          <w:i/>
          <w:iCs/>
          <w:szCs w:val="24"/>
          <w:lang w:val="en-US"/>
        </w:rPr>
        <w:t>coordinates</w:t>
      </w:r>
      <w:r w:rsidRPr="0020726B">
        <w:rPr>
          <w:rFonts w:cs="Times New Roman"/>
          <w:szCs w:val="24"/>
          <w:lang w:val="en-US"/>
        </w:rPr>
        <w:t xml:space="preserve"> memiliki nilai koordinat (latitude dan longitude) suatu tweet, dan </w:t>
      </w:r>
      <w:r w:rsidRPr="0020726B">
        <w:rPr>
          <w:rFonts w:cs="Times New Roman"/>
          <w:i/>
          <w:iCs/>
          <w:szCs w:val="24"/>
          <w:lang w:val="en-US"/>
        </w:rPr>
        <w:t>place</w:t>
      </w:r>
      <w:r w:rsidRPr="0020726B">
        <w:rPr>
          <w:rFonts w:cs="Times New Roman"/>
          <w:szCs w:val="24"/>
          <w:lang w:val="en-US"/>
        </w:rPr>
        <w:t xml:space="preserve"> memiliki nilai daerah suatu tweet.</w:t>
      </w:r>
    </w:p>
    <w:p w14:paraId="36B8345D" w14:textId="4280B0C2" w:rsidR="0020726B" w:rsidRDefault="0020726B" w:rsidP="0020726B">
      <w:pPr>
        <w:pStyle w:val="ListParagraph"/>
        <w:numPr>
          <w:ilvl w:val="0"/>
          <w:numId w:val="22"/>
        </w:numPr>
        <w:spacing w:line="360" w:lineRule="auto"/>
        <w:jc w:val="both"/>
        <w:rPr>
          <w:rFonts w:cs="Times New Roman"/>
          <w:szCs w:val="24"/>
          <w:lang w:val="en-US"/>
        </w:rPr>
      </w:pPr>
      <w:r w:rsidRPr="0020726B">
        <w:rPr>
          <w:rFonts w:cs="Times New Roman"/>
          <w:szCs w:val="24"/>
          <w:lang w:val="en-US"/>
        </w:rPr>
        <w:t xml:space="preserve">Melakukan </w:t>
      </w:r>
      <w:r w:rsidRPr="0020726B">
        <w:rPr>
          <w:rFonts w:cs="Times New Roman"/>
          <w:i/>
          <w:iCs/>
          <w:szCs w:val="24"/>
          <w:lang w:val="en-US"/>
        </w:rPr>
        <w:t>scraping</w:t>
      </w:r>
      <w:r w:rsidRPr="0020726B">
        <w:rPr>
          <w:rFonts w:cs="Times New Roman"/>
          <w:szCs w:val="24"/>
          <w:lang w:val="en-US"/>
        </w:rPr>
        <w:t xml:space="preserve"> berdasarkan </w:t>
      </w:r>
      <w:r w:rsidRPr="0020726B">
        <w:rPr>
          <w:rFonts w:cs="Times New Roman"/>
          <w:i/>
          <w:iCs/>
          <w:szCs w:val="24"/>
          <w:lang w:val="en-US"/>
        </w:rPr>
        <w:t>query</w:t>
      </w:r>
      <w:r w:rsidRPr="0020726B">
        <w:rPr>
          <w:rFonts w:cs="Times New Roman"/>
          <w:szCs w:val="24"/>
          <w:lang w:val="en-US"/>
        </w:rPr>
        <w:t xml:space="preserve"> pencarian menggunakan </w:t>
      </w:r>
      <w:r w:rsidRPr="0020726B">
        <w:rPr>
          <w:rFonts w:cs="Times New Roman"/>
          <w:i/>
          <w:iCs/>
          <w:szCs w:val="24"/>
          <w:lang w:val="en-US"/>
        </w:rPr>
        <w:t>library</w:t>
      </w:r>
      <w:r w:rsidRPr="0020726B">
        <w:rPr>
          <w:rFonts w:cs="Times New Roman"/>
          <w:szCs w:val="24"/>
          <w:lang w:val="en-US"/>
        </w:rPr>
        <w:t xml:space="preserve"> snscrape dengan mengirimkan parameter kata kunci yang tertera pada </w:t>
      </w:r>
      <w:r w:rsidR="00081FD6">
        <w:rPr>
          <w:rFonts w:cs="Times New Roman"/>
          <w:szCs w:val="24"/>
          <w:lang w:val="en-US"/>
        </w:rPr>
        <w:t>T</w:t>
      </w:r>
      <w:r w:rsidRPr="0020726B">
        <w:rPr>
          <w:rFonts w:cs="Times New Roman"/>
          <w:szCs w:val="24"/>
          <w:lang w:val="en-US"/>
        </w:rPr>
        <w:t xml:space="preserve">abel 4.1. </w:t>
      </w:r>
    </w:p>
    <w:p w14:paraId="6C1A7CA3" w14:textId="77777777" w:rsidR="0020726B" w:rsidRDefault="0020726B">
      <w:pPr>
        <w:rPr>
          <w:rFonts w:ascii="Times New Roman" w:eastAsia="Arial" w:hAnsi="Times New Roman" w:cs="Times New Roman"/>
          <w:sz w:val="24"/>
          <w:szCs w:val="24"/>
          <w:lang w:val="en-US" w:eastAsia="en-ID"/>
        </w:rPr>
      </w:pPr>
      <w:r>
        <w:rPr>
          <w:rFonts w:cs="Times New Roman"/>
          <w:szCs w:val="24"/>
          <w:lang w:val="en-US"/>
        </w:rPr>
        <w:br w:type="page"/>
      </w:r>
    </w:p>
    <w:p w14:paraId="22A537D1" w14:textId="33AB1086" w:rsidR="0020726B" w:rsidRPr="00806EF2" w:rsidRDefault="00806EF2" w:rsidP="00806EF2">
      <w:pPr>
        <w:pStyle w:val="Caption"/>
        <w:jc w:val="center"/>
        <w:rPr>
          <w:rFonts w:ascii="Times New Roman" w:hAnsi="Times New Roman" w:cs="Times New Roman"/>
          <w:b/>
          <w:bCs/>
          <w:i w:val="0"/>
          <w:iCs w:val="0"/>
          <w:color w:val="auto"/>
          <w:sz w:val="24"/>
          <w:szCs w:val="24"/>
          <w:lang w:val="en-US"/>
        </w:rPr>
      </w:pPr>
      <w:bookmarkStart w:id="423" w:name="_Toc149217268"/>
      <w:r w:rsidRPr="00806EF2">
        <w:rPr>
          <w:rFonts w:ascii="Times New Roman" w:hAnsi="Times New Roman" w:cs="Times New Roman"/>
          <w:b/>
          <w:bCs/>
          <w:i w:val="0"/>
          <w:iCs w:val="0"/>
          <w:color w:val="auto"/>
          <w:sz w:val="24"/>
          <w:szCs w:val="24"/>
        </w:rPr>
        <w:lastRenderedPageBreak/>
        <w:t>Tabel 4.</w:t>
      </w:r>
      <w:r w:rsidRPr="00806EF2">
        <w:rPr>
          <w:rFonts w:ascii="Times New Roman" w:hAnsi="Times New Roman" w:cs="Times New Roman"/>
          <w:b/>
          <w:bCs/>
          <w:i w:val="0"/>
          <w:iCs w:val="0"/>
          <w:color w:val="auto"/>
          <w:sz w:val="24"/>
          <w:szCs w:val="24"/>
        </w:rPr>
        <w:fldChar w:fldCharType="begin"/>
      </w:r>
      <w:r w:rsidRPr="00806EF2">
        <w:rPr>
          <w:rFonts w:ascii="Times New Roman" w:hAnsi="Times New Roman" w:cs="Times New Roman"/>
          <w:b/>
          <w:bCs/>
          <w:i w:val="0"/>
          <w:iCs w:val="0"/>
          <w:color w:val="auto"/>
          <w:sz w:val="24"/>
          <w:szCs w:val="24"/>
        </w:rPr>
        <w:instrText xml:space="preserve"> SEQ Tabel_4. \* ARABIC </w:instrText>
      </w:r>
      <w:r w:rsidRPr="00806EF2">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1</w:t>
      </w:r>
      <w:r w:rsidRPr="00806EF2">
        <w:rPr>
          <w:rFonts w:ascii="Times New Roman" w:hAnsi="Times New Roman" w:cs="Times New Roman"/>
          <w:b/>
          <w:bCs/>
          <w:i w:val="0"/>
          <w:iCs w:val="0"/>
          <w:color w:val="auto"/>
          <w:sz w:val="24"/>
          <w:szCs w:val="24"/>
        </w:rPr>
        <w:fldChar w:fldCharType="end"/>
      </w:r>
      <w:r w:rsidRPr="00806EF2">
        <w:rPr>
          <w:rFonts w:ascii="Times New Roman" w:hAnsi="Times New Roman" w:cs="Times New Roman"/>
          <w:b/>
          <w:bCs/>
          <w:i w:val="0"/>
          <w:iCs w:val="0"/>
          <w:color w:val="auto"/>
          <w:sz w:val="24"/>
          <w:szCs w:val="24"/>
          <w:lang w:val="id-ID"/>
        </w:rPr>
        <w:t xml:space="preserve"> </w:t>
      </w:r>
      <w:r w:rsidR="0020726B" w:rsidRPr="00806EF2">
        <w:rPr>
          <w:rFonts w:ascii="Times New Roman" w:hAnsi="Times New Roman" w:cs="Times New Roman"/>
          <w:b/>
          <w:bCs/>
          <w:i w:val="0"/>
          <w:iCs w:val="0"/>
          <w:color w:val="auto"/>
          <w:sz w:val="24"/>
          <w:szCs w:val="24"/>
          <w:lang w:val="en-US"/>
        </w:rPr>
        <w:t xml:space="preserve">Tabel Hasil </w:t>
      </w:r>
      <w:r w:rsidR="0020726B" w:rsidRPr="00806EF2">
        <w:rPr>
          <w:rFonts w:ascii="Times New Roman" w:hAnsi="Times New Roman" w:cs="Times New Roman"/>
          <w:b/>
          <w:bCs/>
          <w:color w:val="auto"/>
          <w:sz w:val="24"/>
          <w:szCs w:val="24"/>
          <w:lang w:val="en-US"/>
        </w:rPr>
        <w:t>Scraping</w:t>
      </w:r>
      <w:bookmarkEnd w:id="423"/>
    </w:p>
    <w:tbl>
      <w:tblPr>
        <w:tblW w:w="10900" w:type="dxa"/>
        <w:tblInd w:w="-1767" w:type="dxa"/>
        <w:tblLook w:val="04A0" w:firstRow="1" w:lastRow="0" w:firstColumn="1" w:lastColumn="0" w:noHBand="0" w:noVBand="1"/>
      </w:tblPr>
      <w:tblGrid>
        <w:gridCol w:w="980"/>
        <w:gridCol w:w="2500"/>
        <w:gridCol w:w="1060"/>
        <w:gridCol w:w="1880"/>
        <w:gridCol w:w="2240"/>
        <w:gridCol w:w="2240"/>
      </w:tblGrid>
      <w:tr w:rsidR="0020726B" w:rsidRPr="0020726B" w14:paraId="54304267" w14:textId="77777777" w:rsidTr="0095702D">
        <w:trPr>
          <w:trHeight w:val="312"/>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5B1F7F"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No.</w:t>
            </w:r>
          </w:p>
        </w:tc>
        <w:tc>
          <w:tcPr>
            <w:tcW w:w="2500" w:type="dxa"/>
            <w:tcBorders>
              <w:top w:val="single" w:sz="4" w:space="0" w:color="auto"/>
              <w:left w:val="nil"/>
              <w:bottom w:val="single" w:sz="4" w:space="0" w:color="auto"/>
              <w:right w:val="single" w:sz="4" w:space="0" w:color="auto"/>
            </w:tcBorders>
            <w:shd w:val="clear" w:color="auto" w:fill="auto"/>
            <w:noWrap/>
            <w:vAlign w:val="center"/>
            <w:hideMark/>
          </w:tcPr>
          <w:p w14:paraId="3DD42B6C"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Kata Kunci</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0F929160"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Tweet</w:t>
            </w:r>
          </w:p>
        </w:tc>
        <w:tc>
          <w:tcPr>
            <w:tcW w:w="1880" w:type="dxa"/>
            <w:tcBorders>
              <w:top w:val="single" w:sz="4" w:space="0" w:color="auto"/>
              <w:left w:val="nil"/>
              <w:bottom w:val="single" w:sz="4" w:space="0" w:color="auto"/>
              <w:right w:val="single" w:sz="4" w:space="0" w:color="auto"/>
            </w:tcBorders>
            <w:shd w:val="clear" w:color="auto" w:fill="auto"/>
            <w:noWrap/>
            <w:vAlign w:val="center"/>
            <w:hideMark/>
          </w:tcPr>
          <w:p w14:paraId="04DFB9C4"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Tweet Geolokasi</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14:paraId="15E635EC"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Tweet Duplikat</w:t>
            </w:r>
          </w:p>
        </w:tc>
        <w:tc>
          <w:tcPr>
            <w:tcW w:w="2240" w:type="dxa"/>
            <w:tcBorders>
              <w:top w:val="single" w:sz="4" w:space="0" w:color="auto"/>
              <w:left w:val="nil"/>
              <w:bottom w:val="single" w:sz="4" w:space="0" w:color="auto"/>
              <w:right w:val="single" w:sz="4" w:space="0" w:color="auto"/>
            </w:tcBorders>
          </w:tcPr>
          <w:p w14:paraId="3BAF6E89"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Tweet Non Duplikat</w:t>
            </w:r>
          </w:p>
        </w:tc>
      </w:tr>
      <w:tr w:rsidR="0020726B" w:rsidRPr="0020726B" w14:paraId="7C9C581C"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A7051F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w:t>
            </w:r>
          </w:p>
        </w:tc>
        <w:tc>
          <w:tcPr>
            <w:tcW w:w="2500" w:type="dxa"/>
            <w:tcBorders>
              <w:top w:val="nil"/>
              <w:left w:val="nil"/>
              <w:bottom w:val="single" w:sz="4" w:space="0" w:color="auto"/>
              <w:right w:val="single" w:sz="4" w:space="0" w:color="auto"/>
            </w:tcBorders>
            <w:shd w:val="clear" w:color="auto" w:fill="auto"/>
            <w:noWrap/>
            <w:vAlign w:val="center"/>
            <w:hideMark/>
          </w:tcPr>
          <w:p w14:paraId="2204734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Covid-19</w:t>
            </w:r>
          </w:p>
        </w:tc>
        <w:tc>
          <w:tcPr>
            <w:tcW w:w="1060" w:type="dxa"/>
            <w:tcBorders>
              <w:top w:val="nil"/>
              <w:left w:val="nil"/>
              <w:bottom w:val="single" w:sz="4" w:space="0" w:color="auto"/>
              <w:right w:val="single" w:sz="4" w:space="0" w:color="auto"/>
            </w:tcBorders>
            <w:shd w:val="clear" w:color="auto" w:fill="auto"/>
            <w:noWrap/>
            <w:vAlign w:val="center"/>
            <w:hideMark/>
          </w:tcPr>
          <w:p w14:paraId="1FC8284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5CBD83A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1.569</w:t>
            </w:r>
          </w:p>
        </w:tc>
        <w:tc>
          <w:tcPr>
            <w:tcW w:w="2240" w:type="dxa"/>
            <w:tcBorders>
              <w:top w:val="nil"/>
              <w:left w:val="nil"/>
              <w:bottom w:val="single" w:sz="4" w:space="0" w:color="auto"/>
              <w:right w:val="single" w:sz="4" w:space="0" w:color="auto"/>
            </w:tcBorders>
            <w:shd w:val="clear" w:color="auto" w:fill="auto"/>
            <w:noWrap/>
            <w:vAlign w:val="center"/>
            <w:hideMark/>
          </w:tcPr>
          <w:p w14:paraId="6D6FA9E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1.478</w:t>
            </w:r>
          </w:p>
        </w:tc>
        <w:tc>
          <w:tcPr>
            <w:tcW w:w="2240" w:type="dxa"/>
            <w:tcBorders>
              <w:top w:val="nil"/>
              <w:left w:val="nil"/>
              <w:bottom w:val="single" w:sz="4" w:space="0" w:color="auto"/>
              <w:right w:val="single" w:sz="4" w:space="0" w:color="auto"/>
            </w:tcBorders>
            <w:vAlign w:val="bottom"/>
          </w:tcPr>
          <w:p w14:paraId="6FD5EAC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1.178</w:t>
            </w:r>
          </w:p>
        </w:tc>
      </w:tr>
      <w:tr w:rsidR="0020726B" w:rsidRPr="0020726B" w14:paraId="0D958DD5"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14ED349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w:t>
            </w:r>
          </w:p>
        </w:tc>
        <w:tc>
          <w:tcPr>
            <w:tcW w:w="2500" w:type="dxa"/>
            <w:tcBorders>
              <w:top w:val="nil"/>
              <w:left w:val="nil"/>
              <w:bottom w:val="single" w:sz="4" w:space="0" w:color="auto"/>
              <w:right w:val="single" w:sz="4" w:space="0" w:color="auto"/>
            </w:tcBorders>
            <w:shd w:val="clear" w:color="auto" w:fill="auto"/>
            <w:noWrap/>
            <w:vAlign w:val="center"/>
            <w:hideMark/>
          </w:tcPr>
          <w:p w14:paraId="6B06650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SARS-CoV-2</w:t>
            </w:r>
          </w:p>
        </w:tc>
        <w:tc>
          <w:tcPr>
            <w:tcW w:w="1060" w:type="dxa"/>
            <w:tcBorders>
              <w:top w:val="nil"/>
              <w:left w:val="nil"/>
              <w:bottom w:val="single" w:sz="4" w:space="0" w:color="auto"/>
              <w:right w:val="single" w:sz="4" w:space="0" w:color="auto"/>
            </w:tcBorders>
            <w:shd w:val="clear" w:color="auto" w:fill="auto"/>
            <w:noWrap/>
            <w:vAlign w:val="center"/>
            <w:hideMark/>
          </w:tcPr>
          <w:p w14:paraId="6F5ED33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3.451</w:t>
            </w:r>
          </w:p>
        </w:tc>
        <w:tc>
          <w:tcPr>
            <w:tcW w:w="1880" w:type="dxa"/>
            <w:tcBorders>
              <w:top w:val="nil"/>
              <w:left w:val="nil"/>
              <w:bottom w:val="single" w:sz="4" w:space="0" w:color="auto"/>
              <w:right w:val="single" w:sz="4" w:space="0" w:color="auto"/>
            </w:tcBorders>
            <w:shd w:val="clear" w:color="auto" w:fill="auto"/>
            <w:noWrap/>
            <w:vAlign w:val="center"/>
            <w:hideMark/>
          </w:tcPr>
          <w:p w14:paraId="23DB151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59</w:t>
            </w:r>
          </w:p>
        </w:tc>
        <w:tc>
          <w:tcPr>
            <w:tcW w:w="2240" w:type="dxa"/>
            <w:tcBorders>
              <w:top w:val="nil"/>
              <w:left w:val="nil"/>
              <w:bottom w:val="single" w:sz="4" w:space="0" w:color="auto"/>
              <w:right w:val="single" w:sz="4" w:space="0" w:color="auto"/>
            </w:tcBorders>
            <w:shd w:val="clear" w:color="auto" w:fill="auto"/>
            <w:noWrap/>
            <w:vAlign w:val="center"/>
            <w:hideMark/>
          </w:tcPr>
          <w:p w14:paraId="26C5014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59</w:t>
            </w:r>
          </w:p>
        </w:tc>
        <w:tc>
          <w:tcPr>
            <w:tcW w:w="2240" w:type="dxa"/>
            <w:tcBorders>
              <w:top w:val="nil"/>
              <w:left w:val="nil"/>
              <w:bottom w:val="single" w:sz="4" w:space="0" w:color="auto"/>
              <w:right w:val="single" w:sz="4" w:space="0" w:color="auto"/>
            </w:tcBorders>
            <w:vAlign w:val="bottom"/>
          </w:tcPr>
          <w:p w14:paraId="6ECEC62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59</w:t>
            </w:r>
          </w:p>
        </w:tc>
      </w:tr>
      <w:tr w:rsidR="0020726B" w:rsidRPr="0020726B" w14:paraId="4A631DF4"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3D6EE3F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w:t>
            </w:r>
          </w:p>
        </w:tc>
        <w:tc>
          <w:tcPr>
            <w:tcW w:w="2500" w:type="dxa"/>
            <w:tcBorders>
              <w:top w:val="nil"/>
              <w:left w:val="nil"/>
              <w:bottom w:val="single" w:sz="4" w:space="0" w:color="auto"/>
              <w:right w:val="single" w:sz="4" w:space="0" w:color="auto"/>
            </w:tcBorders>
            <w:shd w:val="clear" w:color="auto" w:fill="auto"/>
            <w:noWrap/>
            <w:vAlign w:val="center"/>
            <w:hideMark/>
          </w:tcPr>
          <w:p w14:paraId="622D694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Coronavirus</w:t>
            </w:r>
          </w:p>
        </w:tc>
        <w:tc>
          <w:tcPr>
            <w:tcW w:w="1060" w:type="dxa"/>
            <w:tcBorders>
              <w:top w:val="nil"/>
              <w:left w:val="nil"/>
              <w:bottom w:val="single" w:sz="4" w:space="0" w:color="auto"/>
              <w:right w:val="single" w:sz="4" w:space="0" w:color="auto"/>
            </w:tcBorders>
            <w:shd w:val="clear" w:color="auto" w:fill="auto"/>
            <w:noWrap/>
            <w:vAlign w:val="center"/>
            <w:hideMark/>
          </w:tcPr>
          <w:p w14:paraId="032CB91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15.640</w:t>
            </w:r>
          </w:p>
        </w:tc>
        <w:tc>
          <w:tcPr>
            <w:tcW w:w="1880" w:type="dxa"/>
            <w:tcBorders>
              <w:top w:val="nil"/>
              <w:left w:val="nil"/>
              <w:bottom w:val="single" w:sz="4" w:space="0" w:color="auto"/>
              <w:right w:val="single" w:sz="4" w:space="0" w:color="auto"/>
            </w:tcBorders>
            <w:shd w:val="clear" w:color="auto" w:fill="auto"/>
            <w:noWrap/>
            <w:vAlign w:val="center"/>
            <w:hideMark/>
          </w:tcPr>
          <w:p w14:paraId="65C64BB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302</w:t>
            </w:r>
          </w:p>
        </w:tc>
        <w:tc>
          <w:tcPr>
            <w:tcW w:w="2240" w:type="dxa"/>
            <w:tcBorders>
              <w:top w:val="nil"/>
              <w:left w:val="nil"/>
              <w:bottom w:val="single" w:sz="4" w:space="0" w:color="auto"/>
              <w:right w:val="single" w:sz="4" w:space="0" w:color="auto"/>
            </w:tcBorders>
            <w:shd w:val="clear" w:color="auto" w:fill="auto"/>
            <w:noWrap/>
            <w:vAlign w:val="center"/>
            <w:hideMark/>
          </w:tcPr>
          <w:p w14:paraId="0353EF4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302</w:t>
            </w:r>
          </w:p>
        </w:tc>
        <w:tc>
          <w:tcPr>
            <w:tcW w:w="2240" w:type="dxa"/>
            <w:tcBorders>
              <w:top w:val="nil"/>
              <w:left w:val="nil"/>
              <w:bottom w:val="single" w:sz="4" w:space="0" w:color="auto"/>
              <w:right w:val="single" w:sz="4" w:space="0" w:color="auto"/>
            </w:tcBorders>
            <w:vAlign w:val="bottom"/>
          </w:tcPr>
          <w:p w14:paraId="460F0C9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302</w:t>
            </w:r>
          </w:p>
        </w:tc>
      </w:tr>
      <w:tr w:rsidR="0020726B" w:rsidRPr="0020726B" w14:paraId="406A894C"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780F85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w:t>
            </w:r>
          </w:p>
        </w:tc>
        <w:tc>
          <w:tcPr>
            <w:tcW w:w="2500" w:type="dxa"/>
            <w:tcBorders>
              <w:top w:val="nil"/>
              <w:left w:val="nil"/>
              <w:bottom w:val="single" w:sz="4" w:space="0" w:color="auto"/>
              <w:right w:val="single" w:sz="4" w:space="0" w:color="auto"/>
            </w:tcBorders>
            <w:shd w:val="clear" w:color="auto" w:fill="auto"/>
            <w:noWrap/>
            <w:vAlign w:val="center"/>
            <w:hideMark/>
          </w:tcPr>
          <w:p w14:paraId="09C45EF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Batuk</w:t>
            </w:r>
          </w:p>
        </w:tc>
        <w:tc>
          <w:tcPr>
            <w:tcW w:w="1060" w:type="dxa"/>
            <w:tcBorders>
              <w:top w:val="nil"/>
              <w:left w:val="nil"/>
              <w:bottom w:val="single" w:sz="4" w:space="0" w:color="auto"/>
              <w:right w:val="single" w:sz="4" w:space="0" w:color="auto"/>
            </w:tcBorders>
            <w:shd w:val="clear" w:color="auto" w:fill="auto"/>
            <w:noWrap/>
            <w:vAlign w:val="center"/>
            <w:hideMark/>
          </w:tcPr>
          <w:p w14:paraId="4D7B6A5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12AB722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1.085</w:t>
            </w:r>
          </w:p>
        </w:tc>
        <w:tc>
          <w:tcPr>
            <w:tcW w:w="2240" w:type="dxa"/>
            <w:tcBorders>
              <w:top w:val="nil"/>
              <w:left w:val="nil"/>
              <w:bottom w:val="single" w:sz="4" w:space="0" w:color="auto"/>
              <w:right w:val="single" w:sz="4" w:space="0" w:color="auto"/>
            </w:tcBorders>
            <w:shd w:val="clear" w:color="auto" w:fill="auto"/>
            <w:noWrap/>
            <w:vAlign w:val="center"/>
            <w:hideMark/>
          </w:tcPr>
          <w:p w14:paraId="5648421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1.085</w:t>
            </w:r>
          </w:p>
        </w:tc>
        <w:tc>
          <w:tcPr>
            <w:tcW w:w="2240" w:type="dxa"/>
            <w:tcBorders>
              <w:top w:val="nil"/>
              <w:left w:val="nil"/>
              <w:bottom w:val="single" w:sz="4" w:space="0" w:color="auto"/>
              <w:right w:val="single" w:sz="4" w:space="0" w:color="auto"/>
            </w:tcBorders>
            <w:vAlign w:val="bottom"/>
          </w:tcPr>
          <w:p w14:paraId="2D1CAEC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985</w:t>
            </w:r>
          </w:p>
        </w:tc>
      </w:tr>
      <w:tr w:rsidR="0020726B" w:rsidRPr="0020726B" w14:paraId="7B5087D7"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222037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w:t>
            </w:r>
          </w:p>
        </w:tc>
        <w:tc>
          <w:tcPr>
            <w:tcW w:w="2500" w:type="dxa"/>
            <w:tcBorders>
              <w:top w:val="nil"/>
              <w:left w:val="nil"/>
              <w:bottom w:val="single" w:sz="4" w:space="0" w:color="auto"/>
              <w:right w:val="single" w:sz="4" w:space="0" w:color="auto"/>
            </w:tcBorders>
            <w:shd w:val="clear" w:color="auto" w:fill="auto"/>
            <w:noWrap/>
            <w:vAlign w:val="center"/>
            <w:hideMark/>
          </w:tcPr>
          <w:p w14:paraId="7DED05A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Batuk Kering</w:t>
            </w:r>
          </w:p>
        </w:tc>
        <w:tc>
          <w:tcPr>
            <w:tcW w:w="1060" w:type="dxa"/>
            <w:tcBorders>
              <w:top w:val="nil"/>
              <w:left w:val="nil"/>
              <w:bottom w:val="single" w:sz="4" w:space="0" w:color="auto"/>
              <w:right w:val="single" w:sz="4" w:space="0" w:color="auto"/>
            </w:tcBorders>
            <w:shd w:val="clear" w:color="auto" w:fill="auto"/>
            <w:noWrap/>
            <w:vAlign w:val="center"/>
            <w:hideMark/>
          </w:tcPr>
          <w:p w14:paraId="08FE2AA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3.087</w:t>
            </w:r>
          </w:p>
        </w:tc>
        <w:tc>
          <w:tcPr>
            <w:tcW w:w="1880" w:type="dxa"/>
            <w:tcBorders>
              <w:top w:val="nil"/>
              <w:left w:val="nil"/>
              <w:bottom w:val="single" w:sz="4" w:space="0" w:color="auto"/>
              <w:right w:val="single" w:sz="4" w:space="0" w:color="auto"/>
            </w:tcBorders>
            <w:shd w:val="clear" w:color="auto" w:fill="auto"/>
            <w:noWrap/>
            <w:vAlign w:val="center"/>
            <w:hideMark/>
          </w:tcPr>
          <w:p w14:paraId="19B682C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64</w:t>
            </w:r>
          </w:p>
        </w:tc>
        <w:tc>
          <w:tcPr>
            <w:tcW w:w="2240" w:type="dxa"/>
            <w:tcBorders>
              <w:top w:val="nil"/>
              <w:left w:val="nil"/>
              <w:bottom w:val="single" w:sz="4" w:space="0" w:color="auto"/>
              <w:right w:val="single" w:sz="4" w:space="0" w:color="auto"/>
            </w:tcBorders>
            <w:shd w:val="clear" w:color="auto" w:fill="auto"/>
            <w:noWrap/>
            <w:vAlign w:val="center"/>
            <w:hideMark/>
          </w:tcPr>
          <w:p w14:paraId="09C33AA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64</w:t>
            </w:r>
          </w:p>
        </w:tc>
        <w:tc>
          <w:tcPr>
            <w:tcW w:w="2240" w:type="dxa"/>
            <w:tcBorders>
              <w:top w:val="nil"/>
              <w:left w:val="nil"/>
              <w:bottom w:val="single" w:sz="4" w:space="0" w:color="auto"/>
              <w:right w:val="single" w:sz="4" w:space="0" w:color="auto"/>
            </w:tcBorders>
            <w:vAlign w:val="bottom"/>
          </w:tcPr>
          <w:p w14:paraId="21ACC00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64</w:t>
            </w:r>
          </w:p>
        </w:tc>
      </w:tr>
      <w:tr w:rsidR="0020726B" w:rsidRPr="0020726B" w14:paraId="68BD43DC"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B782A2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w:t>
            </w:r>
          </w:p>
        </w:tc>
        <w:tc>
          <w:tcPr>
            <w:tcW w:w="2500" w:type="dxa"/>
            <w:tcBorders>
              <w:top w:val="nil"/>
              <w:left w:val="nil"/>
              <w:bottom w:val="single" w:sz="4" w:space="0" w:color="auto"/>
              <w:right w:val="single" w:sz="4" w:space="0" w:color="auto"/>
            </w:tcBorders>
            <w:shd w:val="clear" w:color="auto" w:fill="auto"/>
            <w:noWrap/>
            <w:vAlign w:val="center"/>
            <w:hideMark/>
          </w:tcPr>
          <w:p w14:paraId="2BF52AE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Pilek</w:t>
            </w:r>
          </w:p>
        </w:tc>
        <w:tc>
          <w:tcPr>
            <w:tcW w:w="1060" w:type="dxa"/>
            <w:tcBorders>
              <w:top w:val="nil"/>
              <w:left w:val="nil"/>
              <w:bottom w:val="single" w:sz="4" w:space="0" w:color="auto"/>
              <w:right w:val="single" w:sz="4" w:space="0" w:color="auto"/>
            </w:tcBorders>
            <w:shd w:val="clear" w:color="auto" w:fill="auto"/>
            <w:noWrap/>
            <w:vAlign w:val="center"/>
            <w:hideMark/>
          </w:tcPr>
          <w:p w14:paraId="777B9D8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5C5669E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860</w:t>
            </w:r>
          </w:p>
        </w:tc>
        <w:tc>
          <w:tcPr>
            <w:tcW w:w="2240" w:type="dxa"/>
            <w:tcBorders>
              <w:top w:val="nil"/>
              <w:left w:val="nil"/>
              <w:bottom w:val="single" w:sz="4" w:space="0" w:color="auto"/>
              <w:right w:val="single" w:sz="4" w:space="0" w:color="auto"/>
            </w:tcBorders>
            <w:shd w:val="clear" w:color="auto" w:fill="auto"/>
            <w:noWrap/>
            <w:vAlign w:val="center"/>
            <w:hideMark/>
          </w:tcPr>
          <w:p w14:paraId="7A29AF7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659</w:t>
            </w:r>
          </w:p>
        </w:tc>
        <w:tc>
          <w:tcPr>
            <w:tcW w:w="2240" w:type="dxa"/>
            <w:tcBorders>
              <w:top w:val="nil"/>
              <w:left w:val="nil"/>
              <w:bottom w:val="single" w:sz="4" w:space="0" w:color="auto"/>
              <w:right w:val="single" w:sz="4" w:space="0" w:color="auto"/>
            </w:tcBorders>
            <w:vAlign w:val="bottom"/>
          </w:tcPr>
          <w:p w14:paraId="2C3E2FD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635</w:t>
            </w:r>
          </w:p>
        </w:tc>
      </w:tr>
      <w:tr w:rsidR="0020726B" w:rsidRPr="0020726B" w14:paraId="0DFEBE55"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3FE12E15"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7</w:t>
            </w:r>
          </w:p>
        </w:tc>
        <w:tc>
          <w:tcPr>
            <w:tcW w:w="2500" w:type="dxa"/>
            <w:tcBorders>
              <w:top w:val="nil"/>
              <w:left w:val="nil"/>
              <w:bottom w:val="single" w:sz="4" w:space="0" w:color="auto"/>
              <w:right w:val="single" w:sz="4" w:space="0" w:color="auto"/>
            </w:tcBorders>
            <w:shd w:val="clear" w:color="auto" w:fill="auto"/>
            <w:noWrap/>
            <w:vAlign w:val="center"/>
            <w:hideMark/>
          </w:tcPr>
          <w:p w14:paraId="3CB1A95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Kelelahan</w:t>
            </w:r>
          </w:p>
        </w:tc>
        <w:tc>
          <w:tcPr>
            <w:tcW w:w="1060" w:type="dxa"/>
            <w:tcBorders>
              <w:top w:val="nil"/>
              <w:left w:val="nil"/>
              <w:bottom w:val="single" w:sz="4" w:space="0" w:color="auto"/>
              <w:right w:val="single" w:sz="4" w:space="0" w:color="auto"/>
            </w:tcBorders>
            <w:shd w:val="clear" w:color="auto" w:fill="auto"/>
            <w:noWrap/>
            <w:vAlign w:val="center"/>
            <w:hideMark/>
          </w:tcPr>
          <w:p w14:paraId="06B9E33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22.588</w:t>
            </w:r>
          </w:p>
        </w:tc>
        <w:tc>
          <w:tcPr>
            <w:tcW w:w="1880" w:type="dxa"/>
            <w:tcBorders>
              <w:top w:val="nil"/>
              <w:left w:val="nil"/>
              <w:bottom w:val="single" w:sz="4" w:space="0" w:color="auto"/>
              <w:right w:val="single" w:sz="4" w:space="0" w:color="auto"/>
            </w:tcBorders>
            <w:shd w:val="clear" w:color="auto" w:fill="auto"/>
            <w:noWrap/>
            <w:vAlign w:val="center"/>
            <w:hideMark/>
          </w:tcPr>
          <w:p w14:paraId="244E9DC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338</w:t>
            </w:r>
          </w:p>
        </w:tc>
        <w:tc>
          <w:tcPr>
            <w:tcW w:w="2240" w:type="dxa"/>
            <w:tcBorders>
              <w:top w:val="nil"/>
              <w:left w:val="nil"/>
              <w:bottom w:val="single" w:sz="4" w:space="0" w:color="auto"/>
              <w:right w:val="single" w:sz="4" w:space="0" w:color="auto"/>
            </w:tcBorders>
            <w:shd w:val="clear" w:color="auto" w:fill="auto"/>
            <w:noWrap/>
            <w:vAlign w:val="center"/>
            <w:hideMark/>
          </w:tcPr>
          <w:p w14:paraId="7708C61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337</w:t>
            </w:r>
          </w:p>
        </w:tc>
        <w:tc>
          <w:tcPr>
            <w:tcW w:w="2240" w:type="dxa"/>
            <w:tcBorders>
              <w:top w:val="nil"/>
              <w:left w:val="nil"/>
              <w:bottom w:val="single" w:sz="4" w:space="0" w:color="auto"/>
              <w:right w:val="single" w:sz="4" w:space="0" w:color="auto"/>
            </w:tcBorders>
            <w:vAlign w:val="bottom"/>
          </w:tcPr>
          <w:p w14:paraId="26A473E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337</w:t>
            </w:r>
          </w:p>
        </w:tc>
      </w:tr>
      <w:tr w:rsidR="0020726B" w:rsidRPr="0020726B" w14:paraId="19AFB745"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00D887D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8</w:t>
            </w:r>
          </w:p>
        </w:tc>
        <w:tc>
          <w:tcPr>
            <w:tcW w:w="2500" w:type="dxa"/>
            <w:tcBorders>
              <w:top w:val="nil"/>
              <w:left w:val="nil"/>
              <w:bottom w:val="single" w:sz="4" w:space="0" w:color="auto"/>
              <w:right w:val="single" w:sz="4" w:space="0" w:color="auto"/>
            </w:tcBorders>
            <w:shd w:val="clear" w:color="auto" w:fill="auto"/>
            <w:noWrap/>
            <w:vAlign w:val="center"/>
            <w:hideMark/>
          </w:tcPr>
          <w:p w14:paraId="0DDF149A"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Sakit Kepala</w:t>
            </w:r>
          </w:p>
        </w:tc>
        <w:tc>
          <w:tcPr>
            <w:tcW w:w="1060" w:type="dxa"/>
            <w:tcBorders>
              <w:top w:val="nil"/>
              <w:left w:val="nil"/>
              <w:bottom w:val="single" w:sz="4" w:space="0" w:color="auto"/>
              <w:right w:val="single" w:sz="4" w:space="0" w:color="auto"/>
            </w:tcBorders>
            <w:shd w:val="clear" w:color="auto" w:fill="auto"/>
            <w:noWrap/>
            <w:vAlign w:val="center"/>
            <w:hideMark/>
          </w:tcPr>
          <w:p w14:paraId="422609D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4854AE2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1.248</w:t>
            </w:r>
          </w:p>
        </w:tc>
        <w:tc>
          <w:tcPr>
            <w:tcW w:w="2240" w:type="dxa"/>
            <w:tcBorders>
              <w:top w:val="nil"/>
              <w:left w:val="nil"/>
              <w:bottom w:val="single" w:sz="4" w:space="0" w:color="auto"/>
              <w:right w:val="single" w:sz="4" w:space="0" w:color="auto"/>
            </w:tcBorders>
            <w:shd w:val="clear" w:color="auto" w:fill="auto"/>
            <w:noWrap/>
            <w:vAlign w:val="center"/>
            <w:hideMark/>
          </w:tcPr>
          <w:p w14:paraId="73A8CD2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1.040</w:t>
            </w:r>
          </w:p>
        </w:tc>
        <w:tc>
          <w:tcPr>
            <w:tcW w:w="2240" w:type="dxa"/>
            <w:tcBorders>
              <w:top w:val="nil"/>
              <w:left w:val="nil"/>
              <w:bottom w:val="single" w:sz="4" w:space="0" w:color="auto"/>
              <w:right w:val="single" w:sz="4" w:space="0" w:color="auto"/>
            </w:tcBorders>
            <w:vAlign w:val="bottom"/>
          </w:tcPr>
          <w:p w14:paraId="2DD32E9B"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940</w:t>
            </w:r>
          </w:p>
        </w:tc>
      </w:tr>
      <w:tr w:rsidR="0020726B" w:rsidRPr="0020726B" w14:paraId="7A4F43E6"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0516861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9</w:t>
            </w:r>
          </w:p>
        </w:tc>
        <w:tc>
          <w:tcPr>
            <w:tcW w:w="2500" w:type="dxa"/>
            <w:tcBorders>
              <w:top w:val="nil"/>
              <w:left w:val="nil"/>
              <w:bottom w:val="single" w:sz="4" w:space="0" w:color="auto"/>
              <w:right w:val="single" w:sz="4" w:space="0" w:color="auto"/>
            </w:tcBorders>
            <w:shd w:val="clear" w:color="auto" w:fill="auto"/>
            <w:noWrap/>
            <w:vAlign w:val="center"/>
            <w:hideMark/>
          </w:tcPr>
          <w:p w14:paraId="4C22164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Demam</w:t>
            </w:r>
          </w:p>
        </w:tc>
        <w:tc>
          <w:tcPr>
            <w:tcW w:w="1060" w:type="dxa"/>
            <w:tcBorders>
              <w:top w:val="nil"/>
              <w:left w:val="nil"/>
              <w:bottom w:val="single" w:sz="4" w:space="0" w:color="auto"/>
              <w:right w:val="single" w:sz="4" w:space="0" w:color="auto"/>
            </w:tcBorders>
            <w:shd w:val="clear" w:color="auto" w:fill="auto"/>
            <w:noWrap/>
            <w:vAlign w:val="center"/>
            <w:hideMark/>
          </w:tcPr>
          <w:p w14:paraId="52BCEB3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3499A0B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1.540</w:t>
            </w:r>
          </w:p>
        </w:tc>
        <w:tc>
          <w:tcPr>
            <w:tcW w:w="2240" w:type="dxa"/>
            <w:tcBorders>
              <w:top w:val="nil"/>
              <w:left w:val="nil"/>
              <w:bottom w:val="single" w:sz="4" w:space="0" w:color="auto"/>
              <w:right w:val="single" w:sz="4" w:space="0" w:color="auto"/>
            </w:tcBorders>
            <w:shd w:val="clear" w:color="auto" w:fill="auto"/>
            <w:noWrap/>
            <w:vAlign w:val="center"/>
            <w:hideMark/>
          </w:tcPr>
          <w:p w14:paraId="04B825C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1.240</w:t>
            </w:r>
          </w:p>
        </w:tc>
        <w:tc>
          <w:tcPr>
            <w:tcW w:w="2240" w:type="dxa"/>
            <w:tcBorders>
              <w:top w:val="nil"/>
              <w:left w:val="nil"/>
              <w:bottom w:val="single" w:sz="4" w:space="0" w:color="auto"/>
              <w:right w:val="single" w:sz="4" w:space="0" w:color="auto"/>
            </w:tcBorders>
            <w:vAlign w:val="bottom"/>
          </w:tcPr>
          <w:p w14:paraId="278D7F0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740</w:t>
            </w:r>
          </w:p>
        </w:tc>
      </w:tr>
      <w:tr w:rsidR="0020726B" w:rsidRPr="0020726B" w14:paraId="708A004B"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4DECC145"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w:t>
            </w:r>
          </w:p>
        </w:tc>
        <w:tc>
          <w:tcPr>
            <w:tcW w:w="2500" w:type="dxa"/>
            <w:tcBorders>
              <w:top w:val="nil"/>
              <w:left w:val="nil"/>
              <w:bottom w:val="single" w:sz="4" w:space="0" w:color="auto"/>
              <w:right w:val="single" w:sz="4" w:space="0" w:color="auto"/>
            </w:tcBorders>
            <w:shd w:val="clear" w:color="auto" w:fill="auto"/>
            <w:noWrap/>
            <w:vAlign w:val="center"/>
            <w:hideMark/>
          </w:tcPr>
          <w:p w14:paraId="0EBF518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Sesak Napas</w:t>
            </w:r>
          </w:p>
        </w:tc>
        <w:tc>
          <w:tcPr>
            <w:tcW w:w="1060" w:type="dxa"/>
            <w:tcBorders>
              <w:top w:val="nil"/>
              <w:left w:val="nil"/>
              <w:bottom w:val="single" w:sz="4" w:space="0" w:color="auto"/>
              <w:right w:val="single" w:sz="4" w:space="0" w:color="auto"/>
            </w:tcBorders>
            <w:shd w:val="clear" w:color="auto" w:fill="auto"/>
            <w:noWrap/>
            <w:vAlign w:val="center"/>
            <w:hideMark/>
          </w:tcPr>
          <w:p w14:paraId="5CA688B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16.023</w:t>
            </w:r>
          </w:p>
        </w:tc>
        <w:tc>
          <w:tcPr>
            <w:tcW w:w="1880" w:type="dxa"/>
            <w:tcBorders>
              <w:top w:val="nil"/>
              <w:left w:val="nil"/>
              <w:bottom w:val="single" w:sz="4" w:space="0" w:color="auto"/>
              <w:right w:val="single" w:sz="4" w:space="0" w:color="auto"/>
            </w:tcBorders>
            <w:shd w:val="clear" w:color="auto" w:fill="auto"/>
            <w:noWrap/>
            <w:vAlign w:val="center"/>
            <w:hideMark/>
          </w:tcPr>
          <w:p w14:paraId="7BD8DAC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245</w:t>
            </w:r>
          </w:p>
        </w:tc>
        <w:tc>
          <w:tcPr>
            <w:tcW w:w="2240" w:type="dxa"/>
            <w:tcBorders>
              <w:top w:val="nil"/>
              <w:left w:val="nil"/>
              <w:bottom w:val="single" w:sz="4" w:space="0" w:color="auto"/>
              <w:right w:val="single" w:sz="4" w:space="0" w:color="auto"/>
            </w:tcBorders>
            <w:shd w:val="clear" w:color="auto" w:fill="auto"/>
            <w:noWrap/>
            <w:vAlign w:val="center"/>
            <w:hideMark/>
          </w:tcPr>
          <w:p w14:paraId="494E0AD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245</w:t>
            </w:r>
          </w:p>
        </w:tc>
        <w:tc>
          <w:tcPr>
            <w:tcW w:w="2240" w:type="dxa"/>
            <w:tcBorders>
              <w:top w:val="nil"/>
              <w:left w:val="nil"/>
              <w:bottom w:val="single" w:sz="4" w:space="0" w:color="auto"/>
              <w:right w:val="single" w:sz="4" w:space="0" w:color="auto"/>
            </w:tcBorders>
            <w:vAlign w:val="bottom"/>
          </w:tcPr>
          <w:p w14:paraId="5203A2D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245</w:t>
            </w:r>
          </w:p>
        </w:tc>
      </w:tr>
      <w:tr w:rsidR="0020726B" w:rsidRPr="0020726B" w14:paraId="5A98ED5F"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793A2B5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11</w:t>
            </w:r>
          </w:p>
        </w:tc>
        <w:tc>
          <w:tcPr>
            <w:tcW w:w="2500" w:type="dxa"/>
            <w:tcBorders>
              <w:top w:val="nil"/>
              <w:left w:val="nil"/>
              <w:bottom w:val="single" w:sz="4" w:space="0" w:color="auto"/>
              <w:right w:val="single" w:sz="4" w:space="0" w:color="auto"/>
            </w:tcBorders>
            <w:shd w:val="clear" w:color="auto" w:fill="auto"/>
            <w:noWrap/>
            <w:vAlign w:val="center"/>
            <w:hideMark/>
          </w:tcPr>
          <w:p w14:paraId="479C95D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Sakit Tenggorokan</w:t>
            </w:r>
          </w:p>
        </w:tc>
        <w:tc>
          <w:tcPr>
            <w:tcW w:w="1060" w:type="dxa"/>
            <w:tcBorders>
              <w:top w:val="nil"/>
              <w:left w:val="nil"/>
              <w:bottom w:val="single" w:sz="4" w:space="0" w:color="auto"/>
              <w:right w:val="single" w:sz="4" w:space="0" w:color="auto"/>
            </w:tcBorders>
            <w:shd w:val="clear" w:color="auto" w:fill="auto"/>
            <w:noWrap/>
            <w:vAlign w:val="center"/>
            <w:hideMark/>
          </w:tcPr>
          <w:p w14:paraId="5D2C799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34.758</w:t>
            </w:r>
          </w:p>
        </w:tc>
        <w:tc>
          <w:tcPr>
            <w:tcW w:w="1880" w:type="dxa"/>
            <w:tcBorders>
              <w:top w:val="nil"/>
              <w:left w:val="nil"/>
              <w:bottom w:val="single" w:sz="4" w:space="0" w:color="auto"/>
              <w:right w:val="single" w:sz="4" w:space="0" w:color="auto"/>
            </w:tcBorders>
            <w:shd w:val="clear" w:color="auto" w:fill="auto"/>
            <w:noWrap/>
            <w:vAlign w:val="center"/>
            <w:hideMark/>
          </w:tcPr>
          <w:p w14:paraId="0E40BF8B"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shd w:val="clear" w:color="auto" w:fill="auto"/>
            <w:noWrap/>
            <w:vAlign w:val="center"/>
            <w:hideMark/>
          </w:tcPr>
          <w:p w14:paraId="6500E16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vAlign w:val="bottom"/>
          </w:tcPr>
          <w:p w14:paraId="6DD334A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403</w:t>
            </w:r>
          </w:p>
        </w:tc>
      </w:tr>
      <w:tr w:rsidR="0020726B" w:rsidRPr="0020726B" w14:paraId="5CB66B8F"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37D7409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w:t>
            </w:r>
          </w:p>
        </w:tc>
        <w:tc>
          <w:tcPr>
            <w:tcW w:w="2500" w:type="dxa"/>
            <w:tcBorders>
              <w:top w:val="nil"/>
              <w:left w:val="nil"/>
              <w:bottom w:val="single" w:sz="4" w:space="0" w:color="auto"/>
              <w:right w:val="single" w:sz="4" w:space="0" w:color="auto"/>
            </w:tcBorders>
            <w:shd w:val="clear" w:color="auto" w:fill="auto"/>
            <w:noWrap/>
            <w:vAlign w:val="center"/>
            <w:hideMark/>
          </w:tcPr>
          <w:p w14:paraId="57D5839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Diare</w:t>
            </w:r>
          </w:p>
        </w:tc>
        <w:tc>
          <w:tcPr>
            <w:tcW w:w="1060" w:type="dxa"/>
            <w:tcBorders>
              <w:top w:val="nil"/>
              <w:left w:val="nil"/>
              <w:bottom w:val="single" w:sz="4" w:space="0" w:color="auto"/>
              <w:right w:val="single" w:sz="4" w:space="0" w:color="auto"/>
            </w:tcBorders>
            <w:shd w:val="clear" w:color="auto" w:fill="auto"/>
            <w:noWrap/>
            <w:vAlign w:val="center"/>
            <w:hideMark/>
          </w:tcPr>
          <w:p w14:paraId="35274F6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34.308</w:t>
            </w:r>
          </w:p>
        </w:tc>
        <w:tc>
          <w:tcPr>
            <w:tcW w:w="1880" w:type="dxa"/>
            <w:tcBorders>
              <w:top w:val="nil"/>
              <w:left w:val="nil"/>
              <w:bottom w:val="single" w:sz="4" w:space="0" w:color="auto"/>
              <w:right w:val="single" w:sz="4" w:space="0" w:color="auto"/>
            </w:tcBorders>
            <w:shd w:val="clear" w:color="auto" w:fill="auto"/>
            <w:noWrap/>
            <w:vAlign w:val="center"/>
            <w:hideMark/>
          </w:tcPr>
          <w:p w14:paraId="401D86F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559</w:t>
            </w:r>
          </w:p>
        </w:tc>
        <w:tc>
          <w:tcPr>
            <w:tcW w:w="2240" w:type="dxa"/>
            <w:tcBorders>
              <w:top w:val="nil"/>
              <w:left w:val="nil"/>
              <w:bottom w:val="single" w:sz="4" w:space="0" w:color="auto"/>
              <w:right w:val="single" w:sz="4" w:space="0" w:color="auto"/>
            </w:tcBorders>
            <w:shd w:val="clear" w:color="auto" w:fill="auto"/>
            <w:noWrap/>
            <w:vAlign w:val="center"/>
            <w:hideMark/>
          </w:tcPr>
          <w:p w14:paraId="47D0AC0B"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559</w:t>
            </w:r>
          </w:p>
        </w:tc>
        <w:tc>
          <w:tcPr>
            <w:tcW w:w="2240" w:type="dxa"/>
            <w:tcBorders>
              <w:top w:val="nil"/>
              <w:left w:val="nil"/>
              <w:bottom w:val="single" w:sz="4" w:space="0" w:color="auto"/>
              <w:right w:val="single" w:sz="4" w:space="0" w:color="auto"/>
            </w:tcBorders>
            <w:vAlign w:val="bottom"/>
          </w:tcPr>
          <w:p w14:paraId="2B64FFC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559</w:t>
            </w:r>
          </w:p>
        </w:tc>
      </w:tr>
      <w:tr w:rsidR="0020726B" w:rsidRPr="0020726B" w14:paraId="6FAB494B"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D49321A"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13</w:t>
            </w:r>
          </w:p>
        </w:tc>
        <w:tc>
          <w:tcPr>
            <w:tcW w:w="2500" w:type="dxa"/>
            <w:tcBorders>
              <w:top w:val="nil"/>
              <w:left w:val="nil"/>
              <w:bottom w:val="single" w:sz="4" w:space="0" w:color="auto"/>
              <w:right w:val="single" w:sz="4" w:space="0" w:color="auto"/>
            </w:tcBorders>
            <w:shd w:val="clear" w:color="auto" w:fill="auto"/>
            <w:noWrap/>
            <w:vAlign w:val="center"/>
            <w:hideMark/>
          </w:tcPr>
          <w:p w14:paraId="5C13F18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Delta</w:t>
            </w:r>
          </w:p>
        </w:tc>
        <w:tc>
          <w:tcPr>
            <w:tcW w:w="1060" w:type="dxa"/>
            <w:tcBorders>
              <w:top w:val="nil"/>
              <w:left w:val="nil"/>
              <w:bottom w:val="single" w:sz="4" w:space="0" w:color="auto"/>
              <w:right w:val="single" w:sz="4" w:space="0" w:color="auto"/>
            </w:tcBorders>
            <w:shd w:val="clear" w:color="auto" w:fill="auto"/>
            <w:noWrap/>
            <w:vAlign w:val="center"/>
            <w:hideMark/>
          </w:tcPr>
          <w:p w14:paraId="042598F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47.381</w:t>
            </w:r>
          </w:p>
        </w:tc>
        <w:tc>
          <w:tcPr>
            <w:tcW w:w="1880" w:type="dxa"/>
            <w:tcBorders>
              <w:top w:val="nil"/>
              <w:left w:val="nil"/>
              <w:bottom w:val="single" w:sz="4" w:space="0" w:color="auto"/>
              <w:right w:val="single" w:sz="4" w:space="0" w:color="auto"/>
            </w:tcBorders>
            <w:shd w:val="clear" w:color="auto" w:fill="auto"/>
            <w:noWrap/>
            <w:vAlign w:val="center"/>
            <w:hideMark/>
          </w:tcPr>
          <w:p w14:paraId="316A1C2A"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1.240</w:t>
            </w:r>
          </w:p>
        </w:tc>
        <w:tc>
          <w:tcPr>
            <w:tcW w:w="2240" w:type="dxa"/>
            <w:tcBorders>
              <w:top w:val="nil"/>
              <w:left w:val="nil"/>
              <w:bottom w:val="single" w:sz="4" w:space="0" w:color="auto"/>
              <w:right w:val="single" w:sz="4" w:space="0" w:color="auto"/>
            </w:tcBorders>
            <w:shd w:val="clear" w:color="auto" w:fill="auto"/>
            <w:noWrap/>
            <w:vAlign w:val="center"/>
            <w:hideMark/>
          </w:tcPr>
          <w:p w14:paraId="4EC7485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1.034</w:t>
            </w:r>
          </w:p>
        </w:tc>
        <w:tc>
          <w:tcPr>
            <w:tcW w:w="2240" w:type="dxa"/>
            <w:tcBorders>
              <w:top w:val="nil"/>
              <w:left w:val="nil"/>
              <w:bottom w:val="single" w:sz="4" w:space="0" w:color="auto"/>
              <w:right w:val="single" w:sz="4" w:space="0" w:color="auto"/>
            </w:tcBorders>
            <w:vAlign w:val="bottom"/>
          </w:tcPr>
          <w:p w14:paraId="4E2EACE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834</w:t>
            </w:r>
          </w:p>
        </w:tc>
      </w:tr>
      <w:tr w:rsidR="0020726B" w:rsidRPr="0020726B" w14:paraId="425C952B"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1927B15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14</w:t>
            </w:r>
          </w:p>
        </w:tc>
        <w:tc>
          <w:tcPr>
            <w:tcW w:w="2500" w:type="dxa"/>
            <w:tcBorders>
              <w:top w:val="nil"/>
              <w:left w:val="nil"/>
              <w:bottom w:val="single" w:sz="4" w:space="0" w:color="auto"/>
              <w:right w:val="single" w:sz="4" w:space="0" w:color="auto"/>
            </w:tcBorders>
            <w:shd w:val="clear" w:color="auto" w:fill="auto"/>
            <w:noWrap/>
            <w:vAlign w:val="center"/>
            <w:hideMark/>
          </w:tcPr>
          <w:p w14:paraId="22CC250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Omicron</w:t>
            </w:r>
          </w:p>
        </w:tc>
        <w:tc>
          <w:tcPr>
            <w:tcW w:w="1060" w:type="dxa"/>
            <w:tcBorders>
              <w:top w:val="nil"/>
              <w:left w:val="nil"/>
              <w:bottom w:val="single" w:sz="4" w:space="0" w:color="auto"/>
              <w:right w:val="single" w:sz="4" w:space="0" w:color="auto"/>
            </w:tcBorders>
            <w:shd w:val="clear" w:color="auto" w:fill="auto"/>
            <w:noWrap/>
            <w:vAlign w:val="center"/>
            <w:hideMark/>
          </w:tcPr>
          <w:p w14:paraId="0CB4B0F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34.755</w:t>
            </w:r>
          </w:p>
        </w:tc>
        <w:tc>
          <w:tcPr>
            <w:tcW w:w="1880" w:type="dxa"/>
            <w:tcBorders>
              <w:top w:val="nil"/>
              <w:left w:val="nil"/>
              <w:bottom w:val="single" w:sz="4" w:space="0" w:color="auto"/>
              <w:right w:val="single" w:sz="4" w:space="0" w:color="auto"/>
            </w:tcBorders>
            <w:shd w:val="clear" w:color="auto" w:fill="auto"/>
            <w:noWrap/>
            <w:vAlign w:val="center"/>
            <w:hideMark/>
          </w:tcPr>
          <w:p w14:paraId="0AF5DB8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shd w:val="clear" w:color="auto" w:fill="auto"/>
            <w:noWrap/>
            <w:vAlign w:val="center"/>
            <w:hideMark/>
          </w:tcPr>
          <w:p w14:paraId="14F2D3A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vAlign w:val="bottom"/>
          </w:tcPr>
          <w:p w14:paraId="42AEAE2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403</w:t>
            </w:r>
          </w:p>
        </w:tc>
      </w:tr>
      <w:tr w:rsidR="0020726B" w:rsidRPr="0020726B" w14:paraId="18E12D11"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74D35B8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w:t>
            </w:r>
          </w:p>
        </w:tc>
        <w:tc>
          <w:tcPr>
            <w:tcW w:w="2500" w:type="dxa"/>
            <w:tcBorders>
              <w:top w:val="nil"/>
              <w:left w:val="nil"/>
              <w:bottom w:val="single" w:sz="4" w:space="0" w:color="auto"/>
              <w:right w:val="single" w:sz="4" w:space="0" w:color="auto"/>
            </w:tcBorders>
            <w:shd w:val="clear" w:color="auto" w:fill="auto"/>
            <w:noWrap/>
            <w:vAlign w:val="center"/>
            <w:hideMark/>
          </w:tcPr>
          <w:p w14:paraId="6B6B19C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Anosmia</w:t>
            </w:r>
          </w:p>
        </w:tc>
        <w:tc>
          <w:tcPr>
            <w:tcW w:w="1060" w:type="dxa"/>
            <w:tcBorders>
              <w:top w:val="nil"/>
              <w:left w:val="nil"/>
              <w:bottom w:val="single" w:sz="4" w:space="0" w:color="auto"/>
              <w:right w:val="single" w:sz="4" w:space="0" w:color="auto"/>
            </w:tcBorders>
            <w:shd w:val="clear" w:color="auto" w:fill="auto"/>
            <w:noWrap/>
            <w:vAlign w:val="center"/>
            <w:hideMark/>
          </w:tcPr>
          <w:p w14:paraId="06C8583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19.193</w:t>
            </w:r>
          </w:p>
        </w:tc>
        <w:tc>
          <w:tcPr>
            <w:tcW w:w="1880" w:type="dxa"/>
            <w:tcBorders>
              <w:top w:val="nil"/>
              <w:left w:val="nil"/>
              <w:bottom w:val="single" w:sz="4" w:space="0" w:color="auto"/>
              <w:right w:val="single" w:sz="4" w:space="0" w:color="auto"/>
            </w:tcBorders>
            <w:shd w:val="clear" w:color="auto" w:fill="auto"/>
            <w:noWrap/>
            <w:vAlign w:val="center"/>
            <w:hideMark/>
          </w:tcPr>
          <w:p w14:paraId="4EEDBC2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430</w:t>
            </w:r>
          </w:p>
        </w:tc>
        <w:tc>
          <w:tcPr>
            <w:tcW w:w="2240" w:type="dxa"/>
            <w:tcBorders>
              <w:top w:val="nil"/>
              <w:left w:val="nil"/>
              <w:bottom w:val="single" w:sz="4" w:space="0" w:color="auto"/>
              <w:right w:val="single" w:sz="4" w:space="0" w:color="auto"/>
            </w:tcBorders>
            <w:shd w:val="clear" w:color="auto" w:fill="auto"/>
            <w:noWrap/>
            <w:vAlign w:val="center"/>
            <w:hideMark/>
          </w:tcPr>
          <w:p w14:paraId="1158138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430</w:t>
            </w:r>
          </w:p>
        </w:tc>
        <w:tc>
          <w:tcPr>
            <w:tcW w:w="2240" w:type="dxa"/>
            <w:tcBorders>
              <w:top w:val="nil"/>
              <w:left w:val="nil"/>
              <w:bottom w:val="single" w:sz="4" w:space="0" w:color="auto"/>
              <w:right w:val="single" w:sz="4" w:space="0" w:color="auto"/>
            </w:tcBorders>
            <w:vAlign w:val="bottom"/>
          </w:tcPr>
          <w:p w14:paraId="7AF15F4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430</w:t>
            </w:r>
          </w:p>
        </w:tc>
      </w:tr>
      <w:tr w:rsidR="0020726B" w:rsidRPr="0020726B" w14:paraId="75E6C818" w14:textId="77777777" w:rsidTr="0095702D">
        <w:trPr>
          <w:trHeight w:val="312"/>
        </w:trPr>
        <w:tc>
          <w:tcPr>
            <w:tcW w:w="980" w:type="dxa"/>
            <w:tcBorders>
              <w:top w:val="nil"/>
              <w:left w:val="nil"/>
              <w:bottom w:val="nil"/>
              <w:right w:val="nil"/>
            </w:tcBorders>
            <w:shd w:val="clear" w:color="auto" w:fill="auto"/>
            <w:noWrap/>
            <w:vAlign w:val="center"/>
            <w:hideMark/>
          </w:tcPr>
          <w:p w14:paraId="118AABD6" w14:textId="77777777" w:rsidR="0020726B" w:rsidRPr="0020726B" w:rsidRDefault="0020726B" w:rsidP="0020726B">
            <w:pPr>
              <w:spacing w:after="0" w:line="240" w:lineRule="auto"/>
              <w:rPr>
                <w:rFonts w:ascii="Times New Roman" w:eastAsia="Times New Roman" w:hAnsi="Times New Roman" w:cs="Times New Roman"/>
                <w:color w:val="000000"/>
                <w:sz w:val="24"/>
                <w:szCs w:val="24"/>
                <w:lang w:eastAsia="en-ID"/>
              </w:rPr>
            </w:pPr>
          </w:p>
        </w:tc>
        <w:tc>
          <w:tcPr>
            <w:tcW w:w="2500" w:type="dxa"/>
            <w:tcBorders>
              <w:top w:val="nil"/>
              <w:left w:val="nil"/>
              <w:bottom w:val="nil"/>
              <w:right w:val="nil"/>
            </w:tcBorders>
            <w:shd w:val="clear" w:color="auto" w:fill="auto"/>
            <w:noWrap/>
            <w:vAlign w:val="center"/>
            <w:hideMark/>
          </w:tcPr>
          <w:p w14:paraId="0FEEEF3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Total</w:t>
            </w:r>
          </w:p>
        </w:tc>
        <w:tc>
          <w:tcPr>
            <w:tcW w:w="1060" w:type="dxa"/>
            <w:tcBorders>
              <w:top w:val="nil"/>
              <w:left w:val="nil"/>
              <w:bottom w:val="nil"/>
              <w:right w:val="nil"/>
            </w:tcBorders>
            <w:shd w:val="clear" w:color="auto" w:fill="auto"/>
            <w:noWrap/>
            <w:vAlign w:val="center"/>
            <w:hideMark/>
          </w:tcPr>
          <w:p w14:paraId="5C5C970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531.184</w:t>
            </w:r>
          </w:p>
        </w:tc>
        <w:tc>
          <w:tcPr>
            <w:tcW w:w="1880" w:type="dxa"/>
            <w:tcBorders>
              <w:top w:val="nil"/>
              <w:left w:val="nil"/>
              <w:bottom w:val="nil"/>
              <w:right w:val="nil"/>
            </w:tcBorders>
            <w:shd w:val="clear" w:color="auto" w:fill="auto"/>
            <w:noWrap/>
            <w:vAlign w:val="center"/>
            <w:hideMark/>
          </w:tcPr>
          <w:p w14:paraId="6719E2C5"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10.345</w:t>
            </w:r>
          </w:p>
        </w:tc>
        <w:tc>
          <w:tcPr>
            <w:tcW w:w="2240" w:type="dxa"/>
            <w:tcBorders>
              <w:top w:val="nil"/>
              <w:left w:val="nil"/>
              <w:bottom w:val="nil"/>
              <w:right w:val="nil"/>
            </w:tcBorders>
            <w:shd w:val="clear" w:color="auto" w:fill="auto"/>
            <w:noWrap/>
            <w:vAlign w:val="center"/>
            <w:hideMark/>
          </w:tcPr>
          <w:p w14:paraId="671D7E8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9.338</w:t>
            </w:r>
          </w:p>
        </w:tc>
        <w:tc>
          <w:tcPr>
            <w:tcW w:w="2240" w:type="dxa"/>
            <w:tcBorders>
              <w:top w:val="nil"/>
              <w:left w:val="nil"/>
              <w:bottom w:val="nil"/>
              <w:right w:val="nil"/>
            </w:tcBorders>
          </w:tcPr>
          <w:p w14:paraId="718AD3A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8.114</w:t>
            </w:r>
          </w:p>
        </w:tc>
      </w:tr>
    </w:tbl>
    <w:p w14:paraId="3197287F" w14:textId="77777777" w:rsidR="0020726B" w:rsidRPr="0020726B" w:rsidRDefault="0020726B" w:rsidP="0020726B">
      <w:pPr>
        <w:spacing w:line="360" w:lineRule="auto"/>
        <w:rPr>
          <w:rFonts w:ascii="Times New Roman" w:hAnsi="Times New Roman" w:cs="Times New Roman"/>
          <w:sz w:val="24"/>
          <w:szCs w:val="24"/>
          <w:lang w:val="en-US"/>
        </w:rPr>
      </w:pPr>
    </w:p>
    <w:p w14:paraId="2C2BD43E" w14:textId="5B46823D" w:rsidR="0020726B" w:rsidRPr="0020726B" w:rsidRDefault="0020726B" w:rsidP="0020726B">
      <w:pPr>
        <w:pStyle w:val="ListParagraph"/>
        <w:numPr>
          <w:ilvl w:val="0"/>
          <w:numId w:val="22"/>
        </w:numPr>
        <w:spacing w:line="360" w:lineRule="auto"/>
        <w:jc w:val="both"/>
        <w:rPr>
          <w:rFonts w:cs="Times New Roman"/>
          <w:szCs w:val="24"/>
          <w:lang w:val="en-US"/>
        </w:rPr>
      </w:pPr>
      <w:r w:rsidRPr="00BA4DC1">
        <w:rPr>
          <w:noProof/>
        </w:rPr>
        <w:drawing>
          <wp:anchor distT="0" distB="0" distL="114300" distR="114300" simplePos="0" relativeHeight="251667456" behindDoc="1" locked="0" layoutInCell="1" allowOverlap="1" wp14:anchorId="7DC3F75D" wp14:editId="21698ABC">
            <wp:simplePos x="0" y="0"/>
            <wp:positionH relativeFrom="margin">
              <wp:posOffset>-556260</wp:posOffset>
            </wp:positionH>
            <wp:positionV relativeFrom="page">
              <wp:posOffset>6414135</wp:posOffset>
            </wp:positionV>
            <wp:extent cx="6231890" cy="2816860"/>
            <wp:effectExtent l="0" t="0" r="0" b="2540"/>
            <wp:wrapTight wrapText="bothSides">
              <wp:wrapPolygon edited="0">
                <wp:start x="0" y="0"/>
                <wp:lineTo x="0" y="21473"/>
                <wp:lineTo x="21525" y="21473"/>
                <wp:lineTo x="21525" y="0"/>
                <wp:lineTo x="0" y="0"/>
              </wp:wrapPolygon>
            </wp:wrapTight>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31890" cy="2816860"/>
                    </a:xfrm>
                    <a:prstGeom prst="rect">
                      <a:avLst/>
                    </a:prstGeom>
                  </pic:spPr>
                </pic:pic>
              </a:graphicData>
            </a:graphic>
            <wp14:sizeRelH relativeFrom="margin">
              <wp14:pctWidth>0</wp14:pctWidth>
            </wp14:sizeRelH>
            <wp14:sizeRelV relativeFrom="margin">
              <wp14:pctHeight>0</wp14:pctHeight>
            </wp14:sizeRelV>
          </wp:anchor>
        </w:drawing>
      </w:r>
      <w:r w:rsidRPr="0020726B">
        <w:rPr>
          <w:szCs w:val="28"/>
          <w:lang w:val="en-US"/>
        </w:rPr>
        <w:t xml:space="preserve">Hasil dari program disimpan dalam bentuk file </w:t>
      </w:r>
      <w:r w:rsidRPr="0020726B">
        <w:rPr>
          <w:i/>
          <w:iCs/>
          <w:szCs w:val="28"/>
          <w:lang w:val="en-US"/>
        </w:rPr>
        <w:t xml:space="preserve">Comma Separated Value </w:t>
      </w:r>
      <w:r w:rsidRPr="0020726B">
        <w:rPr>
          <w:szCs w:val="28"/>
          <w:lang w:val="en-US"/>
        </w:rPr>
        <w:t xml:space="preserve">(CSV) dengan atribut </w:t>
      </w:r>
      <w:r w:rsidRPr="0020726B">
        <w:rPr>
          <w:i/>
          <w:iCs/>
          <w:szCs w:val="28"/>
          <w:lang w:val="en-US"/>
        </w:rPr>
        <w:t>id, date, username, tweet, latitude, longitude</w:t>
      </w:r>
      <w:r>
        <w:rPr>
          <w:i/>
          <w:iCs/>
          <w:szCs w:val="28"/>
          <w:lang w:val="en-US"/>
        </w:rPr>
        <w:t>.</w:t>
      </w:r>
    </w:p>
    <w:p w14:paraId="0E562915" w14:textId="157E2C7E" w:rsidR="0020726B" w:rsidRPr="00297F43" w:rsidRDefault="00297F43" w:rsidP="00297F43">
      <w:pPr>
        <w:pStyle w:val="Caption"/>
        <w:jc w:val="center"/>
        <w:rPr>
          <w:rFonts w:ascii="Times New Roman" w:hAnsi="Times New Roman" w:cs="Times New Roman"/>
          <w:b/>
          <w:bCs/>
          <w:i w:val="0"/>
          <w:iCs w:val="0"/>
          <w:color w:val="auto"/>
          <w:sz w:val="24"/>
          <w:szCs w:val="24"/>
          <w:lang w:val="en-US"/>
        </w:rPr>
      </w:pPr>
      <w:bookmarkStart w:id="424" w:name="_Toc149217301"/>
      <w:r w:rsidRPr="00297F43">
        <w:rPr>
          <w:rFonts w:ascii="Times New Roman" w:hAnsi="Times New Roman" w:cs="Times New Roman"/>
          <w:b/>
          <w:bCs/>
          <w:i w:val="0"/>
          <w:iCs w:val="0"/>
          <w:color w:val="auto"/>
          <w:sz w:val="24"/>
          <w:szCs w:val="24"/>
        </w:rPr>
        <w:t>Gambar 4.</w:t>
      </w:r>
      <w:r w:rsidRPr="00297F43">
        <w:rPr>
          <w:rFonts w:ascii="Times New Roman" w:hAnsi="Times New Roman" w:cs="Times New Roman"/>
          <w:b/>
          <w:bCs/>
          <w:i w:val="0"/>
          <w:iCs w:val="0"/>
          <w:color w:val="auto"/>
          <w:sz w:val="24"/>
          <w:szCs w:val="24"/>
        </w:rPr>
        <w:fldChar w:fldCharType="begin"/>
      </w:r>
      <w:r w:rsidRPr="00297F43">
        <w:rPr>
          <w:rFonts w:ascii="Times New Roman" w:hAnsi="Times New Roman" w:cs="Times New Roman"/>
          <w:b/>
          <w:bCs/>
          <w:i w:val="0"/>
          <w:iCs w:val="0"/>
          <w:color w:val="auto"/>
          <w:sz w:val="24"/>
          <w:szCs w:val="24"/>
        </w:rPr>
        <w:instrText xml:space="preserve"> SEQ Gambar_4. \* ARABIC </w:instrText>
      </w:r>
      <w:r w:rsidRPr="00297F43">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1</w:t>
      </w:r>
      <w:r w:rsidRPr="00297F43">
        <w:rPr>
          <w:rFonts w:ascii="Times New Roman" w:hAnsi="Times New Roman" w:cs="Times New Roman"/>
          <w:b/>
          <w:bCs/>
          <w:i w:val="0"/>
          <w:iCs w:val="0"/>
          <w:color w:val="auto"/>
          <w:sz w:val="24"/>
          <w:szCs w:val="24"/>
        </w:rPr>
        <w:fldChar w:fldCharType="end"/>
      </w:r>
      <w:r w:rsidRPr="00297F43">
        <w:rPr>
          <w:rFonts w:ascii="Times New Roman" w:hAnsi="Times New Roman" w:cs="Times New Roman"/>
          <w:b/>
          <w:bCs/>
          <w:i w:val="0"/>
          <w:iCs w:val="0"/>
          <w:color w:val="auto"/>
          <w:sz w:val="24"/>
          <w:szCs w:val="24"/>
          <w:lang w:val="id-ID"/>
        </w:rPr>
        <w:t xml:space="preserve"> </w:t>
      </w:r>
      <w:r w:rsidR="0020726B" w:rsidRPr="00297F43">
        <w:rPr>
          <w:rFonts w:ascii="Times New Roman" w:hAnsi="Times New Roman" w:cs="Times New Roman"/>
          <w:b/>
          <w:bCs/>
          <w:i w:val="0"/>
          <w:iCs w:val="0"/>
          <w:color w:val="auto"/>
          <w:sz w:val="24"/>
          <w:szCs w:val="24"/>
          <w:lang w:val="en-US"/>
        </w:rPr>
        <w:t xml:space="preserve">Contoh Hasil Akuisisi </w:t>
      </w:r>
      <w:r w:rsidR="0020726B" w:rsidRPr="00297F43">
        <w:rPr>
          <w:rFonts w:ascii="Times New Roman" w:hAnsi="Times New Roman" w:cs="Times New Roman"/>
          <w:b/>
          <w:bCs/>
          <w:color w:val="auto"/>
          <w:sz w:val="24"/>
          <w:szCs w:val="24"/>
          <w:lang w:val="en-US"/>
        </w:rPr>
        <w:t>Tweet</w:t>
      </w:r>
      <w:bookmarkEnd w:id="424"/>
    </w:p>
    <w:p w14:paraId="438F2E14" w14:textId="44B0A71E" w:rsidR="00085257" w:rsidRDefault="00085257" w:rsidP="001709DD">
      <w:pPr>
        <w:pStyle w:val="Heading2"/>
        <w:spacing w:line="360" w:lineRule="auto"/>
        <w:rPr>
          <w:lang w:val="en-US"/>
        </w:rPr>
      </w:pPr>
      <w:bookmarkStart w:id="425" w:name="_Toc149284644"/>
      <w:r>
        <w:rPr>
          <w:lang w:val="en-US"/>
        </w:rPr>
        <w:lastRenderedPageBreak/>
        <w:t>P</w:t>
      </w:r>
      <w:r w:rsidR="00A35FB4">
        <w:rPr>
          <w:lang w:val="en-US"/>
        </w:rPr>
        <w:t xml:space="preserve">raproses </w:t>
      </w:r>
      <w:r>
        <w:rPr>
          <w:lang w:val="en-US"/>
        </w:rPr>
        <w:t>D</w:t>
      </w:r>
      <w:r w:rsidR="00A35FB4">
        <w:rPr>
          <w:lang w:val="en-US"/>
        </w:rPr>
        <w:t>ata</w:t>
      </w:r>
      <w:bookmarkEnd w:id="425"/>
    </w:p>
    <w:p w14:paraId="63EC7956" w14:textId="6F70016B" w:rsidR="00085257" w:rsidRDefault="00137F32" w:rsidP="001709DD">
      <w:pPr>
        <w:pStyle w:val="Heading3"/>
        <w:spacing w:line="360" w:lineRule="auto"/>
        <w:rPr>
          <w:lang w:val="en-US"/>
        </w:rPr>
      </w:pPr>
      <w:bookmarkStart w:id="426" w:name="_Toc149284645"/>
      <w:r>
        <w:rPr>
          <w:lang w:val="en-US"/>
        </w:rPr>
        <w:t>Case Folding</w:t>
      </w:r>
      <w:bookmarkEnd w:id="426"/>
    </w:p>
    <w:p w14:paraId="36F35CA2" w14:textId="5C2F3C43" w:rsidR="00A20BEB" w:rsidRDefault="00A20BEB" w:rsidP="001709DD">
      <w:pPr>
        <w:spacing w:line="360" w:lineRule="auto"/>
        <w:ind w:firstLine="720"/>
        <w:jc w:val="both"/>
        <w:rPr>
          <w:rFonts w:ascii="Times New Roman" w:eastAsia="Arial" w:hAnsi="Times New Roman" w:cs="Arial"/>
          <w:sz w:val="24"/>
          <w:lang w:val="en-US" w:eastAsia="en-ID"/>
        </w:rPr>
      </w:pPr>
      <w:r w:rsidRPr="00A20BEB">
        <w:rPr>
          <w:rFonts w:ascii="Times New Roman" w:eastAsia="Arial" w:hAnsi="Times New Roman" w:cs="Arial"/>
          <w:i/>
          <w:iCs/>
          <w:sz w:val="24"/>
          <w:lang w:val="en-US" w:eastAsia="en-ID"/>
        </w:rPr>
        <w:t xml:space="preserve">Case Folding </w:t>
      </w:r>
      <w:r w:rsidRPr="00A20BEB">
        <w:rPr>
          <w:rFonts w:ascii="Times New Roman" w:eastAsia="Arial" w:hAnsi="Times New Roman" w:cs="Arial"/>
          <w:sz w:val="24"/>
          <w:lang w:val="en-US" w:eastAsia="en-ID"/>
        </w:rPr>
        <w:t>adalah tahapan yang berfungsi mengonversi keseluruhan teks dalam dokumen menjadi huruf kecil (</w:t>
      </w:r>
      <w:r w:rsidRPr="00A20BEB">
        <w:rPr>
          <w:rFonts w:ascii="Times New Roman" w:eastAsia="Arial" w:hAnsi="Times New Roman" w:cs="Arial"/>
          <w:i/>
          <w:iCs/>
          <w:sz w:val="24"/>
          <w:lang w:val="en-US" w:eastAsia="en-ID"/>
        </w:rPr>
        <w:t>lowercase</w:t>
      </w:r>
      <w:r w:rsidRPr="00A20BEB">
        <w:rPr>
          <w:rFonts w:ascii="Times New Roman" w:eastAsia="Arial" w:hAnsi="Times New Roman" w:cs="Arial"/>
          <w:sz w:val="24"/>
          <w:lang w:val="en-US" w:eastAsia="en-ID"/>
        </w:rPr>
        <w:t xml:space="preserve">). Langkah-langkah melakukan </w:t>
      </w:r>
      <w:r w:rsidRPr="00A20BEB">
        <w:rPr>
          <w:rFonts w:ascii="Times New Roman" w:eastAsia="Arial" w:hAnsi="Times New Roman" w:cs="Arial"/>
          <w:i/>
          <w:iCs/>
          <w:sz w:val="24"/>
          <w:lang w:val="en-US" w:eastAsia="en-ID"/>
        </w:rPr>
        <w:t>case folding</w:t>
      </w:r>
      <w:r w:rsidRPr="00A20BEB">
        <w:rPr>
          <w:rFonts w:ascii="Times New Roman" w:eastAsia="Arial" w:hAnsi="Times New Roman" w:cs="Arial"/>
          <w:sz w:val="24"/>
          <w:lang w:val="en-US" w:eastAsia="en-ID"/>
        </w:rPr>
        <w:t xml:space="preserve"> yaitu memanggil fungsi </w:t>
      </w:r>
      <w:r w:rsidRPr="00A20BEB">
        <w:rPr>
          <w:rFonts w:ascii="Times New Roman" w:eastAsia="Arial" w:hAnsi="Times New Roman" w:cs="Arial"/>
          <w:i/>
          <w:iCs/>
          <w:sz w:val="24"/>
          <w:lang w:val="en-US" w:eastAsia="en-ID"/>
        </w:rPr>
        <w:t xml:space="preserve">lower() </w:t>
      </w:r>
      <w:r w:rsidRPr="00A20BEB">
        <w:rPr>
          <w:rFonts w:ascii="Times New Roman" w:eastAsia="Arial" w:hAnsi="Times New Roman" w:cs="Arial"/>
          <w:sz w:val="24"/>
          <w:lang w:val="en-US" w:eastAsia="en-ID"/>
        </w:rPr>
        <w:t>dalam iterasi setiap data dokumen. Contoh hasil praproses data pada tahap ini dapat dilihat pada Tabel 4.2.</w:t>
      </w:r>
    </w:p>
    <w:p w14:paraId="1B27C89C" w14:textId="2B3DFC5B" w:rsidR="00A20BEB" w:rsidRPr="00335D24" w:rsidRDefault="00335D24" w:rsidP="00335D24">
      <w:pPr>
        <w:pStyle w:val="Caption"/>
        <w:jc w:val="center"/>
        <w:rPr>
          <w:rFonts w:ascii="Times New Roman" w:eastAsia="Arial" w:hAnsi="Times New Roman" w:cs="Times New Roman"/>
          <w:b/>
          <w:bCs/>
          <w:i w:val="0"/>
          <w:iCs w:val="0"/>
          <w:sz w:val="24"/>
          <w:szCs w:val="24"/>
          <w:lang w:val="en-US" w:eastAsia="en-ID"/>
        </w:rPr>
      </w:pPr>
      <w:bookmarkStart w:id="427" w:name="_Toc149217269"/>
      <w:r w:rsidRPr="00335D24">
        <w:rPr>
          <w:rFonts w:ascii="Times New Roman" w:hAnsi="Times New Roman" w:cs="Times New Roman"/>
          <w:b/>
          <w:bCs/>
          <w:i w:val="0"/>
          <w:iCs w:val="0"/>
          <w:color w:val="auto"/>
          <w:sz w:val="24"/>
          <w:szCs w:val="24"/>
        </w:rPr>
        <w:t>Tabel 4.</w:t>
      </w:r>
      <w:r w:rsidRPr="00335D24">
        <w:rPr>
          <w:rFonts w:ascii="Times New Roman" w:hAnsi="Times New Roman" w:cs="Times New Roman"/>
          <w:b/>
          <w:bCs/>
          <w:i w:val="0"/>
          <w:iCs w:val="0"/>
          <w:color w:val="auto"/>
          <w:sz w:val="24"/>
          <w:szCs w:val="24"/>
        </w:rPr>
        <w:fldChar w:fldCharType="begin"/>
      </w:r>
      <w:r w:rsidRPr="00335D24">
        <w:rPr>
          <w:rFonts w:ascii="Times New Roman" w:hAnsi="Times New Roman" w:cs="Times New Roman"/>
          <w:b/>
          <w:bCs/>
          <w:i w:val="0"/>
          <w:iCs w:val="0"/>
          <w:color w:val="auto"/>
          <w:sz w:val="24"/>
          <w:szCs w:val="24"/>
        </w:rPr>
        <w:instrText xml:space="preserve"> SEQ Tabel_4. \* ARABIC </w:instrText>
      </w:r>
      <w:r w:rsidRPr="00335D24">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2</w:t>
      </w:r>
      <w:r w:rsidRPr="00335D24">
        <w:rPr>
          <w:rFonts w:ascii="Times New Roman" w:hAnsi="Times New Roman" w:cs="Times New Roman"/>
          <w:b/>
          <w:bCs/>
          <w:i w:val="0"/>
          <w:iCs w:val="0"/>
          <w:color w:val="auto"/>
          <w:sz w:val="24"/>
          <w:szCs w:val="24"/>
        </w:rPr>
        <w:fldChar w:fldCharType="end"/>
      </w:r>
      <w:r w:rsidRPr="00335D24">
        <w:rPr>
          <w:rFonts w:ascii="Times New Roman" w:eastAsia="Arial" w:hAnsi="Times New Roman" w:cs="Times New Roman"/>
          <w:b/>
          <w:bCs/>
          <w:i w:val="0"/>
          <w:iCs w:val="0"/>
          <w:color w:val="auto"/>
          <w:sz w:val="24"/>
          <w:szCs w:val="24"/>
          <w:lang w:val="id-ID" w:eastAsia="en-ID"/>
        </w:rPr>
        <w:t xml:space="preserve"> P</w:t>
      </w:r>
      <w:r w:rsidR="00A20BEB" w:rsidRPr="00335D24">
        <w:rPr>
          <w:rFonts w:ascii="Times New Roman" w:eastAsia="Arial" w:hAnsi="Times New Roman" w:cs="Times New Roman"/>
          <w:b/>
          <w:bCs/>
          <w:i w:val="0"/>
          <w:iCs w:val="0"/>
          <w:color w:val="auto"/>
          <w:sz w:val="24"/>
          <w:szCs w:val="24"/>
          <w:lang w:val="en-US" w:eastAsia="en-ID"/>
        </w:rPr>
        <w:t xml:space="preserve">roses </w:t>
      </w:r>
      <w:r w:rsidR="00A20BEB" w:rsidRPr="00335D24">
        <w:rPr>
          <w:rFonts w:ascii="Times New Roman" w:eastAsia="Arial" w:hAnsi="Times New Roman" w:cs="Times New Roman"/>
          <w:b/>
          <w:bCs/>
          <w:color w:val="auto"/>
          <w:sz w:val="24"/>
          <w:szCs w:val="24"/>
          <w:lang w:val="en-US" w:eastAsia="en-ID"/>
        </w:rPr>
        <w:t>case folding</w:t>
      </w:r>
      <w:bookmarkEnd w:id="427"/>
    </w:p>
    <w:tbl>
      <w:tblPr>
        <w:tblStyle w:val="TableGrid"/>
        <w:tblW w:w="0" w:type="auto"/>
        <w:tblLook w:val="04A0" w:firstRow="1" w:lastRow="0" w:firstColumn="1" w:lastColumn="0" w:noHBand="0" w:noVBand="1"/>
      </w:tblPr>
      <w:tblGrid>
        <w:gridCol w:w="1217"/>
        <w:gridCol w:w="3483"/>
        <w:gridCol w:w="3230"/>
      </w:tblGrid>
      <w:tr w:rsidR="00A20BEB" w:rsidRPr="00A20BEB" w14:paraId="7EDA54A8" w14:textId="77777777" w:rsidTr="0095702D">
        <w:tc>
          <w:tcPr>
            <w:tcW w:w="1217" w:type="dxa"/>
          </w:tcPr>
          <w:p w14:paraId="660AAC32" w14:textId="77777777" w:rsidR="00A20BEB" w:rsidRPr="00A20BEB" w:rsidRDefault="00A20BEB" w:rsidP="00A20BEB">
            <w:pPr>
              <w:spacing w:line="360" w:lineRule="auto"/>
              <w:jc w:val="center"/>
              <w:rPr>
                <w:rFonts w:ascii="Times New Roman" w:hAnsi="Times New Roman"/>
                <w:b/>
                <w:bCs/>
                <w:sz w:val="24"/>
                <w:lang w:val="en-US"/>
              </w:rPr>
            </w:pPr>
            <w:r w:rsidRPr="00A20BEB">
              <w:rPr>
                <w:rFonts w:ascii="Times New Roman" w:hAnsi="Times New Roman"/>
                <w:b/>
                <w:bCs/>
                <w:sz w:val="24"/>
                <w:lang w:val="en-US"/>
              </w:rPr>
              <w:t>Dokumen</w:t>
            </w:r>
          </w:p>
        </w:tc>
        <w:tc>
          <w:tcPr>
            <w:tcW w:w="3483" w:type="dxa"/>
          </w:tcPr>
          <w:p w14:paraId="427CF4E6" w14:textId="77777777" w:rsidR="00A20BEB" w:rsidRPr="00A20BEB" w:rsidRDefault="00A20BEB" w:rsidP="00A20BEB">
            <w:pPr>
              <w:spacing w:line="360" w:lineRule="auto"/>
              <w:jc w:val="center"/>
              <w:rPr>
                <w:rFonts w:ascii="Times New Roman" w:hAnsi="Times New Roman"/>
                <w:b/>
                <w:bCs/>
                <w:i/>
                <w:iCs/>
                <w:sz w:val="24"/>
                <w:lang w:val="en-US"/>
              </w:rPr>
            </w:pPr>
            <w:r w:rsidRPr="00A20BEB">
              <w:rPr>
                <w:rFonts w:ascii="Times New Roman" w:hAnsi="Times New Roman"/>
                <w:b/>
                <w:bCs/>
                <w:sz w:val="24"/>
                <w:lang w:val="en-US"/>
              </w:rPr>
              <w:t xml:space="preserve">Sebelum </w:t>
            </w:r>
            <w:r w:rsidRPr="00A20BEB">
              <w:rPr>
                <w:rFonts w:ascii="Times New Roman" w:hAnsi="Times New Roman"/>
                <w:b/>
                <w:bCs/>
                <w:i/>
                <w:iCs/>
                <w:sz w:val="24"/>
                <w:lang w:val="en-US"/>
              </w:rPr>
              <w:t>case folding</w:t>
            </w:r>
          </w:p>
        </w:tc>
        <w:tc>
          <w:tcPr>
            <w:tcW w:w="3230" w:type="dxa"/>
          </w:tcPr>
          <w:p w14:paraId="4ECBE343" w14:textId="77777777" w:rsidR="00A20BEB" w:rsidRPr="00A20BEB" w:rsidRDefault="00A20BEB" w:rsidP="00A20BEB">
            <w:pPr>
              <w:spacing w:line="360" w:lineRule="auto"/>
              <w:jc w:val="center"/>
              <w:rPr>
                <w:rFonts w:ascii="Times New Roman" w:hAnsi="Times New Roman"/>
                <w:b/>
                <w:bCs/>
                <w:i/>
                <w:iCs/>
                <w:sz w:val="24"/>
                <w:lang w:val="en-US"/>
              </w:rPr>
            </w:pPr>
            <w:r w:rsidRPr="00A20BEB">
              <w:rPr>
                <w:rFonts w:ascii="Times New Roman" w:hAnsi="Times New Roman"/>
                <w:b/>
                <w:bCs/>
                <w:sz w:val="24"/>
                <w:lang w:val="en-US"/>
              </w:rPr>
              <w:t xml:space="preserve">Sesudah </w:t>
            </w:r>
            <w:r w:rsidRPr="00A20BEB">
              <w:rPr>
                <w:rFonts w:ascii="Times New Roman" w:hAnsi="Times New Roman"/>
                <w:b/>
                <w:bCs/>
                <w:i/>
                <w:iCs/>
                <w:sz w:val="24"/>
                <w:lang w:val="en-US"/>
              </w:rPr>
              <w:t>case folding</w:t>
            </w:r>
          </w:p>
        </w:tc>
      </w:tr>
      <w:tr w:rsidR="00A20BEB" w:rsidRPr="00A20BEB" w14:paraId="05A57A0B" w14:textId="77777777" w:rsidTr="0095702D">
        <w:tc>
          <w:tcPr>
            <w:tcW w:w="1217" w:type="dxa"/>
          </w:tcPr>
          <w:p w14:paraId="18EEB0A3" w14:textId="77777777" w:rsidR="00A20BEB" w:rsidRPr="00A20BEB" w:rsidRDefault="00A20BEB" w:rsidP="00A20BEB">
            <w:pPr>
              <w:rPr>
                <w:rFonts w:ascii="Times New Roman" w:hAnsi="Times New Roman"/>
                <w:sz w:val="24"/>
                <w:lang w:val="en-US"/>
              </w:rPr>
            </w:pPr>
            <w:r w:rsidRPr="00A20BEB">
              <w:rPr>
                <w:rFonts w:ascii="Times New Roman" w:hAnsi="Times New Roman"/>
                <w:sz w:val="24"/>
                <w:lang w:val="en-US"/>
              </w:rPr>
              <w:t>1</w:t>
            </w:r>
          </w:p>
        </w:tc>
        <w:tc>
          <w:tcPr>
            <w:tcW w:w="3483" w:type="dxa"/>
          </w:tcPr>
          <w:p w14:paraId="17FB1D95" w14:textId="77777777" w:rsidR="00A20BEB" w:rsidRPr="00A20BEB" w:rsidRDefault="00A20BEB" w:rsidP="00A20BEB">
            <w:pPr>
              <w:jc w:val="both"/>
              <w:rPr>
                <w:rFonts w:ascii="Times New Roman" w:hAnsi="Times New Roman"/>
                <w:sz w:val="24"/>
                <w:lang w:val="en-US"/>
              </w:rPr>
            </w:pPr>
            <w:r w:rsidRPr="00A20BEB">
              <w:rPr>
                <w:rFonts w:ascii="Times New Roman" w:hAnsi="Times New Roman"/>
                <w:sz w:val="24"/>
              </w:rPr>
              <w:t>BREAKING NEWS!!\nOmicron BA.4 dan BA.5 resmi</w:t>
            </w:r>
            <w:r w:rsidRPr="00A20BEB">
              <w:rPr>
                <w:rFonts w:ascii="Times New Roman" w:hAnsi="Times New Roman"/>
                <w:sz w:val="24"/>
                <w:lang w:val="en-US"/>
              </w:rPr>
              <w:t xml:space="preserve"> terdeteksi di Indonesia. Mari kita sama sama menjegah mengantisipasi penularan varian baru Covid-19. @KemensosRI @dinkesJKT @BPJSKesehatanRI #OmicronVariant #Omicron #COVID https://t.co/NdUWvFg8Ja </w:t>
            </w:r>
          </w:p>
        </w:tc>
        <w:tc>
          <w:tcPr>
            <w:tcW w:w="3230" w:type="dxa"/>
          </w:tcPr>
          <w:p w14:paraId="17AA91BB" w14:textId="77777777" w:rsidR="00A20BEB" w:rsidRPr="00A20BEB" w:rsidRDefault="00A20BEB" w:rsidP="00A20BEB">
            <w:pPr>
              <w:rPr>
                <w:rFonts w:ascii="Times New Roman" w:hAnsi="Times New Roman"/>
                <w:sz w:val="24"/>
                <w:lang w:val="en-US"/>
              </w:rPr>
            </w:pPr>
            <w:r w:rsidRPr="00A20BEB">
              <w:rPr>
                <w:rFonts w:ascii="Times New Roman" w:hAnsi="Times New Roman"/>
                <w:sz w:val="24"/>
              </w:rPr>
              <w:t>breaking news omicron ba dan ba resmi terdetek</w:t>
            </w:r>
            <w:r w:rsidRPr="00A20BEB">
              <w:rPr>
                <w:rFonts w:ascii="Times New Roman" w:hAnsi="Times New Roman"/>
                <w:sz w:val="24"/>
                <w:lang w:val="en-US"/>
              </w:rPr>
              <w:t>si di indonesia. mari kita sama sama menjegah mengantisipasi penularan varian baru covid-19. @kemensosri @dinkesjkt @bpjskesehatanri #omicronoariant #omicron #covid https://t.co/nduwvfg8ja</w:t>
            </w:r>
          </w:p>
        </w:tc>
      </w:tr>
      <w:tr w:rsidR="00A20BEB" w:rsidRPr="00A20BEB" w14:paraId="6ACD9418" w14:textId="77777777" w:rsidTr="0095702D">
        <w:tc>
          <w:tcPr>
            <w:tcW w:w="1217" w:type="dxa"/>
          </w:tcPr>
          <w:p w14:paraId="3847B9EF"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2</w:t>
            </w:r>
          </w:p>
        </w:tc>
        <w:tc>
          <w:tcPr>
            <w:tcW w:w="3483" w:type="dxa"/>
          </w:tcPr>
          <w:p w14:paraId="32B4D9AC" w14:textId="77777777" w:rsidR="00A20BEB" w:rsidRPr="00A20BEB" w:rsidRDefault="00A20BEB" w:rsidP="00A20BEB">
            <w:pPr>
              <w:rPr>
                <w:rFonts w:ascii="Times New Roman" w:hAnsi="Times New Roman"/>
                <w:sz w:val="24"/>
              </w:rPr>
            </w:pPr>
            <w:r w:rsidRPr="00A20BEB">
              <w:rPr>
                <w:rFonts w:ascii="Times New Roman" w:hAnsi="Times New Roman"/>
                <w:sz w:val="24"/>
              </w:rPr>
              <w:t>Varian baru omicron lagi :)</w:t>
            </w:r>
          </w:p>
        </w:tc>
        <w:tc>
          <w:tcPr>
            <w:tcW w:w="3230" w:type="dxa"/>
          </w:tcPr>
          <w:p w14:paraId="5F0F58C6"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varian baru omicron lagi :)</w:t>
            </w:r>
          </w:p>
        </w:tc>
      </w:tr>
      <w:tr w:rsidR="00A20BEB" w:rsidRPr="00A20BEB" w14:paraId="4A0FD370" w14:textId="77777777" w:rsidTr="0095702D">
        <w:tc>
          <w:tcPr>
            <w:tcW w:w="1217" w:type="dxa"/>
          </w:tcPr>
          <w:p w14:paraId="6BB759B2"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3</w:t>
            </w:r>
          </w:p>
        </w:tc>
        <w:tc>
          <w:tcPr>
            <w:tcW w:w="3483" w:type="dxa"/>
          </w:tcPr>
          <w:p w14:paraId="73F900F7"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Buset aku batuk udah kek orang mau mati aja.</w:t>
            </w:r>
          </w:p>
        </w:tc>
        <w:tc>
          <w:tcPr>
            <w:tcW w:w="3230" w:type="dxa"/>
          </w:tcPr>
          <w:p w14:paraId="32A6F4F3"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buset aku batuk udah kek orang mau mati aja.</w:t>
            </w:r>
          </w:p>
        </w:tc>
      </w:tr>
    </w:tbl>
    <w:p w14:paraId="0255EFD4" w14:textId="77777777" w:rsidR="00A20BEB" w:rsidRPr="00A20BEB" w:rsidRDefault="00A20BEB" w:rsidP="00A20BEB">
      <w:pPr>
        <w:rPr>
          <w:lang w:val="en-US"/>
        </w:rPr>
      </w:pPr>
    </w:p>
    <w:p w14:paraId="7E6C303D" w14:textId="62A0C60A" w:rsidR="00137F32" w:rsidRPr="00756FD6" w:rsidRDefault="00137F32" w:rsidP="00AB27E3">
      <w:pPr>
        <w:pStyle w:val="Heading3"/>
        <w:spacing w:line="360" w:lineRule="auto"/>
        <w:rPr>
          <w:rFonts w:cs="Times New Roman"/>
          <w:lang w:val="en-US"/>
        </w:rPr>
      </w:pPr>
      <w:bookmarkStart w:id="428" w:name="_Toc149284646"/>
      <w:r w:rsidRPr="00756FD6">
        <w:rPr>
          <w:rFonts w:cs="Times New Roman"/>
          <w:lang w:val="en-US"/>
        </w:rPr>
        <w:t>Tokenizing</w:t>
      </w:r>
      <w:bookmarkEnd w:id="428"/>
    </w:p>
    <w:p w14:paraId="1DECF6C9" w14:textId="7F616326" w:rsidR="00756FD6" w:rsidRPr="00756FD6" w:rsidRDefault="00756FD6" w:rsidP="00AB27E3">
      <w:pPr>
        <w:spacing w:line="360" w:lineRule="auto"/>
        <w:ind w:firstLine="360"/>
        <w:jc w:val="both"/>
        <w:rPr>
          <w:rFonts w:ascii="Times New Roman" w:eastAsia="Times New Roman" w:hAnsi="Times New Roman" w:cs="Times New Roman"/>
          <w:bCs/>
          <w:sz w:val="24"/>
          <w:szCs w:val="24"/>
          <w:lang w:val="en-US"/>
        </w:rPr>
      </w:pPr>
      <w:r w:rsidRPr="00756FD6">
        <w:rPr>
          <w:rFonts w:ascii="Times New Roman" w:hAnsi="Times New Roman" w:cs="Times New Roman"/>
          <w:sz w:val="24"/>
          <w:szCs w:val="24"/>
          <w:lang w:val="en-US"/>
        </w:rPr>
        <w:t xml:space="preserve">Setelah dilakukan </w:t>
      </w:r>
      <w:r w:rsidRPr="00756FD6">
        <w:rPr>
          <w:rFonts w:ascii="Times New Roman" w:hAnsi="Times New Roman" w:cs="Times New Roman"/>
          <w:i/>
          <w:iCs/>
          <w:sz w:val="24"/>
          <w:szCs w:val="24"/>
          <w:lang w:val="en-US"/>
        </w:rPr>
        <w:t>case folding</w:t>
      </w:r>
      <w:r w:rsidRPr="00756FD6">
        <w:rPr>
          <w:rFonts w:ascii="Times New Roman" w:hAnsi="Times New Roman" w:cs="Times New Roman"/>
          <w:sz w:val="24"/>
          <w:szCs w:val="24"/>
          <w:lang w:val="en-US"/>
        </w:rPr>
        <w:t xml:space="preserve">, tahap praproses data selanjutnya adalah </w:t>
      </w:r>
      <w:r w:rsidRPr="00756FD6">
        <w:rPr>
          <w:rFonts w:ascii="Times New Roman" w:hAnsi="Times New Roman" w:cs="Times New Roman"/>
          <w:i/>
          <w:iCs/>
          <w:sz w:val="24"/>
          <w:szCs w:val="24"/>
          <w:lang w:val="en-US"/>
        </w:rPr>
        <w:t>Tokenizing</w:t>
      </w:r>
      <w:r w:rsidRPr="00756FD6">
        <w:rPr>
          <w:rFonts w:ascii="Times New Roman" w:eastAsia="Times New Roman" w:hAnsi="Times New Roman" w:cs="Times New Roman"/>
          <w:bCs/>
          <w:sz w:val="24"/>
          <w:szCs w:val="24"/>
          <w:lang w:val="en-US"/>
        </w:rPr>
        <w:t xml:space="preserve"> yang berfungsi untuk melakukan penghapusan </w:t>
      </w:r>
      <w:r w:rsidRPr="00756FD6">
        <w:rPr>
          <w:rFonts w:ascii="Times New Roman" w:eastAsia="Times New Roman" w:hAnsi="Times New Roman" w:cs="Times New Roman"/>
          <w:bCs/>
          <w:i/>
          <w:iCs/>
          <w:sz w:val="24"/>
          <w:szCs w:val="24"/>
          <w:lang w:val="en-US"/>
        </w:rPr>
        <w:t>hashtag</w:t>
      </w:r>
      <w:r w:rsidRPr="00756FD6">
        <w:rPr>
          <w:rFonts w:ascii="Times New Roman" w:eastAsia="Times New Roman" w:hAnsi="Times New Roman" w:cs="Times New Roman"/>
          <w:bCs/>
          <w:sz w:val="24"/>
          <w:szCs w:val="24"/>
          <w:lang w:val="en-US"/>
        </w:rPr>
        <w:t xml:space="preserve">, angka, </w:t>
      </w:r>
      <w:r w:rsidRPr="00756FD6">
        <w:rPr>
          <w:rFonts w:ascii="Times New Roman" w:eastAsia="Times New Roman" w:hAnsi="Times New Roman" w:cs="Times New Roman"/>
          <w:bCs/>
          <w:i/>
          <w:iCs/>
          <w:sz w:val="24"/>
          <w:szCs w:val="24"/>
          <w:lang w:val="en-US"/>
        </w:rPr>
        <w:t>mention</w:t>
      </w:r>
      <w:r w:rsidRPr="00756FD6">
        <w:rPr>
          <w:rFonts w:ascii="Times New Roman" w:eastAsia="Times New Roman" w:hAnsi="Times New Roman" w:cs="Times New Roman"/>
          <w:bCs/>
          <w:sz w:val="24"/>
          <w:szCs w:val="24"/>
          <w:lang w:val="en-US"/>
        </w:rPr>
        <w:t xml:space="preserve">, URL, dan tanda baca. Contoh hasil praproses data tahap </w:t>
      </w:r>
      <w:r w:rsidRPr="00756FD6">
        <w:rPr>
          <w:rFonts w:ascii="Times New Roman" w:eastAsia="Times New Roman" w:hAnsi="Times New Roman" w:cs="Times New Roman"/>
          <w:bCs/>
          <w:i/>
          <w:iCs/>
          <w:sz w:val="24"/>
          <w:szCs w:val="24"/>
          <w:lang w:val="en-US"/>
        </w:rPr>
        <w:t>tokenizing</w:t>
      </w:r>
      <w:r w:rsidRPr="00756FD6">
        <w:rPr>
          <w:rFonts w:ascii="Times New Roman" w:eastAsia="Times New Roman" w:hAnsi="Times New Roman" w:cs="Times New Roman"/>
          <w:bCs/>
          <w:sz w:val="24"/>
          <w:szCs w:val="24"/>
          <w:lang w:val="en-US"/>
        </w:rPr>
        <w:t xml:space="preserve"> dapat dilihat pada Tabel 4.3. Langkah – langkah </w:t>
      </w:r>
      <w:r w:rsidRPr="00756FD6">
        <w:rPr>
          <w:rFonts w:ascii="Times New Roman" w:eastAsia="Times New Roman" w:hAnsi="Times New Roman" w:cs="Times New Roman"/>
          <w:bCs/>
          <w:i/>
          <w:iCs/>
          <w:sz w:val="24"/>
          <w:szCs w:val="24"/>
          <w:lang w:val="en-US"/>
        </w:rPr>
        <w:t>tokenizing</w:t>
      </w:r>
      <w:r w:rsidRPr="00756FD6">
        <w:rPr>
          <w:rFonts w:ascii="Times New Roman" w:eastAsia="Times New Roman" w:hAnsi="Times New Roman" w:cs="Times New Roman"/>
          <w:bCs/>
          <w:sz w:val="24"/>
          <w:szCs w:val="24"/>
          <w:lang w:val="en-US"/>
        </w:rPr>
        <w:t xml:space="preserve"> adalah sebagai berikut:</w:t>
      </w:r>
    </w:p>
    <w:p w14:paraId="26C43704"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Memanggil </w:t>
      </w:r>
      <w:r w:rsidRPr="00756FD6">
        <w:rPr>
          <w:rFonts w:eastAsia="Times New Roman" w:cs="Times New Roman"/>
          <w:bCs/>
          <w:i/>
          <w:iCs/>
          <w:szCs w:val="24"/>
          <w:lang w:val="en-US"/>
        </w:rPr>
        <w:t>library</w:t>
      </w:r>
      <w:r w:rsidRPr="00756FD6">
        <w:rPr>
          <w:rFonts w:eastAsia="Times New Roman" w:cs="Times New Roman"/>
          <w:bCs/>
          <w:szCs w:val="24"/>
          <w:lang w:val="en-US"/>
        </w:rPr>
        <w:t>,</w:t>
      </w:r>
      <w:r w:rsidRPr="00756FD6">
        <w:rPr>
          <w:rFonts w:eastAsia="Times New Roman" w:cs="Times New Roman"/>
          <w:bCs/>
          <w:i/>
          <w:iCs/>
          <w:szCs w:val="24"/>
          <w:lang w:val="en-US"/>
        </w:rPr>
        <w:t xml:space="preserve"> numpy, re,</w:t>
      </w:r>
      <w:r w:rsidRPr="00756FD6">
        <w:rPr>
          <w:rFonts w:eastAsia="Times New Roman" w:cs="Times New Roman"/>
          <w:bCs/>
          <w:szCs w:val="24"/>
          <w:lang w:val="en-US"/>
        </w:rPr>
        <w:t xml:space="preserve"> dan </w:t>
      </w:r>
      <w:r w:rsidRPr="00756FD6">
        <w:rPr>
          <w:rFonts w:eastAsia="Times New Roman" w:cs="Times New Roman"/>
          <w:bCs/>
          <w:i/>
          <w:iCs/>
          <w:szCs w:val="24"/>
          <w:lang w:val="en-US"/>
        </w:rPr>
        <w:t>string</w:t>
      </w:r>
      <w:r w:rsidRPr="00756FD6">
        <w:rPr>
          <w:rFonts w:eastAsia="Times New Roman" w:cs="Times New Roman"/>
          <w:bCs/>
          <w:szCs w:val="24"/>
          <w:lang w:val="en-US"/>
        </w:rPr>
        <w:t>.</w:t>
      </w:r>
    </w:p>
    <w:p w14:paraId="507F5E8E"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Menggunakan </w:t>
      </w:r>
      <w:r w:rsidRPr="00756FD6">
        <w:rPr>
          <w:rFonts w:eastAsia="Times New Roman" w:cs="Times New Roman"/>
          <w:bCs/>
          <w:i/>
          <w:iCs/>
          <w:szCs w:val="24"/>
          <w:lang w:val="en-US"/>
        </w:rPr>
        <w:t xml:space="preserve">library </w:t>
      </w:r>
      <w:r w:rsidRPr="00756FD6">
        <w:rPr>
          <w:rFonts w:eastAsia="Times New Roman" w:cs="Times New Roman"/>
          <w:bCs/>
          <w:szCs w:val="24"/>
          <w:lang w:val="en-US"/>
        </w:rPr>
        <w:t xml:space="preserve">pandas untuk membaca data csv menjadi </w:t>
      </w:r>
      <w:r w:rsidRPr="00756FD6">
        <w:rPr>
          <w:rFonts w:eastAsia="Times New Roman" w:cs="Times New Roman"/>
          <w:bCs/>
          <w:i/>
          <w:iCs/>
          <w:szCs w:val="24"/>
          <w:lang w:val="en-US"/>
        </w:rPr>
        <w:t>dataframe.</w:t>
      </w:r>
    </w:p>
    <w:p w14:paraId="415B6014"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Mengambil data di kolom </w:t>
      </w:r>
      <w:r w:rsidRPr="00756FD6">
        <w:rPr>
          <w:rFonts w:eastAsia="Times New Roman" w:cs="Times New Roman"/>
          <w:bCs/>
          <w:i/>
          <w:iCs/>
          <w:szCs w:val="24"/>
          <w:lang w:val="en-US"/>
        </w:rPr>
        <w:t>text</w:t>
      </w:r>
      <w:r w:rsidRPr="00756FD6">
        <w:rPr>
          <w:rFonts w:eastAsia="Times New Roman" w:cs="Times New Roman"/>
          <w:bCs/>
          <w:szCs w:val="24"/>
          <w:lang w:val="en-US"/>
        </w:rPr>
        <w:t xml:space="preserve"> dan menyimpan di dalam </w:t>
      </w:r>
      <w:r w:rsidRPr="00756FD6">
        <w:rPr>
          <w:rFonts w:eastAsia="Times New Roman" w:cs="Times New Roman"/>
          <w:bCs/>
          <w:i/>
          <w:iCs/>
          <w:szCs w:val="24"/>
          <w:lang w:val="en-US"/>
        </w:rPr>
        <w:t>list.</w:t>
      </w:r>
    </w:p>
    <w:p w14:paraId="6981A7B8"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Melakukan iterasi pada </w:t>
      </w:r>
      <w:r w:rsidRPr="00756FD6">
        <w:rPr>
          <w:rFonts w:eastAsia="Times New Roman" w:cs="Times New Roman"/>
          <w:bCs/>
          <w:i/>
          <w:iCs/>
          <w:szCs w:val="24"/>
          <w:lang w:val="en-US"/>
        </w:rPr>
        <w:t>list</w:t>
      </w:r>
      <w:r w:rsidRPr="00756FD6">
        <w:rPr>
          <w:rFonts w:eastAsia="Times New Roman" w:cs="Times New Roman"/>
          <w:bCs/>
          <w:szCs w:val="24"/>
          <w:lang w:val="en-US"/>
        </w:rPr>
        <w:t xml:space="preserve"> dan menghapus </w:t>
      </w:r>
      <w:r w:rsidRPr="00756FD6">
        <w:rPr>
          <w:rFonts w:eastAsia="Times New Roman" w:cs="Times New Roman"/>
          <w:bCs/>
          <w:i/>
          <w:iCs/>
          <w:szCs w:val="24"/>
          <w:lang w:val="en-US"/>
        </w:rPr>
        <w:t xml:space="preserve">hashtag, </w:t>
      </w:r>
      <w:r w:rsidRPr="00756FD6">
        <w:rPr>
          <w:rFonts w:eastAsia="Times New Roman" w:cs="Times New Roman"/>
          <w:bCs/>
          <w:szCs w:val="24"/>
          <w:lang w:val="en-US"/>
        </w:rPr>
        <w:t xml:space="preserve">angka, </w:t>
      </w:r>
      <w:r w:rsidRPr="00756FD6">
        <w:rPr>
          <w:rFonts w:eastAsia="Times New Roman" w:cs="Times New Roman"/>
          <w:bCs/>
          <w:i/>
          <w:iCs/>
          <w:szCs w:val="24"/>
          <w:lang w:val="en-US"/>
        </w:rPr>
        <w:t xml:space="preserve">mention, </w:t>
      </w:r>
      <w:r w:rsidRPr="00756FD6">
        <w:rPr>
          <w:rFonts w:eastAsia="Times New Roman" w:cs="Times New Roman"/>
          <w:bCs/>
          <w:szCs w:val="24"/>
          <w:lang w:val="en-US"/>
        </w:rPr>
        <w:t>URL, dan tanda baca.</w:t>
      </w:r>
    </w:p>
    <w:p w14:paraId="4CDA50C3" w14:textId="472B7286" w:rsidR="0095702D" w:rsidRDefault="0095702D">
      <w:pPr>
        <w:rPr>
          <w:lang w:val="en-US"/>
        </w:rPr>
      </w:pPr>
      <w:r>
        <w:rPr>
          <w:lang w:val="en-US"/>
        </w:rPr>
        <w:br w:type="page"/>
      </w:r>
    </w:p>
    <w:p w14:paraId="68D54D6D" w14:textId="6DBFDC24" w:rsidR="00756FD6" w:rsidRPr="00224E76" w:rsidRDefault="00224E76" w:rsidP="00224E76">
      <w:pPr>
        <w:pStyle w:val="Caption"/>
        <w:jc w:val="center"/>
        <w:rPr>
          <w:rFonts w:ascii="Times New Roman" w:eastAsia="Arial" w:hAnsi="Times New Roman" w:cs="Times New Roman"/>
          <w:b/>
          <w:bCs/>
          <w:i w:val="0"/>
          <w:iCs w:val="0"/>
          <w:noProof/>
          <w:color w:val="auto"/>
          <w:sz w:val="24"/>
          <w:szCs w:val="24"/>
          <w:lang w:val="en-US" w:eastAsia="en-ID"/>
        </w:rPr>
      </w:pPr>
      <w:bookmarkStart w:id="429" w:name="_Toc149217270"/>
      <w:r w:rsidRPr="00224E76">
        <w:rPr>
          <w:rFonts w:ascii="Times New Roman" w:hAnsi="Times New Roman" w:cs="Times New Roman"/>
          <w:b/>
          <w:bCs/>
          <w:i w:val="0"/>
          <w:iCs w:val="0"/>
          <w:color w:val="auto"/>
          <w:sz w:val="24"/>
          <w:szCs w:val="24"/>
        </w:rPr>
        <w:lastRenderedPageBreak/>
        <w:t xml:space="preserve">Tabel 4. </w:t>
      </w:r>
      <w:r w:rsidRPr="00224E76">
        <w:rPr>
          <w:rFonts w:ascii="Times New Roman" w:hAnsi="Times New Roman" w:cs="Times New Roman"/>
          <w:b/>
          <w:bCs/>
          <w:i w:val="0"/>
          <w:iCs w:val="0"/>
          <w:color w:val="auto"/>
          <w:sz w:val="24"/>
          <w:szCs w:val="24"/>
        </w:rPr>
        <w:fldChar w:fldCharType="begin"/>
      </w:r>
      <w:r w:rsidRPr="00224E76">
        <w:rPr>
          <w:rFonts w:ascii="Times New Roman" w:hAnsi="Times New Roman" w:cs="Times New Roman"/>
          <w:b/>
          <w:bCs/>
          <w:i w:val="0"/>
          <w:iCs w:val="0"/>
          <w:color w:val="auto"/>
          <w:sz w:val="24"/>
          <w:szCs w:val="24"/>
        </w:rPr>
        <w:instrText xml:space="preserve"> SEQ Tabel_4. \* ARABIC </w:instrText>
      </w:r>
      <w:r w:rsidRPr="00224E76">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3</w:t>
      </w:r>
      <w:r w:rsidRPr="00224E76">
        <w:rPr>
          <w:rFonts w:ascii="Times New Roman" w:hAnsi="Times New Roman" w:cs="Times New Roman"/>
          <w:b/>
          <w:bCs/>
          <w:i w:val="0"/>
          <w:iCs w:val="0"/>
          <w:color w:val="auto"/>
          <w:sz w:val="24"/>
          <w:szCs w:val="24"/>
        </w:rPr>
        <w:fldChar w:fldCharType="end"/>
      </w:r>
      <w:r w:rsidRPr="00224E76">
        <w:rPr>
          <w:rFonts w:ascii="Times New Roman" w:eastAsia="Arial" w:hAnsi="Times New Roman" w:cs="Times New Roman"/>
          <w:b/>
          <w:bCs/>
          <w:i w:val="0"/>
          <w:iCs w:val="0"/>
          <w:color w:val="auto"/>
          <w:sz w:val="24"/>
          <w:szCs w:val="24"/>
          <w:lang w:val="id-ID" w:eastAsia="en-ID"/>
        </w:rPr>
        <w:t xml:space="preserve"> </w:t>
      </w:r>
      <w:r>
        <w:rPr>
          <w:rFonts w:ascii="Times New Roman" w:eastAsia="Arial" w:hAnsi="Times New Roman" w:cs="Times New Roman"/>
          <w:b/>
          <w:bCs/>
          <w:i w:val="0"/>
          <w:iCs w:val="0"/>
          <w:color w:val="auto"/>
          <w:sz w:val="24"/>
          <w:szCs w:val="24"/>
          <w:lang w:val="id-ID" w:eastAsia="en-ID"/>
        </w:rPr>
        <w:t>P</w:t>
      </w:r>
      <w:r w:rsidR="0095702D" w:rsidRPr="00224E76">
        <w:rPr>
          <w:rFonts w:ascii="Times New Roman" w:eastAsia="Arial" w:hAnsi="Times New Roman" w:cs="Times New Roman"/>
          <w:b/>
          <w:bCs/>
          <w:i w:val="0"/>
          <w:iCs w:val="0"/>
          <w:noProof/>
          <w:color w:val="auto"/>
          <w:sz w:val="24"/>
          <w:szCs w:val="24"/>
          <w:lang w:val="en-US" w:eastAsia="en-ID"/>
        </w:rPr>
        <w:t xml:space="preserve">roses </w:t>
      </w:r>
      <w:r w:rsidR="0095702D" w:rsidRPr="00224E76">
        <w:rPr>
          <w:rFonts w:ascii="Times New Roman" w:eastAsia="Arial" w:hAnsi="Times New Roman" w:cs="Times New Roman"/>
          <w:b/>
          <w:bCs/>
          <w:noProof/>
          <w:color w:val="auto"/>
          <w:sz w:val="24"/>
          <w:szCs w:val="24"/>
          <w:lang w:val="en-US" w:eastAsia="en-ID"/>
        </w:rPr>
        <w:t>tokenizing</w:t>
      </w:r>
      <w:bookmarkEnd w:id="429"/>
    </w:p>
    <w:tbl>
      <w:tblPr>
        <w:tblStyle w:val="TableGrid"/>
        <w:tblW w:w="0" w:type="auto"/>
        <w:tblLook w:val="04A0" w:firstRow="1" w:lastRow="0" w:firstColumn="1" w:lastColumn="0" w:noHBand="0" w:noVBand="1"/>
      </w:tblPr>
      <w:tblGrid>
        <w:gridCol w:w="1217"/>
        <w:gridCol w:w="3483"/>
        <w:gridCol w:w="3230"/>
      </w:tblGrid>
      <w:tr w:rsidR="0095702D" w:rsidRPr="0095702D" w14:paraId="5A4375AB" w14:textId="77777777" w:rsidTr="0095702D">
        <w:tc>
          <w:tcPr>
            <w:tcW w:w="1217" w:type="dxa"/>
          </w:tcPr>
          <w:p w14:paraId="586AF59B" w14:textId="77777777" w:rsidR="0095702D" w:rsidRPr="0095702D" w:rsidRDefault="0095702D" w:rsidP="0095702D">
            <w:pPr>
              <w:spacing w:line="360" w:lineRule="auto"/>
              <w:jc w:val="center"/>
              <w:rPr>
                <w:rFonts w:ascii="Times New Roman" w:hAnsi="Times New Roman"/>
                <w:b/>
                <w:bCs/>
                <w:sz w:val="24"/>
                <w:lang w:val="en-US"/>
              </w:rPr>
            </w:pPr>
            <w:r w:rsidRPr="0095702D">
              <w:rPr>
                <w:rFonts w:ascii="Times New Roman" w:hAnsi="Times New Roman"/>
                <w:b/>
                <w:bCs/>
                <w:sz w:val="24"/>
                <w:lang w:val="en-US"/>
              </w:rPr>
              <w:t>Dokumen</w:t>
            </w:r>
          </w:p>
        </w:tc>
        <w:tc>
          <w:tcPr>
            <w:tcW w:w="3483" w:type="dxa"/>
          </w:tcPr>
          <w:p w14:paraId="1A5D2183"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Sebelum </w:t>
            </w:r>
            <w:r w:rsidRPr="0095702D">
              <w:rPr>
                <w:rFonts w:ascii="Times New Roman" w:hAnsi="Times New Roman"/>
                <w:b/>
                <w:bCs/>
                <w:i/>
                <w:iCs/>
                <w:sz w:val="24"/>
                <w:lang w:val="en-US"/>
              </w:rPr>
              <w:t>Tokenizing</w:t>
            </w:r>
          </w:p>
        </w:tc>
        <w:tc>
          <w:tcPr>
            <w:tcW w:w="3230" w:type="dxa"/>
          </w:tcPr>
          <w:p w14:paraId="01DB6F24"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Sesudah </w:t>
            </w:r>
            <w:r w:rsidRPr="0095702D">
              <w:rPr>
                <w:rFonts w:ascii="Times New Roman" w:hAnsi="Times New Roman"/>
                <w:b/>
                <w:bCs/>
                <w:i/>
                <w:iCs/>
                <w:sz w:val="24"/>
                <w:lang w:val="en-US"/>
              </w:rPr>
              <w:t>Tokenizing</w:t>
            </w:r>
          </w:p>
        </w:tc>
      </w:tr>
      <w:tr w:rsidR="0095702D" w:rsidRPr="0095702D" w14:paraId="37A7CEE0" w14:textId="77777777" w:rsidTr="0095702D">
        <w:tc>
          <w:tcPr>
            <w:tcW w:w="1217" w:type="dxa"/>
          </w:tcPr>
          <w:p w14:paraId="690606CD" w14:textId="77777777" w:rsidR="0095702D" w:rsidRPr="0095702D" w:rsidRDefault="0095702D" w:rsidP="0095702D">
            <w:pPr>
              <w:rPr>
                <w:rFonts w:ascii="Times New Roman" w:hAnsi="Times New Roman"/>
                <w:sz w:val="24"/>
                <w:lang w:val="en-US"/>
              </w:rPr>
            </w:pPr>
            <w:r w:rsidRPr="0095702D">
              <w:rPr>
                <w:rFonts w:ascii="Times New Roman" w:hAnsi="Times New Roman"/>
                <w:sz w:val="24"/>
                <w:lang w:val="en-US"/>
              </w:rPr>
              <w:t>1</w:t>
            </w:r>
          </w:p>
        </w:tc>
        <w:tc>
          <w:tcPr>
            <w:tcW w:w="3483" w:type="dxa"/>
          </w:tcPr>
          <w:p w14:paraId="273FC39C" w14:textId="77777777" w:rsidR="0095702D" w:rsidRPr="0095702D" w:rsidRDefault="0095702D" w:rsidP="0095702D">
            <w:pPr>
              <w:jc w:val="both"/>
              <w:rPr>
                <w:rFonts w:ascii="Times New Roman" w:hAnsi="Times New Roman"/>
                <w:sz w:val="24"/>
                <w:lang w:val="en-US"/>
              </w:rPr>
            </w:pPr>
            <w:r w:rsidRPr="0095702D">
              <w:rPr>
                <w:rFonts w:ascii="Times New Roman" w:hAnsi="Times New Roman"/>
                <w:sz w:val="24"/>
              </w:rPr>
              <w:t>breaking news omicron ba dan ba resmi terdetek</w:t>
            </w:r>
            <w:r w:rsidRPr="0095702D">
              <w:rPr>
                <w:rFonts w:ascii="Times New Roman" w:hAnsi="Times New Roman"/>
                <w:sz w:val="24"/>
                <w:lang w:val="en-US"/>
              </w:rPr>
              <w:t>si di indonesia. mari kita sama sama menjegah mengantisipasi penularan varian baru covid-19. @kemensosri @dinkesjkt @bpjskesehatanri #omicronoariant #omicron #covid https://t.co/nduwvfg8ja</w:t>
            </w:r>
          </w:p>
        </w:tc>
        <w:tc>
          <w:tcPr>
            <w:tcW w:w="3230" w:type="dxa"/>
          </w:tcPr>
          <w:p w14:paraId="5440090B" w14:textId="77777777" w:rsidR="0095702D" w:rsidRPr="0095702D" w:rsidRDefault="0095702D" w:rsidP="0095702D">
            <w:pPr>
              <w:rPr>
                <w:rFonts w:ascii="Times New Roman" w:hAnsi="Times New Roman"/>
                <w:sz w:val="24"/>
                <w:lang w:val="en-US"/>
              </w:rPr>
            </w:pPr>
            <w:r w:rsidRPr="0095702D">
              <w:rPr>
                <w:rFonts w:ascii="Times New Roman" w:hAnsi="Times New Roman"/>
                <w:sz w:val="24"/>
                <w:lang w:val="en-US"/>
              </w:rPr>
              <w:t>[</w:t>
            </w:r>
            <w:r w:rsidRPr="0095702D">
              <w:rPr>
                <w:rFonts w:ascii="Times New Roman" w:hAnsi="Times New Roman"/>
                <w:sz w:val="24"/>
              </w:rPr>
              <w:t>breaking, news</w:t>
            </w:r>
            <w:r w:rsidRPr="0095702D">
              <w:rPr>
                <w:rFonts w:ascii="Times New Roman" w:hAnsi="Times New Roman"/>
                <w:sz w:val="24"/>
                <w:lang w:val="en-US"/>
              </w:rPr>
              <w:t>,</w:t>
            </w:r>
            <w:r w:rsidRPr="0095702D">
              <w:rPr>
                <w:rFonts w:ascii="Times New Roman" w:hAnsi="Times New Roman"/>
                <w:sz w:val="24"/>
              </w:rPr>
              <w:t xml:space="preserve"> omicron</w:t>
            </w:r>
            <w:r w:rsidRPr="0095702D">
              <w:rPr>
                <w:rFonts w:ascii="Times New Roman" w:hAnsi="Times New Roman"/>
                <w:sz w:val="24"/>
                <w:lang w:val="en-US"/>
              </w:rPr>
              <w:t>,</w:t>
            </w:r>
            <w:r w:rsidRPr="0095702D">
              <w:rPr>
                <w:rFonts w:ascii="Times New Roman" w:hAnsi="Times New Roman"/>
                <w:sz w:val="24"/>
              </w:rPr>
              <w:t xml:space="preserve"> ba</w:t>
            </w:r>
            <w:r w:rsidRPr="0095702D">
              <w:rPr>
                <w:rFonts w:ascii="Times New Roman" w:hAnsi="Times New Roman"/>
                <w:sz w:val="24"/>
                <w:lang w:val="en-US"/>
              </w:rPr>
              <w:t>,</w:t>
            </w:r>
            <w:r w:rsidRPr="0095702D">
              <w:rPr>
                <w:rFonts w:ascii="Times New Roman" w:hAnsi="Times New Roman"/>
                <w:sz w:val="24"/>
              </w:rPr>
              <w:t xml:space="preserve"> dan</w:t>
            </w:r>
            <w:r w:rsidRPr="0095702D">
              <w:rPr>
                <w:rFonts w:ascii="Times New Roman" w:hAnsi="Times New Roman"/>
                <w:sz w:val="24"/>
                <w:lang w:val="en-US"/>
              </w:rPr>
              <w:t>,</w:t>
            </w:r>
            <w:r w:rsidRPr="0095702D">
              <w:rPr>
                <w:rFonts w:ascii="Times New Roman" w:hAnsi="Times New Roman"/>
                <w:sz w:val="24"/>
              </w:rPr>
              <w:t xml:space="preserve"> ba</w:t>
            </w:r>
            <w:r w:rsidRPr="0095702D">
              <w:rPr>
                <w:rFonts w:ascii="Times New Roman" w:hAnsi="Times New Roman"/>
                <w:sz w:val="24"/>
                <w:lang w:val="en-US"/>
              </w:rPr>
              <w:t>,</w:t>
            </w:r>
            <w:r w:rsidRPr="0095702D">
              <w:rPr>
                <w:rFonts w:ascii="Times New Roman" w:hAnsi="Times New Roman"/>
                <w:sz w:val="24"/>
              </w:rPr>
              <w:t xml:space="preserve"> resmi</w:t>
            </w:r>
            <w:r w:rsidRPr="0095702D">
              <w:rPr>
                <w:rFonts w:ascii="Times New Roman" w:hAnsi="Times New Roman"/>
                <w:sz w:val="24"/>
                <w:lang w:val="en-US"/>
              </w:rPr>
              <w:t>,</w:t>
            </w:r>
            <w:r w:rsidRPr="0095702D">
              <w:rPr>
                <w:rFonts w:ascii="Times New Roman" w:hAnsi="Times New Roman"/>
                <w:sz w:val="24"/>
              </w:rPr>
              <w:t xml:space="preserve"> terdetek</w:t>
            </w:r>
            <w:r w:rsidRPr="0095702D">
              <w:rPr>
                <w:rFonts w:ascii="Times New Roman" w:hAnsi="Times New Roman"/>
                <w:sz w:val="24"/>
                <w:lang w:val="en-US"/>
              </w:rPr>
              <w:t xml:space="preserve">si, di, indonesia., mari, kita, sama, sama, mencegah, mengantisipasi, penularan, varian, baru, covid-19.] </w:t>
            </w:r>
          </w:p>
        </w:tc>
      </w:tr>
      <w:tr w:rsidR="0095702D" w:rsidRPr="0095702D" w14:paraId="1E6ED6DB" w14:textId="77777777" w:rsidTr="0095702D">
        <w:tc>
          <w:tcPr>
            <w:tcW w:w="1217" w:type="dxa"/>
          </w:tcPr>
          <w:p w14:paraId="3BB84616"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2</w:t>
            </w:r>
          </w:p>
        </w:tc>
        <w:tc>
          <w:tcPr>
            <w:tcW w:w="3483" w:type="dxa"/>
          </w:tcPr>
          <w:p w14:paraId="2765843F" w14:textId="77777777" w:rsidR="0095702D" w:rsidRPr="0095702D" w:rsidRDefault="0095702D" w:rsidP="0095702D">
            <w:pPr>
              <w:rPr>
                <w:rFonts w:ascii="Times New Roman" w:hAnsi="Times New Roman"/>
                <w:sz w:val="24"/>
              </w:rPr>
            </w:pPr>
            <w:r w:rsidRPr="0095702D">
              <w:rPr>
                <w:rFonts w:ascii="Times New Roman" w:hAnsi="Times New Roman"/>
                <w:sz w:val="24"/>
                <w:lang w:val="en-US"/>
              </w:rPr>
              <w:t>varian baru omicron lagi :)</w:t>
            </w:r>
          </w:p>
        </w:tc>
        <w:tc>
          <w:tcPr>
            <w:tcW w:w="3230" w:type="dxa"/>
          </w:tcPr>
          <w:p w14:paraId="7C8F3EF2"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[varian, baru, omicron, lagi]</w:t>
            </w:r>
          </w:p>
        </w:tc>
      </w:tr>
      <w:tr w:rsidR="0095702D" w:rsidRPr="0095702D" w14:paraId="18F4B820" w14:textId="77777777" w:rsidTr="0095702D">
        <w:tc>
          <w:tcPr>
            <w:tcW w:w="1217" w:type="dxa"/>
          </w:tcPr>
          <w:p w14:paraId="1D355CA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3</w:t>
            </w:r>
          </w:p>
        </w:tc>
        <w:tc>
          <w:tcPr>
            <w:tcW w:w="3483" w:type="dxa"/>
          </w:tcPr>
          <w:p w14:paraId="233095B7"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buset aku batuk udah kek orang mau mati aja.</w:t>
            </w:r>
          </w:p>
        </w:tc>
        <w:tc>
          <w:tcPr>
            <w:tcW w:w="3230" w:type="dxa"/>
          </w:tcPr>
          <w:p w14:paraId="19EC4A8D"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[buset, aku, batuk, udah, kek, orang, mau, mati, aja.]</w:t>
            </w:r>
          </w:p>
        </w:tc>
      </w:tr>
    </w:tbl>
    <w:p w14:paraId="177262F0" w14:textId="77777777" w:rsidR="0095702D" w:rsidRPr="00756FD6" w:rsidRDefault="0095702D" w:rsidP="0095702D">
      <w:pPr>
        <w:jc w:val="center"/>
        <w:rPr>
          <w:lang w:val="en-US"/>
        </w:rPr>
      </w:pPr>
    </w:p>
    <w:p w14:paraId="36257FEB" w14:textId="16A10258" w:rsidR="00137F32" w:rsidRPr="0095702D" w:rsidRDefault="00137F32" w:rsidP="0095702D">
      <w:pPr>
        <w:pStyle w:val="Heading3"/>
        <w:spacing w:line="360" w:lineRule="auto"/>
        <w:jc w:val="both"/>
        <w:rPr>
          <w:rFonts w:cs="Times New Roman"/>
          <w:lang w:val="en-US"/>
        </w:rPr>
      </w:pPr>
      <w:bookmarkStart w:id="430" w:name="_Toc149284647"/>
      <w:r w:rsidRPr="0095702D">
        <w:rPr>
          <w:rFonts w:cs="Times New Roman"/>
          <w:lang w:val="en-US"/>
        </w:rPr>
        <w:t>Penghapusan Stopword</w:t>
      </w:r>
      <w:bookmarkEnd w:id="430"/>
    </w:p>
    <w:p w14:paraId="39E398F3" w14:textId="65161DED" w:rsidR="0095702D" w:rsidRDefault="0095702D" w:rsidP="0095702D">
      <w:pPr>
        <w:spacing w:line="360" w:lineRule="auto"/>
        <w:jc w:val="both"/>
        <w:rPr>
          <w:rFonts w:ascii="Times New Roman" w:hAnsi="Times New Roman" w:cs="Times New Roman"/>
          <w:sz w:val="24"/>
          <w:szCs w:val="24"/>
          <w:lang w:val="en-US"/>
        </w:rPr>
      </w:pPr>
      <w:r w:rsidRPr="0095702D">
        <w:rPr>
          <w:rFonts w:ascii="Times New Roman" w:hAnsi="Times New Roman" w:cs="Times New Roman"/>
          <w:sz w:val="24"/>
          <w:szCs w:val="24"/>
          <w:lang w:val="en-US"/>
        </w:rPr>
        <w:t>Pada tahap ini dilakukan penghapusan stopword. Tahap ini dilakukan untuk membuang kata-kata yang tidak terlalu berpengaruh pada pemrosesan text mining, seperti kata hubung dan termasuk ke dalam daftar stopword. Daftar kata yang akan dilakukan penghapusan adalah daftar kata yang termasuk pada library Natural Language Tool Kit dan daftar kata tambahan. Langkah – langkah penghapusan stopword tertera pada Tabel 4.4.</w:t>
      </w:r>
    </w:p>
    <w:p w14:paraId="1C86EB36" w14:textId="0D08DEE8" w:rsidR="0095702D" w:rsidRPr="00D52006" w:rsidRDefault="00D52006" w:rsidP="00D52006">
      <w:pPr>
        <w:pStyle w:val="Caption"/>
        <w:jc w:val="center"/>
        <w:rPr>
          <w:rFonts w:ascii="Times New Roman" w:eastAsia="Arial" w:hAnsi="Times New Roman" w:cs="Times New Roman"/>
          <w:b/>
          <w:bCs/>
          <w:i w:val="0"/>
          <w:iCs w:val="0"/>
          <w:color w:val="auto"/>
          <w:sz w:val="24"/>
          <w:szCs w:val="24"/>
          <w:lang w:val="en-US" w:eastAsia="en-ID"/>
        </w:rPr>
      </w:pPr>
      <w:bookmarkStart w:id="431" w:name="_Toc149217271"/>
      <w:r w:rsidRPr="00D52006">
        <w:rPr>
          <w:rFonts w:ascii="Times New Roman" w:hAnsi="Times New Roman" w:cs="Times New Roman"/>
          <w:b/>
          <w:bCs/>
          <w:i w:val="0"/>
          <w:iCs w:val="0"/>
          <w:color w:val="auto"/>
          <w:sz w:val="24"/>
          <w:szCs w:val="24"/>
        </w:rPr>
        <w:t>Tabel 4.</w:t>
      </w:r>
      <w:r w:rsidRPr="00D52006">
        <w:rPr>
          <w:rFonts w:ascii="Times New Roman" w:hAnsi="Times New Roman" w:cs="Times New Roman"/>
          <w:b/>
          <w:bCs/>
          <w:i w:val="0"/>
          <w:iCs w:val="0"/>
          <w:color w:val="auto"/>
          <w:sz w:val="24"/>
          <w:szCs w:val="24"/>
        </w:rPr>
        <w:fldChar w:fldCharType="begin"/>
      </w:r>
      <w:r w:rsidRPr="00D52006">
        <w:rPr>
          <w:rFonts w:ascii="Times New Roman" w:hAnsi="Times New Roman" w:cs="Times New Roman"/>
          <w:b/>
          <w:bCs/>
          <w:i w:val="0"/>
          <w:iCs w:val="0"/>
          <w:color w:val="auto"/>
          <w:sz w:val="24"/>
          <w:szCs w:val="24"/>
        </w:rPr>
        <w:instrText xml:space="preserve"> SEQ Tabel_4. \* ARABIC </w:instrText>
      </w:r>
      <w:r w:rsidRPr="00D52006">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4</w:t>
      </w:r>
      <w:r w:rsidRPr="00D52006">
        <w:rPr>
          <w:rFonts w:ascii="Times New Roman" w:hAnsi="Times New Roman" w:cs="Times New Roman"/>
          <w:b/>
          <w:bCs/>
          <w:i w:val="0"/>
          <w:iCs w:val="0"/>
          <w:color w:val="auto"/>
          <w:sz w:val="24"/>
          <w:szCs w:val="24"/>
        </w:rPr>
        <w:fldChar w:fldCharType="end"/>
      </w:r>
      <w:r w:rsidRPr="00D52006">
        <w:rPr>
          <w:rFonts w:ascii="Times New Roman" w:eastAsia="Arial" w:hAnsi="Times New Roman" w:cs="Times New Roman"/>
          <w:b/>
          <w:bCs/>
          <w:i w:val="0"/>
          <w:iCs w:val="0"/>
          <w:color w:val="auto"/>
          <w:sz w:val="24"/>
          <w:szCs w:val="24"/>
          <w:lang w:val="id-ID" w:eastAsia="en-ID"/>
        </w:rPr>
        <w:t xml:space="preserve"> </w:t>
      </w:r>
      <w:r>
        <w:rPr>
          <w:rFonts w:ascii="Times New Roman" w:eastAsia="Arial" w:hAnsi="Times New Roman" w:cs="Times New Roman"/>
          <w:b/>
          <w:bCs/>
          <w:i w:val="0"/>
          <w:iCs w:val="0"/>
          <w:color w:val="auto"/>
          <w:sz w:val="24"/>
          <w:szCs w:val="24"/>
          <w:lang w:val="id-ID" w:eastAsia="en-ID"/>
        </w:rPr>
        <w:t>P</w:t>
      </w:r>
      <w:r w:rsidR="0095702D" w:rsidRPr="00D52006">
        <w:rPr>
          <w:rFonts w:ascii="Times New Roman" w:eastAsia="Arial" w:hAnsi="Times New Roman" w:cs="Times New Roman"/>
          <w:b/>
          <w:bCs/>
          <w:i w:val="0"/>
          <w:iCs w:val="0"/>
          <w:color w:val="auto"/>
          <w:sz w:val="24"/>
          <w:szCs w:val="24"/>
          <w:lang w:val="en-US" w:eastAsia="en-ID"/>
        </w:rPr>
        <w:t xml:space="preserve">roses </w:t>
      </w:r>
      <w:r w:rsidR="0095702D" w:rsidRPr="00D52006">
        <w:rPr>
          <w:rFonts w:ascii="Times New Roman" w:eastAsia="Arial" w:hAnsi="Times New Roman" w:cs="Times New Roman"/>
          <w:b/>
          <w:bCs/>
          <w:i w:val="0"/>
          <w:iCs w:val="0"/>
          <w:color w:val="auto"/>
          <w:sz w:val="24"/>
          <w:szCs w:val="24"/>
          <w:lang w:val="id" w:eastAsia="en-ID"/>
        </w:rPr>
        <w:t>penghapusan</w:t>
      </w:r>
      <w:r w:rsidR="0095702D" w:rsidRPr="00D52006">
        <w:rPr>
          <w:rFonts w:ascii="Times New Roman" w:eastAsia="Arial" w:hAnsi="Times New Roman" w:cs="Times New Roman"/>
          <w:b/>
          <w:bCs/>
          <w:i w:val="0"/>
          <w:iCs w:val="0"/>
          <w:color w:val="auto"/>
          <w:sz w:val="24"/>
          <w:szCs w:val="24"/>
          <w:lang w:val="en-US" w:eastAsia="en-ID"/>
        </w:rPr>
        <w:t xml:space="preserve"> </w:t>
      </w:r>
      <w:r w:rsidR="0095702D" w:rsidRPr="00D52006">
        <w:rPr>
          <w:rFonts w:ascii="Times New Roman" w:eastAsia="Arial" w:hAnsi="Times New Roman" w:cs="Times New Roman"/>
          <w:b/>
          <w:bCs/>
          <w:color w:val="auto"/>
          <w:sz w:val="24"/>
          <w:szCs w:val="24"/>
          <w:lang w:val="en-US" w:eastAsia="en-ID"/>
        </w:rPr>
        <w:t>stopwords</w:t>
      </w:r>
      <w:bookmarkEnd w:id="431"/>
    </w:p>
    <w:tbl>
      <w:tblPr>
        <w:tblStyle w:val="TableGrid"/>
        <w:tblW w:w="0" w:type="auto"/>
        <w:tblLook w:val="04A0" w:firstRow="1" w:lastRow="0" w:firstColumn="1" w:lastColumn="0" w:noHBand="0" w:noVBand="1"/>
      </w:tblPr>
      <w:tblGrid>
        <w:gridCol w:w="1217"/>
        <w:gridCol w:w="3483"/>
        <w:gridCol w:w="3230"/>
      </w:tblGrid>
      <w:tr w:rsidR="0095702D" w:rsidRPr="0095702D" w14:paraId="640E417C" w14:textId="77777777" w:rsidTr="0095702D">
        <w:tc>
          <w:tcPr>
            <w:tcW w:w="1217" w:type="dxa"/>
          </w:tcPr>
          <w:p w14:paraId="65B5AABC" w14:textId="77777777" w:rsidR="0095702D" w:rsidRPr="0095702D" w:rsidRDefault="0095702D" w:rsidP="0095702D">
            <w:pPr>
              <w:spacing w:line="360" w:lineRule="auto"/>
              <w:jc w:val="center"/>
              <w:rPr>
                <w:rFonts w:ascii="Times New Roman" w:hAnsi="Times New Roman"/>
                <w:b/>
                <w:bCs/>
                <w:sz w:val="24"/>
                <w:lang w:val="en-US"/>
              </w:rPr>
            </w:pPr>
            <w:r w:rsidRPr="0095702D">
              <w:rPr>
                <w:rFonts w:ascii="Times New Roman" w:hAnsi="Times New Roman"/>
                <w:b/>
                <w:bCs/>
                <w:sz w:val="24"/>
                <w:lang w:val="en-US"/>
              </w:rPr>
              <w:t>Dokumen</w:t>
            </w:r>
          </w:p>
        </w:tc>
        <w:tc>
          <w:tcPr>
            <w:tcW w:w="3483" w:type="dxa"/>
          </w:tcPr>
          <w:p w14:paraId="0563D720"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Sebelum hapus </w:t>
            </w:r>
            <w:r w:rsidRPr="0095702D">
              <w:rPr>
                <w:rFonts w:ascii="Times New Roman" w:hAnsi="Times New Roman"/>
                <w:b/>
                <w:bCs/>
                <w:i/>
                <w:iCs/>
                <w:sz w:val="24"/>
                <w:lang w:val="en-US"/>
              </w:rPr>
              <w:t>stopwords</w:t>
            </w:r>
          </w:p>
        </w:tc>
        <w:tc>
          <w:tcPr>
            <w:tcW w:w="3230" w:type="dxa"/>
          </w:tcPr>
          <w:p w14:paraId="62409E85"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Sesudah hapus </w:t>
            </w:r>
            <w:r w:rsidRPr="0095702D">
              <w:rPr>
                <w:rFonts w:ascii="Times New Roman" w:hAnsi="Times New Roman"/>
                <w:b/>
                <w:bCs/>
                <w:i/>
                <w:iCs/>
                <w:sz w:val="24"/>
                <w:lang w:val="en-US"/>
              </w:rPr>
              <w:t>stopwords</w:t>
            </w:r>
          </w:p>
        </w:tc>
      </w:tr>
      <w:tr w:rsidR="0095702D" w:rsidRPr="0095702D" w14:paraId="4B93228E" w14:textId="77777777" w:rsidTr="0095702D">
        <w:tc>
          <w:tcPr>
            <w:tcW w:w="1217" w:type="dxa"/>
          </w:tcPr>
          <w:p w14:paraId="11F324D7" w14:textId="77777777" w:rsidR="0095702D" w:rsidRPr="0095702D" w:rsidRDefault="0095702D" w:rsidP="0095702D">
            <w:pPr>
              <w:jc w:val="center"/>
              <w:rPr>
                <w:rFonts w:ascii="Times New Roman" w:hAnsi="Times New Roman"/>
                <w:sz w:val="24"/>
                <w:lang w:val="en-US"/>
              </w:rPr>
            </w:pPr>
            <w:r w:rsidRPr="0095702D">
              <w:rPr>
                <w:rFonts w:ascii="Times New Roman" w:hAnsi="Times New Roman"/>
                <w:sz w:val="24"/>
                <w:lang w:val="en-US"/>
              </w:rPr>
              <w:t>1</w:t>
            </w:r>
          </w:p>
        </w:tc>
        <w:tc>
          <w:tcPr>
            <w:tcW w:w="3483" w:type="dxa"/>
          </w:tcPr>
          <w:p w14:paraId="37D90A12" w14:textId="77777777" w:rsidR="0095702D" w:rsidRPr="0095702D" w:rsidRDefault="0095702D" w:rsidP="0095702D">
            <w:pPr>
              <w:jc w:val="both"/>
              <w:rPr>
                <w:rFonts w:ascii="Times New Roman" w:hAnsi="Times New Roman"/>
                <w:sz w:val="24"/>
                <w:lang w:val="en-US"/>
              </w:rPr>
            </w:pPr>
            <w:r w:rsidRPr="0095702D">
              <w:rPr>
                <w:rFonts w:ascii="Times New Roman" w:hAnsi="Times New Roman"/>
                <w:sz w:val="24"/>
              </w:rPr>
              <w:t>breaking news omicron ba dan ba resmi terdetek</w:t>
            </w:r>
            <w:r w:rsidRPr="0095702D">
              <w:rPr>
                <w:rFonts w:ascii="Times New Roman" w:hAnsi="Times New Roman"/>
                <w:sz w:val="24"/>
                <w:lang w:val="en-US"/>
              </w:rPr>
              <w:t>si di indonesia mari kita sama sama mencegah mengantisipasi penularan varian baru covid-19</w:t>
            </w:r>
          </w:p>
        </w:tc>
        <w:tc>
          <w:tcPr>
            <w:tcW w:w="3230" w:type="dxa"/>
          </w:tcPr>
          <w:p w14:paraId="1C6436B3" w14:textId="77777777" w:rsidR="0095702D" w:rsidRPr="0095702D" w:rsidRDefault="0095702D" w:rsidP="0095702D">
            <w:pPr>
              <w:rPr>
                <w:rFonts w:ascii="Times New Roman" w:hAnsi="Times New Roman"/>
                <w:sz w:val="24"/>
                <w:lang w:val="en-US"/>
              </w:rPr>
            </w:pPr>
            <w:r w:rsidRPr="0095702D">
              <w:rPr>
                <w:rFonts w:ascii="Times New Roman" w:hAnsi="Times New Roman"/>
                <w:sz w:val="24"/>
              </w:rPr>
              <w:t>breaking news omicron ba</w:t>
            </w:r>
            <w:r w:rsidRPr="0095702D">
              <w:rPr>
                <w:rFonts w:ascii="Times New Roman" w:hAnsi="Times New Roman"/>
                <w:sz w:val="24"/>
                <w:lang w:val="en-US"/>
              </w:rPr>
              <w:t xml:space="preserve"> </w:t>
            </w:r>
            <w:r w:rsidRPr="0095702D">
              <w:rPr>
                <w:rFonts w:ascii="Times New Roman" w:hAnsi="Times New Roman"/>
                <w:sz w:val="24"/>
              </w:rPr>
              <w:t>ba resmi terdetek</w:t>
            </w:r>
            <w:r w:rsidRPr="0095702D">
              <w:rPr>
                <w:rFonts w:ascii="Times New Roman" w:hAnsi="Times New Roman"/>
                <w:sz w:val="24"/>
                <w:lang w:val="en-US"/>
              </w:rPr>
              <w:t>si indonesia mari kita sama sama mencegah mengantisipasi penularan varian baru covid-19</w:t>
            </w:r>
          </w:p>
        </w:tc>
      </w:tr>
      <w:tr w:rsidR="0095702D" w:rsidRPr="0095702D" w14:paraId="436F236C" w14:textId="77777777" w:rsidTr="0095702D">
        <w:tc>
          <w:tcPr>
            <w:tcW w:w="1217" w:type="dxa"/>
          </w:tcPr>
          <w:p w14:paraId="66A17DE5" w14:textId="77777777" w:rsidR="0095702D" w:rsidRPr="0095702D" w:rsidRDefault="0095702D" w:rsidP="0095702D">
            <w:pPr>
              <w:spacing w:line="360" w:lineRule="auto"/>
              <w:jc w:val="center"/>
              <w:rPr>
                <w:rFonts w:ascii="Times New Roman" w:hAnsi="Times New Roman"/>
                <w:sz w:val="24"/>
                <w:lang w:val="en-US"/>
              </w:rPr>
            </w:pPr>
            <w:r w:rsidRPr="0095702D">
              <w:rPr>
                <w:rFonts w:ascii="Times New Roman" w:hAnsi="Times New Roman"/>
                <w:sz w:val="24"/>
                <w:lang w:val="en-US"/>
              </w:rPr>
              <w:t>2</w:t>
            </w:r>
          </w:p>
        </w:tc>
        <w:tc>
          <w:tcPr>
            <w:tcW w:w="3483" w:type="dxa"/>
          </w:tcPr>
          <w:p w14:paraId="5C67B200" w14:textId="77777777" w:rsidR="0095702D" w:rsidRPr="0095702D" w:rsidRDefault="0095702D" w:rsidP="0095702D">
            <w:pPr>
              <w:rPr>
                <w:rFonts w:ascii="Times New Roman" w:hAnsi="Times New Roman"/>
                <w:sz w:val="24"/>
              </w:rPr>
            </w:pPr>
            <w:r w:rsidRPr="0095702D">
              <w:rPr>
                <w:rFonts w:ascii="Times New Roman" w:hAnsi="Times New Roman"/>
                <w:sz w:val="24"/>
                <w:lang w:val="en-US"/>
              </w:rPr>
              <w:t>varian baru omicron lagi</w:t>
            </w:r>
          </w:p>
        </w:tc>
        <w:tc>
          <w:tcPr>
            <w:tcW w:w="3230" w:type="dxa"/>
          </w:tcPr>
          <w:p w14:paraId="112494D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varian baru omicron</w:t>
            </w:r>
          </w:p>
        </w:tc>
      </w:tr>
      <w:tr w:rsidR="0095702D" w:rsidRPr="0095702D" w14:paraId="72CB3ACF" w14:textId="77777777" w:rsidTr="0095702D">
        <w:tc>
          <w:tcPr>
            <w:tcW w:w="1217" w:type="dxa"/>
          </w:tcPr>
          <w:p w14:paraId="19AEB0DE" w14:textId="77777777" w:rsidR="0095702D" w:rsidRPr="0095702D" w:rsidRDefault="0095702D" w:rsidP="0095702D">
            <w:pPr>
              <w:spacing w:line="360" w:lineRule="auto"/>
              <w:jc w:val="center"/>
              <w:rPr>
                <w:rFonts w:ascii="Times New Roman" w:hAnsi="Times New Roman"/>
                <w:sz w:val="24"/>
                <w:lang w:val="en-US"/>
              </w:rPr>
            </w:pPr>
            <w:r w:rsidRPr="0095702D">
              <w:rPr>
                <w:rFonts w:ascii="Times New Roman" w:hAnsi="Times New Roman"/>
                <w:sz w:val="24"/>
                <w:lang w:val="en-US"/>
              </w:rPr>
              <w:t>3</w:t>
            </w:r>
          </w:p>
        </w:tc>
        <w:tc>
          <w:tcPr>
            <w:tcW w:w="3483" w:type="dxa"/>
          </w:tcPr>
          <w:p w14:paraId="5DC3E4D3"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buset aku batuk udah kek orang mau mati aja</w:t>
            </w:r>
          </w:p>
        </w:tc>
        <w:tc>
          <w:tcPr>
            <w:tcW w:w="3230" w:type="dxa"/>
          </w:tcPr>
          <w:p w14:paraId="3F2E6AFD"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orang mati </w:t>
            </w:r>
          </w:p>
        </w:tc>
      </w:tr>
    </w:tbl>
    <w:p w14:paraId="6279D1DD" w14:textId="77777777" w:rsidR="0095702D" w:rsidRPr="0095702D" w:rsidRDefault="0095702D" w:rsidP="0095702D">
      <w:pPr>
        <w:spacing w:line="360" w:lineRule="auto"/>
        <w:jc w:val="center"/>
        <w:rPr>
          <w:rFonts w:ascii="Times New Roman" w:hAnsi="Times New Roman" w:cs="Times New Roman"/>
          <w:sz w:val="24"/>
          <w:szCs w:val="24"/>
          <w:lang w:val="en-US"/>
        </w:rPr>
      </w:pPr>
    </w:p>
    <w:p w14:paraId="5D3DD6B9" w14:textId="373BA940" w:rsidR="00137F32" w:rsidRPr="0095702D" w:rsidRDefault="00137F32" w:rsidP="0095702D">
      <w:pPr>
        <w:pStyle w:val="Heading3"/>
        <w:spacing w:line="360" w:lineRule="auto"/>
        <w:jc w:val="both"/>
        <w:rPr>
          <w:rFonts w:cs="Times New Roman"/>
          <w:lang w:val="en-US"/>
        </w:rPr>
      </w:pPr>
      <w:bookmarkStart w:id="432" w:name="_Toc149284648"/>
      <w:r w:rsidRPr="0095702D">
        <w:rPr>
          <w:rFonts w:cs="Times New Roman"/>
          <w:lang w:val="en-US"/>
        </w:rPr>
        <w:lastRenderedPageBreak/>
        <w:t>Stemming Nazief-Adriani</w:t>
      </w:r>
      <w:bookmarkEnd w:id="432"/>
    </w:p>
    <w:p w14:paraId="29C7789C" w14:textId="77777777" w:rsidR="0095702D" w:rsidRPr="0095702D" w:rsidRDefault="0095702D" w:rsidP="0095702D">
      <w:pPr>
        <w:spacing w:line="360" w:lineRule="auto"/>
        <w:ind w:firstLine="720"/>
        <w:jc w:val="both"/>
        <w:rPr>
          <w:rFonts w:ascii="Times New Roman" w:eastAsia="Times New Roman" w:hAnsi="Times New Roman" w:cs="Times New Roman"/>
          <w:bCs/>
          <w:sz w:val="24"/>
          <w:szCs w:val="24"/>
          <w:lang w:val="en-US"/>
        </w:rPr>
      </w:pPr>
      <w:r w:rsidRPr="0095702D">
        <w:rPr>
          <w:rFonts w:ascii="Times New Roman" w:hAnsi="Times New Roman" w:cs="Times New Roman"/>
          <w:sz w:val="24"/>
          <w:szCs w:val="24"/>
          <w:lang w:val="en-US"/>
        </w:rPr>
        <w:t xml:space="preserve">Tahap praproses data berikutnya adalah </w:t>
      </w:r>
      <w:r w:rsidRPr="0095702D">
        <w:rPr>
          <w:rFonts w:ascii="Times New Roman" w:hAnsi="Times New Roman" w:cs="Times New Roman"/>
          <w:i/>
          <w:iCs/>
          <w:sz w:val="24"/>
          <w:szCs w:val="24"/>
          <w:lang w:val="en-US"/>
        </w:rPr>
        <w:t>stemming</w:t>
      </w:r>
      <w:r w:rsidRPr="0095702D">
        <w:rPr>
          <w:rFonts w:ascii="Times New Roman" w:hAnsi="Times New Roman" w:cs="Times New Roman"/>
          <w:sz w:val="24"/>
          <w:szCs w:val="24"/>
          <w:lang w:val="en-US"/>
        </w:rPr>
        <w:t>, yaitu mengembalikan kata-kata yang menjadi imbuhan dari kata dasar dan</w:t>
      </w:r>
      <w:r w:rsidRPr="0095702D">
        <w:rPr>
          <w:rFonts w:ascii="Times New Roman" w:eastAsia="Times New Roman" w:hAnsi="Times New Roman" w:cs="Times New Roman"/>
          <w:bCs/>
          <w:sz w:val="24"/>
          <w:szCs w:val="24"/>
          <w:lang w:val="en-US"/>
        </w:rPr>
        <w:t xml:space="preserve"> menghapus awalan dan akhiran dari suatu kata. Tujuan dari tahap </w:t>
      </w:r>
      <w:r w:rsidRPr="0095702D">
        <w:rPr>
          <w:rFonts w:ascii="Times New Roman" w:eastAsia="Times New Roman" w:hAnsi="Times New Roman" w:cs="Times New Roman"/>
          <w:bCs/>
          <w:i/>
          <w:iCs/>
          <w:sz w:val="24"/>
          <w:szCs w:val="24"/>
          <w:lang w:val="en-US"/>
        </w:rPr>
        <w:t>stemming</w:t>
      </w:r>
      <w:r w:rsidRPr="0095702D">
        <w:rPr>
          <w:rFonts w:ascii="Times New Roman" w:eastAsia="Times New Roman" w:hAnsi="Times New Roman" w:cs="Times New Roman"/>
          <w:bCs/>
          <w:sz w:val="24"/>
          <w:szCs w:val="24"/>
          <w:lang w:val="en-US"/>
        </w:rPr>
        <w:t xml:space="preserve"> adalah untuk mendapatkan kata dasar yang sesuai. Proses </w:t>
      </w:r>
      <w:r w:rsidRPr="0095702D">
        <w:rPr>
          <w:rFonts w:ascii="Times New Roman" w:eastAsia="Times New Roman" w:hAnsi="Times New Roman" w:cs="Times New Roman"/>
          <w:bCs/>
          <w:i/>
          <w:iCs/>
          <w:sz w:val="24"/>
          <w:szCs w:val="24"/>
          <w:lang w:val="en-US"/>
        </w:rPr>
        <w:t xml:space="preserve">stemming </w:t>
      </w:r>
      <w:r w:rsidRPr="0095702D">
        <w:rPr>
          <w:rFonts w:ascii="Times New Roman" w:eastAsia="Times New Roman" w:hAnsi="Times New Roman" w:cs="Times New Roman"/>
          <w:bCs/>
          <w:sz w:val="24"/>
          <w:szCs w:val="24"/>
          <w:lang w:val="en-US"/>
        </w:rPr>
        <w:t xml:space="preserve">menggunakan </w:t>
      </w:r>
      <w:r w:rsidRPr="0095702D">
        <w:rPr>
          <w:rFonts w:ascii="Times New Roman" w:eastAsia="Times New Roman" w:hAnsi="Times New Roman" w:cs="Times New Roman"/>
          <w:bCs/>
          <w:i/>
          <w:iCs/>
          <w:sz w:val="24"/>
          <w:szCs w:val="24"/>
          <w:lang w:val="en-US"/>
        </w:rPr>
        <w:t>library</w:t>
      </w:r>
      <w:r w:rsidRPr="0095702D">
        <w:rPr>
          <w:rFonts w:ascii="Times New Roman" w:eastAsia="Times New Roman" w:hAnsi="Times New Roman" w:cs="Times New Roman"/>
          <w:bCs/>
          <w:sz w:val="24"/>
          <w:szCs w:val="24"/>
          <w:lang w:val="en-US"/>
        </w:rPr>
        <w:t xml:space="preserve"> Sastrawi berbasis Python yang tersedia pada </w:t>
      </w:r>
      <w:hyperlink r:id="rId16" w:history="1">
        <w:r w:rsidRPr="0095702D">
          <w:rPr>
            <w:rStyle w:val="Hyperlink"/>
            <w:rFonts w:ascii="Times New Roman" w:eastAsia="Times New Roman" w:hAnsi="Times New Roman" w:cs="Times New Roman"/>
            <w:bCs/>
            <w:sz w:val="24"/>
            <w:szCs w:val="24"/>
            <w:lang w:val="en-US"/>
          </w:rPr>
          <w:t>https://github.com/sastrawi/sastrawi</w:t>
        </w:r>
      </w:hyperlink>
      <w:r w:rsidRPr="0095702D">
        <w:rPr>
          <w:rFonts w:ascii="Times New Roman" w:eastAsia="Times New Roman" w:hAnsi="Times New Roman" w:cs="Times New Roman"/>
          <w:bCs/>
          <w:sz w:val="24"/>
          <w:szCs w:val="24"/>
          <w:lang w:val="en-US"/>
        </w:rPr>
        <w:t xml:space="preserve">. Algoritma yang terdapat pada </w:t>
      </w:r>
      <w:r w:rsidRPr="0095702D">
        <w:rPr>
          <w:rFonts w:ascii="Times New Roman" w:eastAsia="Times New Roman" w:hAnsi="Times New Roman" w:cs="Times New Roman"/>
          <w:bCs/>
          <w:i/>
          <w:iCs/>
          <w:sz w:val="24"/>
          <w:szCs w:val="24"/>
          <w:lang w:val="en-US"/>
        </w:rPr>
        <w:t xml:space="preserve">library </w:t>
      </w:r>
      <w:r w:rsidRPr="0095702D">
        <w:rPr>
          <w:rFonts w:ascii="Times New Roman" w:eastAsia="Times New Roman" w:hAnsi="Times New Roman" w:cs="Times New Roman"/>
          <w:bCs/>
          <w:sz w:val="24"/>
          <w:szCs w:val="24"/>
          <w:lang w:val="en-US"/>
        </w:rPr>
        <w:t xml:space="preserve">Sastrawi adalah Nazief-Adriani yang digunakan untuk menghapus berbagai variasi awalan dan akhiran kata. Langkah – langkah tahapan </w:t>
      </w:r>
      <w:r w:rsidRPr="0095702D">
        <w:rPr>
          <w:rFonts w:ascii="Times New Roman" w:eastAsia="Times New Roman" w:hAnsi="Times New Roman" w:cs="Times New Roman"/>
          <w:bCs/>
          <w:i/>
          <w:iCs/>
          <w:sz w:val="24"/>
          <w:szCs w:val="24"/>
          <w:lang w:val="en-US"/>
        </w:rPr>
        <w:t>stemming</w:t>
      </w:r>
      <w:r w:rsidRPr="0095702D">
        <w:rPr>
          <w:rFonts w:ascii="Times New Roman" w:eastAsia="Times New Roman" w:hAnsi="Times New Roman" w:cs="Times New Roman"/>
          <w:bCs/>
          <w:sz w:val="24"/>
          <w:szCs w:val="24"/>
          <w:lang w:val="en-US"/>
        </w:rPr>
        <w:t xml:space="preserve"> adalah sebagai berikut:</w:t>
      </w:r>
    </w:p>
    <w:p w14:paraId="646ABB95" w14:textId="77777777" w:rsidR="0095702D" w:rsidRPr="0095702D" w:rsidRDefault="0095702D" w:rsidP="0095702D">
      <w:pPr>
        <w:pStyle w:val="ListParagraph"/>
        <w:numPr>
          <w:ilvl w:val="0"/>
          <w:numId w:val="24"/>
        </w:numPr>
        <w:spacing w:line="360" w:lineRule="auto"/>
        <w:jc w:val="both"/>
        <w:rPr>
          <w:rFonts w:cs="Times New Roman"/>
          <w:szCs w:val="24"/>
          <w:lang w:val="en-US"/>
        </w:rPr>
      </w:pPr>
      <w:r w:rsidRPr="0095702D">
        <w:rPr>
          <w:rFonts w:cs="Times New Roman"/>
          <w:szCs w:val="24"/>
          <w:lang w:val="en-US"/>
        </w:rPr>
        <w:t xml:space="preserve">Memanggil </w:t>
      </w:r>
      <w:r w:rsidRPr="0095702D">
        <w:rPr>
          <w:rFonts w:cs="Times New Roman"/>
          <w:i/>
          <w:iCs/>
          <w:szCs w:val="24"/>
          <w:lang w:val="en-US"/>
        </w:rPr>
        <w:t xml:space="preserve">library </w:t>
      </w:r>
      <w:r w:rsidRPr="0095702D">
        <w:rPr>
          <w:rFonts w:cs="Times New Roman"/>
          <w:szCs w:val="24"/>
          <w:lang w:val="en-US"/>
        </w:rPr>
        <w:t>Sastrawi.</w:t>
      </w:r>
    </w:p>
    <w:p w14:paraId="6DAB24D5" w14:textId="77777777" w:rsidR="0095702D" w:rsidRPr="0095702D" w:rsidRDefault="0095702D" w:rsidP="0095702D">
      <w:pPr>
        <w:pStyle w:val="ListParagraph"/>
        <w:numPr>
          <w:ilvl w:val="0"/>
          <w:numId w:val="24"/>
        </w:numPr>
        <w:spacing w:line="360" w:lineRule="auto"/>
        <w:jc w:val="both"/>
        <w:rPr>
          <w:rFonts w:cs="Times New Roman"/>
          <w:szCs w:val="24"/>
          <w:lang w:val="en-US"/>
        </w:rPr>
      </w:pPr>
      <w:r w:rsidRPr="0095702D">
        <w:rPr>
          <w:rFonts w:cs="Times New Roman"/>
          <w:szCs w:val="24"/>
          <w:lang w:val="en-US"/>
        </w:rPr>
        <w:t xml:space="preserve">Melakukan iterasi dokumen, kemudian memanggil fungsi </w:t>
      </w:r>
      <w:r w:rsidRPr="0095702D">
        <w:rPr>
          <w:rFonts w:cs="Times New Roman"/>
          <w:i/>
          <w:iCs/>
          <w:szCs w:val="24"/>
          <w:lang w:val="en-US"/>
        </w:rPr>
        <w:t>stem()</w:t>
      </w:r>
      <w:r w:rsidRPr="0095702D">
        <w:rPr>
          <w:rFonts w:cs="Times New Roman"/>
          <w:szCs w:val="24"/>
          <w:lang w:val="en-US"/>
        </w:rPr>
        <w:t xml:space="preserve"> untuk mengubah kata dalam dokumen tersebut menjadi kata dasar. </w:t>
      </w:r>
    </w:p>
    <w:p w14:paraId="59B0FA2F" w14:textId="749AD7D5" w:rsidR="0095702D" w:rsidRDefault="0095702D" w:rsidP="0095702D">
      <w:pPr>
        <w:spacing w:line="360" w:lineRule="auto"/>
        <w:ind w:left="360"/>
        <w:jc w:val="both"/>
        <w:rPr>
          <w:rFonts w:ascii="Times New Roman" w:hAnsi="Times New Roman" w:cs="Times New Roman"/>
          <w:sz w:val="24"/>
          <w:szCs w:val="24"/>
          <w:lang w:val="en-US"/>
        </w:rPr>
      </w:pPr>
      <w:r w:rsidRPr="0095702D">
        <w:rPr>
          <w:rFonts w:ascii="Times New Roman" w:hAnsi="Times New Roman" w:cs="Times New Roman"/>
          <w:sz w:val="24"/>
          <w:szCs w:val="24"/>
          <w:lang w:val="en-US"/>
        </w:rPr>
        <w:t xml:space="preserve">Contoh hasil praproses data tahap </w:t>
      </w:r>
      <w:r w:rsidRPr="0095702D">
        <w:rPr>
          <w:rFonts w:ascii="Times New Roman" w:hAnsi="Times New Roman" w:cs="Times New Roman"/>
          <w:i/>
          <w:iCs/>
          <w:sz w:val="24"/>
          <w:szCs w:val="24"/>
          <w:lang w:val="en-US"/>
        </w:rPr>
        <w:t>stemming</w:t>
      </w:r>
      <w:r w:rsidRPr="0095702D">
        <w:rPr>
          <w:rFonts w:ascii="Times New Roman" w:hAnsi="Times New Roman" w:cs="Times New Roman"/>
          <w:sz w:val="24"/>
          <w:szCs w:val="24"/>
          <w:lang w:val="en-US"/>
        </w:rPr>
        <w:t xml:space="preserve"> dapat dilihat pada Tabel 4.5.</w:t>
      </w:r>
    </w:p>
    <w:p w14:paraId="7356FCFD" w14:textId="5CC58868" w:rsidR="0095702D" w:rsidRPr="009565FB" w:rsidRDefault="009565FB" w:rsidP="009565FB">
      <w:pPr>
        <w:pStyle w:val="Caption"/>
        <w:jc w:val="center"/>
        <w:rPr>
          <w:rFonts w:ascii="Times New Roman" w:eastAsia="Arial" w:hAnsi="Times New Roman" w:cs="Times New Roman"/>
          <w:b/>
          <w:bCs/>
          <w:i w:val="0"/>
          <w:iCs w:val="0"/>
          <w:sz w:val="24"/>
          <w:szCs w:val="24"/>
          <w:lang w:val="en-US" w:eastAsia="en-ID"/>
        </w:rPr>
      </w:pPr>
      <w:bookmarkStart w:id="433" w:name="_Toc149217272"/>
      <w:r w:rsidRPr="009565FB">
        <w:rPr>
          <w:rFonts w:ascii="Times New Roman" w:hAnsi="Times New Roman" w:cs="Times New Roman"/>
          <w:b/>
          <w:bCs/>
          <w:i w:val="0"/>
          <w:iCs w:val="0"/>
          <w:color w:val="auto"/>
          <w:sz w:val="24"/>
          <w:szCs w:val="24"/>
        </w:rPr>
        <w:t>Tabel 4.</w:t>
      </w:r>
      <w:r w:rsidRPr="009565FB">
        <w:rPr>
          <w:rFonts w:ascii="Times New Roman" w:hAnsi="Times New Roman" w:cs="Times New Roman"/>
          <w:b/>
          <w:bCs/>
          <w:i w:val="0"/>
          <w:iCs w:val="0"/>
          <w:color w:val="auto"/>
          <w:sz w:val="24"/>
          <w:szCs w:val="24"/>
        </w:rPr>
        <w:fldChar w:fldCharType="begin"/>
      </w:r>
      <w:r w:rsidRPr="009565FB">
        <w:rPr>
          <w:rFonts w:ascii="Times New Roman" w:hAnsi="Times New Roman" w:cs="Times New Roman"/>
          <w:b/>
          <w:bCs/>
          <w:i w:val="0"/>
          <w:iCs w:val="0"/>
          <w:color w:val="auto"/>
          <w:sz w:val="24"/>
          <w:szCs w:val="24"/>
        </w:rPr>
        <w:instrText xml:space="preserve"> SEQ Tabel_4. \* ARABIC </w:instrText>
      </w:r>
      <w:r w:rsidRPr="009565FB">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5</w:t>
      </w:r>
      <w:r w:rsidRPr="009565FB">
        <w:rPr>
          <w:rFonts w:ascii="Times New Roman" w:hAnsi="Times New Roman" w:cs="Times New Roman"/>
          <w:b/>
          <w:bCs/>
          <w:i w:val="0"/>
          <w:iCs w:val="0"/>
          <w:color w:val="auto"/>
          <w:sz w:val="24"/>
          <w:szCs w:val="24"/>
        </w:rPr>
        <w:fldChar w:fldCharType="end"/>
      </w:r>
      <w:r w:rsidRPr="009565FB">
        <w:rPr>
          <w:rFonts w:ascii="Times New Roman" w:eastAsia="Arial" w:hAnsi="Times New Roman" w:cs="Times New Roman"/>
          <w:b/>
          <w:bCs/>
          <w:i w:val="0"/>
          <w:iCs w:val="0"/>
          <w:color w:val="auto"/>
          <w:sz w:val="24"/>
          <w:szCs w:val="24"/>
          <w:lang w:val="id-ID" w:eastAsia="en-ID"/>
        </w:rPr>
        <w:t xml:space="preserve"> P</w:t>
      </w:r>
      <w:r w:rsidR="0095702D" w:rsidRPr="009565FB">
        <w:rPr>
          <w:rFonts w:ascii="Times New Roman" w:eastAsia="Arial" w:hAnsi="Times New Roman" w:cs="Times New Roman"/>
          <w:b/>
          <w:bCs/>
          <w:i w:val="0"/>
          <w:iCs w:val="0"/>
          <w:color w:val="auto"/>
          <w:sz w:val="24"/>
          <w:szCs w:val="24"/>
          <w:lang w:val="en-US" w:eastAsia="en-ID"/>
        </w:rPr>
        <w:t xml:space="preserve">roses </w:t>
      </w:r>
      <w:r w:rsidR="0095702D" w:rsidRPr="009565FB">
        <w:rPr>
          <w:rFonts w:ascii="Times New Roman" w:eastAsia="Arial" w:hAnsi="Times New Roman" w:cs="Times New Roman"/>
          <w:b/>
          <w:bCs/>
          <w:color w:val="auto"/>
          <w:sz w:val="24"/>
          <w:szCs w:val="24"/>
          <w:lang w:val="en-US" w:eastAsia="en-ID"/>
        </w:rPr>
        <w:t>stemming</w:t>
      </w:r>
      <w:bookmarkEnd w:id="433"/>
    </w:p>
    <w:tbl>
      <w:tblPr>
        <w:tblStyle w:val="TableGrid"/>
        <w:tblW w:w="0" w:type="auto"/>
        <w:tblLook w:val="04A0" w:firstRow="1" w:lastRow="0" w:firstColumn="1" w:lastColumn="0" w:noHBand="0" w:noVBand="1"/>
      </w:tblPr>
      <w:tblGrid>
        <w:gridCol w:w="1217"/>
        <w:gridCol w:w="3483"/>
        <w:gridCol w:w="3230"/>
      </w:tblGrid>
      <w:tr w:rsidR="0095702D" w:rsidRPr="0095702D" w14:paraId="0B2249B7" w14:textId="77777777" w:rsidTr="0095702D">
        <w:tc>
          <w:tcPr>
            <w:tcW w:w="1217" w:type="dxa"/>
          </w:tcPr>
          <w:p w14:paraId="0448F9A6" w14:textId="77777777" w:rsidR="0095702D" w:rsidRPr="0095702D" w:rsidRDefault="0095702D" w:rsidP="0095702D">
            <w:pPr>
              <w:spacing w:line="360" w:lineRule="auto"/>
              <w:jc w:val="center"/>
              <w:rPr>
                <w:rFonts w:ascii="Times New Roman" w:hAnsi="Times New Roman"/>
                <w:b/>
                <w:bCs/>
                <w:sz w:val="24"/>
                <w:lang w:val="en-US"/>
              </w:rPr>
            </w:pPr>
            <w:r w:rsidRPr="0095702D">
              <w:rPr>
                <w:rFonts w:ascii="Times New Roman" w:hAnsi="Times New Roman"/>
                <w:b/>
                <w:bCs/>
                <w:sz w:val="24"/>
                <w:lang w:val="en-US"/>
              </w:rPr>
              <w:t>Dokumen</w:t>
            </w:r>
          </w:p>
        </w:tc>
        <w:tc>
          <w:tcPr>
            <w:tcW w:w="3483" w:type="dxa"/>
          </w:tcPr>
          <w:p w14:paraId="7E9E021C"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Sebelum hapus </w:t>
            </w:r>
            <w:r w:rsidRPr="0095702D">
              <w:rPr>
                <w:rFonts w:ascii="Times New Roman" w:hAnsi="Times New Roman"/>
                <w:b/>
                <w:bCs/>
                <w:i/>
                <w:iCs/>
                <w:sz w:val="24"/>
                <w:lang w:val="en-US"/>
              </w:rPr>
              <w:t>stopwords</w:t>
            </w:r>
          </w:p>
        </w:tc>
        <w:tc>
          <w:tcPr>
            <w:tcW w:w="3230" w:type="dxa"/>
          </w:tcPr>
          <w:p w14:paraId="0EC3DDD7"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Sesudah hapus </w:t>
            </w:r>
            <w:r w:rsidRPr="0095702D">
              <w:rPr>
                <w:rFonts w:ascii="Times New Roman" w:hAnsi="Times New Roman"/>
                <w:b/>
                <w:bCs/>
                <w:i/>
                <w:iCs/>
                <w:sz w:val="24"/>
                <w:lang w:val="en-US"/>
              </w:rPr>
              <w:t>stopwords</w:t>
            </w:r>
          </w:p>
        </w:tc>
      </w:tr>
      <w:tr w:rsidR="0095702D" w:rsidRPr="0095702D" w14:paraId="1CB66D8D" w14:textId="77777777" w:rsidTr="0095702D">
        <w:tc>
          <w:tcPr>
            <w:tcW w:w="1217" w:type="dxa"/>
          </w:tcPr>
          <w:p w14:paraId="3D72A555" w14:textId="77777777" w:rsidR="0095702D" w:rsidRPr="0095702D" w:rsidRDefault="0095702D" w:rsidP="0095702D">
            <w:pPr>
              <w:rPr>
                <w:rFonts w:ascii="Times New Roman" w:hAnsi="Times New Roman"/>
                <w:sz w:val="24"/>
                <w:lang w:val="en-US"/>
              </w:rPr>
            </w:pPr>
            <w:r w:rsidRPr="0095702D">
              <w:rPr>
                <w:rFonts w:ascii="Times New Roman" w:hAnsi="Times New Roman"/>
                <w:sz w:val="24"/>
                <w:lang w:val="en-US"/>
              </w:rPr>
              <w:t>1</w:t>
            </w:r>
          </w:p>
        </w:tc>
        <w:tc>
          <w:tcPr>
            <w:tcW w:w="3483" w:type="dxa"/>
          </w:tcPr>
          <w:p w14:paraId="723D7C07" w14:textId="77777777" w:rsidR="0095702D" w:rsidRPr="0095702D" w:rsidRDefault="0095702D" w:rsidP="0095702D">
            <w:pPr>
              <w:jc w:val="both"/>
              <w:rPr>
                <w:rFonts w:ascii="Times New Roman" w:hAnsi="Times New Roman"/>
                <w:sz w:val="24"/>
                <w:lang w:val="en-US"/>
              </w:rPr>
            </w:pPr>
            <w:r w:rsidRPr="0095702D">
              <w:rPr>
                <w:rFonts w:ascii="Times New Roman" w:hAnsi="Times New Roman"/>
                <w:sz w:val="24"/>
              </w:rPr>
              <w:t>breaking news omicron ba</w:t>
            </w:r>
            <w:r w:rsidRPr="0095702D">
              <w:rPr>
                <w:rFonts w:ascii="Times New Roman" w:hAnsi="Times New Roman"/>
                <w:sz w:val="24"/>
                <w:lang w:val="en-US"/>
              </w:rPr>
              <w:t xml:space="preserve"> </w:t>
            </w:r>
            <w:r w:rsidRPr="0095702D">
              <w:rPr>
                <w:rFonts w:ascii="Times New Roman" w:hAnsi="Times New Roman"/>
                <w:sz w:val="24"/>
              </w:rPr>
              <w:t>ba resmi terdetek</w:t>
            </w:r>
            <w:r w:rsidRPr="0095702D">
              <w:rPr>
                <w:rFonts w:ascii="Times New Roman" w:hAnsi="Times New Roman"/>
                <w:sz w:val="24"/>
                <w:lang w:val="en-US"/>
              </w:rPr>
              <w:t>si indonesia mari kita sama sama mencegah mengantisipasi penularan varian baru covid-19</w:t>
            </w:r>
          </w:p>
        </w:tc>
        <w:tc>
          <w:tcPr>
            <w:tcW w:w="3230" w:type="dxa"/>
          </w:tcPr>
          <w:p w14:paraId="3BCC03B1" w14:textId="77777777" w:rsidR="0095702D" w:rsidRPr="0095702D" w:rsidRDefault="0095702D" w:rsidP="0095702D">
            <w:pPr>
              <w:rPr>
                <w:rFonts w:ascii="Times New Roman" w:hAnsi="Times New Roman"/>
                <w:sz w:val="24"/>
                <w:lang w:val="en-US"/>
              </w:rPr>
            </w:pPr>
            <w:r w:rsidRPr="0095702D">
              <w:rPr>
                <w:rFonts w:ascii="Times New Roman" w:hAnsi="Times New Roman"/>
                <w:sz w:val="24"/>
              </w:rPr>
              <w:t>breaking news omicron ba ba resmi deteksi indonesia mari men</w:t>
            </w:r>
            <w:r w:rsidRPr="0095702D">
              <w:rPr>
                <w:rFonts w:ascii="Times New Roman" w:hAnsi="Times New Roman"/>
                <w:sz w:val="24"/>
                <w:lang w:val="en-US"/>
              </w:rPr>
              <w:t>c</w:t>
            </w:r>
            <w:r w:rsidRPr="0095702D">
              <w:rPr>
                <w:rFonts w:ascii="Times New Roman" w:hAnsi="Times New Roman"/>
                <w:sz w:val="24"/>
              </w:rPr>
              <w:t>egah antisipasi tular varian covid</w:t>
            </w:r>
          </w:p>
        </w:tc>
      </w:tr>
      <w:tr w:rsidR="0095702D" w:rsidRPr="0095702D" w14:paraId="014F5FDC" w14:textId="77777777" w:rsidTr="0095702D">
        <w:tc>
          <w:tcPr>
            <w:tcW w:w="1217" w:type="dxa"/>
          </w:tcPr>
          <w:p w14:paraId="1D95824E"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2</w:t>
            </w:r>
          </w:p>
        </w:tc>
        <w:tc>
          <w:tcPr>
            <w:tcW w:w="3483" w:type="dxa"/>
          </w:tcPr>
          <w:p w14:paraId="0BB4BA23" w14:textId="77777777" w:rsidR="0095702D" w:rsidRPr="0095702D" w:rsidRDefault="0095702D" w:rsidP="0095702D">
            <w:pPr>
              <w:rPr>
                <w:rFonts w:ascii="Times New Roman" w:hAnsi="Times New Roman"/>
                <w:sz w:val="24"/>
              </w:rPr>
            </w:pPr>
            <w:r w:rsidRPr="0095702D">
              <w:rPr>
                <w:rFonts w:ascii="Times New Roman" w:hAnsi="Times New Roman"/>
                <w:sz w:val="24"/>
                <w:lang w:val="en-US"/>
              </w:rPr>
              <w:t>varian baru omicron</w:t>
            </w:r>
          </w:p>
        </w:tc>
        <w:tc>
          <w:tcPr>
            <w:tcW w:w="3230" w:type="dxa"/>
          </w:tcPr>
          <w:p w14:paraId="2F55955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varian baru omicron</w:t>
            </w:r>
          </w:p>
        </w:tc>
      </w:tr>
      <w:tr w:rsidR="0095702D" w:rsidRPr="0095702D" w14:paraId="0C1AF829" w14:textId="77777777" w:rsidTr="0095702D">
        <w:tc>
          <w:tcPr>
            <w:tcW w:w="1217" w:type="dxa"/>
          </w:tcPr>
          <w:p w14:paraId="5D1D3D4F"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3</w:t>
            </w:r>
          </w:p>
        </w:tc>
        <w:tc>
          <w:tcPr>
            <w:tcW w:w="3483" w:type="dxa"/>
          </w:tcPr>
          <w:p w14:paraId="45C5D6FE"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buset aku batuk udah orang mati</w:t>
            </w:r>
          </w:p>
        </w:tc>
        <w:tc>
          <w:tcPr>
            <w:tcW w:w="3230" w:type="dxa"/>
          </w:tcPr>
          <w:p w14:paraId="51D5A4A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aku batuk udah orang mati </w:t>
            </w:r>
          </w:p>
        </w:tc>
      </w:tr>
    </w:tbl>
    <w:p w14:paraId="46A1425E" w14:textId="77777777" w:rsidR="0095702D" w:rsidRPr="0095702D" w:rsidRDefault="0095702D" w:rsidP="0095702D">
      <w:pPr>
        <w:spacing w:line="360" w:lineRule="auto"/>
        <w:ind w:left="360"/>
        <w:jc w:val="center"/>
        <w:rPr>
          <w:rFonts w:ascii="Times New Roman" w:hAnsi="Times New Roman" w:cs="Times New Roman"/>
          <w:sz w:val="24"/>
          <w:szCs w:val="24"/>
          <w:lang w:val="en-US"/>
        </w:rPr>
      </w:pPr>
    </w:p>
    <w:p w14:paraId="06D8DB7D" w14:textId="77777777" w:rsidR="0095702D" w:rsidRPr="0095702D" w:rsidRDefault="0095702D" w:rsidP="0095702D">
      <w:pPr>
        <w:rPr>
          <w:lang w:val="en-US"/>
        </w:rPr>
      </w:pPr>
    </w:p>
    <w:p w14:paraId="0DB568C4" w14:textId="1736477C" w:rsidR="00137F32" w:rsidRPr="009E25F3" w:rsidRDefault="00137F32" w:rsidP="009E25F3">
      <w:pPr>
        <w:pStyle w:val="Heading3"/>
        <w:spacing w:line="360" w:lineRule="auto"/>
        <w:jc w:val="both"/>
        <w:rPr>
          <w:rFonts w:cs="Times New Roman"/>
          <w:lang w:val="en-US"/>
        </w:rPr>
      </w:pPr>
      <w:bookmarkStart w:id="434" w:name="_Toc149284649"/>
      <w:r w:rsidRPr="009E25F3">
        <w:rPr>
          <w:rFonts w:cs="Times New Roman"/>
          <w:lang w:val="en-US"/>
        </w:rPr>
        <w:t>Term Document Matrix</w:t>
      </w:r>
      <w:bookmarkEnd w:id="434"/>
    </w:p>
    <w:p w14:paraId="1861122D" w14:textId="692721F9" w:rsidR="009E25F3" w:rsidRPr="009E25F3" w:rsidRDefault="009E25F3" w:rsidP="009E25F3">
      <w:pPr>
        <w:spacing w:line="360" w:lineRule="auto"/>
        <w:ind w:firstLine="576"/>
        <w:jc w:val="both"/>
        <w:rPr>
          <w:rFonts w:ascii="Times New Roman" w:hAnsi="Times New Roman" w:cs="Times New Roman"/>
          <w:sz w:val="24"/>
          <w:szCs w:val="24"/>
          <w:lang w:val="en-US"/>
        </w:rPr>
      </w:pPr>
      <w:r w:rsidRPr="009E25F3">
        <w:rPr>
          <w:rFonts w:ascii="Times New Roman" w:hAnsi="Times New Roman" w:cs="Times New Roman"/>
          <w:sz w:val="24"/>
          <w:szCs w:val="24"/>
          <w:lang w:val="en-US"/>
        </w:rPr>
        <w:t>Tahap selanjutnya adalah pembuatan Term Document Matrix dilakukan untuk menghasilkan matriks frekuensi kemunculan term pada suatu dokumen. Pada tahap ini menghasilkan 8.114 dokumen dengan minimal 20 sample pada 15 kata kunci yang dipilih. Banyaknya term yang dihasilkan membuat dimensi matriks menjadi terlalu besar sehingga perlu diperkecil dengan cara mereduksi term.</w:t>
      </w:r>
    </w:p>
    <w:p w14:paraId="55AE93D2" w14:textId="175EC31C" w:rsidR="00A27302" w:rsidRPr="00A27302" w:rsidRDefault="00A27302" w:rsidP="00A27302">
      <w:pPr>
        <w:pStyle w:val="Heading2"/>
        <w:spacing w:line="360" w:lineRule="auto"/>
        <w:jc w:val="both"/>
        <w:rPr>
          <w:rFonts w:cs="Times New Roman"/>
          <w:sz w:val="24"/>
          <w:szCs w:val="24"/>
        </w:rPr>
      </w:pPr>
      <w:bookmarkStart w:id="435" w:name="_Toc149284650"/>
      <w:r w:rsidRPr="00A27302">
        <w:rPr>
          <w:rFonts w:cs="Times New Roman"/>
          <w:sz w:val="24"/>
          <w:szCs w:val="24"/>
        </w:rPr>
        <w:lastRenderedPageBreak/>
        <w:t>Pembobotan TF-IDF</w:t>
      </w:r>
      <w:bookmarkEnd w:id="435"/>
    </w:p>
    <w:p w14:paraId="6829A15C" w14:textId="77777777" w:rsidR="00A27302" w:rsidRPr="00A27302" w:rsidRDefault="00A27302" w:rsidP="00A27302">
      <w:pPr>
        <w:spacing w:line="360" w:lineRule="auto"/>
        <w:ind w:firstLine="576"/>
        <w:jc w:val="both"/>
        <w:rPr>
          <w:rFonts w:ascii="Times New Roman" w:hAnsi="Times New Roman" w:cs="Times New Roman"/>
          <w:sz w:val="24"/>
          <w:szCs w:val="24"/>
          <w:lang w:val="en-US"/>
        </w:rPr>
      </w:pPr>
      <w:r w:rsidRPr="00A27302">
        <w:rPr>
          <w:rFonts w:ascii="Times New Roman" w:hAnsi="Times New Roman" w:cs="Times New Roman"/>
          <w:sz w:val="24"/>
          <w:szCs w:val="24"/>
          <w:lang w:val="en-US"/>
        </w:rPr>
        <w:t>Pada tahap pembobotan ini dilakukan dengan metode algoritma TF-IDF, yaitu menghitung tingkat pentingnya kata dalam sebuah dokumen, serta mengubah teks menjadi vektor yang berisikan hasil perhitungan TF-IDF. Perhitungan TF-IDF terdapat 3 langkah, menghitung Term Frequency (TF), menghitung Inverse Document Frequency (IDF), kemudian menghitung hasil perhitungan antara TF-IDF. Ketiga langkah tersebut mengacu pada perhitungan rumus 2.1, 2.2, dan 2.3. Secara rinci, langkah penerapan algoritme TF-IDF adalah sebagai berikut:</w:t>
      </w:r>
    </w:p>
    <w:p w14:paraId="55494278" w14:textId="77777777" w:rsidR="00A27302" w:rsidRDefault="00A27302" w:rsidP="00A27302">
      <w:pPr>
        <w:pStyle w:val="ListParagraph"/>
        <w:numPr>
          <w:ilvl w:val="0"/>
          <w:numId w:val="25"/>
        </w:numPr>
        <w:spacing w:line="360" w:lineRule="auto"/>
        <w:jc w:val="both"/>
        <w:rPr>
          <w:rFonts w:cs="Times New Roman"/>
          <w:szCs w:val="24"/>
          <w:lang w:val="en-US"/>
        </w:rPr>
      </w:pPr>
      <w:r w:rsidRPr="00A27302">
        <w:rPr>
          <w:rFonts w:cs="Times New Roman"/>
          <w:szCs w:val="24"/>
          <w:lang w:val="en-US"/>
        </w:rPr>
        <w:t>Menghitung Term Frequency (TF)</w:t>
      </w:r>
    </w:p>
    <w:p w14:paraId="1105DC84" w14:textId="3B768A6E" w:rsidR="00A27302" w:rsidRPr="00DB68BC" w:rsidRDefault="00A27302" w:rsidP="00A27302">
      <w:pPr>
        <w:pStyle w:val="ListParagraph"/>
        <w:spacing w:line="360" w:lineRule="auto"/>
        <w:ind w:firstLine="720"/>
        <w:jc w:val="both"/>
        <w:rPr>
          <w:rFonts w:cs="Times New Roman"/>
          <w:szCs w:val="24"/>
          <w:lang w:val="en-US"/>
        </w:rPr>
      </w:pPr>
      <w:r w:rsidRPr="00A27302">
        <w:rPr>
          <w:rFonts w:cs="Times New Roman"/>
          <w:szCs w:val="24"/>
          <w:lang w:val="en-US"/>
        </w:rPr>
        <w:t xml:space="preserve">Memanggil modul </w:t>
      </w:r>
      <w:r w:rsidRPr="00A27302">
        <w:rPr>
          <w:rFonts w:cs="Times New Roman"/>
          <w:i/>
          <w:iCs/>
          <w:szCs w:val="24"/>
          <w:lang w:val="en-US"/>
        </w:rPr>
        <w:t>CountVectorizer</w:t>
      </w:r>
      <w:r w:rsidRPr="00A27302">
        <w:rPr>
          <w:rFonts w:cs="Times New Roman"/>
          <w:szCs w:val="24"/>
          <w:lang w:val="en-US"/>
        </w:rPr>
        <w:t xml:space="preserve"> dan </w:t>
      </w:r>
      <w:r w:rsidRPr="00A27302">
        <w:rPr>
          <w:rFonts w:cs="Times New Roman"/>
          <w:i/>
          <w:iCs/>
          <w:szCs w:val="24"/>
          <w:lang w:val="en-US"/>
        </w:rPr>
        <w:t>library scikit-learn</w:t>
      </w:r>
      <w:r w:rsidRPr="00A27302">
        <w:rPr>
          <w:rFonts w:cs="Times New Roman"/>
          <w:szCs w:val="24"/>
          <w:lang w:val="en-US"/>
        </w:rPr>
        <w:t>,</w:t>
      </w:r>
      <w:r w:rsidR="00DB68BC">
        <w:rPr>
          <w:rFonts w:cs="Times New Roman"/>
          <w:szCs w:val="24"/>
          <w:lang w:val="en-US"/>
        </w:rPr>
        <w:t xml:space="preserve"> kemudian menginisialisasi data dengan objek </w:t>
      </w:r>
      <w:r w:rsidR="00DB68BC" w:rsidRPr="00DB68BC">
        <w:rPr>
          <w:rFonts w:cs="Times New Roman"/>
          <w:i/>
          <w:iCs/>
          <w:szCs w:val="24"/>
          <w:lang w:val="en-US"/>
        </w:rPr>
        <w:t>CountVectorizer</w:t>
      </w:r>
      <w:r w:rsidR="00DB68BC">
        <w:rPr>
          <w:rFonts w:cs="Times New Roman"/>
          <w:szCs w:val="24"/>
          <w:lang w:val="en-US"/>
        </w:rPr>
        <w:t xml:space="preserve">. Kemudian, </w:t>
      </w:r>
    </w:p>
    <w:p w14:paraId="4DFDD9AA" w14:textId="77777777" w:rsidR="00DB68BC" w:rsidRDefault="00A27302" w:rsidP="00DB68BC">
      <w:pPr>
        <w:pStyle w:val="ListParagraph"/>
        <w:numPr>
          <w:ilvl w:val="0"/>
          <w:numId w:val="25"/>
        </w:numPr>
        <w:spacing w:line="360" w:lineRule="auto"/>
        <w:jc w:val="both"/>
        <w:rPr>
          <w:rFonts w:cs="Times New Roman"/>
          <w:szCs w:val="24"/>
          <w:lang w:val="en-US"/>
        </w:rPr>
      </w:pPr>
      <w:r w:rsidRPr="00A27302">
        <w:rPr>
          <w:rFonts w:cs="Times New Roman"/>
          <w:szCs w:val="24"/>
          <w:lang w:val="en-US"/>
        </w:rPr>
        <w:t>Menghitung Inverse Document Frequency (IDF)</w:t>
      </w:r>
    </w:p>
    <w:p w14:paraId="09B68396" w14:textId="4229898B" w:rsidR="00DB68BC" w:rsidRPr="00DB68BC" w:rsidRDefault="00DB68BC" w:rsidP="00DB68BC">
      <w:pPr>
        <w:pStyle w:val="ListParagraph"/>
        <w:spacing w:line="360" w:lineRule="auto"/>
        <w:ind w:firstLine="720"/>
        <w:jc w:val="both"/>
        <w:rPr>
          <w:rFonts w:cs="Times New Roman"/>
          <w:szCs w:val="24"/>
          <w:lang w:val="en-US"/>
        </w:rPr>
      </w:pPr>
      <w:r w:rsidRPr="00DB68BC">
        <w:rPr>
          <w:rFonts w:cs="Times New Roman"/>
          <w:szCs w:val="24"/>
          <w:lang w:val="en-US"/>
        </w:rPr>
        <w:t xml:space="preserve">Memanggil modul </w:t>
      </w:r>
      <w:r w:rsidRPr="00DB68BC">
        <w:rPr>
          <w:rFonts w:cs="Times New Roman"/>
          <w:i/>
          <w:iCs/>
          <w:szCs w:val="24"/>
          <w:lang w:val="en-US"/>
        </w:rPr>
        <w:t>TfidfTransformer</w:t>
      </w:r>
      <w:r w:rsidRPr="00DB68BC">
        <w:rPr>
          <w:rFonts w:cs="Times New Roman"/>
          <w:szCs w:val="24"/>
          <w:lang w:val="en-US"/>
        </w:rPr>
        <w:t xml:space="preserve"> dari </w:t>
      </w:r>
      <w:r w:rsidRPr="00DB68BC">
        <w:rPr>
          <w:rFonts w:cs="Times New Roman"/>
          <w:i/>
          <w:iCs/>
          <w:szCs w:val="24"/>
          <w:lang w:val="en-US"/>
        </w:rPr>
        <w:t>library</w:t>
      </w:r>
      <w:r w:rsidRPr="00DB68BC">
        <w:rPr>
          <w:rFonts w:cs="Times New Roman"/>
          <w:szCs w:val="24"/>
          <w:lang w:val="en-US"/>
        </w:rPr>
        <w:t xml:space="preserve"> </w:t>
      </w:r>
      <w:r w:rsidRPr="00DB68BC">
        <w:rPr>
          <w:rFonts w:cs="Times New Roman"/>
          <w:i/>
          <w:iCs/>
          <w:szCs w:val="24"/>
          <w:lang w:val="en-US"/>
        </w:rPr>
        <w:t>scikit-learn</w:t>
      </w:r>
      <w:r w:rsidRPr="00DB68BC">
        <w:rPr>
          <w:rFonts w:cs="Times New Roman"/>
          <w:szCs w:val="24"/>
          <w:lang w:val="en-US"/>
        </w:rPr>
        <w:t xml:space="preserve">, kemudian menginisialisasi objek </w:t>
      </w:r>
      <w:r w:rsidRPr="00DB68BC">
        <w:rPr>
          <w:rFonts w:cs="Times New Roman"/>
          <w:i/>
          <w:iCs/>
          <w:szCs w:val="24"/>
          <w:lang w:val="en-US"/>
        </w:rPr>
        <w:t>TfidfTransformer</w:t>
      </w:r>
      <w:r w:rsidRPr="00DB68BC">
        <w:rPr>
          <w:rFonts w:cs="Times New Roman"/>
          <w:szCs w:val="24"/>
          <w:lang w:val="en-US"/>
        </w:rPr>
        <w:t xml:space="preserve">. Kemudian, memasukkan objek </w:t>
      </w:r>
      <w:r w:rsidRPr="00DB68BC">
        <w:rPr>
          <w:rFonts w:cs="Times New Roman"/>
          <w:i/>
          <w:iCs/>
          <w:szCs w:val="24"/>
          <w:lang w:val="en-US"/>
        </w:rPr>
        <w:t xml:space="preserve">CountVectorizer </w:t>
      </w:r>
      <w:r w:rsidRPr="00DB68BC">
        <w:rPr>
          <w:rFonts w:cs="Times New Roman"/>
          <w:szCs w:val="24"/>
          <w:lang w:val="en-US"/>
        </w:rPr>
        <w:t xml:space="preserve">yang didapatkan dari langkah sebelumnya menggunakan fungsi </w:t>
      </w:r>
      <w:r w:rsidRPr="00DB68BC">
        <w:rPr>
          <w:rFonts w:cs="Times New Roman"/>
          <w:i/>
          <w:iCs/>
          <w:szCs w:val="24"/>
          <w:lang w:val="en-US"/>
        </w:rPr>
        <w:t xml:space="preserve">fit_transform(). </w:t>
      </w:r>
      <w:r w:rsidRPr="00DB68BC">
        <w:rPr>
          <w:rFonts w:cs="Times New Roman"/>
          <w:szCs w:val="24"/>
          <w:lang w:val="en-US"/>
        </w:rPr>
        <w:t xml:space="preserve">Langkah terakhir, membuat </w:t>
      </w:r>
      <w:r w:rsidRPr="00DB68BC">
        <w:rPr>
          <w:rFonts w:cs="Times New Roman"/>
          <w:i/>
          <w:iCs/>
          <w:szCs w:val="24"/>
          <w:lang w:val="en-US"/>
        </w:rPr>
        <w:t>DataFrame</w:t>
      </w:r>
      <w:r w:rsidRPr="00DB68BC">
        <w:rPr>
          <w:rFonts w:cs="Times New Roman"/>
          <w:szCs w:val="24"/>
          <w:lang w:val="en-US"/>
        </w:rPr>
        <w:t xml:space="preserve"> untuk menampilkan bobot dari setiap </w:t>
      </w:r>
      <w:r w:rsidRPr="00DB68BC">
        <w:rPr>
          <w:rFonts w:cs="Times New Roman"/>
          <w:i/>
          <w:iCs/>
          <w:szCs w:val="24"/>
          <w:lang w:val="en-US"/>
        </w:rPr>
        <w:t>term</w:t>
      </w:r>
      <w:r w:rsidRPr="00DB68BC">
        <w:rPr>
          <w:rFonts w:cs="Times New Roman"/>
          <w:szCs w:val="24"/>
          <w:lang w:val="en-US"/>
        </w:rPr>
        <w:t xml:space="preserve">. Langkah opsional, mengurutkan bobot yang dipilih dari frekuensi kemunculan </w:t>
      </w:r>
      <w:r w:rsidRPr="00DB68BC">
        <w:rPr>
          <w:rFonts w:cs="Times New Roman"/>
          <w:i/>
          <w:iCs/>
          <w:szCs w:val="24"/>
          <w:lang w:val="en-US"/>
        </w:rPr>
        <w:t>min_df</w:t>
      </w:r>
      <w:r w:rsidRPr="00DB68BC">
        <w:rPr>
          <w:rFonts w:cs="Times New Roman"/>
          <w:szCs w:val="24"/>
          <w:lang w:val="en-US"/>
        </w:rPr>
        <w:t xml:space="preserve"> sebanyak 300 dokumen.</w:t>
      </w:r>
    </w:p>
    <w:p w14:paraId="082261ED" w14:textId="09E2646B" w:rsidR="00DB68BC" w:rsidRPr="000C6B32" w:rsidRDefault="000C6B32" w:rsidP="00A27302">
      <w:pPr>
        <w:pStyle w:val="ListParagraph"/>
        <w:numPr>
          <w:ilvl w:val="0"/>
          <w:numId w:val="25"/>
        </w:numPr>
        <w:spacing w:line="360" w:lineRule="auto"/>
        <w:jc w:val="both"/>
        <w:rPr>
          <w:rFonts w:cs="Times New Roman"/>
          <w:szCs w:val="24"/>
          <w:lang w:val="en-US"/>
        </w:rPr>
      </w:pPr>
      <w:r w:rsidRPr="009A28D0">
        <w:rPr>
          <w:noProof/>
          <w:lang w:val="en-US"/>
        </w:rPr>
        <w:drawing>
          <wp:anchor distT="0" distB="0" distL="114300" distR="114300" simplePos="0" relativeHeight="251669504" behindDoc="1" locked="0" layoutInCell="1" allowOverlap="1" wp14:anchorId="788B7498" wp14:editId="133B1B9C">
            <wp:simplePos x="0" y="0"/>
            <wp:positionH relativeFrom="margin">
              <wp:posOffset>160020</wp:posOffset>
            </wp:positionH>
            <wp:positionV relativeFrom="page">
              <wp:posOffset>7153275</wp:posOffset>
            </wp:positionV>
            <wp:extent cx="4917982" cy="880533"/>
            <wp:effectExtent l="0" t="0" r="0" b="0"/>
            <wp:wrapTopAndBottom/>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7982" cy="880533"/>
                    </a:xfrm>
                    <a:prstGeom prst="rect">
                      <a:avLst/>
                    </a:prstGeom>
                  </pic:spPr>
                </pic:pic>
              </a:graphicData>
            </a:graphic>
            <wp14:sizeRelH relativeFrom="margin">
              <wp14:pctWidth>0</wp14:pctWidth>
            </wp14:sizeRelH>
            <wp14:sizeRelV relativeFrom="margin">
              <wp14:pctHeight>0</wp14:pctHeight>
            </wp14:sizeRelV>
          </wp:anchor>
        </w:drawing>
      </w:r>
      <w:r w:rsidR="00DB68BC">
        <w:rPr>
          <w:lang w:val="en-US"/>
        </w:rPr>
        <w:t xml:space="preserve">Menghitung hasil perkalian antara </w:t>
      </w:r>
      <w:r w:rsidR="00DB68BC" w:rsidRPr="009A28D0">
        <w:rPr>
          <w:i/>
          <w:iCs/>
          <w:lang w:val="en-US"/>
        </w:rPr>
        <w:t>Term Frequency</w:t>
      </w:r>
      <w:r w:rsidR="00DB68BC">
        <w:rPr>
          <w:lang w:val="en-US"/>
        </w:rPr>
        <w:t xml:space="preserve"> (TF) dan </w:t>
      </w:r>
      <w:r w:rsidR="00DB68BC" w:rsidRPr="009A28D0">
        <w:rPr>
          <w:i/>
          <w:iCs/>
          <w:lang w:val="en-US"/>
        </w:rPr>
        <w:t>Inverse Document Frequency</w:t>
      </w:r>
      <w:r w:rsidR="00DB68BC">
        <w:rPr>
          <w:lang w:val="en-US"/>
        </w:rPr>
        <w:t xml:space="preserve"> (IDF)</w:t>
      </w:r>
    </w:p>
    <w:p w14:paraId="793B64DD" w14:textId="5289C1F3" w:rsidR="000C6B32" w:rsidRPr="000C6B32" w:rsidRDefault="000C6B32" w:rsidP="000C6B32">
      <w:pPr>
        <w:pStyle w:val="ListParagraph"/>
        <w:spacing w:line="360" w:lineRule="auto"/>
        <w:jc w:val="center"/>
        <w:rPr>
          <w:rFonts w:cs="Times New Roman"/>
          <w:szCs w:val="24"/>
          <w:lang w:val="en-US"/>
        </w:rPr>
      </w:pPr>
    </w:p>
    <w:p w14:paraId="1A961F18" w14:textId="7D18E520" w:rsidR="000C6B32" w:rsidRPr="007147AC" w:rsidRDefault="007147AC" w:rsidP="007147AC">
      <w:pPr>
        <w:pStyle w:val="Caption"/>
        <w:jc w:val="center"/>
        <w:rPr>
          <w:rFonts w:ascii="Times New Roman" w:hAnsi="Times New Roman" w:cs="Times New Roman"/>
          <w:b/>
          <w:bCs/>
          <w:i w:val="0"/>
          <w:iCs w:val="0"/>
          <w:color w:val="auto"/>
          <w:sz w:val="24"/>
          <w:szCs w:val="24"/>
        </w:rPr>
      </w:pPr>
      <w:bookmarkStart w:id="436" w:name="_Toc149217302"/>
      <w:r w:rsidRPr="007147AC">
        <w:rPr>
          <w:rFonts w:ascii="Times New Roman" w:hAnsi="Times New Roman" w:cs="Times New Roman"/>
          <w:b/>
          <w:bCs/>
          <w:i w:val="0"/>
          <w:iCs w:val="0"/>
          <w:color w:val="auto"/>
          <w:sz w:val="24"/>
          <w:szCs w:val="24"/>
        </w:rPr>
        <w:t>Gambar 4.</w:t>
      </w:r>
      <w:r w:rsidRPr="007147AC">
        <w:rPr>
          <w:rFonts w:ascii="Times New Roman" w:hAnsi="Times New Roman" w:cs="Times New Roman"/>
          <w:b/>
          <w:bCs/>
          <w:i w:val="0"/>
          <w:iCs w:val="0"/>
          <w:color w:val="auto"/>
          <w:sz w:val="24"/>
          <w:szCs w:val="24"/>
        </w:rPr>
        <w:fldChar w:fldCharType="begin"/>
      </w:r>
      <w:r w:rsidRPr="007147AC">
        <w:rPr>
          <w:rFonts w:ascii="Times New Roman" w:hAnsi="Times New Roman" w:cs="Times New Roman"/>
          <w:b/>
          <w:bCs/>
          <w:i w:val="0"/>
          <w:iCs w:val="0"/>
          <w:color w:val="auto"/>
          <w:sz w:val="24"/>
          <w:szCs w:val="24"/>
        </w:rPr>
        <w:instrText xml:space="preserve"> SEQ Gambar_4. \* ARABIC </w:instrText>
      </w:r>
      <w:r w:rsidRPr="007147AC">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2</w:t>
      </w:r>
      <w:r w:rsidRPr="007147AC">
        <w:rPr>
          <w:rFonts w:ascii="Times New Roman" w:hAnsi="Times New Roman" w:cs="Times New Roman"/>
          <w:b/>
          <w:bCs/>
          <w:i w:val="0"/>
          <w:iCs w:val="0"/>
          <w:color w:val="auto"/>
          <w:sz w:val="24"/>
          <w:szCs w:val="24"/>
        </w:rPr>
        <w:fldChar w:fldCharType="end"/>
      </w:r>
      <w:r w:rsidRPr="007147AC">
        <w:rPr>
          <w:rFonts w:ascii="Times New Roman" w:hAnsi="Times New Roman" w:cs="Times New Roman"/>
          <w:b/>
          <w:bCs/>
          <w:i w:val="0"/>
          <w:iCs w:val="0"/>
          <w:color w:val="auto"/>
          <w:sz w:val="24"/>
          <w:szCs w:val="24"/>
        </w:rPr>
        <w:t xml:space="preserve"> </w:t>
      </w:r>
      <w:r w:rsidR="000C6B32" w:rsidRPr="007147AC">
        <w:rPr>
          <w:rFonts w:ascii="Times New Roman" w:hAnsi="Times New Roman" w:cs="Times New Roman"/>
          <w:b/>
          <w:bCs/>
          <w:i w:val="0"/>
          <w:iCs w:val="0"/>
          <w:color w:val="auto"/>
          <w:sz w:val="24"/>
          <w:szCs w:val="24"/>
        </w:rPr>
        <w:t>Hasil Perhitungan TF-IDF</w:t>
      </w:r>
      <w:bookmarkEnd w:id="436"/>
    </w:p>
    <w:p w14:paraId="49C8FD77" w14:textId="51663CF1" w:rsidR="00DB68BC" w:rsidRDefault="00DB68BC" w:rsidP="00DB68BC">
      <w:pPr>
        <w:pStyle w:val="ListParagraph"/>
        <w:spacing w:line="360" w:lineRule="auto"/>
        <w:ind w:firstLine="720"/>
        <w:jc w:val="both"/>
        <w:rPr>
          <w:rFonts w:cs="Times New Roman"/>
          <w:szCs w:val="24"/>
          <w:lang w:val="en-US"/>
        </w:rPr>
      </w:pPr>
      <w:r>
        <w:rPr>
          <w:lang w:val="en-US"/>
        </w:rPr>
        <w:t xml:space="preserve">Memanggil modul </w:t>
      </w:r>
      <w:r w:rsidRPr="00CB7E6B">
        <w:rPr>
          <w:i/>
          <w:iCs/>
          <w:lang w:val="en-US"/>
        </w:rPr>
        <w:t>TfidfVectorizer</w:t>
      </w:r>
      <w:r>
        <w:rPr>
          <w:lang w:val="en-US"/>
        </w:rPr>
        <w:t xml:space="preserve"> dari </w:t>
      </w:r>
      <w:r>
        <w:rPr>
          <w:i/>
          <w:iCs/>
          <w:lang w:val="en-US"/>
        </w:rPr>
        <w:t>library scikit-learn</w:t>
      </w:r>
      <w:r>
        <w:rPr>
          <w:lang w:val="en-US"/>
        </w:rPr>
        <w:t xml:space="preserve">. Menginputkan data atau fungsi </w:t>
      </w:r>
      <w:r w:rsidRPr="00CB7E6B">
        <w:rPr>
          <w:i/>
          <w:iCs/>
          <w:lang w:val="en-US"/>
        </w:rPr>
        <w:t>fit_transform()</w:t>
      </w:r>
      <w:r>
        <w:rPr>
          <w:lang w:val="en-US"/>
        </w:rPr>
        <w:t xml:space="preserve">. Lalu, membuat </w:t>
      </w:r>
      <w:r>
        <w:rPr>
          <w:i/>
          <w:iCs/>
          <w:lang w:val="en-US"/>
        </w:rPr>
        <w:t>dataframe</w:t>
      </w:r>
      <w:r>
        <w:rPr>
          <w:lang w:val="en-US"/>
        </w:rPr>
        <w:t xml:space="preserve"> untuk menampilkan matriks hasil perhitungan TF-IDF yang dapat dilihat </w:t>
      </w:r>
      <w:r>
        <w:rPr>
          <w:lang w:val="en-US"/>
        </w:rPr>
        <w:lastRenderedPageBreak/>
        <w:t>pada Gambar 4.</w:t>
      </w:r>
      <w:r w:rsidR="00C949AB">
        <w:rPr>
          <w:lang w:val="en-US"/>
        </w:rPr>
        <w:t>2</w:t>
      </w:r>
      <w:r>
        <w:rPr>
          <w:lang w:val="en-US"/>
        </w:rPr>
        <w:t>. Hasil dari proses pembobotan ini akan disimpan dalam bentuk</w:t>
      </w:r>
      <w:r>
        <w:rPr>
          <w:i/>
          <w:iCs/>
          <w:lang w:val="en-US"/>
        </w:rPr>
        <w:t xml:space="preserve"> array</w:t>
      </w:r>
      <w:r>
        <w:rPr>
          <w:lang w:val="en-US"/>
        </w:rPr>
        <w:t xml:space="preserve"> dan dilanjutkan ke proses berikutnya.</w:t>
      </w:r>
    </w:p>
    <w:p w14:paraId="6585651C" w14:textId="77777777" w:rsidR="00DB68BC" w:rsidRPr="00DB68BC" w:rsidRDefault="00DB68BC" w:rsidP="00DB68BC">
      <w:pPr>
        <w:pStyle w:val="ListParagraph"/>
        <w:spacing w:line="360" w:lineRule="auto"/>
        <w:ind w:firstLine="720"/>
        <w:jc w:val="both"/>
        <w:rPr>
          <w:rFonts w:cs="Times New Roman"/>
          <w:szCs w:val="24"/>
          <w:lang w:val="en-US"/>
        </w:rPr>
      </w:pPr>
    </w:p>
    <w:p w14:paraId="1AC48FC6" w14:textId="3F339A3B" w:rsidR="00085257" w:rsidRDefault="002D5FED" w:rsidP="00085257">
      <w:pPr>
        <w:pStyle w:val="Heading2"/>
        <w:rPr>
          <w:lang w:val="en-US"/>
        </w:rPr>
      </w:pPr>
      <w:bookmarkStart w:id="437" w:name="_Toc149284651"/>
      <w:r w:rsidRPr="003815FD">
        <w:rPr>
          <w:rFonts w:eastAsia="Arial" w:cs="Arial"/>
          <w:i/>
          <w:iCs/>
          <w:sz w:val="24"/>
          <w:lang w:val="en-US" w:eastAsia="en-ID"/>
        </w:rPr>
        <w:t>NearestNeighbors</w:t>
      </w:r>
      <w:bookmarkEnd w:id="437"/>
    </w:p>
    <w:p w14:paraId="61FB0871" w14:textId="199748E6" w:rsidR="00085257" w:rsidRDefault="003815FD" w:rsidP="00E40AF0">
      <w:pPr>
        <w:spacing w:line="360" w:lineRule="auto"/>
        <w:ind w:firstLine="576"/>
        <w:jc w:val="both"/>
        <w:rPr>
          <w:rFonts w:ascii="Times New Roman" w:eastAsia="Arial" w:hAnsi="Times New Roman" w:cs="Arial"/>
          <w:sz w:val="24"/>
          <w:lang w:val="en-US" w:eastAsia="en-ID"/>
        </w:rPr>
      </w:pPr>
      <w:r w:rsidRPr="00A73A83">
        <w:rPr>
          <w:noProof/>
          <w:lang w:val="en-US"/>
        </w:rPr>
        <w:drawing>
          <wp:anchor distT="0" distB="0" distL="114300" distR="114300" simplePos="0" relativeHeight="251671552" behindDoc="1" locked="0" layoutInCell="1" allowOverlap="1" wp14:anchorId="249E73D4" wp14:editId="65FCFE26">
            <wp:simplePos x="0" y="0"/>
            <wp:positionH relativeFrom="page">
              <wp:posOffset>1440180</wp:posOffset>
            </wp:positionH>
            <wp:positionV relativeFrom="page">
              <wp:posOffset>3001645</wp:posOffset>
            </wp:positionV>
            <wp:extent cx="5041900" cy="4037965"/>
            <wp:effectExtent l="0" t="0" r="6350" b="635"/>
            <wp:wrapTopAndBottom/>
            <wp:docPr id="54" name="Picture 5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1900" cy="4037965"/>
                    </a:xfrm>
                    <a:prstGeom prst="rect">
                      <a:avLst/>
                    </a:prstGeom>
                  </pic:spPr>
                </pic:pic>
              </a:graphicData>
            </a:graphic>
          </wp:anchor>
        </w:drawing>
      </w:r>
      <w:r w:rsidRPr="003815FD">
        <w:rPr>
          <w:rFonts w:ascii="Times New Roman" w:eastAsia="Arial" w:hAnsi="Times New Roman" w:cs="Arial"/>
          <w:sz w:val="24"/>
          <w:lang w:val="en-US" w:eastAsia="en-ID"/>
        </w:rPr>
        <w:t xml:space="preserve">Hasil dari penghitungan </w:t>
      </w:r>
      <w:r w:rsidRPr="003815FD">
        <w:rPr>
          <w:rFonts w:ascii="Times New Roman" w:eastAsia="Arial" w:hAnsi="Times New Roman" w:cs="Arial"/>
          <w:i/>
          <w:iCs/>
          <w:sz w:val="24"/>
          <w:lang w:val="en-US" w:eastAsia="en-ID"/>
        </w:rPr>
        <w:t>k-distance</w:t>
      </w:r>
      <w:r w:rsidRPr="003815FD">
        <w:rPr>
          <w:rFonts w:ascii="Times New Roman" w:eastAsia="Arial" w:hAnsi="Times New Roman" w:cs="Arial"/>
          <w:sz w:val="24"/>
          <w:lang w:val="en-US" w:eastAsia="en-ID"/>
        </w:rPr>
        <w:t xml:space="preserve"> </w:t>
      </w:r>
      <w:r w:rsidRPr="003815FD">
        <w:rPr>
          <w:rFonts w:ascii="Times New Roman" w:eastAsia="Arial" w:hAnsi="Times New Roman" w:cs="Arial"/>
          <w:i/>
          <w:iCs/>
          <w:sz w:val="24"/>
          <w:lang w:val="en-US" w:eastAsia="en-ID"/>
        </w:rPr>
        <w:t xml:space="preserve">NearestNeighbors </w:t>
      </w:r>
      <w:r w:rsidRPr="003815FD">
        <w:rPr>
          <w:rFonts w:ascii="Times New Roman" w:eastAsia="Arial" w:hAnsi="Times New Roman" w:cs="Arial"/>
          <w:sz w:val="24"/>
          <w:lang w:val="en-US" w:eastAsia="en-ID"/>
        </w:rPr>
        <w:t xml:space="preserve">ini digunakan pada nilai </w:t>
      </w:r>
      <w:r w:rsidRPr="003815FD">
        <w:rPr>
          <w:rFonts w:ascii="Times New Roman" w:eastAsia="Arial" w:hAnsi="Times New Roman" w:cs="Arial"/>
          <w:i/>
          <w:iCs/>
          <w:sz w:val="24"/>
          <w:lang w:val="en-US" w:eastAsia="en-ID"/>
        </w:rPr>
        <w:t>Eps</w:t>
      </w:r>
      <w:r w:rsidRPr="003815FD">
        <w:rPr>
          <w:rFonts w:ascii="Times New Roman" w:eastAsia="Arial" w:hAnsi="Times New Roman" w:cs="Arial"/>
          <w:sz w:val="24"/>
          <w:lang w:val="en-US" w:eastAsia="en-ID"/>
        </w:rPr>
        <w:t xml:space="preserve"> dan min_samples / minpts</w:t>
      </w:r>
      <w:r>
        <w:rPr>
          <w:rFonts w:ascii="Times New Roman" w:eastAsia="Arial" w:hAnsi="Times New Roman" w:cs="Arial"/>
          <w:sz w:val="24"/>
          <w:lang w:val="en-US" w:eastAsia="en-ID"/>
        </w:rPr>
        <w:t>.</w:t>
      </w:r>
    </w:p>
    <w:p w14:paraId="539A2F3F" w14:textId="27A4EEC9" w:rsidR="003815FD" w:rsidRPr="00A451CB" w:rsidRDefault="00A451CB" w:rsidP="00A451CB">
      <w:pPr>
        <w:pStyle w:val="Caption"/>
        <w:jc w:val="center"/>
        <w:rPr>
          <w:rFonts w:ascii="Times New Roman" w:hAnsi="Times New Roman" w:cs="Times New Roman"/>
          <w:b/>
          <w:bCs/>
          <w:i w:val="0"/>
          <w:iCs w:val="0"/>
          <w:color w:val="auto"/>
          <w:sz w:val="24"/>
          <w:szCs w:val="24"/>
        </w:rPr>
      </w:pPr>
      <w:bookmarkStart w:id="438" w:name="_Toc149217303"/>
      <w:r w:rsidRPr="00A451CB">
        <w:rPr>
          <w:rFonts w:ascii="Times New Roman" w:hAnsi="Times New Roman" w:cs="Times New Roman"/>
          <w:b/>
          <w:bCs/>
          <w:i w:val="0"/>
          <w:iCs w:val="0"/>
          <w:color w:val="auto"/>
          <w:sz w:val="24"/>
          <w:szCs w:val="24"/>
        </w:rPr>
        <w:t>Gambar 4.</w:t>
      </w:r>
      <w:r w:rsidRPr="00A451CB">
        <w:rPr>
          <w:rFonts w:ascii="Times New Roman" w:hAnsi="Times New Roman" w:cs="Times New Roman"/>
          <w:b/>
          <w:bCs/>
          <w:i w:val="0"/>
          <w:iCs w:val="0"/>
          <w:color w:val="auto"/>
          <w:sz w:val="24"/>
          <w:szCs w:val="24"/>
        </w:rPr>
        <w:fldChar w:fldCharType="begin"/>
      </w:r>
      <w:r w:rsidRPr="00A451CB">
        <w:rPr>
          <w:rFonts w:ascii="Times New Roman" w:hAnsi="Times New Roman" w:cs="Times New Roman"/>
          <w:b/>
          <w:bCs/>
          <w:i w:val="0"/>
          <w:iCs w:val="0"/>
          <w:color w:val="auto"/>
          <w:sz w:val="24"/>
          <w:szCs w:val="24"/>
        </w:rPr>
        <w:instrText xml:space="preserve"> SEQ Gambar_4. \* ARABIC </w:instrText>
      </w:r>
      <w:r w:rsidRPr="00A451CB">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3</w:t>
      </w:r>
      <w:r w:rsidRPr="00A451CB">
        <w:rPr>
          <w:rFonts w:ascii="Times New Roman" w:hAnsi="Times New Roman" w:cs="Times New Roman"/>
          <w:b/>
          <w:bCs/>
          <w:i w:val="0"/>
          <w:iCs w:val="0"/>
          <w:color w:val="auto"/>
          <w:sz w:val="24"/>
          <w:szCs w:val="24"/>
        </w:rPr>
        <w:fldChar w:fldCharType="end"/>
      </w:r>
      <w:r w:rsidRPr="00A451CB">
        <w:rPr>
          <w:rFonts w:ascii="Times New Roman" w:hAnsi="Times New Roman" w:cs="Times New Roman"/>
          <w:b/>
          <w:bCs/>
          <w:i w:val="0"/>
          <w:iCs w:val="0"/>
          <w:color w:val="auto"/>
          <w:sz w:val="24"/>
          <w:szCs w:val="24"/>
        </w:rPr>
        <w:t xml:space="preserve"> </w:t>
      </w:r>
      <w:r w:rsidR="003815FD" w:rsidRPr="00A451CB">
        <w:rPr>
          <w:rFonts w:ascii="Times New Roman" w:hAnsi="Times New Roman" w:cs="Times New Roman"/>
          <w:b/>
          <w:bCs/>
          <w:i w:val="0"/>
          <w:iCs w:val="0"/>
          <w:color w:val="auto"/>
          <w:sz w:val="24"/>
          <w:szCs w:val="24"/>
        </w:rPr>
        <w:t xml:space="preserve">Grafik Metode </w:t>
      </w:r>
      <w:r w:rsidR="003815FD" w:rsidRPr="00617BE4">
        <w:rPr>
          <w:rFonts w:ascii="Times New Roman" w:hAnsi="Times New Roman" w:cs="Times New Roman"/>
          <w:b/>
          <w:bCs/>
          <w:color w:val="auto"/>
          <w:sz w:val="24"/>
          <w:szCs w:val="24"/>
        </w:rPr>
        <w:t>k-distance</w:t>
      </w:r>
      <w:r w:rsidR="003815FD" w:rsidRPr="00A451CB">
        <w:rPr>
          <w:rFonts w:ascii="Times New Roman" w:hAnsi="Times New Roman" w:cs="Times New Roman"/>
          <w:b/>
          <w:bCs/>
          <w:i w:val="0"/>
          <w:iCs w:val="0"/>
          <w:color w:val="auto"/>
          <w:sz w:val="24"/>
          <w:szCs w:val="24"/>
        </w:rPr>
        <w:t xml:space="preserve"> pada minpts bernilai 5</w:t>
      </w:r>
      <w:bookmarkEnd w:id="438"/>
    </w:p>
    <w:p w14:paraId="198A014F" w14:textId="77777777" w:rsidR="006C4513" w:rsidRDefault="006C451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9160E72" w14:textId="3BBEF75B" w:rsidR="006C4513" w:rsidRPr="000B6EC7" w:rsidRDefault="000B6EC7" w:rsidP="000B6EC7">
      <w:pPr>
        <w:pStyle w:val="Caption"/>
        <w:jc w:val="center"/>
        <w:rPr>
          <w:rFonts w:ascii="Times New Roman" w:hAnsi="Times New Roman" w:cs="Times New Roman"/>
          <w:b/>
          <w:bCs/>
          <w:i w:val="0"/>
          <w:iCs w:val="0"/>
          <w:color w:val="auto"/>
          <w:sz w:val="24"/>
          <w:szCs w:val="24"/>
        </w:rPr>
      </w:pPr>
      <w:bookmarkStart w:id="439" w:name="_Toc149217304"/>
      <w:r w:rsidRPr="000B6EC7">
        <w:rPr>
          <w:rFonts w:ascii="Times New Roman" w:hAnsi="Times New Roman" w:cs="Times New Roman"/>
          <w:b/>
          <w:bCs/>
          <w:i w:val="0"/>
          <w:iCs w:val="0"/>
          <w:color w:val="auto"/>
          <w:sz w:val="24"/>
          <w:szCs w:val="24"/>
        </w:rPr>
        <w:lastRenderedPageBreak/>
        <w:t>Gambar 4.</w:t>
      </w:r>
      <w:r w:rsidRPr="000B6EC7">
        <w:rPr>
          <w:rFonts w:ascii="Times New Roman" w:hAnsi="Times New Roman" w:cs="Times New Roman"/>
          <w:b/>
          <w:bCs/>
          <w:i w:val="0"/>
          <w:iCs w:val="0"/>
          <w:color w:val="auto"/>
          <w:sz w:val="24"/>
          <w:szCs w:val="24"/>
        </w:rPr>
        <w:fldChar w:fldCharType="begin"/>
      </w:r>
      <w:r w:rsidRPr="000B6EC7">
        <w:rPr>
          <w:rFonts w:ascii="Times New Roman" w:hAnsi="Times New Roman" w:cs="Times New Roman"/>
          <w:b/>
          <w:bCs/>
          <w:i w:val="0"/>
          <w:iCs w:val="0"/>
          <w:color w:val="auto"/>
          <w:sz w:val="24"/>
          <w:szCs w:val="24"/>
        </w:rPr>
        <w:instrText xml:space="preserve"> SEQ Gambar_4. \* ARABIC </w:instrText>
      </w:r>
      <w:r w:rsidRPr="000B6EC7">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4</w:t>
      </w:r>
      <w:r w:rsidRPr="000B6EC7">
        <w:rPr>
          <w:rFonts w:ascii="Times New Roman" w:hAnsi="Times New Roman" w:cs="Times New Roman"/>
          <w:b/>
          <w:bCs/>
          <w:i w:val="0"/>
          <w:iCs w:val="0"/>
          <w:color w:val="auto"/>
          <w:sz w:val="24"/>
          <w:szCs w:val="24"/>
        </w:rPr>
        <w:fldChar w:fldCharType="end"/>
      </w:r>
      <w:r w:rsidR="00B52E03" w:rsidRPr="000B6EC7">
        <w:rPr>
          <w:rFonts w:ascii="Times New Roman" w:hAnsi="Times New Roman" w:cs="Times New Roman"/>
          <w:b/>
          <w:bCs/>
          <w:i w:val="0"/>
          <w:iCs w:val="0"/>
          <w:color w:val="auto"/>
          <w:sz w:val="24"/>
          <w:szCs w:val="24"/>
        </w:rPr>
        <w:t xml:space="preserve"> </w:t>
      </w:r>
      <w:r w:rsidR="006C4513" w:rsidRPr="000B6EC7">
        <w:rPr>
          <w:rFonts w:ascii="Times New Roman" w:hAnsi="Times New Roman" w:cs="Times New Roman"/>
          <w:b/>
          <w:bCs/>
          <w:i w:val="0"/>
          <w:iCs w:val="0"/>
          <w:color w:val="auto"/>
          <w:sz w:val="24"/>
          <w:szCs w:val="24"/>
        </w:rPr>
        <w:t xml:space="preserve">Grafik Metode </w:t>
      </w:r>
      <w:r w:rsidR="006C4513" w:rsidRPr="006D0DFD">
        <w:rPr>
          <w:rFonts w:ascii="Times New Roman" w:hAnsi="Times New Roman" w:cs="Times New Roman"/>
          <w:b/>
          <w:bCs/>
          <w:color w:val="auto"/>
          <w:sz w:val="24"/>
          <w:szCs w:val="24"/>
        </w:rPr>
        <w:t>k-distance</w:t>
      </w:r>
      <w:r w:rsidR="006C4513" w:rsidRPr="000B6EC7">
        <w:rPr>
          <w:rFonts w:ascii="Times New Roman" w:hAnsi="Times New Roman" w:cs="Times New Roman"/>
          <w:b/>
          <w:bCs/>
          <w:i w:val="0"/>
          <w:iCs w:val="0"/>
          <w:color w:val="auto"/>
          <w:sz w:val="24"/>
          <w:szCs w:val="24"/>
        </w:rPr>
        <w:t xml:space="preserve"> pada minpts bernilai 10</w:t>
      </w:r>
      <w:bookmarkEnd w:id="439"/>
    </w:p>
    <w:p w14:paraId="2AE23B4E" w14:textId="5729A351" w:rsidR="006C4513" w:rsidRDefault="006C4513" w:rsidP="006C4513">
      <w:pPr>
        <w:ind w:firstLine="576"/>
        <w:jc w:val="both"/>
        <w:rPr>
          <w:rFonts w:ascii="Times New Roman" w:eastAsia="Arial" w:hAnsi="Times New Roman" w:cs="Arial"/>
          <w:sz w:val="24"/>
          <w:lang w:val="en-US" w:eastAsia="en-ID"/>
        </w:rPr>
      </w:pPr>
      <w:r w:rsidRPr="00855F68">
        <w:rPr>
          <w:noProof/>
          <w:lang w:val="en-US"/>
        </w:rPr>
        <w:drawing>
          <wp:anchor distT="0" distB="0" distL="114300" distR="114300" simplePos="0" relativeHeight="251673600" behindDoc="1" locked="0" layoutInCell="1" allowOverlap="1" wp14:anchorId="2920CC22" wp14:editId="2A146AFC">
            <wp:simplePos x="0" y="0"/>
            <wp:positionH relativeFrom="margin">
              <wp:posOffset>114300</wp:posOffset>
            </wp:positionH>
            <wp:positionV relativeFrom="page">
              <wp:posOffset>1003300</wp:posOffset>
            </wp:positionV>
            <wp:extent cx="5041900" cy="3930015"/>
            <wp:effectExtent l="0" t="0" r="6350" b="0"/>
            <wp:wrapTopAndBottom/>
            <wp:docPr id="62" name="Picture 62"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1900" cy="3930015"/>
                    </a:xfrm>
                    <a:prstGeom prst="rect">
                      <a:avLst/>
                    </a:prstGeom>
                  </pic:spPr>
                </pic:pic>
              </a:graphicData>
            </a:graphic>
          </wp:anchor>
        </w:drawing>
      </w:r>
      <w:r w:rsidRPr="006C4513">
        <w:rPr>
          <w:rFonts w:ascii="Times New Roman" w:eastAsia="Arial" w:hAnsi="Times New Roman" w:cs="Arial"/>
          <w:sz w:val="24"/>
          <w:lang w:val="en-US" w:eastAsia="en-ID"/>
        </w:rPr>
        <w:t xml:space="preserve"> Pada grafik ini didapatkan nilai </w:t>
      </w:r>
      <w:r w:rsidRPr="006C4513">
        <w:rPr>
          <w:rFonts w:ascii="Times New Roman" w:eastAsia="Arial" w:hAnsi="Times New Roman" w:cs="Arial"/>
          <w:i/>
          <w:iCs/>
          <w:sz w:val="24"/>
          <w:lang w:val="en-US" w:eastAsia="en-ID"/>
        </w:rPr>
        <w:t xml:space="preserve">Eps </w:t>
      </w:r>
      <w:r w:rsidRPr="006C4513">
        <w:rPr>
          <w:rFonts w:ascii="Times New Roman" w:eastAsia="Arial" w:hAnsi="Times New Roman" w:cs="Arial"/>
          <w:sz w:val="24"/>
          <w:lang w:val="en-US" w:eastAsia="en-ID"/>
        </w:rPr>
        <w:t xml:space="preserve">yang diperoleh sebesar 1,25 dan 1,35, kemudian k sebagai representatif min_samples / </w:t>
      </w:r>
      <w:r w:rsidRPr="006C4513">
        <w:rPr>
          <w:rFonts w:ascii="Times New Roman" w:eastAsia="Arial" w:hAnsi="Times New Roman" w:cs="Arial"/>
          <w:i/>
          <w:iCs/>
          <w:sz w:val="24"/>
          <w:lang w:val="en-US" w:eastAsia="en-ID"/>
        </w:rPr>
        <w:t>minpts</w:t>
      </w:r>
      <w:r w:rsidRPr="006C4513">
        <w:rPr>
          <w:rFonts w:ascii="Times New Roman" w:eastAsia="Arial" w:hAnsi="Times New Roman" w:cs="Arial"/>
          <w:sz w:val="24"/>
          <w:lang w:val="en-US" w:eastAsia="en-ID"/>
        </w:rPr>
        <w:t xml:space="preserve"> bernilai 5. Hasil dari penghitungan ini selanjutnya digunakan dalam penghitungan klasterisasi dengan algoritma DBSCAN. Sedangkan algoritma OPTICS tidak membutuhkan hasil penghitungan ini, karena berlawanan dengan prinsip algoritma OPTICS. </w:t>
      </w:r>
    </w:p>
    <w:p w14:paraId="736B328A" w14:textId="35B57C8B" w:rsidR="006C4513" w:rsidRPr="004D091D" w:rsidRDefault="004D091D" w:rsidP="004D091D">
      <w:pPr>
        <w:pStyle w:val="Caption"/>
        <w:jc w:val="center"/>
        <w:rPr>
          <w:rFonts w:ascii="Times New Roman" w:hAnsi="Times New Roman" w:cs="Times New Roman"/>
          <w:b/>
          <w:bCs/>
          <w:i w:val="0"/>
          <w:iCs w:val="0"/>
          <w:color w:val="auto"/>
          <w:sz w:val="24"/>
          <w:szCs w:val="24"/>
        </w:rPr>
      </w:pPr>
      <w:bookmarkStart w:id="440" w:name="_Toc149217273"/>
      <w:r w:rsidRPr="004D091D">
        <w:rPr>
          <w:rFonts w:ascii="Times New Roman" w:hAnsi="Times New Roman" w:cs="Times New Roman"/>
          <w:b/>
          <w:bCs/>
          <w:i w:val="0"/>
          <w:iCs w:val="0"/>
          <w:color w:val="auto"/>
          <w:sz w:val="24"/>
          <w:szCs w:val="24"/>
        </w:rPr>
        <w:t xml:space="preserve">Tabel 4. </w:t>
      </w:r>
      <w:r w:rsidRPr="004D091D">
        <w:rPr>
          <w:rFonts w:ascii="Times New Roman" w:hAnsi="Times New Roman" w:cs="Times New Roman"/>
          <w:b/>
          <w:bCs/>
          <w:i w:val="0"/>
          <w:iCs w:val="0"/>
          <w:color w:val="auto"/>
          <w:sz w:val="24"/>
          <w:szCs w:val="24"/>
        </w:rPr>
        <w:fldChar w:fldCharType="begin"/>
      </w:r>
      <w:r w:rsidRPr="004D091D">
        <w:rPr>
          <w:rFonts w:ascii="Times New Roman" w:hAnsi="Times New Roman" w:cs="Times New Roman"/>
          <w:b/>
          <w:bCs/>
          <w:i w:val="0"/>
          <w:iCs w:val="0"/>
          <w:color w:val="auto"/>
          <w:sz w:val="24"/>
          <w:szCs w:val="24"/>
        </w:rPr>
        <w:instrText xml:space="preserve"> SEQ Tabel_4. \* ARABIC </w:instrText>
      </w:r>
      <w:r w:rsidRPr="004D091D">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6</w:t>
      </w:r>
      <w:r w:rsidRPr="004D091D">
        <w:rPr>
          <w:rFonts w:ascii="Times New Roman" w:hAnsi="Times New Roman" w:cs="Times New Roman"/>
          <w:b/>
          <w:bCs/>
          <w:i w:val="0"/>
          <w:iCs w:val="0"/>
          <w:color w:val="auto"/>
          <w:sz w:val="24"/>
          <w:szCs w:val="24"/>
        </w:rPr>
        <w:fldChar w:fldCharType="end"/>
      </w:r>
      <w:r w:rsidRPr="004D091D">
        <w:rPr>
          <w:rFonts w:ascii="Times New Roman" w:hAnsi="Times New Roman" w:cs="Times New Roman"/>
          <w:b/>
          <w:bCs/>
          <w:i w:val="0"/>
          <w:iCs w:val="0"/>
          <w:color w:val="auto"/>
          <w:sz w:val="24"/>
          <w:szCs w:val="24"/>
        </w:rPr>
        <w:t xml:space="preserve"> </w:t>
      </w:r>
      <w:r w:rsidR="006C4513" w:rsidRPr="004D091D">
        <w:rPr>
          <w:rFonts w:ascii="Times New Roman" w:hAnsi="Times New Roman" w:cs="Times New Roman"/>
          <w:b/>
          <w:bCs/>
          <w:i w:val="0"/>
          <w:iCs w:val="0"/>
          <w:color w:val="auto"/>
          <w:sz w:val="24"/>
          <w:szCs w:val="24"/>
        </w:rPr>
        <w:t xml:space="preserve">Hasil </w:t>
      </w:r>
      <w:r w:rsidR="006C4513" w:rsidRPr="009229FC">
        <w:rPr>
          <w:rFonts w:ascii="Times New Roman" w:hAnsi="Times New Roman" w:cs="Times New Roman"/>
          <w:b/>
          <w:bCs/>
          <w:color w:val="auto"/>
          <w:sz w:val="24"/>
          <w:szCs w:val="24"/>
        </w:rPr>
        <w:t>silhouette coefficient</w:t>
      </w:r>
      <w:bookmarkEnd w:id="440"/>
    </w:p>
    <w:tbl>
      <w:tblPr>
        <w:tblStyle w:val="TableGrid"/>
        <w:tblW w:w="0" w:type="auto"/>
        <w:tblLook w:val="04A0" w:firstRow="1" w:lastRow="0" w:firstColumn="1" w:lastColumn="0" w:noHBand="0" w:noVBand="1"/>
      </w:tblPr>
      <w:tblGrid>
        <w:gridCol w:w="1606"/>
        <w:gridCol w:w="1527"/>
        <w:gridCol w:w="1625"/>
        <w:gridCol w:w="1576"/>
        <w:gridCol w:w="1596"/>
      </w:tblGrid>
      <w:tr w:rsidR="006C4513" w:rsidRPr="006C4513" w14:paraId="2F15D52B" w14:textId="77777777" w:rsidTr="0081316F">
        <w:trPr>
          <w:trHeight w:val="611"/>
        </w:trPr>
        <w:tc>
          <w:tcPr>
            <w:tcW w:w="1606" w:type="dxa"/>
            <w:vAlign w:val="center"/>
          </w:tcPr>
          <w:p w14:paraId="32C2E068" w14:textId="77777777" w:rsidR="006C4513" w:rsidRPr="006C4513" w:rsidRDefault="006C4513" w:rsidP="006C4513">
            <w:pPr>
              <w:spacing w:line="360" w:lineRule="auto"/>
              <w:jc w:val="center"/>
              <w:rPr>
                <w:rFonts w:ascii="Times New Roman" w:hAnsi="Times New Roman"/>
                <w:b/>
                <w:bCs/>
                <w:i/>
                <w:iCs/>
                <w:sz w:val="24"/>
                <w:lang w:val="en-US"/>
              </w:rPr>
            </w:pPr>
            <w:r w:rsidRPr="006C4513">
              <w:rPr>
                <w:rFonts w:ascii="Times New Roman" w:hAnsi="Times New Roman"/>
                <w:sz w:val="24"/>
              </w:rPr>
              <w:br w:type="page"/>
            </w:r>
            <w:r w:rsidRPr="006C4513">
              <w:rPr>
                <w:rFonts w:ascii="Times New Roman" w:hAnsi="Times New Roman"/>
                <w:b/>
                <w:bCs/>
                <w:i/>
                <w:iCs/>
                <w:sz w:val="24"/>
                <w:lang w:val="en-US"/>
              </w:rPr>
              <w:t>minpts</w:t>
            </w:r>
          </w:p>
        </w:tc>
        <w:tc>
          <w:tcPr>
            <w:tcW w:w="1527" w:type="dxa"/>
            <w:vAlign w:val="center"/>
          </w:tcPr>
          <w:p w14:paraId="7927D40A" w14:textId="77777777" w:rsidR="006C4513" w:rsidRPr="006C4513" w:rsidRDefault="006C4513" w:rsidP="006C4513">
            <w:pPr>
              <w:spacing w:line="360" w:lineRule="auto"/>
              <w:jc w:val="center"/>
              <w:rPr>
                <w:rFonts w:ascii="Times New Roman" w:hAnsi="Times New Roman"/>
                <w:b/>
                <w:bCs/>
                <w:i/>
                <w:iCs/>
                <w:sz w:val="24"/>
                <w:lang w:val="en-US"/>
              </w:rPr>
            </w:pPr>
            <w:r w:rsidRPr="006C4513">
              <w:rPr>
                <w:rFonts w:ascii="Times New Roman" w:hAnsi="Times New Roman"/>
                <w:b/>
                <w:bCs/>
                <w:i/>
                <w:iCs/>
                <w:sz w:val="24"/>
                <w:lang w:val="en-US"/>
              </w:rPr>
              <w:t>eps</w:t>
            </w:r>
          </w:p>
        </w:tc>
        <w:tc>
          <w:tcPr>
            <w:tcW w:w="1625" w:type="dxa"/>
            <w:vAlign w:val="center"/>
          </w:tcPr>
          <w:p w14:paraId="07FE70CF" w14:textId="77777777" w:rsidR="006C4513" w:rsidRPr="006C4513" w:rsidRDefault="006C4513" w:rsidP="006C4513">
            <w:pPr>
              <w:spacing w:line="360" w:lineRule="auto"/>
              <w:jc w:val="center"/>
              <w:rPr>
                <w:rFonts w:ascii="Times New Roman" w:hAnsi="Times New Roman"/>
                <w:b/>
                <w:bCs/>
                <w:sz w:val="24"/>
                <w:lang w:val="en-US"/>
              </w:rPr>
            </w:pPr>
            <w:r w:rsidRPr="006C4513">
              <w:rPr>
                <w:rFonts w:ascii="Times New Roman" w:hAnsi="Times New Roman"/>
                <w:b/>
                <w:bCs/>
                <w:sz w:val="20"/>
                <w:szCs w:val="18"/>
                <w:lang w:val="en-US"/>
              </w:rPr>
              <w:t>Jumlah Klaster</w:t>
            </w:r>
          </w:p>
        </w:tc>
        <w:tc>
          <w:tcPr>
            <w:tcW w:w="1576" w:type="dxa"/>
            <w:vAlign w:val="center"/>
          </w:tcPr>
          <w:p w14:paraId="473A5B56" w14:textId="77777777" w:rsidR="006C4513" w:rsidRPr="006C4513" w:rsidRDefault="006C4513" w:rsidP="006C4513">
            <w:pPr>
              <w:spacing w:line="360" w:lineRule="auto"/>
              <w:jc w:val="center"/>
              <w:rPr>
                <w:rFonts w:ascii="Times New Roman" w:hAnsi="Times New Roman"/>
                <w:b/>
                <w:bCs/>
                <w:i/>
                <w:iCs/>
                <w:sz w:val="24"/>
                <w:lang w:val="en-US"/>
              </w:rPr>
            </w:pPr>
            <w:r w:rsidRPr="006C4513">
              <w:rPr>
                <w:rFonts w:ascii="Times New Roman" w:hAnsi="Times New Roman"/>
                <w:b/>
                <w:bCs/>
                <w:i/>
                <w:iCs/>
                <w:sz w:val="24"/>
                <w:lang w:val="en-US"/>
              </w:rPr>
              <w:t>Noise</w:t>
            </w:r>
          </w:p>
        </w:tc>
        <w:tc>
          <w:tcPr>
            <w:tcW w:w="1596" w:type="dxa"/>
            <w:vAlign w:val="center"/>
          </w:tcPr>
          <w:p w14:paraId="24CEDD8B" w14:textId="77777777" w:rsidR="006C4513" w:rsidRPr="006C4513" w:rsidRDefault="006C4513" w:rsidP="006C4513">
            <w:pPr>
              <w:spacing w:line="360" w:lineRule="auto"/>
              <w:jc w:val="center"/>
              <w:rPr>
                <w:rFonts w:ascii="Times New Roman" w:hAnsi="Times New Roman"/>
                <w:b/>
                <w:bCs/>
                <w:sz w:val="24"/>
                <w:lang w:val="en-US"/>
              </w:rPr>
            </w:pPr>
            <w:r w:rsidRPr="006C4513">
              <w:rPr>
                <w:rFonts w:ascii="Times New Roman" w:hAnsi="Times New Roman"/>
                <w:b/>
                <w:bCs/>
                <w:sz w:val="24"/>
                <w:lang w:val="en-US"/>
              </w:rPr>
              <w:t>Silhouette Score</w:t>
            </w:r>
          </w:p>
        </w:tc>
      </w:tr>
      <w:tr w:rsidR="006C4513" w:rsidRPr="006C4513" w14:paraId="6BF21969" w14:textId="77777777" w:rsidTr="0081316F">
        <w:tc>
          <w:tcPr>
            <w:tcW w:w="1606" w:type="dxa"/>
          </w:tcPr>
          <w:p w14:paraId="739FAAE2"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5</w:t>
            </w:r>
          </w:p>
        </w:tc>
        <w:tc>
          <w:tcPr>
            <w:tcW w:w="1527" w:type="dxa"/>
          </w:tcPr>
          <w:p w14:paraId="4F6B9F41"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1,25</w:t>
            </w:r>
          </w:p>
        </w:tc>
        <w:tc>
          <w:tcPr>
            <w:tcW w:w="1625" w:type="dxa"/>
          </w:tcPr>
          <w:p w14:paraId="6EC963E4"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3</w:t>
            </w:r>
          </w:p>
        </w:tc>
        <w:tc>
          <w:tcPr>
            <w:tcW w:w="1576" w:type="dxa"/>
          </w:tcPr>
          <w:p w14:paraId="3F0A1585"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826</w:t>
            </w:r>
          </w:p>
        </w:tc>
        <w:tc>
          <w:tcPr>
            <w:tcW w:w="1596" w:type="dxa"/>
          </w:tcPr>
          <w:p w14:paraId="00E8542E"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0.0014497934</w:t>
            </w:r>
          </w:p>
        </w:tc>
      </w:tr>
      <w:tr w:rsidR="006C4513" w:rsidRPr="006C4513" w14:paraId="0BB1696A" w14:textId="77777777" w:rsidTr="0081316F">
        <w:tc>
          <w:tcPr>
            <w:tcW w:w="1606" w:type="dxa"/>
          </w:tcPr>
          <w:p w14:paraId="41C5D3E5" w14:textId="77777777" w:rsidR="006C4513" w:rsidRPr="006C4513" w:rsidRDefault="006C4513" w:rsidP="006C4513">
            <w:pPr>
              <w:spacing w:line="360" w:lineRule="auto"/>
              <w:jc w:val="center"/>
              <w:rPr>
                <w:rFonts w:ascii="Times New Roman" w:hAnsi="Times New Roman"/>
                <w:sz w:val="24"/>
                <w:lang w:val="en-US"/>
              </w:rPr>
            </w:pPr>
          </w:p>
        </w:tc>
        <w:tc>
          <w:tcPr>
            <w:tcW w:w="1527" w:type="dxa"/>
          </w:tcPr>
          <w:p w14:paraId="5D5EDC38"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1,35</w:t>
            </w:r>
          </w:p>
        </w:tc>
        <w:tc>
          <w:tcPr>
            <w:tcW w:w="1625" w:type="dxa"/>
          </w:tcPr>
          <w:p w14:paraId="1B333CFE"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w:t>
            </w:r>
          </w:p>
        </w:tc>
        <w:tc>
          <w:tcPr>
            <w:tcW w:w="1576" w:type="dxa"/>
          </w:tcPr>
          <w:p w14:paraId="17B79E4A"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18</w:t>
            </w:r>
          </w:p>
        </w:tc>
        <w:tc>
          <w:tcPr>
            <w:tcW w:w="1596" w:type="dxa"/>
          </w:tcPr>
          <w:p w14:paraId="7A403154" w14:textId="77777777" w:rsidR="006C4513" w:rsidRPr="00341F3C" w:rsidRDefault="006C4513" w:rsidP="006C4513">
            <w:pPr>
              <w:spacing w:line="360" w:lineRule="auto"/>
              <w:jc w:val="center"/>
              <w:rPr>
                <w:rFonts w:ascii="Times New Roman" w:hAnsi="Times New Roman"/>
                <w:sz w:val="24"/>
                <w:lang w:val="en-US"/>
              </w:rPr>
            </w:pPr>
            <w:r w:rsidRPr="00341F3C">
              <w:rPr>
                <w:rFonts w:ascii="Times New Roman" w:hAnsi="Times New Roman"/>
                <w:sz w:val="24"/>
                <w:lang w:val="en-US"/>
              </w:rPr>
              <w:t>0.0056921409</w:t>
            </w:r>
          </w:p>
        </w:tc>
      </w:tr>
      <w:tr w:rsidR="006C4513" w:rsidRPr="006C4513" w14:paraId="325293DC" w14:textId="77777777" w:rsidTr="0081316F">
        <w:tc>
          <w:tcPr>
            <w:tcW w:w="1606" w:type="dxa"/>
          </w:tcPr>
          <w:p w14:paraId="3025D1C3"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10</w:t>
            </w:r>
          </w:p>
        </w:tc>
        <w:tc>
          <w:tcPr>
            <w:tcW w:w="1527" w:type="dxa"/>
          </w:tcPr>
          <w:p w14:paraId="35ECFFE8"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1,25</w:t>
            </w:r>
          </w:p>
        </w:tc>
        <w:tc>
          <w:tcPr>
            <w:tcW w:w="1625" w:type="dxa"/>
          </w:tcPr>
          <w:p w14:paraId="6022277E"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2</w:t>
            </w:r>
          </w:p>
        </w:tc>
        <w:tc>
          <w:tcPr>
            <w:tcW w:w="1576" w:type="dxa"/>
          </w:tcPr>
          <w:p w14:paraId="1952002A"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1056</w:t>
            </w:r>
          </w:p>
        </w:tc>
        <w:tc>
          <w:tcPr>
            <w:tcW w:w="1596" w:type="dxa"/>
          </w:tcPr>
          <w:p w14:paraId="79DD1A9B"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0.0024541545</w:t>
            </w:r>
          </w:p>
        </w:tc>
      </w:tr>
      <w:tr w:rsidR="006C4513" w:rsidRPr="006C4513" w14:paraId="17874DEE" w14:textId="77777777" w:rsidTr="0081316F">
        <w:tc>
          <w:tcPr>
            <w:tcW w:w="1606" w:type="dxa"/>
          </w:tcPr>
          <w:p w14:paraId="24FF39F6" w14:textId="77777777" w:rsidR="006C4513" w:rsidRPr="006C4513" w:rsidRDefault="006C4513" w:rsidP="006C4513">
            <w:pPr>
              <w:spacing w:line="360" w:lineRule="auto"/>
              <w:jc w:val="center"/>
              <w:rPr>
                <w:rFonts w:ascii="Times New Roman" w:hAnsi="Times New Roman"/>
                <w:sz w:val="24"/>
                <w:lang w:val="en-US"/>
              </w:rPr>
            </w:pPr>
          </w:p>
        </w:tc>
        <w:tc>
          <w:tcPr>
            <w:tcW w:w="1527" w:type="dxa"/>
          </w:tcPr>
          <w:p w14:paraId="6E5F6071"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1,35</w:t>
            </w:r>
          </w:p>
        </w:tc>
        <w:tc>
          <w:tcPr>
            <w:tcW w:w="1625" w:type="dxa"/>
          </w:tcPr>
          <w:p w14:paraId="5C03B33B"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w:t>
            </w:r>
          </w:p>
        </w:tc>
        <w:tc>
          <w:tcPr>
            <w:tcW w:w="1576" w:type="dxa"/>
          </w:tcPr>
          <w:p w14:paraId="14FFB2BB"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19</w:t>
            </w:r>
          </w:p>
        </w:tc>
        <w:tc>
          <w:tcPr>
            <w:tcW w:w="1596" w:type="dxa"/>
          </w:tcPr>
          <w:p w14:paraId="307870AC" w14:textId="77777777" w:rsidR="006C4513" w:rsidRPr="00341F3C" w:rsidRDefault="006C4513" w:rsidP="006C4513">
            <w:pPr>
              <w:spacing w:line="360" w:lineRule="auto"/>
              <w:jc w:val="center"/>
              <w:rPr>
                <w:rFonts w:ascii="Times New Roman" w:hAnsi="Times New Roman"/>
                <w:sz w:val="24"/>
                <w:lang w:val="en-US"/>
              </w:rPr>
            </w:pPr>
            <w:r w:rsidRPr="00341F3C">
              <w:rPr>
                <w:rFonts w:ascii="Times New Roman" w:hAnsi="Times New Roman"/>
                <w:sz w:val="24"/>
                <w:lang w:val="en-US"/>
              </w:rPr>
              <w:t>0.0056951958</w:t>
            </w:r>
          </w:p>
        </w:tc>
      </w:tr>
    </w:tbl>
    <w:p w14:paraId="0E47CC55" w14:textId="601ABEC6" w:rsidR="00276E3C" w:rsidRDefault="00276E3C" w:rsidP="006C4513">
      <w:pPr>
        <w:spacing w:line="360" w:lineRule="auto"/>
        <w:rPr>
          <w:rFonts w:ascii="Times New Roman" w:hAnsi="Times New Roman" w:cs="Times New Roman"/>
          <w:sz w:val="24"/>
          <w:szCs w:val="24"/>
          <w:lang w:val="en-US"/>
        </w:rPr>
      </w:pPr>
    </w:p>
    <w:p w14:paraId="7D15AA56" w14:textId="77777777" w:rsidR="00276E3C" w:rsidRDefault="00276E3C">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BB0FE5B" w14:textId="77777777" w:rsidR="006C4513" w:rsidRPr="003815FD" w:rsidRDefault="006C4513" w:rsidP="006C4513">
      <w:pPr>
        <w:spacing w:line="360" w:lineRule="auto"/>
        <w:rPr>
          <w:rFonts w:ascii="Times New Roman" w:hAnsi="Times New Roman" w:cs="Times New Roman"/>
          <w:sz w:val="24"/>
          <w:szCs w:val="24"/>
          <w:lang w:val="en-US"/>
        </w:rPr>
      </w:pPr>
    </w:p>
    <w:p w14:paraId="1F1045B4" w14:textId="774E28EA" w:rsidR="00085257" w:rsidRPr="00276E3C" w:rsidRDefault="00085257" w:rsidP="00276E3C">
      <w:pPr>
        <w:pStyle w:val="Heading2"/>
        <w:spacing w:line="360" w:lineRule="auto"/>
        <w:jc w:val="both"/>
        <w:rPr>
          <w:rFonts w:cs="Times New Roman"/>
          <w:sz w:val="24"/>
          <w:szCs w:val="24"/>
          <w:lang w:val="en-US"/>
        </w:rPr>
      </w:pPr>
      <w:bookmarkStart w:id="441" w:name="_Toc149284652"/>
      <w:r w:rsidRPr="00276E3C">
        <w:rPr>
          <w:rFonts w:cs="Times New Roman"/>
          <w:sz w:val="24"/>
          <w:szCs w:val="24"/>
          <w:lang w:val="en-US"/>
        </w:rPr>
        <w:t>K</w:t>
      </w:r>
      <w:r w:rsidR="00A35FB4" w:rsidRPr="00276E3C">
        <w:rPr>
          <w:rFonts w:cs="Times New Roman"/>
          <w:sz w:val="24"/>
          <w:szCs w:val="24"/>
          <w:lang w:val="en-US"/>
        </w:rPr>
        <w:t>lasterisasi</w:t>
      </w:r>
      <w:bookmarkEnd w:id="441"/>
    </w:p>
    <w:p w14:paraId="26404EED" w14:textId="4334A179" w:rsidR="00276E3C" w:rsidRPr="00276E3C" w:rsidRDefault="00276E3C" w:rsidP="00276E3C">
      <w:pPr>
        <w:pStyle w:val="Heading3"/>
        <w:spacing w:line="360" w:lineRule="auto"/>
        <w:jc w:val="both"/>
        <w:rPr>
          <w:rFonts w:cs="Times New Roman"/>
        </w:rPr>
      </w:pPr>
      <w:bookmarkStart w:id="442" w:name="_Toc149284653"/>
      <w:r w:rsidRPr="00276E3C">
        <w:rPr>
          <w:rFonts w:cs="Times New Roman"/>
        </w:rPr>
        <w:t>DBSCAN</w:t>
      </w:r>
      <w:bookmarkEnd w:id="442"/>
    </w:p>
    <w:p w14:paraId="3AA978F4" w14:textId="435F7DDB" w:rsidR="00276E3C" w:rsidRDefault="00276E3C" w:rsidP="00CA1FB4">
      <w:pPr>
        <w:spacing w:line="360" w:lineRule="auto"/>
        <w:ind w:firstLine="720"/>
        <w:jc w:val="both"/>
        <w:rPr>
          <w:rFonts w:ascii="Times New Roman" w:hAnsi="Times New Roman" w:cs="Times New Roman"/>
          <w:sz w:val="24"/>
          <w:szCs w:val="24"/>
        </w:rPr>
      </w:pPr>
      <w:r w:rsidRPr="00276E3C">
        <w:rPr>
          <w:rFonts w:ascii="Times New Roman" w:hAnsi="Times New Roman" w:cs="Times New Roman"/>
          <w:sz w:val="24"/>
          <w:szCs w:val="24"/>
        </w:rPr>
        <w:t>Pada tahap ini, hasil penghitungan jarak NearestNeighbors dengan modul sklearn.neighbors import NearestNeighbors dari package scikit-learn akan diterapkan proses klasterisasi. Modul yang digunakan adalah modul cluster pada package ini. Pada modul ini terdapat cluster DBSCAN yang berfungsi untuk menerapkan klasterisasi DBSCAN pada Term Document Matrix setelah proses reduksi dimensi metrik parameter dengan modul PCA. Tujuan dari klasterisasi ini adalah untuk mencari kesamaan (</w:t>
      </w:r>
      <w:r w:rsidRPr="0096171B">
        <w:rPr>
          <w:rFonts w:ascii="Times New Roman" w:hAnsi="Times New Roman" w:cs="Times New Roman"/>
          <w:i/>
          <w:iCs/>
          <w:sz w:val="24"/>
          <w:szCs w:val="24"/>
        </w:rPr>
        <w:t>similarity</w:t>
      </w:r>
      <w:r w:rsidRPr="00276E3C">
        <w:rPr>
          <w:rFonts w:ascii="Times New Roman" w:hAnsi="Times New Roman" w:cs="Times New Roman"/>
          <w:sz w:val="24"/>
          <w:szCs w:val="24"/>
        </w:rPr>
        <w:t>) feature antar dokumen sehingga dapat ditentukan cluster dari dokumen tersebut. Terdapat beberapa parameter untuk menentukan cluster dalam metode DBSCAN. Dapat dilihat pada Tabel 4.6.</w:t>
      </w:r>
    </w:p>
    <w:p w14:paraId="416C0F3A" w14:textId="01606BB8" w:rsidR="00276E3C" w:rsidRPr="0044284B" w:rsidRDefault="0044284B" w:rsidP="0044284B">
      <w:pPr>
        <w:pStyle w:val="Caption"/>
        <w:jc w:val="center"/>
        <w:rPr>
          <w:rFonts w:ascii="Times New Roman" w:hAnsi="Times New Roman" w:cs="Times New Roman"/>
          <w:b/>
          <w:bCs/>
          <w:i w:val="0"/>
          <w:iCs w:val="0"/>
          <w:color w:val="auto"/>
          <w:sz w:val="24"/>
          <w:szCs w:val="24"/>
        </w:rPr>
      </w:pPr>
      <w:bookmarkStart w:id="443" w:name="_Toc149217274"/>
      <w:r w:rsidRPr="0044284B">
        <w:rPr>
          <w:rFonts w:ascii="Times New Roman" w:hAnsi="Times New Roman" w:cs="Times New Roman"/>
          <w:b/>
          <w:bCs/>
          <w:i w:val="0"/>
          <w:iCs w:val="0"/>
          <w:color w:val="auto"/>
          <w:sz w:val="24"/>
          <w:szCs w:val="24"/>
        </w:rPr>
        <w:t xml:space="preserve">Tabel 4. </w:t>
      </w:r>
      <w:r w:rsidRPr="0044284B">
        <w:rPr>
          <w:rFonts w:ascii="Times New Roman" w:hAnsi="Times New Roman" w:cs="Times New Roman"/>
          <w:b/>
          <w:bCs/>
          <w:i w:val="0"/>
          <w:iCs w:val="0"/>
          <w:color w:val="auto"/>
          <w:sz w:val="24"/>
          <w:szCs w:val="24"/>
        </w:rPr>
        <w:fldChar w:fldCharType="begin"/>
      </w:r>
      <w:r w:rsidRPr="0044284B">
        <w:rPr>
          <w:rFonts w:ascii="Times New Roman" w:hAnsi="Times New Roman" w:cs="Times New Roman"/>
          <w:b/>
          <w:bCs/>
          <w:i w:val="0"/>
          <w:iCs w:val="0"/>
          <w:color w:val="auto"/>
          <w:sz w:val="24"/>
          <w:szCs w:val="24"/>
        </w:rPr>
        <w:instrText xml:space="preserve"> SEQ Tabel_4. \* ARABIC </w:instrText>
      </w:r>
      <w:r w:rsidRPr="0044284B">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7</w:t>
      </w:r>
      <w:r w:rsidRPr="0044284B">
        <w:rPr>
          <w:rFonts w:ascii="Times New Roman" w:hAnsi="Times New Roman" w:cs="Times New Roman"/>
          <w:b/>
          <w:bCs/>
          <w:i w:val="0"/>
          <w:iCs w:val="0"/>
          <w:color w:val="auto"/>
          <w:sz w:val="24"/>
          <w:szCs w:val="24"/>
        </w:rPr>
        <w:fldChar w:fldCharType="end"/>
      </w:r>
      <w:r w:rsidRPr="0044284B">
        <w:rPr>
          <w:rFonts w:ascii="Times New Roman" w:hAnsi="Times New Roman" w:cs="Times New Roman"/>
          <w:b/>
          <w:bCs/>
          <w:i w:val="0"/>
          <w:iCs w:val="0"/>
          <w:color w:val="auto"/>
          <w:sz w:val="24"/>
          <w:szCs w:val="24"/>
        </w:rPr>
        <w:t xml:space="preserve"> </w:t>
      </w:r>
      <w:r w:rsidR="00276E3C" w:rsidRPr="0044284B">
        <w:rPr>
          <w:rFonts w:ascii="Times New Roman" w:hAnsi="Times New Roman" w:cs="Times New Roman"/>
          <w:b/>
          <w:bCs/>
          <w:i w:val="0"/>
          <w:iCs w:val="0"/>
          <w:color w:val="auto"/>
          <w:sz w:val="24"/>
          <w:szCs w:val="24"/>
        </w:rPr>
        <w:t>Daftar Parameter DBSCAN yang digunakan</w:t>
      </w:r>
      <w:bookmarkEnd w:id="443"/>
    </w:p>
    <w:tbl>
      <w:tblPr>
        <w:tblStyle w:val="TableGrid"/>
        <w:tblW w:w="8311" w:type="dxa"/>
        <w:tblInd w:w="-5" w:type="dxa"/>
        <w:tblLook w:val="04A0" w:firstRow="1" w:lastRow="0" w:firstColumn="1" w:lastColumn="0" w:noHBand="0" w:noVBand="1"/>
      </w:tblPr>
      <w:tblGrid>
        <w:gridCol w:w="1622"/>
        <w:gridCol w:w="1556"/>
        <w:gridCol w:w="5133"/>
      </w:tblGrid>
      <w:tr w:rsidR="00276E3C" w:rsidRPr="00276E3C" w14:paraId="0C727763" w14:textId="77777777" w:rsidTr="0081316F">
        <w:trPr>
          <w:trHeight w:val="361"/>
        </w:trPr>
        <w:tc>
          <w:tcPr>
            <w:tcW w:w="1622" w:type="dxa"/>
            <w:vAlign w:val="center"/>
          </w:tcPr>
          <w:p w14:paraId="49B9733E" w14:textId="77777777" w:rsidR="00276E3C" w:rsidRPr="00276E3C" w:rsidRDefault="00276E3C" w:rsidP="00276E3C">
            <w:pPr>
              <w:spacing w:line="360" w:lineRule="auto"/>
              <w:jc w:val="center"/>
              <w:rPr>
                <w:rFonts w:ascii="Times New Roman" w:hAnsi="Times New Roman"/>
                <w:sz w:val="24"/>
                <w:lang w:val="en-US"/>
              </w:rPr>
            </w:pPr>
            <w:r w:rsidRPr="00276E3C">
              <w:rPr>
                <w:rFonts w:ascii="Times New Roman" w:hAnsi="Times New Roman"/>
                <w:sz w:val="24"/>
                <w:lang w:val="en-US"/>
              </w:rPr>
              <w:t>Parameter</w:t>
            </w:r>
          </w:p>
        </w:tc>
        <w:tc>
          <w:tcPr>
            <w:tcW w:w="1556" w:type="dxa"/>
            <w:vAlign w:val="center"/>
          </w:tcPr>
          <w:p w14:paraId="6A86F6AD" w14:textId="77777777" w:rsidR="00276E3C" w:rsidRPr="00276E3C" w:rsidRDefault="00276E3C" w:rsidP="00276E3C">
            <w:pPr>
              <w:spacing w:line="360" w:lineRule="auto"/>
              <w:jc w:val="center"/>
              <w:rPr>
                <w:rFonts w:ascii="Times New Roman" w:hAnsi="Times New Roman"/>
                <w:sz w:val="24"/>
                <w:lang w:val="en-US"/>
              </w:rPr>
            </w:pPr>
            <w:r w:rsidRPr="00276E3C">
              <w:rPr>
                <w:rFonts w:ascii="Times New Roman" w:hAnsi="Times New Roman"/>
                <w:sz w:val="24"/>
                <w:lang w:val="en-US"/>
              </w:rPr>
              <w:t>Nilai</w:t>
            </w:r>
          </w:p>
        </w:tc>
        <w:tc>
          <w:tcPr>
            <w:tcW w:w="5133" w:type="dxa"/>
            <w:vAlign w:val="center"/>
          </w:tcPr>
          <w:p w14:paraId="56B22CED" w14:textId="77777777" w:rsidR="00276E3C" w:rsidRPr="00276E3C" w:rsidRDefault="00276E3C" w:rsidP="00276E3C">
            <w:pPr>
              <w:spacing w:line="360" w:lineRule="auto"/>
              <w:jc w:val="center"/>
              <w:rPr>
                <w:rFonts w:ascii="Times New Roman" w:hAnsi="Times New Roman"/>
                <w:sz w:val="24"/>
                <w:lang w:val="en-US"/>
              </w:rPr>
            </w:pPr>
            <w:r w:rsidRPr="00276E3C">
              <w:rPr>
                <w:rFonts w:ascii="Times New Roman" w:hAnsi="Times New Roman"/>
                <w:sz w:val="24"/>
                <w:lang w:val="en-US"/>
              </w:rPr>
              <w:t>Deskripsi</w:t>
            </w:r>
          </w:p>
        </w:tc>
      </w:tr>
      <w:tr w:rsidR="00276E3C" w:rsidRPr="00276E3C" w14:paraId="13622E6D" w14:textId="77777777" w:rsidTr="0081316F">
        <w:trPr>
          <w:trHeight w:val="361"/>
        </w:trPr>
        <w:tc>
          <w:tcPr>
            <w:tcW w:w="1622" w:type="dxa"/>
          </w:tcPr>
          <w:p w14:paraId="1E5ACB09"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min_samples </w:t>
            </w:r>
          </w:p>
          <w:p w14:paraId="1C2BE958"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 </w:t>
            </w:r>
            <w:r w:rsidRPr="00276E3C">
              <w:rPr>
                <w:rFonts w:ascii="Times New Roman" w:hAnsi="Times New Roman"/>
                <w:i/>
                <w:iCs/>
                <w:sz w:val="24"/>
                <w:lang w:val="en-US"/>
              </w:rPr>
              <w:t>minpts</w:t>
            </w:r>
          </w:p>
        </w:tc>
        <w:tc>
          <w:tcPr>
            <w:tcW w:w="1556" w:type="dxa"/>
          </w:tcPr>
          <w:p w14:paraId="5BA39CF9"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int</w:t>
            </w:r>
          </w:p>
        </w:tc>
        <w:tc>
          <w:tcPr>
            <w:tcW w:w="5133" w:type="dxa"/>
          </w:tcPr>
          <w:p w14:paraId="2EC9EBA7"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Jumlah sampel (atau bobot total) di suatu lingkungan untuk suatu titik yang dianggap sebagai titik inti. Ini termasuk poin itu sendiri.</w:t>
            </w:r>
          </w:p>
        </w:tc>
      </w:tr>
      <w:tr w:rsidR="00276E3C" w:rsidRPr="00276E3C" w14:paraId="7517A5B2" w14:textId="77777777" w:rsidTr="0081316F">
        <w:trPr>
          <w:trHeight w:val="372"/>
        </w:trPr>
        <w:tc>
          <w:tcPr>
            <w:tcW w:w="1622" w:type="dxa"/>
          </w:tcPr>
          <w:p w14:paraId="389BCD63"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epsilon (</w:t>
            </w:r>
            <w:r w:rsidRPr="00276E3C">
              <w:rPr>
                <w:rFonts w:ascii="Times New Roman" w:hAnsi="Times New Roman" w:cs="Times New Roman"/>
                <w:sz w:val="24"/>
                <w:lang w:val="en-US"/>
              </w:rPr>
              <w:t xml:space="preserve">ε / </w:t>
            </w:r>
            <w:r w:rsidRPr="00276E3C">
              <w:rPr>
                <w:rFonts w:ascii="Times New Roman" w:hAnsi="Times New Roman" w:cs="Times New Roman"/>
                <w:i/>
                <w:iCs/>
                <w:sz w:val="24"/>
                <w:lang w:val="en-US"/>
              </w:rPr>
              <w:t>Eps</w:t>
            </w:r>
            <w:r w:rsidRPr="00276E3C">
              <w:rPr>
                <w:rFonts w:ascii="Times New Roman" w:hAnsi="Times New Roman"/>
                <w:sz w:val="24"/>
                <w:lang w:val="en-US"/>
              </w:rPr>
              <w:t>)</w:t>
            </w:r>
          </w:p>
        </w:tc>
        <w:tc>
          <w:tcPr>
            <w:tcW w:w="1556" w:type="dxa"/>
          </w:tcPr>
          <w:p w14:paraId="4C2314DF"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float</w:t>
            </w:r>
          </w:p>
        </w:tc>
        <w:tc>
          <w:tcPr>
            <w:tcW w:w="5133" w:type="dxa"/>
          </w:tcPr>
          <w:p w14:paraId="78E49AE8"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Jarak maksimum antara dua sampel untuk satu dianggap sebagai di lingkungan yang lain. Ini bukan batas maksimum pada jarak titik dalam sebuah </w:t>
            </w:r>
            <w:r w:rsidRPr="00276E3C">
              <w:rPr>
                <w:rFonts w:ascii="Times New Roman" w:hAnsi="Times New Roman"/>
                <w:i/>
                <w:iCs/>
                <w:sz w:val="24"/>
                <w:lang w:val="en-US"/>
              </w:rPr>
              <w:t>cluster</w:t>
            </w:r>
            <w:r w:rsidRPr="00276E3C">
              <w:rPr>
                <w:rFonts w:ascii="Times New Roman" w:hAnsi="Times New Roman"/>
                <w:sz w:val="24"/>
                <w:lang w:val="en-US"/>
              </w:rPr>
              <w:t>.</w:t>
            </w:r>
          </w:p>
        </w:tc>
      </w:tr>
      <w:tr w:rsidR="00276E3C" w:rsidRPr="00276E3C" w14:paraId="15727560" w14:textId="77777777" w:rsidTr="0081316F">
        <w:trPr>
          <w:trHeight w:val="361"/>
        </w:trPr>
        <w:tc>
          <w:tcPr>
            <w:tcW w:w="1622" w:type="dxa"/>
          </w:tcPr>
          <w:p w14:paraId="273CA1C4"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fit_predict</w:t>
            </w:r>
          </w:p>
        </w:tc>
        <w:tc>
          <w:tcPr>
            <w:tcW w:w="1556" w:type="dxa"/>
          </w:tcPr>
          <w:p w14:paraId="5C1698AB" w14:textId="77777777" w:rsidR="00276E3C" w:rsidRPr="00276E3C" w:rsidRDefault="00276E3C" w:rsidP="00276E3C">
            <w:pPr>
              <w:spacing w:line="360" w:lineRule="auto"/>
              <w:jc w:val="both"/>
              <w:rPr>
                <w:rFonts w:ascii="Times New Roman" w:hAnsi="Times New Roman"/>
                <w:i/>
                <w:iCs/>
                <w:sz w:val="24"/>
                <w:lang w:val="en-US"/>
              </w:rPr>
            </w:pPr>
            <w:r w:rsidRPr="00276E3C">
              <w:rPr>
                <w:rFonts w:ascii="Times New Roman" w:hAnsi="Times New Roman"/>
                <w:sz w:val="24"/>
                <w:lang w:val="en-US"/>
              </w:rPr>
              <w:t xml:space="preserve">X / </w:t>
            </w:r>
            <w:r w:rsidRPr="00276E3C">
              <w:rPr>
                <w:rFonts w:ascii="Times New Roman" w:hAnsi="Times New Roman"/>
                <w:i/>
                <w:iCs/>
                <w:sz w:val="24"/>
                <w:lang w:val="en-US"/>
              </w:rPr>
              <w:t>cluster sample</w:t>
            </w:r>
          </w:p>
        </w:tc>
        <w:tc>
          <w:tcPr>
            <w:tcW w:w="5133" w:type="dxa"/>
          </w:tcPr>
          <w:p w14:paraId="69EBC85D"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Metode hitung </w:t>
            </w:r>
            <w:r w:rsidRPr="00276E3C">
              <w:rPr>
                <w:rFonts w:ascii="Times New Roman" w:hAnsi="Times New Roman"/>
                <w:i/>
                <w:iCs/>
                <w:sz w:val="24"/>
                <w:lang w:val="en-US"/>
              </w:rPr>
              <w:t>cluster</w:t>
            </w:r>
            <w:r w:rsidRPr="00276E3C">
              <w:rPr>
                <w:rFonts w:ascii="Times New Roman" w:hAnsi="Times New Roman"/>
                <w:sz w:val="24"/>
                <w:lang w:val="en-US"/>
              </w:rPr>
              <w:t xml:space="preserve"> dari data atau matriks jarak dan prediksi label.</w:t>
            </w:r>
          </w:p>
        </w:tc>
      </w:tr>
      <w:tr w:rsidR="00276E3C" w:rsidRPr="00276E3C" w14:paraId="7DE482C5" w14:textId="77777777" w:rsidTr="0081316F">
        <w:trPr>
          <w:trHeight w:val="361"/>
        </w:trPr>
        <w:tc>
          <w:tcPr>
            <w:tcW w:w="1622" w:type="dxa"/>
          </w:tcPr>
          <w:p w14:paraId="630D9254"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metric</w:t>
            </w:r>
          </w:p>
        </w:tc>
        <w:tc>
          <w:tcPr>
            <w:tcW w:w="1556" w:type="dxa"/>
          </w:tcPr>
          <w:p w14:paraId="1AB39209"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Euclidean (</w:t>
            </w:r>
            <w:r w:rsidRPr="00276E3C">
              <w:rPr>
                <w:rFonts w:ascii="Times New Roman" w:hAnsi="Times New Roman"/>
                <w:i/>
                <w:iCs/>
                <w:sz w:val="24"/>
                <w:lang w:val="en-US"/>
              </w:rPr>
              <w:t>default</w:t>
            </w:r>
            <w:r w:rsidRPr="00276E3C">
              <w:rPr>
                <w:rFonts w:ascii="Times New Roman" w:hAnsi="Times New Roman"/>
                <w:sz w:val="24"/>
                <w:lang w:val="en-US"/>
              </w:rPr>
              <w:t>)</w:t>
            </w:r>
          </w:p>
        </w:tc>
        <w:tc>
          <w:tcPr>
            <w:tcW w:w="5133" w:type="dxa"/>
          </w:tcPr>
          <w:p w14:paraId="75F61DDC"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Metrik yang akan digunakan saat menghitung jarak antar </w:t>
            </w:r>
            <w:r w:rsidRPr="00276E3C">
              <w:rPr>
                <w:rFonts w:ascii="Times New Roman" w:hAnsi="Times New Roman"/>
                <w:i/>
                <w:iCs/>
                <w:sz w:val="24"/>
                <w:lang w:val="en-US"/>
              </w:rPr>
              <w:t>instance</w:t>
            </w:r>
            <w:r w:rsidRPr="00276E3C">
              <w:rPr>
                <w:rFonts w:ascii="Times New Roman" w:hAnsi="Times New Roman"/>
                <w:sz w:val="24"/>
                <w:lang w:val="en-US"/>
              </w:rPr>
              <w:t xml:space="preserve"> dalam larik fitur. </w:t>
            </w:r>
          </w:p>
        </w:tc>
      </w:tr>
    </w:tbl>
    <w:p w14:paraId="0E4CD48E" w14:textId="77777777" w:rsidR="00276E3C" w:rsidRPr="00276E3C" w:rsidRDefault="00276E3C" w:rsidP="00276E3C">
      <w:pPr>
        <w:spacing w:line="360" w:lineRule="auto"/>
        <w:rPr>
          <w:rFonts w:ascii="Times New Roman" w:hAnsi="Times New Roman" w:cs="Times New Roman"/>
          <w:sz w:val="24"/>
          <w:szCs w:val="24"/>
        </w:rPr>
      </w:pPr>
    </w:p>
    <w:p w14:paraId="69A34B7B" w14:textId="0D3B97A4" w:rsidR="00CA1FB4" w:rsidRDefault="00276E3C" w:rsidP="00CA1FB4">
      <w:pPr>
        <w:spacing w:after="0" w:line="276" w:lineRule="auto"/>
        <w:ind w:firstLine="426"/>
        <w:jc w:val="both"/>
        <w:rPr>
          <w:rFonts w:ascii="Times New Roman" w:eastAsia="Arial" w:hAnsi="Times New Roman" w:cs="Arial"/>
          <w:sz w:val="24"/>
          <w:lang w:val="en-US" w:eastAsia="en-ID"/>
        </w:rPr>
      </w:pPr>
      <w:r w:rsidRPr="00276E3C">
        <w:rPr>
          <w:rFonts w:ascii="Times New Roman" w:eastAsia="Arial" w:hAnsi="Times New Roman" w:cs="Arial"/>
          <w:sz w:val="24"/>
          <w:lang w:val="en-US" w:eastAsia="en-ID"/>
        </w:rPr>
        <w:t xml:space="preserve">Implementasi validasi klaster menggunakan </w:t>
      </w:r>
      <w:r w:rsidRPr="00276E3C">
        <w:rPr>
          <w:rFonts w:ascii="Times New Roman" w:eastAsia="Arial" w:hAnsi="Times New Roman" w:cs="Arial"/>
          <w:i/>
          <w:iCs/>
          <w:sz w:val="24"/>
          <w:lang w:val="en-US" w:eastAsia="en-ID"/>
        </w:rPr>
        <w:t>silhouette coefficient</w:t>
      </w:r>
      <w:r w:rsidRPr="00276E3C">
        <w:rPr>
          <w:rFonts w:ascii="Times New Roman" w:eastAsia="Arial" w:hAnsi="Times New Roman" w:cs="Arial"/>
          <w:sz w:val="24"/>
          <w:lang w:val="en-US" w:eastAsia="en-ID"/>
        </w:rPr>
        <w:t xml:space="preserve"> dan mendapatkan nilai </w:t>
      </w:r>
      <w:r w:rsidRPr="00276E3C">
        <w:rPr>
          <w:rFonts w:ascii="Times New Roman" w:eastAsia="Arial" w:hAnsi="Times New Roman" w:cs="Arial"/>
          <w:i/>
          <w:iCs/>
          <w:sz w:val="24"/>
          <w:lang w:val="en-US" w:eastAsia="en-ID"/>
        </w:rPr>
        <w:t>k-distance</w:t>
      </w:r>
      <w:r w:rsidRPr="00276E3C">
        <w:rPr>
          <w:rFonts w:ascii="Times New Roman" w:eastAsia="Arial" w:hAnsi="Times New Roman" w:cs="Arial"/>
          <w:sz w:val="24"/>
          <w:lang w:val="en-US" w:eastAsia="en-ID"/>
        </w:rPr>
        <w:t xml:space="preserve">. Implementasi dilakukan dengan memanfaatkan </w:t>
      </w:r>
      <w:r w:rsidRPr="00276E3C">
        <w:rPr>
          <w:rFonts w:ascii="Times New Roman" w:eastAsia="Arial" w:hAnsi="Times New Roman" w:cs="Arial"/>
          <w:i/>
          <w:iCs/>
          <w:sz w:val="24"/>
          <w:lang w:val="en-US" w:eastAsia="en-ID"/>
        </w:rPr>
        <w:t>library</w:t>
      </w:r>
      <w:r w:rsidRPr="00276E3C">
        <w:rPr>
          <w:rFonts w:ascii="Times New Roman" w:eastAsia="Arial" w:hAnsi="Times New Roman" w:cs="Arial"/>
          <w:sz w:val="24"/>
          <w:lang w:val="en-US" w:eastAsia="en-ID"/>
        </w:rPr>
        <w:t xml:space="preserve"> NearestNeighbors, dengan memasukkan rentang nilai yang sudah dijelaskan sebelum subbab ini.  Kode implementasi Python klasterisasi dan validasi jumlah </w:t>
      </w:r>
      <w:r w:rsidRPr="00276E3C">
        <w:rPr>
          <w:rFonts w:ascii="Times New Roman" w:eastAsia="Arial" w:hAnsi="Times New Roman" w:cs="Arial"/>
          <w:sz w:val="24"/>
          <w:lang w:val="en-US" w:eastAsia="en-ID"/>
        </w:rPr>
        <w:lastRenderedPageBreak/>
        <w:t>klaster pada</w:t>
      </w:r>
      <w:r w:rsidR="00CA1FB4">
        <w:rPr>
          <w:rFonts w:ascii="Times New Roman" w:eastAsia="Arial" w:hAnsi="Times New Roman" w:cs="Arial"/>
          <w:sz w:val="24"/>
          <w:lang w:val="en-US" w:eastAsia="en-ID"/>
        </w:rPr>
        <w:t xml:space="preserve"> </w:t>
      </w:r>
      <w:r w:rsidR="00CA1FB4" w:rsidRPr="00276E3C">
        <w:rPr>
          <w:rFonts w:ascii="Times New Roman" w:eastAsia="Arial" w:hAnsi="Times New Roman" w:cs="Times New Roman"/>
          <w:sz w:val="24"/>
          <w:lang w:val="en-US" w:eastAsia="en-ID"/>
        </w:rPr>
        <w:t xml:space="preserve">ε </w:t>
      </w:r>
      <w:r w:rsidR="00CA1FB4">
        <w:rPr>
          <w:rFonts w:ascii="Times New Roman" w:eastAsia="Arial" w:hAnsi="Times New Roman" w:cs="Times New Roman"/>
          <w:sz w:val="24"/>
          <w:lang w:val="en-US" w:eastAsia="en-ID"/>
        </w:rPr>
        <w:t xml:space="preserve">= </w:t>
      </w:r>
      <w:r w:rsidR="00CA1FB4">
        <w:rPr>
          <w:rFonts w:ascii="Times New Roman" w:eastAsia="Arial" w:hAnsi="Times New Roman" w:cs="Arial"/>
          <w:sz w:val="24"/>
          <w:lang w:val="en-US" w:eastAsia="en-ID"/>
        </w:rPr>
        <w:t xml:space="preserve">1,25 dan minpts = 5 </w:t>
      </w:r>
      <w:r w:rsidRPr="00276E3C">
        <w:rPr>
          <w:rFonts w:ascii="Times New Roman" w:eastAsia="Arial" w:hAnsi="Times New Roman" w:cs="Arial"/>
          <w:sz w:val="24"/>
          <w:lang w:val="en-US" w:eastAsia="en-ID"/>
        </w:rPr>
        <w:t>terlihat pada</w:t>
      </w:r>
      <w:r w:rsidR="00CA1FB4">
        <w:rPr>
          <w:rFonts w:ascii="Times New Roman" w:eastAsia="Arial" w:hAnsi="Times New Roman" w:cs="Arial"/>
          <w:sz w:val="24"/>
          <w:lang w:val="en-US" w:eastAsia="en-ID"/>
        </w:rPr>
        <w:t xml:space="preserve"> Gambar 4, </w:t>
      </w:r>
      <w:r w:rsidR="00CA1FB4" w:rsidRPr="00276E3C">
        <w:rPr>
          <w:rFonts w:ascii="Times New Roman" w:eastAsia="Arial" w:hAnsi="Times New Roman" w:cs="Times New Roman"/>
          <w:sz w:val="24"/>
          <w:lang w:val="en-US" w:eastAsia="en-ID"/>
        </w:rPr>
        <w:t xml:space="preserve">ε </w:t>
      </w:r>
      <w:r w:rsidR="00CA1FB4">
        <w:rPr>
          <w:rFonts w:ascii="Times New Roman" w:eastAsia="Arial" w:hAnsi="Times New Roman" w:cs="Times New Roman"/>
          <w:sz w:val="24"/>
          <w:lang w:val="en-US" w:eastAsia="en-ID"/>
        </w:rPr>
        <w:t xml:space="preserve">= </w:t>
      </w:r>
      <w:r w:rsidR="00CA1FB4">
        <w:rPr>
          <w:rFonts w:ascii="Times New Roman" w:eastAsia="Arial" w:hAnsi="Times New Roman" w:cs="Arial"/>
          <w:sz w:val="24"/>
          <w:lang w:val="en-US" w:eastAsia="en-ID"/>
        </w:rPr>
        <w:t xml:space="preserve">1,35 dan minpts = 5 </w:t>
      </w:r>
      <w:r w:rsidR="00CA1FB4" w:rsidRPr="00CA1FB4">
        <w:rPr>
          <w:rFonts w:ascii="Times New Roman" w:eastAsia="Arial" w:hAnsi="Times New Roman" w:cs="Arial"/>
          <w:noProof/>
          <w:sz w:val="24"/>
          <w:lang w:val="en-US" w:eastAsia="en-ID"/>
        </w:rPr>
        <w:drawing>
          <wp:anchor distT="0" distB="0" distL="114300" distR="114300" simplePos="0" relativeHeight="251675648" behindDoc="1" locked="0" layoutInCell="1" allowOverlap="1" wp14:anchorId="22EE16A8" wp14:editId="501162D0">
            <wp:simplePos x="0" y="0"/>
            <wp:positionH relativeFrom="page">
              <wp:posOffset>2156460</wp:posOffset>
            </wp:positionH>
            <wp:positionV relativeFrom="page">
              <wp:posOffset>1897380</wp:posOffset>
            </wp:positionV>
            <wp:extent cx="3710940" cy="1385570"/>
            <wp:effectExtent l="0" t="0" r="3810" b="5080"/>
            <wp:wrapTopAndBottom/>
            <wp:docPr id="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0940" cy="1385570"/>
                    </a:xfrm>
                    <a:prstGeom prst="rect">
                      <a:avLst/>
                    </a:prstGeom>
                  </pic:spPr>
                </pic:pic>
              </a:graphicData>
            </a:graphic>
            <wp14:sizeRelH relativeFrom="margin">
              <wp14:pctWidth>0</wp14:pctWidth>
            </wp14:sizeRelH>
            <wp14:sizeRelV relativeFrom="margin">
              <wp14:pctHeight>0</wp14:pctHeight>
            </wp14:sizeRelV>
          </wp:anchor>
        </w:drawing>
      </w:r>
      <w:r w:rsidR="00CA1FB4">
        <w:rPr>
          <w:rFonts w:ascii="Times New Roman" w:eastAsia="Arial" w:hAnsi="Times New Roman" w:cs="Arial"/>
          <w:sz w:val="24"/>
          <w:lang w:val="en-US" w:eastAsia="en-ID"/>
        </w:rPr>
        <w:t xml:space="preserve">terlihat pada Gambar 4, </w:t>
      </w:r>
      <w:r w:rsidR="00B45CAF" w:rsidRPr="00276E3C">
        <w:rPr>
          <w:rFonts w:ascii="Times New Roman" w:eastAsia="Arial" w:hAnsi="Times New Roman" w:cs="Times New Roman"/>
          <w:sz w:val="24"/>
          <w:lang w:val="en-US" w:eastAsia="en-ID"/>
        </w:rPr>
        <w:t xml:space="preserve">ε </w:t>
      </w:r>
      <w:r w:rsidR="00B45CAF">
        <w:rPr>
          <w:rFonts w:ascii="Times New Roman" w:eastAsia="Arial" w:hAnsi="Times New Roman" w:cs="Times New Roman"/>
          <w:sz w:val="24"/>
          <w:lang w:val="en-US" w:eastAsia="en-ID"/>
        </w:rPr>
        <w:t xml:space="preserve">= </w:t>
      </w:r>
      <w:r w:rsidR="00B45CAF">
        <w:rPr>
          <w:rFonts w:ascii="Times New Roman" w:eastAsia="Arial" w:hAnsi="Times New Roman" w:cs="Arial"/>
          <w:sz w:val="24"/>
          <w:lang w:val="en-US" w:eastAsia="en-ID"/>
        </w:rPr>
        <w:t xml:space="preserve">1,25 dan minpts = 10, dan </w:t>
      </w:r>
      <w:r w:rsidR="00B45CAF" w:rsidRPr="00276E3C">
        <w:rPr>
          <w:rFonts w:ascii="Times New Roman" w:eastAsia="Arial" w:hAnsi="Times New Roman" w:cs="Times New Roman"/>
          <w:sz w:val="24"/>
          <w:lang w:val="en-US" w:eastAsia="en-ID"/>
        </w:rPr>
        <w:t xml:space="preserve">ε </w:t>
      </w:r>
      <w:r w:rsidR="00B45CAF">
        <w:rPr>
          <w:rFonts w:ascii="Times New Roman" w:eastAsia="Arial" w:hAnsi="Times New Roman" w:cs="Times New Roman"/>
          <w:sz w:val="24"/>
          <w:lang w:val="en-US" w:eastAsia="en-ID"/>
        </w:rPr>
        <w:t xml:space="preserve">= </w:t>
      </w:r>
      <w:r w:rsidR="00B45CAF">
        <w:rPr>
          <w:rFonts w:ascii="Times New Roman" w:eastAsia="Arial" w:hAnsi="Times New Roman" w:cs="Arial"/>
          <w:sz w:val="24"/>
          <w:lang w:val="en-US" w:eastAsia="en-ID"/>
        </w:rPr>
        <w:t>1,35 dan minpts = 10.</w:t>
      </w:r>
    </w:p>
    <w:p w14:paraId="0DDB534D" w14:textId="4D9C4121" w:rsidR="00CA1FB4" w:rsidRPr="001B5C9E" w:rsidRDefault="00BE332A" w:rsidP="001B5C9E">
      <w:pPr>
        <w:pStyle w:val="Caption"/>
        <w:jc w:val="center"/>
        <w:rPr>
          <w:rFonts w:ascii="Times New Roman" w:eastAsia="Arial" w:hAnsi="Times New Roman" w:cs="Arial"/>
          <w:i w:val="0"/>
          <w:iCs w:val="0"/>
          <w:sz w:val="24"/>
          <w:lang w:val="id-ID" w:eastAsia="en-ID"/>
        </w:rPr>
      </w:pPr>
      <w:bookmarkStart w:id="444" w:name="_Toc149217305"/>
      <w:r w:rsidRPr="001B5C9E">
        <w:rPr>
          <w:rFonts w:ascii="Times New Roman" w:hAnsi="Times New Roman" w:cs="Times New Roman"/>
          <w:b/>
          <w:bCs/>
          <w:i w:val="0"/>
          <w:iCs w:val="0"/>
          <w:noProof/>
          <w:color w:val="auto"/>
          <w:sz w:val="24"/>
          <w:szCs w:val="24"/>
        </w:rPr>
        <w:drawing>
          <wp:anchor distT="0" distB="0" distL="114300" distR="114300" simplePos="0" relativeHeight="251677696" behindDoc="1" locked="0" layoutInCell="1" allowOverlap="1" wp14:anchorId="43B5876F" wp14:editId="7523E1C0">
            <wp:simplePos x="0" y="0"/>
            <wp:positionH relativeFrom="page">
              <wp:posOffset>2157095</wp:posOffset>
            </wp:positionH>
            <wp:positionV relativeFrom="page">
              <wp:posOffset>3718560</wp:posOffset>
            </wp:positionV>
            <wp:extent cx="3710940" cy="1388745"/>
            <wp:effectExtent l="0" t="0" r="3810" b="1905"/>
            <wp:wrapTopAndBottom/>
            <wp:docPr id="6"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0940" cy="1388745"/>
                    </a:xfrm>
                    <a:prstGeom prst="rect">
                      <a:avLst/>
                    </a:prstGeom>
                  </pic:spPr>
                </pic:pic>
              </a:graphicData>
            </a:graphic>
            <wp14:sizeRelH relativeFrom="margin">
              <wp14:pctWidth>0</wp14:pctWidth>
            </wp14:sizeRelH>
            <wp14:sizeRelV relativeFrom="margin">
              <wp14:pctHeight>0</wp14:pctHeight>
            </wp14:sizeRelV>
          </wp:anchor>
        </w:drawing>
      </w:r>
      <w:r w:rsidR="001B5C9E" w:rsidRPr="001B5C9E">
        <w:rPr>
          <w:rFonts w:ascii="Times New Roman" w:hAnsi="Times New Roman" w:cs="Times New Roman"/>
          <w:b/>
          <w:bCs/>
          <w:i w:val="0"/>
          <w:iCs w:val="0"/>
          <w:color w:val="auto"/>
          <w:sz w:val="24"/>
          <w:szCs w:val="24"/>
        </w:rPr>
        <w:t>Gambar 4.</w:t>
      </w:r>
      <w:r w:rsidR="001B5C9E" w:rsidRPr="001B5C9E">
        <w:rPr>
          <w:rFonts w:ascii="Times New Roman" w:hAnsi="Times New Roman" w:cs="Times New Roman"/>
          <w:b/>
          <w:bCs/>
          <w:i w:val="0"/>
          <w:iCs w:val="0"/>
          <w:color w:val="auto"/>
          <w:sz w:val="24"/>
          <w:szCs w:val="24"/>
        </w:rPr>
        <w:fldChar w:fldCharType="begin"/>
      </w:r>
      <w:r w:rsidR="001B5C9E" w:rsidRPr="001B5C9E">
        <w:rPr>
          <w:rFonts w:ascii="Times New Roman" w:hAnsi="Times New Roman" w:cs="Times New Roman"/>
          <w:b/>
          <w:bCs/>
          <w:i w:val="0"/>
          <w:iCs w:val="0"/>
          <w:color w:val="auto"/>
          <w:sz w:val="24"/>
          <w:szCs w:val="24"/>
        </w:rPr>
        <w:instrText xml:space="preserve"> SEQ Gambar_4. \* ARABIC </w:instrText>
      </w:r>
      <w:r w:rsidR="001B5C9E" w:rsidRPr="001B5C9E">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5</w:t>
      </w:r>
      <w:r w:rsidR="001B5C9E" w:rsidRPr="001B5C9E">
        <w:rPr>
          <w:rFonts w:ascii="Times New Roman" w:hAnsi="Times New Roman" w:cs="Times New Roman"/>
          <w:b/>
          <w:bCs/>
          <w:i w:val="0"/>
          <w:iCs w:val="0"/>
          <w:color w:val="auto"/>
          <w:sz w:val="24"/>
          <w:szCs w:val="24"/>
        </w:rPr>
        <w:fldChar w:fldCharType="end"/>
      </w:r>
      <w:r w:rsidR="001B5C9E" w:rsidRPr="001B5C9E">
        <w:rPr>
          <w:rFonts w:ascii="Times New Roman" w:hAnsi="Times New Roman" w:cs="Times New Roman"/>
          <w:b/>
          <w:bCs/>
          <w:i w:val="0"/>
          <w:iCs w:val="0"/>
          <w:color w:val="auto"/>
          <w:sz w:val="24"/>
          <w:szCs w:val="24"/>
        </w:rPr>
        <w:t xml:space="preserve"> </w:t>
      </w:r>
      <w:r w:rsidR="00CA1FB4" w:rsidRPr="001B5C9E">
        <w:rPr>
          <w:rFonts w:ascii="Times New Roman" w:hAnsi="Times New Roman" w:cs="Times New Roman"/>
          <w:b/>
          <w:bCs/>
          <w:i w:val="0"/>
          <w:iCs w:val="0"/>
          <w:color w:val="auto"/>
          <w:sz w:val="24"/>
          <w:szCs w:val="24"/>
        </w:rPr>
        <w:t xml:space="preserve">Kode Python Implementasi ε = 1,25 dan minpts = 5 dengan </w:t>
      </w:r>
      <w:r w:rsidR="00CA1FB4" w:rsidRPr="00030324">
        <w:rPr>
          <w:rFonts w:ascii="Times New Roman" w:hAnsi="Times New Roman" w:cs="Times New Roman"/>
          <w:b/>
          <w:bCs/>
          <w:color w:val="auto"/>
          <w:sz w:val="24"/>
          <w:szCs w:val="24"/>
        </w:rPr>
        <w:t>silhouette coeffici</w:t>
      </w:r>
      <w:r w:rsidR="001B5C9E" w:rsidRPr="00030324">
        <w:rPr>
          <w:rFonts w:ascii="Times New Roman" w:hAnsi="Times New Roman" w:cs="Times New Roman"/>
          <w:b/>
          <w:bCs/>
          <w:color w:val="auto"/>
          <w:sz w:val="24"/>
          <w:szCs w:val="24"/>
          <w:lang w:val="id-ID"/>
        </w:rPr>
        <w:t>ent</w:t>
      </w:r>
      <w:bookmarkEnd w:id="444"/>
    </w:p>
    <w:p w14:paraId="3379F4C5" w14:textId="1DF8A1F4" w:rsidR="00CA1FB4" w:rsidRPr="00030324" w:rsidRDefault="00BE332A" w:rsidP="00030324">
      <w:pPr>
        <w:pStyle w:val="Caption"/>
        <w:jc w:val="center"/>
        <w:rPr>
          <w:rFonts w:ascii="Times New Roman" w:hAnsi="Times New Roman" w:cs="Times New Roman"/>
          <w:b/>
          <w:bCs/>
          <w:i w:val="0"/>
          <w:iCs w:val="0"/>
          <w:color w:val="auto"/>
          <w:sz w:val="24"/>
          <w:szCs w:val="24"/>
        </w:rPr>
      </w:pPr>
      <w:bookmarkStart w:id="445" w:name="_Toc149217306"/>
      <w:r w:rsidRPr="00030324">
        <w:rPr>
          <w:rFonts w:ascii="Times New Roman" w:hAnsi="Times New Roman" w:cs="Times New Roman"/>
          <w:b/>
          <w:bCs/>
          <w:i w:val="0"/>
          <w:iCs w:val="0"/>
          <w:noProof/>
          <w:color w:val="auto"/>
          <w:sz w:val="24"/>
          <w:szCs w:val="24"/>
        </w:rPr>
        <w:drawing>
          <wp:anchor distT="0" distB="0" distL="114300" distR="114300" simplePos="0" relativeHeight="251679744" behindDoc="1" locked="0" layoutInCell="1" allowOverlap="1" wp14:anchorId="78BE5984" wp14:editId="3A5F018F">
            <wp:simplePos x="0" y="0"/>
            <wp:positionH relativeFrom="page">
              <wp:posOffset>2156460</wp:posOffset>
            </wp:positionH>
            <wp:positionV relativeFrom="page">
              <wp:posOffset>5516880</wp:posOffset>
            </wp:positionV>
            <wp:extent cx="3710940" cy="1362710"/>
            <wp:effectExtent l="0" t="0" r="3810" b="8890"/>
            <wp:wrapTopAndBottom/>
            <wp:docPr id="16" name="Picture 1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0940" cy="1362710"/>
                    </a:xfrm>
                    <a:prstGeom prst="rect">
                      <a:avLst/>
                    </a:prstGeom>
                  </pic:spPr>
                </pic:pic>
              </a:graphicData>
            </a:graphic>
            <wp14:sizeRelH relativeFrom="margin">
              <wp14:pctWidth>0</wp14:pctWidth>
            </wp14:sizeRelH>
            <wp14:sizeRelV relativeFrom="margin">
              <wp14:pctHeight>0</wp14:pctHeight>
            </wp14:sizeRelV>
          </wp:anchor>
        </w:drawing>
      </w:r>
      <w:r w:rsidRPr="00030324">
        <w:rPr>
          <w:rFonts w:ascii="Times New Roman" w:hAnsi="Times New Roman" w:cs="Times New Roman"/>
          <w:b/>
          <w:bCs/>
          <w:i w:val="0"/>
          <w:iCs w:val="0"/>
          <w:color w:val="auto"/>
          <w:sz w:val="24"/>
          <w:szCs w:val="24"/>
        </w:rPr>
        <w:t>Gambar 4.</w:t>
      </w:r>
      <w:r w:rsidRPr="00030324">
        <w:rPr>
          <w:rFonts w:ascii="Times New Roman" w:hAnsi="Times New Roman" w:cs="Times New Roman"/>
          <w:b/>
          <w:bCs/>
          <w:i w:val="0"/>
          <w:iCs w:val="0"/>
          <w:color w:val="auto"/>
          <w:sz w:val="24"/>
          <w:szCs w:val="24"/>
        </w:rPr>
        <w:fldChar w:fldCharType="begin"/>
      </w:r>
      <w:r w:rsidRPr="00030324">
        <w:rPr>
          <w:rFonts w:ascii="Times New Roman" w:hAnsi="Times New Roman" w:cs="Times New Roman"/>
          <w:b/>
          <w:bCs/>
          <w:i w:val="0"/>
          <w:iCs w:val="0"/>
          <w:color w:val="auto"/>
          <w:sz w:val="24"/>
          <w:szCs w:val="24"/>
        </w:rPr>
        <w:instrText xml:space="preserve"> SEQ Gambar_4. \* ARABIC </w:instrText>
      </w:r>
      <w:r w:rsidRPr="00030324">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6</w:t>
      </w:r>
      <w:r w:rsidRPr="00030324">
        <w:rPr>
          <w:rFonts w:ascii="Times New Roman" w:hAnsi="Times New Roman" w:cs="Times New Roman"/>
          <w:b/>
          <w:bCs/>
          <w:i w:val="0"/>
          <w:iCs w:val="0"/>
          <w:color w:val="auto"/>
          <w:sz w:val="24"/>
          <w:szCs w:val="24"/>
        </w:rPr>
        <w:fldChar w:fldCharType="end"/>
      </w:r>
      <w:r w:rsidR="00632B4A">
        <w:rPr>
          <w:rFonts w:ascii="Times New Roman" w:hAnsi="Times New Roman" w:cs="Times New Roman"/>
          <w:b/>
          <w:bCs/>
          <w:i w:val="0"/>
          <w:iCs w:val="0"/>
          <w:color w:val="auto"/>
          <w:sz w:val="24"/>
          <w:szCs w:val="24"/>
          <w:lang w:val="id-ID"/>
        </w:rPr>
        <w:t xml:space="preserve"> </w:t>
      </w:r>
      <w:r w:rsidR="00CA1FB4" w:rsidRPr="00030324">
        <w:rPr>
          <w:rFonts w:ascii="Times New Roman" w:hAnsi="Times New Roman" w:cs="Times New Roman"/>
          <w:b/>
          <w:bCs/>
          <w:i w:val="0"/>
          <w:iCs w:val="0"/>
          <w:color w:val="auto"/>
          <w:sz w:val="24"/>
          <w:szCs w:val="24"/>
        </w:rPr>
        <w:t xml:space="preserve">Kode Python Implementasi ε = 1,35 dan minpts = 5 dengan </w:t>
      </w:r>
      <w:r w:rsidR="00CA1FB4" w:rsidRPr="00030324">
        <w:rPr>
          <w:rFonts w:ascii="Times New Roman" w:hAnsi="Times New Roman" w:cs="Times New Roman"/>
          <w:b/>
          <w:bCs/>
          <w:color w:val="auto"/>
          <w:sz w:val="24"/>
          <w:szCs w:val="24"/>
        </w:rPr>
        <w:t>silhouette coefficient</w:t>
      </w:r>
      <w:bookmarkEnd w:id="445"/>
    </w:p>
    <w:p w14:paraId="5FF33896" w14:textId="7385C669" w:rsidR="003C6001" w:rsidRDefault="003C6001" w:rsidP="00CA1FB4">
      <w:pPr>
        <w:spacing w:after="0" w:line="276" w:lineRule="auto"/>
        <w:ind w:firstLine="426"/>
        <w:jc w:val="center"/>
        <w:rPr>
          <w:rFonts w:ascii="Times New Roman" w:eastAsia="Arial" w:hAnsi="Times New Roman" w:cs="Arial"/>
          <w:i/>
          <w:iCs/>
          <w:sz w:val="24"/>
          <w:lang w:val="en-US" w:eastAsia="en-ID"/>
        </w:rPr>
      </w:pPr>
    </w:p>
    <w:p w14:paraId="4AFA2B5C" w14:textId="07E9CB49" w:rsidR="003C6001" w:rsidRPr="00632B4A" w:rsidRDefault="00632B4A" w:rsidP="00632B4A">
      <w:pPr>
        <w:pStyle w:val="Caption"/>
        <w:jc w:val="center"/>
        <w:rPr>
          <w:rFonts w:ascii="Times New Roman" w:hAnsi="Times New Roman" w:cs="Times New Roman"/>
          <w:b/>
          <w:bCs/>
          <w:i w:val="0"/>
          <w:iCs w:val="0"/>
          <w:color w:val="auto"/>
          <w:sz w:val="24"/>
          <w:szCs w:val="24"/>
        </w:rPr>
      </w:pPr>
      <w:bookmarkStart w:id="446" w:name="_Toc149217307"/>
      <w:r w:rsidRPr="00632B4A">
        <w:rPr>
          <w:rFonts w:ascii="Times New Roman" w:hAnsi="Times New Roman" w:cs="Times New Roman"/>
          <w:b/>
          <w:bCs/>
          <w:i w:val="0"/>
          <w:iCs w:val="0"/>
          <w:color w:val="auto"/>
          <w:sz w:val="24"/>
          <w:szCs w:val="24"/>
        </w:rPr>
        <w:t>Gambar 4.</w:t>
      </w:r>
      <w:r w:rsidRPr="00632B4A">
        <w:rPr>
          <w:rFonts w:ascii="Times New Roman" w:hAnsi="Times New Roman" w:cs="Times New Roman"/>
          <w:b/>
          <w:bCs/>
          <w:i w:val="0"/>
          <w:iCs w:val="0"/>
          <w:color w:val="auto"/>
          <w:sz w:val="24"/>
          <w:szCs w:val="24"/>
        </w:rPr>
        <w:fldChar w:fldCharType="begin"/>
      </w:r>
      <w:r w:rsidRPr="00632B4A">
        <w:rPr>
          <w:rFonts w:ascii="Times New Roman" w:hAnsi="Times New Roman" w:cs="Times New Roman"/>
          <w:b/>
          <w:bCs/>
          <w:i w:val="0"/>
          <w:iCs w:val="0"/>
          <w:color w:val="auto"/>
          <w:sz w:val="24"/>
          <w:szCs w:val="24"/>
        </w:rPr>
        <w:instrText xml:space="preserve"> SEQ Gambar_4. \* ARABIC </w:instrText>
      </w:r>
      <w:r w:rsidRPr="00632B4A">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7</w:t>
      </w:r>
      <w:r w:rsidRPr="00632B4A">
        <w:rPr>
          <w:rFonts w:ascii="Times New Roman" w:hAnsi="Times New Roman" w:cs="Times New Roman"/>
          <w:b/>
          <w:bCs/>
          <w:i w:val="0"/>
          <w:iCs w:val="0"/>
          <w:color w:val="auto"/>
          <w:sz w:val="24"/>
          <w:szCs w:val="24"/>
        </w:rPr>
        <w:fldChar w:fldCharType="end"/>
      </w:r>
      <w:r w:rsidR="003C6001" w:rsidRPr="00632B4A">
        <w:rPr>
          <w:rFonts w:ascii="Times New Roman" w:hAnsi="Times New Roman" w:cs="Times New Roman"/>
          <w:b/>
          <w:bCs/>
          <w:i w:val="0"/>
          <w:iCs w:val="0"/>
          <w:noProof/>
          <w:color w:val="auto"/>
          <w:sz w:val="24"/>
          <w:szCs w:val="24"/>
        </w:rPr>
        <w:drawing>
          <wp:anchor distT="0" distB="0" distL="114300" distR="114300" simplePos="0" relativeHeight="251681792" behindDoc="1" locked="0" layoutInCell="1" allowOverlap="1" wp14:anchorId="0B0C86C3" wp14:editId="343BEC01">
            <wp:simplePos x="0" y="0"/>
            <wp:positionH relativeFrom="page">
              <wp:posOffset>2110740</wp:posOffset>
            </wp:positionH>
            <wp:positionV relativeFrom="page">
              <wp:posOffset>7551420</wp:posOffset>
            </wp:positionV>
            <wp:extent cx="3810000" cy="1346936"/>
            <wp:effectExtent l="0" t="0" r="0" b="5715"/>
            <wp:wrapTopAndBottom/>
            <wp:docPr id="18"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000" cy="1346936"/>
                    </a:xfrm>
                    <a:prstGeom prst="rect">
                      <a:avLst/>
                    </a:prstGeom>
                  </pic:spPr>
                </pic:pic>
              </a:graphicData>
            </a:graphic>
            <wp14:sizeRelH relativeFrom="margin">
              <wp14:pctWidth>0</wp14:pctWidth>
            </wp14:sizeRelH>
            <wp14:sizeRelV relativeFrom="margin">
              <wp14:pctHeight>0</wp14:pctHeight>
            </wp14:sizeRelV>
          </wp:anchor>
        </w:drawing>
      </w:r>
      <w:r w:rsidRPr="00632B4A">
        <w:rPr>
          <w:rFonts w:ascii="Times New Roman" w:hAnsi="Times New Roman" w:cs="Times New Roman"/>
          <w:b/>
          <w:bCs/>
          <w:i w:val="0"/>
          <w:iCs w:val="0"/>
          <w:color w:val="auto"/>
          <w:sz w:val="24"/>
          <w:szCs w:val="24"/>
        </w:rPr>
        <w:t xml:space="preserve"> </w:t>
      </w:r>
      <w:r w:rsidR="003C6001" w:rsidRPr="00632B4A">
        <w:rPr>
          <w:rFonts w:ascii="Times New Roman" w:hAnsi="Times New Roman" w:cs="Times New Roman"/>
          <w:b/>
          <w:bCs/>
          <w:i w:val="0"/>
          <w:iCs w:val="0"/>
          <w:color w:val="auto"/>
          <w:sz w:val="24"/>
          <w:szCs w:val="24"/>
        </w:rPr>
        <w:t xml:space="preserve">Kode Python Implementasi ε = 1,25 dan minpts = 10 dengan </w:t>
      </w:r>
      <w:r w:rsidR="003C6001" w:rsidRPr="00632B4A">
        <w:rPr>
          <w:rFonts w:ascii="Times New Roman" w:hAnsi="Times New Roman" w:cs="Times New Roman"/>
          <w:b/>
          <w:bCs/>
          <w:color w:val="auto"/>
          <w:sz w:val="24"/>
          <w:szCs w:val="24"/>
        </w:rPr>
        <w:t>silhouette coefficient</w:t>
      </w:r>
      <w:bookmarkEnd w:id="446"/>
    </w:p>
    <w:p w14:paraId="0D46942E" w14:textId="09B581B5" w:rsidR="003C6001" w:rsidRPr="008D3A76" w:rsidRDefault="008D3A76" w:rsidP="008D3A76">
      <w:pPr>
        <w:pStyle w:val="Caption"/>
        <w:jc w:val="center"/>
        <w:rPr>
          <w:rFonts w:ascii="Times New Roman" w:hAnsi="Times New Roman" w:cs="Times New Roman"/>
          <w:b/>
          <w:bCs/>
          <w:i w:val="0"/>
          <w:iCs w:val="0"/>
          <w:color w:val="auto"/>
          <w:sz w:val="24"/>
          <w:szCs w:val="24"/>
        </w:rPr>
      </w:pPr>
      <w:bookmarkStart w:id="447" w:name="_Toc149217308"/>
      <w:r w:rsidRPr="008D3A76">
        <w:rPr>
          <w:rFonts w:ascii="Times New Roman" w:hAnsi="Times New Roman" w:cs="Times New Roman"/>
          <w:b/>
          <w:bCs/>
          <w:i w:val="0"/>
          <w:iCs w:val="0"/>
          <w:color w:val="auto"/>
          <w:sz w:val="24"/>
          <w:szCs w:val="24"/>
        </w:rPr>
        <w:t xml:space="preserve">Gambar 4. </w:t>
      </w:r>
      <w:r w:rsidRPr="008D3A76">
        <w:rPr>
          <w:rFonts w:ascii="Times New Roman" w:hAnsi="Times New Roman" w:cs="Times New Roman"/>
          <w:b/>
          <w:bCs/>
          <w:i w:val="0"/>
          <w:iCs w:val="0"/>
          <w:color w:val="auto"/>
          <w:sz w:val="24"/>
          <w:szCs w:val="24"/>
        </w:rPr>
        <w:fldChar w:fldCharType="begin"/>
      </w:r>
      <w:r w:rsidRPr="008D3A76">
        <w:rPr>
          <w:rFonts w:ascii="Times New Roman" w:hAnsi="Times New Roman" w:cs="Times New Roman"/>
          <w:b/>
          <w:bCs/>
          <w:i w:val="0"/>
          <w:iCs w:val="0"/>
          <w:color w:val="auto"/>
          <w:sz w:val="24"/>
          <w:szCs w:val="24"/>
        </w:rPr>
        <w:instrText xml:space="preserve"> SEQ Gambar_4. \* ARABIC </w:instrText>
      </w:r>
      <w:r w:rsidRPr="008D3A76">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8</w:t>
      </w:r>
      <w:r w:rsidRPr="008D3A76">
        <w:rPr>
          <w:rFonts w:ascii="Times New Roman" w:hAnsi="Times New Roman" w:cs="Times New Roman"/>
          <w:b/>
          <w:bCs/>
          <w:i w:val="0"/>
          <w:iCs w:val="0"/>
          <w:color w:val="auto"/>
          <w:sz w:val="24"/>
          <w:szCs w:val="24"/>
        </w:rPr>
        <w:fldChar w:fldCharType="end"/>
      </w:r>
      <w:r w:rsidRPr="008D3A76">
        <w:rPr>
          <w:rFonts w:ascii="Times New Roman" w:hAnsi="Times New Roman" w:cs="Times New Roman"/>
          <w:b/>
          <w:bCs/>
          <w:i w:val="0"/>
          <w:iCs w:val="0"/>
          <w:color w:val="auto"/>
          <w:sz w:val="24"/>
          <w:szCs w:val="24"/>
        </w:rPr>
        <w:t xml:space="preserve"> </w:t>
      </w:r>
      <w:r w:rsidR="003C6001" w:rsidRPr="008D3A76">
        <w:rPr>
          <w:rFonts w:ascii="Times New Roman" w:hAnsi="Times New Roman" w:cs="Times New Roman"/>
          <w:b/>
          <w:bCs/>
          <w:i w:val="0"/>
          <w:iCs w:val="0"/>
          <w:color w:val="auto"/>
          <w:sz w:val="24"/>
          <w:szCs w:val="24"/>
        </w:rPr>
        <w:t xml:space="preserve">Kode Python Implementasi ε = 1,35 dan minpts = 10 dengan </w:t>
      </w:r>
      <w:r w:rsidR="003C6001" w:rsidRPr="008D3A76">
        <w:rPr>
          <w:rFonts w:ascii="Times New Roman" w:hAnsi="Times New Roman" w:cs="Times New Roman"/>
          <w:b/>
          <w:bCs/>
          <w:color w:val="auto"/>
          <w:sz w:val="24"/>
          <w:szCs w:val="24"/>
        </w:rPr>
        <w:t>silhouette coefficient</w:t>
      </w:r>
      <w:bookmarkEnd w:id="447"/>
    </w:p>
    <w:p w14:paraId="43B1D54C" w14:textId="59372822" w:rsidR="003C6001" w:rsidRDefault="003C6001" w:rsidP="003C6001">
      <w:pPr>
        <w:spacing w:after="0" w:line="276" w:lineRule="auto"/>
        <w:ind w:firstLine="426"/>
        <w:jc w:val="center"/>
        <w:rPr>
          <w:rFonts w:ascii="Times New Roman" w:eastAsia="Arial" w:hAnsi="Times New Roman" w:cs="Arial"/>
          <w:i/>
          <w:iCs/>
          <w:sz w:val="24"/>
          <w:lang w:val="en-US" w:eastAsia="en-ID"/>
        </w:rPr>
      </w:pPr>
    </w:p>
    <w:p w14:paraId="64D85D7D" w14:textId="1342BCF3" w:rsidR="003C6001" w:rsidRDefault="003C6001" w:rsidP="003C6001">
      <w:pPr>
        <w:spacing w:after="0" w:line="276" w:lineRule="auto"/>
        <w:ind w:firstLine="426"/>
        <w:jc w:val="both"/>
        <w:rPr>
          <w:rFonts w:ascii="Times New Roman" w:eastAsia="Arial" w:hAnsi="Times New Roman" w:cs="Arial"/>
          <w:sz w:val="24"/>
          <w:lang w:val="en-US" w:eastAsia="en-ID"/>
        </w:rPr>
      </w:pPr>
      <w:r>
        <w:rPr>
          <w:rFonts w:ascii="Times New Roman" w:eastAsia="Arial" w:hAnsi="Times New Roman" w:cs="Arial"/>
          <w:sz w:val="24"/>
          <w:lang w:val="en-US" w:eastAsia="en-ID"/>
        </w:rPr>
        <w:lastRenderedPageBreak/>
        <w:t xml:space="preserve">Hasil dari implementasi kode dan validasi klaster menggunakan </w:t>
      </w:r>
      <w:r>
        <w:rPr>
          <w:rFonts w:ascii="Times New Roman" w:eastAsia="Arial" w:hAnsi="Times New Roman" w:cs="Arial"/>
          <w:i/>
          <w:iCs/>
          <w:sz w:val="24"/>
          <w:lang w:val="en-US" w:eastAsia="en-ID"/>
        </w:rPr>
        <w:t xml:space="preserve">silhouette coefficient </w:t>
      </w:r>
      <w:r>
        <w:rPr>
          <w:rFonts w:ascii="Times New Roman" w:eastAsia="Arial" w:hAnsi="Times New Roman" w:cs="Arial"/>
          <w:sz w:val="24"/>
          <w:lang w:val="en-US" w:eastAsia="en-ID"/>
        </w:rPr>
        <w:t>pada beberapa sampel epsilon dan minpts dapat dilihat pada Tabel.</w:t>
      </w:r>
      <w:r w:rsidR="00BD3A70">
        <w:rPr>
          <w:rFonts w:ascii="Times New Roman" w:eastAsia="Arial" w:hAnsi="Times New Roman" w:cs="Arial"/>
          <w:sz w:val="24"/>
          <w:lang w:val="en-US" w:eastAsia="en-ID"/>
        </w:rPr>
        <w:t xml:space="preserve"> </w:t>
      </w:r>
      <w:r w:rsidR="009356C2">
        <w:rPr>
          <w:rFonts w:ascii="Times New Roman" w:eastAsia="Arial" w:hAnsi="Times New Roman" w:cs="Arial"/>
          <w:i/>
          <w:iCs/>
          <w:sz w:val="24"/>
          <w:lang w:val="en-US" w:eastAsia="en-ID"/>
        </w:rPr>
        <w:t>Silhouette coefficient</w:t>
      </w:r>
      <w:r w:rsidR="00914A8C" w:rsidRPr="00914A8C">
        <w:rPr>
          <w:rFonts w:ascii="Times New Roman" w:eastAsia="Arial" w:hAnsi="Times New Roman" w:cs="Arial"/>
          <w:sz w:val="24"/>
          <w:lang w:val="en-US" w:eastAsia="en-ID"/>
        </w:rPr>
        <w:t xml:space="preserve"> memiliki rentang nilai dari -1 sampai 1. Jika koefisien silhouette mendekati 1 maka kualitas klaster semakin baik dan berlaku sebaliknya. </w:t>
      </w:r>
      <w:r>
        <w:rPr>
          <w:rFonts w:ascii="Times New Roman" w:eastAsia="Arial" w:hAnsi="Times New Roman" w:cs="Arial"/>
          <w:sz w:val="24"/>
          <w:lang w:val="en-US" w:eastAsia="en-ID"/>
        </w:rPr>
        <w:t xml:space="preserve">Didapatkan </w:t>
      </w:r>
      <w:r>
        <w:rPr>
          <w:rFonts w:ascii="Times New Roman" w:eastAsia="Arial" w:hAnsi="Times New Roman" w:cs="Arial"/>
          <w:i/>
          <w:iCs/>
          <w:sz w:val="24"/>
          <w:lang w:val="en-US" w:eastAsia="en-ID"/>
        </w:rPr>
        <w:t xml:space="preserve">silhouette coefficient </w:t>
      </w:r>
      <w:r>
        <w:rPr>
          <w:rFonts w:ascii="Times New Roman" w:eastAsia="Arial" w:hAnsi="Times New Roman" w:cs="Arial"/>
          <w:sz w:val="24"/>
          <w:lang w:val="en-US" w:eastAsia="en-ID"/>
        </w:rPr>
        <w:t>tertinggi dari, pada minpts = 5 adalah 1 klaster, dan minpts = 10 adalah 1 klaster.</w:t>
      </w:r>
      <w:r w:rsidR="00914A8C">
        <w:rPr>
          <w:rFonts w:ascii="Times New Roman" w:eastAsia="Arial" w:hAnsi="Times New Roman" w:cs="Arial"/>
          <w:sz w:val="24"/>
          <w:lang w:val="en-US" w:eastAsia="en-ID"/>
        </w:rPr>
        <w:t xml:space="preserve"> </w:t>
      </w:r>
    </w:p>
    <w:p w14:paraId="170A54AA" w14:textId="025EAA32" w:rsidR="004F115E" w:rsidRDefault="004F115E" w:rsidP="003C6001">
      <w:pPr>
        <w:spacing w:after="0" w:line="276" w:lineRule="auto"/>
        <w:ind w:firstLine="426"/>
        <w:jc w:val="both"/>
        <w:rPr>
          <w:rFonts w:ascii="Times New Roman" w:eastAsia="Arial" w:hAnsi="Times New Roman" w:cs="Arial"/>
          <w:sz w:val="24"/>
          <w:lang w:val="en-US" w:eastAsia="en-ID"/>
        </w:rPr>
      </w:pPr>
    </w:p>
    <w:p w14:paraId="7E6154C8" w14:textId="2F8D4490" w:rsidR="003C6001" w:rsidRPr="00C31DB4" w:rsidRDefault="00C31DB4" w:rsidP="00C31DB4">
      <w:pPr>
        <w:pStyle w:val="Caption"/>
        <w:jc w:val="center"/>
        <w:rPr>
          <w:rFonts w:ascii="Times New Roman" w:hAnsi="Times New Roman" w:cs="Times New Roman"/>
          <w:b/>
          <w:bCs/>
          <w:i w:val="0"/>
          <w:iCs w:val="0"/>
          <w:color w:val="auto"/>
          <w:sz w:val="24"/>
          <w:szCs w:val="24"/>
        </w:rPr>
      </w:pPr>
      <w:bookmarkStart w:id="448" w:name="_Toc149217275"/>
      <w:r w:rsidRPr="00C31DB4">
        <w:rPr>
          <w:rFonts w:ascii="Times New Roman" w:hAnsi="Times New Roman" w:cs="Times New Roman"/>
          <w:b/>
          <w:bCs/>
          <w:i w:val="0"/>
          <w:iCs w:val="0"/>
          <w:color w:val="auto"/>
          <w:sz w:val="24"/>
          <w:szCs w:val="24"/>
        </w:rPr>
        <w:t>Tabel 4.</w:t>
      </w:r>
      <w:r w:rsidRPr="00C31DB4">
        <w:rPr>
          <w:rFonts w:ascii="Times New Roman" w:hAnsi="Times New Roman" w:cs="Times New Roman"/>
          <w:b/>
          <w:bCs/>
          <w:i w:val="0"/>
          <w:iCs w:val="0"/>
          <w:color w:val="auto"/>
          <w:sz w:val="24"/>
          <w:szCs w:val="24"/>
        </w:rPr>
        <w:fldChar w:fldCharType="begin"/>
      </w:r>
      <w:r w:rsidRPr="00C31DB4">
        <w:rPr>
          <w:rFonts w:ascii="Times New Roman" w:hAnsi="Times New Roman" w:cs="Times New Roman"/>
          <w:b/>
          <w:bCs/>
          <w:i w:val="0"/>
          <w:iCs w:val="0"/>
          <w:color w:val="auto"/>
          <w:sz w:val="24"/>
          <w:szCs w:val="24"/>
        </w:rPr>
        <w:instrText xml:space="preserve"> SEQ Tabel_4. \* ARABIC </w:instrText>
      </w:r>
      <w:r w:rsidRPr="00C31DB4">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8</w:t>
      </w:r>
      <w:r w:rsidRPr="00C31DB4">
        <w:rPr>
          <w:rFonts w:ascii="Times New Roman" w:hAnsi="Times New Roman" w:cs="Times New Roman"/>
          <w:b/>
          <w:bCs/>
          <w:i w:val="0"/>
          <w:iCs w:val="0"/>
          <w:color w:val="auto"/>
          <w:sz w:val="24"/>
          <w:szCs w:val="24"/>
        </w:rPr>
        <w:fldChar w:fldCharType="end"/>
      </w:r>
      <w:r w:rsidRPr="00C31DB4">
        <w:rPr>
          <w:rFonts w:ascii="Times New Roman" w:hAnsi="Times New Roman" w:cs="Times New Roman"/>
          <w:b/>
          <w:bCs/>
          <w:i w:val="0"/>
          <w:iCs w:val="0"/>
          <w:color w:val="auto"/>
          <w:sz w:val="24"/>
          <w:szCs w:val="24"/>
        </w:rPr>
        <w:t xml:space="preserve"> </w:t>
      </w:r>
      <w:r w:rsidR="003C6001" w:rsidRPr="00C31DB4">
        <w:rPr>
          <w:rFonts w:ascii="Times New Roman" w:hAnsi="Times New Roman" w:cs="Times New Roman"/>
          <w:b/>
          <w:bCs/>
          <w:i w:val="0"/>
          <w:iCs w:val="0"/>
          <w:color w:val="auto"/>
          <w:sz w:val="24"/>
          <w:szCs w:val="24"/>
        </w:rPr>
        <w:t xml:space="preserve">Hasil </w:t>
      </w:r>
      <w:r w:rsidR="003C6001" w:rsidRPr="0047758C">
        <w:rPr>
          <w:rFonts w:ascii="Times New Roman" w:hAnsi="Times New Roman" w:cs="Times New Roman"/>
          <w:b/>
          <w:bCs/>
          <w:color w:val="auto"/>
          <w:sz w:val="24"/>
          <w:szCs w:val="24"/>
        </w:rPr>
        <w:t>Silhouette Coefficient</w:t>
      </w:r>
      <w:r w:rsidR="00117222" w:rsidRPr="00C31DB4">
        <w:rPr>
          <w:rFonts w:ascii="Times New Roman" w:hAnsi="Times New Roman" w:cs="Times New Roman"/>
          <w:b/>
          <w:bCs/>
          <w:i w:val="0"/>
          <w:iCs w:val="0"/>
          <w:color w:val="auto"/>
          <w:sz w:val="24"/>
          <w:szCs w:val="24"/>
        </w:rPr>
        <w:t xml:space="preserve"> DBSCAN</w:t>
      </w:r>
      <w:bookmarkEnd w:id="448"/>
    </w:p>
    <w:tbl>
      <w:tblPr>
        <w:tblStyle w:val="TableGrid"/>
        <w:tblW w:w="0" w:type="auto"/>
        <w:tblLook w:val="04A0" w:firstRow="1" w:lastRow="0" w:firstColumn="1" w:lastColumn="0" w:noHBand="0" w:noVBand="1"/>
      </w:tblPr>
      <w:tblGrid>
        <w:gridCol w:w="1606"/>
        <w:gridCol w:w="1527"/>
        <w:gridCol w:w="1625"/>
        <w:gridCol w:w="1576"/>
        <w:gridCol w:w="1596"/>
      </w:tblGrid>
      <w:tr w:rsidR="003C6001" w:rsidRPr="003C6001" w14:paraId="71277D2D" w14:textId="77777777" w:rsidTr="0081316F">
        <w:trPr>
          <w:trHeight w:val="611"/>
        </w:trPr>
        <w:tc>
          <w:tcPr>
            <w:tcW w:w="1606" w:type="dxa"/>
            <w:vAlign w:val="center"/>
          </w:tcPr>
          <w:p w14:paraId="76E31A5E" w14:textId="77777777" w:rsidR="003C6001" w:rsidRPr="003C6001" w:rsidRDefault="003C6001" w:rsidP="003C6001">
            <w:pPr>
              <w:spacing w:line="360" w:lineRule="auto"/>
              <w:jc w:val="center"/>
              <w:rPr>
                <w:rFonts w:ascii="Times New Roman" w:hAnsi="Times New Roman"/>
                <w:b/>
                <w:bCs/>
                <w:i/>
                <w:iCs/>
                <w:sz w:val="24"/>
                <w:lang w:val="en-US"/>
              </w:rPr>
            </w:pPr>
            <w:r w:rsidRPr="003C6001">
              <w:rPr>
                <w:rFonts w:ascii="Times New Roman" w:hAnsi="Times New Roman"/>
                <w:sz w:val="24"/>
              </w:rPr>
              <w:br w:type="page"/>
            </w:r>
            <w:r w:rsidRPr="003C6001">
              <w:rPr>
                <w:rFonts w:ascii="Times New Roman" w:hAnsi="Times New Roman"/>
                <w:b/>
                <w:bCs/>
                <w:i/>
                <w:iCs/>
                <w:sz w:val="24"/>
                <w:lang w:val="en-US"/>
              </w:rPr>
              <w:t>minpts</w:t>
            </w:r>
          </w:p>
        </w:tc>
        <w:tc>
          <w:tcPr>
            <w:tcW w:w="1527" w:type="dxa"/>
            <w:vAlign w:val="center"/>
          </w:tcPr>
          <w:p w14:paraId="01779099" w14:textId="00B343DE" w:rsidR="003C6001" w:rsidRPr="003C6001" w:rsidRDefault="004F115E" w:rsidP="003C6001">
            <w:pPr>
              <w:spacing w:line="360" w:lineRule="auto"/>
              <w:jc w:val="center"/>
              <w:rPr>
                <w:rFonts w:ascii="Times New Roman" w:hAnsi="Times New Roman"/>
                <w:b/>
                <w:bCs/>
                <w:i/>
                <w:iCs/>
                <w:sz w:val="24"/>
                <w:lang w:val="en-US"/>
              </w:rPr>
            </w:pPr>
            <w:r>
              <w:rPr>
                <w:rFonts w:ascii="Times New Roman" w:hAnsi="Times New Roman"/>
                <w:b/>
                <w:bCs/>
                <w:i/>
                <w:iCs/>
                <w:sz w:val="24"/>
                <w:lang w:val="en-US"/>
              </w:rPr>
              <w:t>e</w:t>
            </w:r>
            <w:r w:rsidR="003C6001" w:rsidRPr="003C6001">
              <w:rPr>
                <w:rFonts w:ascii="Times New Roman" w:hAnsi="Times New Roman"/>
                <w:b/>
                <w:bCs/>
                <w:i/>
                <w:iCs/>
                <w:sz w:val="24"/>
                <w:lang w:val="en-US"/>
              </w:rPr>
              <w:t>ps</w:t>
            </w:r>
          </w:p>
        </w:tc>
        <w:tc>
          <w:tcPr>
            <w:tcW w:w="1625" w:type="dxa"/>
            <w:vAlign w:val="center"/>
          </w:tcPr>
          <w:p w14:paraId="62F2E837" w14:textId="77777777" w:rsidR="003C6001" w:rsidRPr="003C6001" w:rsidRDefault="003C6001" w:rsidP="003C6001">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Jumlah Klaster</w:t>
            </w:r>
          </w:p>
        </w:tc>
        <w:tc>
          <w:tcPr>
            <w:tcW w:w="1576" w:type="dxa"/>
            <w:vAlign w:val="center"/>
          </w:tcPr>
          <w:p w14:paraId="1BC36D63" w14:textId="77777777" w:rsidR="003C6001" w:rsidRPr="003C6001" w:rsidRDefault="003C6001" w:rsidP="003C6001">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33482105" w14:textId="13FCEF80" w:rsidR="003C6001" w:rsidRPr="003C6001" w:rsidRDefault="003C6001" w:rsidP="003C6001">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r w:rsidR="007F1516" w:rsidRPr="007F1516">
              <w:rPr>
                <w:rFonts w:ascii="Times New Roman" w:hAnsi="Times New Roman"/>
                <w:b/>
                <w:bCs/>
                <w:i/>
                <w:iCs/>
                <w:sz w:val="24"/>
                <w:lang w:val="en-US"/>
              </w:rPr>
              <w:t>Coeffiecient</w:t>
            </w:r>
          </w:p>
        </w:tc>
      </w:tr>
      <w:tr w:rsidR="003C6001" w:rsidRPr="003C6001" w14:paraId="1E13B8E0" w14:textId="77777777" w:rsidTr="0081316F">
        <w:tc>
          <w:tcPr>
            <w:tcW w:w="1606" w:type="dxa"/>
          </w:tcPr>
          <w:p w14:paraId="12FA28A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5</w:t>
            </w:r>
          </w:p>
        </w:tc>
        <w:tc>
          <w:tcPr>
            <w:tcW w:w="1527" w:type="dxa"/>
          </w:tcPr>
          <w:p w14:paraId="21F73C1B"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24C9A7AF"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3</w:t>
            </w:r>
          </w:p>
        </w:tc>
        <w:tc>
          <w:tcPr>
            <w:tcW w:w="1576" w:type="dxa"/>
          </w:tcPr>
          <w:p w14:paraId="6732B02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826</w:t>
            </w:r>
          </w:p>
        </w:tc>
        <w:tc>
          <w:tcPr>
            <w:tcW w:w="1596" w:type="dxa"/>
          </w:tcPr>
          <w:p w14:paraId="1E9D92C1"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0.0014497934</w:t>
            </w:r>
          </w:p>
        </w:tc>
      </w:tr>
      <w:tr w:rsidR="003C6001" w:rsidRPr="003C6001" w14:paraId="1CD1B7B5" w14:textId="77777777" w:rsidTr="0081316F">
        <w:tc>
          <w:tcPr>
            <w:tcW w:w="1606" w:type="dxa"/>
          </w:tcPr>
          <w:p w14:paraId="75A83D24" w14:textId="77777777" w:rsidR="003C6001" w:rsidRPr="003C6001" w:rsidRDefault="003C6001" w:rsidP="003C6001">
            <w:pPr>
              <w:spacing w:line="360" w:lineRule="auto"/>
              <w:jc w:val="center"/>
              <w:rPr>
                <w:rFonts w:ascii="Times New Roman" w:hAnsi="Times New Roman"/>
                <w:sz w:val="24"/>
                <w:lang w:val="en-US"/>
              </w:rPr>
            </w:pPr>
          </w:p>
        </w:tc>
        <w:tc>
          <w:tcPr>
            <w:tcW w:w="1527" w:type="dxa"/>
          </w:tcPr>
          <w:p w14:paraId="523E9120"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1,35</w:t>
            </w:r>
          </w:p>
        </w:tc>
        <w:tc>
          <w:tcPr>
            <w:tcW w:w="1625" w:type="dxa"/>
          </w:tcPr>
          <w:p w14:paraId="45526CF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w:t>
            </w:r>
          </w:p>
        </w:tc>
        <w:tc>
          <w:tcPr>
            <w:tcW w:w="1576" w:type="dxa"/>
          </w:tcPr>
          <w:p w14:paraId="062C0320"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18</w:t>
            </w:r>
          </w:p>
        </w:tc>
        <w:tc>
          <w:tcPr>
            <w:tcW w:w="1596" w:type="dxa"/>
          </w:tcPr>
          <w:p w14:paraId="6180949A" w14:textId="77777777" w:rsidR="003C6001" w:rsidRPr="003C6001" w:rsidRDefault="003C6001" w:rsidP="003C6001">
            <w:pPr>
              <w:spacing w:line="360" w:lineRule="auto"/>
              <w:jc w:val="center"/>
              <w:rPr>
                <w:rFonts w:ascii="Times New Roman" w:hAnsi="Times New Roman"/>
                <w:b/>
                <w:bCs/>
                <w:sz w:val="24"/>
                <w:lang w:val="en-US"/>
              </w:rPr>
            </w:pPr>
            <w:r w:rsidRPr="003C6001">
              <w:rPr>
                <w:rFonts w:ascii="Times New Roman" w:hAnsi="Times New Roman"/>
                <w:b/>
                <w:bCs/>
                <w:sz w:val="24"/>
                <w:lang w:val="en-US"/>
              </w:rPr>
              <w:t>0.0056921409</w:t>
            </w:r>
          </w:p>
        </w:tc>
      </w:tr>
      <w:tr w:rsidR="003C6001" w:rsidRPr="003C6001" w14:paraId="61950113" w14:textId="77777777" w:rsidTr="0081316F">
        <w:tc>
          <w:tcPr>
            <w:tcW w:w="1606" w:type="dxa"/>
          </w:tcPr>
          <w:p w14:paraId="3481537A"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10</w:t>
            </w:r>
          </w:p>
        </w:tc>
        <w:tc>
          <w:tcPr>
            <w:tcW w:w="1527" w:type="dxa"/>
          </w:tcPr>
          <w:p w14:paraId="606C360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32627C8C"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2</w:t>
            </w:r>
          </w:p>
        </w:tc>
        <w:tc>
          <w:tcPr>
            <w:tcW w:w="1576" w:type="dxa"/>
          </w:tcPr>
          <w:p w14:paraId="0750C8F3"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1056</w:t>
            </w:r>
          </w:p>
        </w:tc>
        <w:tc>
          <w:tcPr>
            <w:tcW w:w="1596" w:type="dxa"/>
          </w:tcPr>
          <w:p w14:paraId="4139CDB2"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0.0024541545</w:t>
            </w:r>
          </w:p>
        </w:tc>
      </w:tr>
      <w:tr w:rsidR="003C6001" w:rsidRPr="003C6001" w14:paraId="65B18F16" w14:textId="77777777" w:rsidTr="0081316F">
        <w:tc>
          <w:tcPr>
            <w:tcW w:w="1606" w:type="dxa"/>
          </w:tcPr>
          <w:p w14:paraId="2C5726D2" w14:textId="77777777" w:rsidR="003C6001" w:rsidRPr="003C6001" w:rsidRDefault="003C6001" w:rsidP="003C6001">
            <w:pPr>
              <w:spacing w:line="360" w:lineRule="auto"/>
              <w:jc w:val="center"/>
              <w:rPr>
                <w:rFonts w:ascii="Times New Roman" w:hAnsi="Times New Roman"/>
                <w:sz w:val="24"/>
                <w:lang w:val="en-US"/>
              </w:rPr>
            </w:pPr>
          </w:p>
        </w:tc>
        <w:tc>
          <w:tcPr>
            <w:tcW w:w="1527" w:type="dxa"/>
          </w:tcPr>
          <w:p w14:paraId="267915D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1,35</w:t>
            </w:r>
          </w:p>
        </w:tc>
        <w:tc>
          <w:tcPr>
            <w:tcW w:w="1625" w:type="dxa"/>
          </w:tcPr>
          <w:p w14:paraId="0E489562"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w:t>
            </w:r>
          </w:p>
        </w:tc>
        <w:tc>
          <w:tcPr>
            <w:tcW w:w="1576" w:type="dxa"/>
          </w:tcPr>
          <w:p w14:paraId="119778C4"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19</w:t>
            </w:r>
          </w:p>
        </w:tc>
        <w:tc>
          <w:tcPr>
            <w:tcW w:w="1596" w:type="dxa"/>
          </w:tcPr>
          <w:p w14:paraId="7B00B876" w14:textId="77777777" w:rsidR="003C6001" w:rsidRPr="003C6001" w:rsidRDefault="003C6001" w:rsidP="003C6001">
            <w:pPr>
              <w:spacing w:line="360" w:lineRule="auto"/>
              <w:jc w:val="center"/>
              <w:rPr>
                <w:rFonts w:ascii="Times New Roman" w:hAnsi="Times New Roman"/>
                <w:b/>
                <w:bCs/>
                <w:sz w:val="24"/>
                <w:lang w:val="en-US"/>
              </w:rPr>
            </w:pPr>
            <w:r w:rsidRPr="003C6001">
              <w:rPr>
                <w:rFonts w:ascii="Times New Roman" w:hAnsi="Times New Roman"/>
                <w:b/>
                <w:bCs/>
                <w:sz w:val="24"/>
                <w:lang w:val="en-US"/>
              </w:rPr>
              <w:t>0.0056951958</w:t>
            </w:r>
          </w:p>
        </w:tc>
      </w:tr>
    </w:tbl>
    <w:p w14:paraId="576AEA84" w14:textId="5BE6197F" w:rsidR="004F115E" w:rsidRDefault="004F115E" w:rsidP="00276E3C"/>
    <w:p w14:paraId="789CFBE4" w14:textId="55CD3526" w:rsidR="004F115E" w:rsidRDefault="002A5163" w:rsidP="008777B2">
      <w:pPr>
        <w:jc w:val="both"/>
        <w:rPr>
          <w:rFonts w:ascii="Times New Roman" w:hAnsi="Times New Roman" w:cs="Times New Roman"/>
          <w:sz w:val="24"/>
          <w:szCs w:val="24"/>
        </w:rPr>
      </w:pPr>
      <w:r w:rsidRPr="007F1516">
        <w:rPr>
          <w:rFonts w:ascii="Times New Roman" w:hAnsi="Times New Roman" w:cs="Times New Roman"/>
          <w:noProof/>
        </w:rPr>
        <w:drawing>
          <wp:anchor distT="0" distB="0" distL="114300" distR="114300" simplePos="0" relativeHeight="251683840" behindDoc="1" locked="0" layoutInCell="1" allowOverlap="1" wp14:anchorId="09F3E694" wp14:editId="1DE69E96">
            <wp:simplePos x="0" y="0"/>
            <wp:positionH relativeFrom="page">
              <wp:posOffset>1950720</wp:posOffset>
            </wp:positionH>
            <wp:positionV relativeFrom="page">
              <wp:posOffset>5448300</wp:posOffset>
            </wp:positionV>
            <wp:extent cx="3863340" cy="2920365"/>
            <wp:effectExtent l="0" t="0" r="3810" b="0"/>
            <wp:wrapTopAndBottom/>
            <wp:docPr id="24" name="Picture 2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3340" cy="2920365"/>
                    </a:xfrm>
                    <a:prstGeom prst="rect">
                      <a:avLst/>
                    </a:prstGeom>
                  </pic:spPr>
                </pic:pic>
              </a:graphicData>
            </a:graphic>
            <wp14:sizeRelH relativeFrom="margin">
              <wp14:pctWidth>0</wp14:pctWidth>
            </wp14:sizeRelH>
            <wp14:sizeRelV relativeFrom="margin">
              <wp14:pctHeight>0</wp14:pctHeight>
            </wp14:sizeRelV>
          </wp:anchor>
        </w:drawing>
      </w:r>
      <w:r w:rsidR="004F115E">
        <w:tab/>
      </w:r>
      <w:r w:rsidR="004F115E" w:rsidRPr="004F115E">
        <w:rPr>
          <w:rFonts w:ascii="Times New Roman" w:hAnsi="Times New Roman" w:cs="Times New Roman"/>
          <w:sz w:val="24"/>
          <w:szCs w:val="24"/>
        </w:rPr>
        <w:t>Implementasi</w:t>
      </w:r>
      <w:r w:rsidR="00E40AF0">
        <w:rPr>
          <w:rFonts w:ascii="Times New Roman" w:hAnsi="Times New Roman" w:cs="Times New Roman"/>
          <w:sz w:val="24"/>
          <w:szCs w:val="24"/>
        </w:rPr>
        <w:t xml:space="preserve"> hasil plot</w:t>
      </w:r>
      <w:r w:rsidR="007F1516">
        <w:rPr>
          <w:rFonts w:ascii="Times New Roman" w:hAnsi="Times New Roman" w:cs="Times New Roman"/>
          <w:sz w:val="24"/>
          <w:szCs w:val="24"/>
        </w:rPr>
        <w:t xml:space="preserve"> pada validasi </w:t>
      </w:r>
      <w:r w:rsidR="007F1516">
        <w:rPr>
          <w:rFonts w:ascii="Times New Roman" w:hAnsi="Times New Roman" w:cs="Times New Roman"/>
          <w:i/>
          <w:iCs/>
          <w:sz w:val="24"/>
          <w:szCs w:val="24"/>
        </w:rPr>
        <w:t xml:space="preserve">silhouette coefficient </w:t>
      </w:r>
      <w:r w:rsidR="007F1516">
        <w:rPr>
          <w:rFonts w:ascii="Times New Roman" w:hAnsi="Times New Roman" w:cs="Times New Roman"/>
          <w:sz w:val="24"/>
          <w:szCs w:val="24"/>
        </w:rPr>
        <w:t>dapat dilihat pada Gambar 4</w:t>
      </w:r>
      <w:r w:rsidR="00C204A4">
        <w:rPr>
          <w:rFonts w:ascii="Times New Roman" w:hAnsi="Times New Roman" w:cs="Times New Roman"/>
          <w:sz w:val="24"/>
          <w:szCs w:val="24"/>
        </w:rPr>
        <w:t>.9</w:t>
      </w:r>
      <w:r w:rsidR="007F1516">
        <w:rPr>
          <w:rFonts w:ascii="Times New Roman" w:hAnsi="Times New Roman" w:cs="Times New Roman"/>
          <w:sz w:val="24"/>
          <w:szCs w:val="24"/>
        </w:rPr>
        <w:t xml:space="preserve"> </w:t>
      </w:r>
      <w:r w:rsidR="00630EBF">
        <w:rPr>
          <w:rFonts w:ascii="Times New Roman" w:hAnsi="Times New Roman" w:cs="Times New Roman"/>
          <w:sz w:val="24"/>
          <w:szCs w:val="24"/>
        </w:rPr>
        <w:t>sampai</w:t>
      </w:r>
      <w:r w:rsidR="007F1516">
        <w:rPr>
          <w:rFonts w:ascii="Times New Roman" w:hAnsi="Times New Roman" w:cs="Times New Roman"/>
          <w:sz w:val="24"/>
          <w:szCs w:val="24"/>
        </w:rPr>
        <w:t xml:space="preserve"> Gambar 4</w:t>
      </w:r>
      <w:r w:rsidR="00C204A4">
        <w:rPr>
          <w:rFonts w:ascii="Times New Roman" w:hAnsi="Times New Roman" w:cs="Times New Roman"/>
          <w:sz w:val="24"/>
          <w:szCs w:val="24"/>
        </w:rPr>
        <w:t>.1</w:t>
      </w:r>
      <w:r w:rsidR="00630EBF">
        <w:rPr>
          <w:rFonts w:ascii="Times New Roman" w:hAnsi="Times New Roman" w:cs="Times New Roman"/>
          <w:sz w:val="24"/>
          <w:szCs w:val="24"/>
        </w:rPr>
        <w:t>2</w:t>
      </w:r>
      <w:r w:rsidR="007F1516">
        <w:rPr>
          <w:rFonts w:ascii="Times New Roman" w:hAnsi="Times New Roman" w:cs="Times New Roman"/>
          <w:sz w:val="24"/>
          <w:szCs w:val="24"/>
        </w:rPr>
        <w:t>.</w:t>
      </w:r>
    </w:p>
    <w:p w14:paraId="0EBCDB50" w14:textId="104709DB" w:rsidR="007F1516" w:rsidRPr="0047758C" w:rsidRDefault="0047758C" w:rsidP="0047758C">
      <w:pPr>
        <w:pStyle w:val="Caption"/>
        <w:jc w:val="center"/>
        <w:rPr>
          <w:rFonts w:ascii="Times New Roman" w:hAnsi="Times New Roman" w:cs="Times New Roman"/>
          <w:b/>
          <w:bCs/>
          <w:i w:val="0"/>
          <w:iCs w:val="0"/>
          <w:color w:val="auto"/>
          <w:sz w:val="24"/>
          <w:szCs w:val="24"/>
        </w:rPr>
      </w:pPr>
      <w:bookmarkStart w:id="449" w:name="_Toc149217309"/>
      <w:r w:rsidRPr="0047758C">
        <w:rPr>
          <w:rFonts w:ascii="Times New Roman" w:hAnsi="Times New Roman" w:cs="Times New Roman"/>
          <w:b/>
          <w:bCs/>
          <w:i w:val="0"/>
          <w:iCs w:val="0"/>
          <w:color w:val="auto"/>
          <w:sz w:val="24"/>
          <w:szCs w:val="24"/>
        </w:rPr>
        <w:t>Gambar 4.</w:t>
      </w:r>
      <w:r w:rsidRPr="0047758C">
        <w:rPr>
          <w:rFonts w:ascii="Times New Roman" w:hAnsi="Times New Roman" w:cs="Times New Roman"/>
          <w:b/>
          <w:bCs/>
          <w:i w:val="0"/>
          <w:iCs w:val="0"/>
          <w:color w:val="auto"/>
          <w:sz w:val="24"/>
          <w:szCs w:val="24"/>
        </w:rPr>
        <w:fldChar w:fldCharType="begin"/>
      </w:r>
      <w:r w:rsidRPr="0047758C">
        <w:rPr>
          <w:rFonts w:ascii="Times New Roman" w:hAnsi="Times New Roman" w:cs="Times New Roman"/>
          <w:b/>
          <w:bCs/>
          <w:i w:val="0"/>
          <w:iCs w:val="0"/>
          <w:color w:val="auto"/>
          <w:sz w:val="24"/>
          <w:szCs w:val="24"/>
        </w:rPr>
        <w:instrText xml:space="preserve"> SEQ Gambar_4. \* ARABIC </w:instrText>
      </w:r>
      <w:r w:rsidRPr="0047758C">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9</w:t>
      </w:r>
      <w:r w:rsidRPr="0047758C">
        <w:rPr>
          <w:rFonts w:ascii="Times New Roman" w:hAnsi="Times New Roman" w:cs="Times New Roman"/>
          <w:b/>
          <w:bCs/>
          <w:i w:val="0"/>
          <w:iCs w:val="0"/>
          <w:color w:val="auto"/>
          <w:sz w:val="24"/>
          <w:szCs w:val="24"/>
        </w:rPr>
        <w:fldChar w:fldCharType="end"/>
      </w:r>
      <w:r w:rsidRPr="0047758C">
        <w:rPr>
          <w:rFonts w:ascii="Times New Roman" w:hAnsi="Times New Roman" w:cs="Times New Roman"/>
          <w:b/>
          <w:bCs/>
          <w:i w:val="0"/>
          <w:iCs w:val="0"/>
          <w:color w:val="auto"/>
          <w:sz w:val="24"/>
          <w:szCs w:val="24"/>
        </w:rPr>
        <w:t xml:space="preserve"> </w:t>
      </w:r>
      <w:r w:rsidR="007F1516" w:rsidRPr="0047758C">
        <w:rPr>
          <w:rFonts w:ascii="Times New Roman" w:hAnsi="Times New Roman" w:cs="Times New Roman"/>
          <w:b/>
          <w:bCs/>
          <w:i w:val="0"/>
          <w:iCs w:val="0"/>
          <w:color w:val="auto"/>
          <w:sz w:val="24"/>
          <w:szCs w:val="24"/>
        </w:rPr>
        <w:t xml:space="preserve">Plot </w:t>
      </w:r>
      <w:r w:rsidR="007F1516" w:rsidRPr="000C1A6F">
        <w:rPr>
          <w:rFonts w:ascii="Times New Roman" w:hAnsi="Times New Roman" w:cs="Times New Roman"/>
          <w:b/>
          <w:bCs/>
          <w:color w:val="auto"/>
          <w:sz w:val="24"/>
          <w:szCs w:val="24"/>
        </w:rPr>
        <w:t>silhouette coefficient</w:t>
      </w:r>
      <w:r w:rsidR="007F1516" w:rsidRPr="0047758C">
        <w:rPr>
          <w:rFonts w:ascii="Times New Roman" w:hAnsi="Times New Roman" w:cs="Times New Roman"/>
          <w:b/>
          <w:bCs/>
          <w:i w:val="0"/>
          <w:iCs w:val="0"/>
          <w:color w:val="auto"/>
          <w:sz w:val="24"/>
          <w:szCs w:val="24"/>
        </w:rPr>
        <w:t xml:space="preserve"> </w:t>
      </w:r>
      <w:r w:rsidR="00E40AF0" w:rsidRPr="0047758C">
        <w:rPr>
          <w:rFonts w:ascii="Times New Roman" w:hAnsi="Times New Roman" w:cs="Times New Roman"/>
          <w:b/>
          <w:bCs/>
          <w:i w:val="0"/>
          <w:iCs w:val="0"/>
          <w:color w:val="auto"/>
          <w:sz w:val="24"/>
          <w:szCs w:val="24"/>
        </w:rPr>
        <w:t>ε = 1,35 dan minpts = 5</w:t>
      </w:r>
      <w:bookmarkEnd w:id="449"/>
    </w:p>
    <w:p w14:paraId="0E1A97C6" w14:textId="22A63477" w:rsidR="00E40AF0" w:rsidRDefault="00E40AF0">
      <w:pPr>
        <w:rPr>
          <w:rFonts w:ascii="Times New Roman" w:eastAsia="Arial" w:hAnsi="Times New Roman" w:cs="Arial"/>
          <w:sz w:val="24"/>
          <w:lang w:val="en-US" w:eastAsia="en-ID"/>
        </w:rPr>
      </w:pPr>
      <w:r>
        <w:rPr>
          <w:rFonts w:ascii="Times New Roman" w:eastAsia="Arial" w:hAnsi="Times New Roman" w:cs="Arial"/>
          <w:sz w:val="24"/>
          <w:lang w:val="en-US" w:eastAsia="en-ID"/>
        </w:rPr>
        <w:br w:type="page"/>
      </w:r>
    </w:p>
    <w:p w14:paraId="2094BDDA" w14:textId="6B9F6CDD" w:rsidR="00E40AF0" w:rsidRPr="007F1516" w:rsidRDefault="00E40AF0" w:rsidP="007F1516">
      <w:pPr>
        <w:jc w:val="center"/>
        <w:rPr>
          <w:rFonts w:ascii="Times New Roman" w:hAnsi="Times New Roman" w:cs="Times New Roman"/>
        </w:rPr>
      </w:pPr>
      <w:r w:rsidRPr="00E40AF0">
        <w:rPr>
          <w:rFonts w:ascii="Times New Roman" w:hAnsi="Times New Roman" w:cs="Times New Roman"/>
          <w:noProof/>
        </w:rPr>
        <w:lastRenderedPageBreak/>
        <w:drawing>
          <wp:anchor distT="0" distB="0" distL="114300" distR="114300" simplePos="0" relativeHeight="251685888" behindDoc="1" locked="0" layoutInCell="1" allowOverlap="1" wp14:anchorId="4AE56862" wp14:editId="032D2434">
            <wp:simplePos x="0" y="0"/>
            <wp:positionH relativeFrom="page">
              <wp:posOffset>2049780</wp:posOffset>
            </wp:positionH>
            <wp:positionV relativeFrom="page">
              <wp:posOffset>1713865</wp:posOffset>
            </wp:positionV>
            <wp:extent cx="3863340" cy="2905290"/>
            <wp:effectExtent l="0" t="0" r="3810" b="9525"/>
            <wp:wrapTopAndBottom/>
            <wp:docPr id="25" name="Picture 25" descr="A graph with a lin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3340" cy="2905290"/>
                    </a:xfrm>
                    <a:prstGeom prst="rect">
                      <a:avLst/>
                    </a:prstGeom>
                  </pic:spPr>
                </pic:pic>
              </a:graphicData>
            </a:graphic>
            <wp14:sizeRelH relativeFrom="margin">
              <wp14:pctWidth>0</wp14:pctWidth>
            </wp14:sizeRelH>
            <wp14:sizeRelV relativeFrom="margin">
              <wp14:pctHeight>0</wp14:pctHeight>
            </wp14:sizeRelV>
          </wp:anchor>
        </w:drawing>
      </w:r>
    </w:p>
    <w:p w14:paraId="6711B78B" w14:textId="79D8E392" w:rsidR="004F115E" w:rsidRPr="001E10FD" w:rsidRDefault="001E10FD" w:rsidP="001E10FD">
      <w:pPr>
        <w:pStyle w:val="Caption"/>
        <w:jc w:val="center"/>
        <w:rPr>
          <w:rFonts w:ascii="Times New Roman" w:hAnsi="Times New Roman" w:cs="Times New Roman"/>
          <w:b/>
          <w:bCs/>
          <w:i w:val="0"/>
          <w:iCs w:val="0"/>
          <w:color w:val="auto"/>
          <w:sz w:val="24"/>
          <w:szCs w:val="24"/>
        </w:rPr>
      </w:pPr>
      <w:bookmarkStart w:id="450" w:name="_Toc149217310"/>
      <w:r w:rsidRPr="001E10FD">
        <w:rPr>
          <w:rFonts w:ascii="Times New Roman" w:hAnsi="Times New Roman" w:cs="Times New Roman"/>
          <w:b/>
          <w:bCs/>
          <w:i w:val="0"/>
          <w:iCs w:val="0"/>
          <w:color w:val="auto"/>
          <w:sz w:val="24"/>
          <w:szCs w:val="24"/>
        </w:rPr>
        <w:t>Gambar 4.</w:t>
      </w:r>
      <w:r w:rsidRPr="001E10FD">
        <w:rPr>
          <w:rFonts w:ascii="Times New Roman" w:hAnsi="Times New Roman" w:cs="Times New Roman"/>
          <w:b/>
          <w:bCs/>
          <w:i w:val="0"/>
          <w:iCs w:val="0"/>
          <w:color w:val="auto"/>
          <w:sz w:val="24"/>
          <w:szCs w:val="24"/>
        </w:rPr>
        <w:fldChar w:fldCharType="begin"/>
      </w:r>
      <w:r w:rsidRPr="001E10FD">
        <w:rPr>
          <w:rFonts w:ascii="Times New Roman" w:hAnsi="Times New Roman" w:cs="Times New Roman"/>
          <w:b/>
          <w:bCs/>
          <w:i w:val="0"/>
          <w:iCs w:val="0"/>
          <w:color w:val="auto"/>
          <w:sz w:val="24"/>
          <w:szCs w:val="24"/>
        </w:rPr>
        <w:instrText xml:space="preserve"> SEQ Gambar_4. \* ARABIC </w:instrText>
      </w:r>
      <w:r w:rsidRPr="001E10FD">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10</w:t>
      </w:r>
      <w:r w:rsidRPr="001E10FD">
        <w:rPr>
          <w:rFonts w:ascii="Times New Roman" w:hAnsi="Times New Roman" w:cs="Times New Roman"/>
          <w:b/>
          <w:bCs/>
          <w:i w:val="0"/>
          <w:iCs w:val="0"/>
          <w:color w:val="auto"/>
          <w:sz w:val="24"/>
          <w:szCs w:val="24"/>
        </w:rPr>
        <w:fldChar w:fldCharType="end"/>
      </w:r>
      <w:r w:rsidRPr="001E10FD">
        <w:rPr>
          <w:rFonts w:ascii="Times New Roman" w:hAnsi="Times New Roman" w:cs="Times New Roman"/>
          <w:b/>
          <w:bCs/>
          <w:i w:val="0"/>
          <w:iCs w:val="0"/>
          <w:color w:val="auto"/>
          <w:sz w:val="24"/>
          <w:szCs w:val="24"/>
        </w:rPr>
        <w:t xml:space="preserve"> </w:t>
      </w:r>
      <w:r w:rsidR="00E40AF0" w:rsidRPr="001E10FD">
        <w:rPr>
          <w:rFonts w:ascii="Times New Roman" w:hAnsi="Times New Roman" w:cs="Times New Roman"/>
          <w:b/>
          <w:bCs/>
          <w:i w:val="0"/>
          <w:iCs w:val="0"/>
          <w:color w:val="auto"/>
          <w:sz w:val="24"/>
          <w:szCs w:val="24"/>
        </w:rPr>
        <w:t xml:space="preserve">Plot </w:t>
      </w:r>
      <w:r w:rsidR="00E40AF0" w:rsidRPr="001E10FD">
        <w:rPr>
          <w:rFonts w:ascii="Times New Roman" w:hAnsi="Times New Roman" w:cs="Times New Roman"/>
          <w:b/>
          <w:bCs/>
          <w:color w:val="auto"/>
          <w:sz w:val="24"/>
          <w:szCs w:val="24"/>
        </w:rPr>
        <w:t>silhouette coefficient</w:t>
      </w:r>
      <w:r w:rsidR="00E40AF0" w:rsidRPr="001E10FD">
        <w:rPr>
          <w:rFonts w:ascii="Times New Roman" w:hAnsi="Times New Roman" w:cs="Times New Roman"/>
          <w:b/>
          <w:bCs/>
          <w:i w:val="0"/>
          <w:iCs w:val="0"/>
          <w:color w:val="auto"/>
          <w:sz w:val="24"/>
          <w:szCs w:val="24"/>
        </w:rPr>
        <w:t xml:space="preserve"> ε = 1,35 dan minpts = 5</w:t>
      </w:r>
      <w:bookmarkEnd w:id="450"/>
    </w:p>
    <w:p w14:paraId="2C07B284" w14:textId="292C0821" w:rsidR="00E40AF0" w:rsidRDefault="00E40AF0" w:rsidP="00276E3C">
      <w:r w:rsidRPr="00E40AF0">
        <w:rPr>
          <w:noProof/>
        </w:rPr>
        <w:drawing>
          <wp:anchor distT="0" distB="0" distL="114300" distR="114300" simplePos="0" relativeHeight="251687936" behindDoc="1" locked="0" layoutInCell="1" allowOverlap="1" wp14:anchorId="197A5A4C" wp14:editId="1940A286">
            <wp:simplePos x="0" y="0"/>
            <wp:positionH relativeFrom="page">
              <wp:posOffset>2049780</wp:posOffset>
            </wp:positionH>
            <wp:positionV relativeFrom="page">
              <wp:posOffset>5151120</wp:posOffset>
            </wp:positionV>
            <wp:extent cx="3749040" cy="2854747"/>
            <wp:effectExtent l="0" t="0" r="3810" b="3175"/>
            <wp:wrapTopAndBottom/>
            <wp:docPr id="26" name="Picture 2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9040" cy="2854747"/>
                    </a:xfrm>
                    <a:prstGeom prst="rect">
                      <a:avLst/>
                    </a:prstGeom>
                  </pic:spPr>
                </pic:pic>
              </a:graphicData>
            </a:graphic>
            <wp14:sizeRelH relativeFrom="margin">
              <wp14:pctWidth>0</wp14:pctWidth>
            </wp14:sizeRelH>
            <wp14:sizeRelV relativeFrom="margin">
              <wp14:pctHeight>0</wp14:pctHeight>
            </wp14:sizeRelV>
          </wp:anchor>
        </w:drawing>
      </w:r>
    </w:p>
    <w:p w14:paraId="4BC98A26" w14:textId="008917AB" w:rsidR="00E40AF0" w:rsidRPr="002F7861" w:rsidRDefault="002F7861" w:rsidP="002F7861">
      <w:pPr>
        <w:pStyle w:val="Caption"/>
        <w:jc w:val="center"/>
        <w:rPr>
          <w:rFonts w:ascii="Times New Roman" w:hAnsi="Times New Roman" w:cs="Times New Roman"/>
          <w:b/>
          <w:bCs/>
          <w:i w:val="0"/>
          <w:iCs w:val="0"/>
          <w:color w:val="auto"/>
          <w:sz w:val="24"/>
          <w:szCs w:val="24"/>
        </w:rPr>
      </w:pPr>
      <w:bookmarkStart w:id="451" w:name="_Toc149217311"/>
      <w:r w:rsidRPr="002F7861">
        <w:rPr>
          <w:rFonts w:ascii="Times New Roman" w:hAnsi="Times New Roman" w:cs="Times New Roman"/>
          <w:b/>
          <w:bCs/>
          <w:i w:val="0"/>
          <w:iCs w:val="0"/>
          <w:color w:val="auto"/>
          <w:sz w:val="24"/>
          <w:szCs w:val="24"/>
        </w:rPr>
        <w:t>Gambar 4.</w:t>
      </w:r>
      <w:r w:rsidRPr="002F7861">
        <w:rPr>
          <w:rFonts w:ascii="Times New Roman" w:hAnsi="Times New Roman" w:cs="Times New Roman"/>
          <w:b/>
          <w:bCs/>
          <w:i w:val="0"/>
          <w:iCs w:val="0"/>
          <w:color w:val="auto"/>
          <w:sz w:val="24"/>
          <w:szCs w:val="24"/>
        </w:rPr>
        <w:fldChar w:fldCharType="begin"/>
      </w:r>
      <w:r w:rsidRPr="002F7861">
        <w:rPr>
          <w:rFonts w:ascii="Times New Roman" w:hAnsi="Times New Roman" w:cs="Times New Roman"/>
          <w:b/>
          <w:bCs/>
          <w:i w:val="0"/>
          <w:iCs w:val="0"/>
          <w:color w:val="auto"/>
          <w:sz w:val="24"/>
          <w:szCs w:val="24"/>
        </w:rPr>
        <w:instrText xml:space="preserve"> SEQ Gambar_4. \* ARABIC </w:instrText>
      </w:r>
      <w:r w:rsidRPr="002F7861">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11</w:t>
      </w:r>
      <w:r w:rsidRPr="002F7861">
        <w:rPr>
          <w:rFonts w:ascii="Times New Roman" w:hAnsi="Times New Roman" w:cs="Times New Roman"/>
          <w:b/>
          <w:bCs/>
          <w:i w:val="0"/>
          <w:iCs w:val="0"/>
          <w:color w:val="auto"/>
          <w:sz w:val="24"/>
          <w:szCs w:val="24"/>
        </w:rPr>
        <w:fldChar w:fldCharType="end"/>
      </w:r>
      <w:r w:rsidRPr="002F7861">
        <w:rPr>
          <w:rFonts w:ascii="Times New Roman" w:hAnsi="Times New Roman" w:cs="Times New Roman"/>
          <w:b/>
          <w:bCs/>
          <w:i w:val="0"/>
          <w:iCs w:val="0"/>
          <w:color w:val="auto"/>
          <w:sz w:val="24"/>
          <w:szCs w:val="24"/>
        </w:rPr>
        <w:t xml:space="preserve"> </w:t>
      </w:r>
      <w:r w:rsidR="00E40AF0" w:rsidRPr="002F7861">
        <w:rPr>
          <w:rFonts w:ascii="Times New Roman" w:hAnsi="Times New Roman" w:cs="Times New Roman"/>
          <w:b/>
          <w:bCs/>
          <w:i w:val="0"/>
          <w:iCs w:val="0"/>
          <w:color w:val="auto"/>
          <w:sz w:val="24"/>
          <w:szCs w:val="24"/>
        </w:rPr>
        <w:t xml:space="preserve">Plot </w:t>
      </w:r>
      <w:r w:rsidR="00E40AF0" w:rsidRPr="00BD6280">
        <w:rPr>
          <w:rFonts w:ascii="Times New Roman" w:hAnsi="Times New Roman" w:cs="Times New Roman"/>
          <w:b/>
          <w:bCs/>
          <w:color w:val="auto"/>
          <w:sz w:val="24"/>
          <w:szCs w:val="24"/>
        </w:rPr>
        <w:t>silhouette coefficient</w:t>
      </w:r>
      <w:r w:rsidR="00E40AF0" w:rsidRPr="002F7861">
        <w:rPr>
          <w:rFonts w:ascii="Times New Roman" w:hAnsi="Times New Roman" w:cs="Times New Roman"/>
          <w:b/>
          <w:bCs/>
          <w:i w:val="0"/>
          <w:iCs w:val="0"/>
          <w:color w:val="auto"/>
          <w:sz w:val="24"/>
          <w:szCs w:val="24"/>
        </w:rPr>
        <w:t xml:space="preserve"> ε = 1,25 dan minpts = 10</w:t>
      </w:r>
      <w:bookmarkEnd w:id="451"/>
    </w:p>
    <w:p w14:paraId="0F9E5DDD" w14:textId="0EB3FAEB" w:rsidR="00E40AF0" w:rsidRDefault="00E40AF0">
      <w:pPr>
        <w:rPr>
          <w:rFonts w:ascii="Times New Roman" w:eastAsia="Arial" w:hAnsi="Times New Roman" w:cs="Arial"/>
          <w:sz w:val="24"/>
          <w:lang w:val="en-US" w:eastAsia="en-ID"/>
        </w:rPr>
      </w:pPr>
      <w:r>
        <w:rPr>
          <w:rFonts w:ascii="Times New Roman" w:eastAsia="Arial" w:hAnsi="Times New Roman" w:cs="Arial"/>
          <w:sz w:val="24"/>
          <w:lang w:val="en-US" w:eastAsia="en-ID"/>
        </w:rPr>
        <w:br w:type="page"/>
      </w:r>
    </w:p>
    <w:p w14:paraId="6C93D26B" w14:textId="4AD0F22B" w:rsidR="00E40AF0" w:rsidRPr="003F4CFD" w:rsidRDefault="003F4CFD" w:rsidP="003F4CFD">
      <w:pPr>
        <w:pStyle w:val="Caption"/>
        <w:jc w:val="center"/>
        <w:rPr>
          <w:rFonts w:ascii="Times New Roman" w:hAnsi="Times New Roman" w:cs="Times New Roman"/>
          <w:b/>
          <w:bCs/>
          <w:i w:val="0"/>
          <w:iCs w:val="0"/>
          <w:color w:val="auto"/>
          <w:sz w:val="24"/>
          <w:szCs w:val="24"/>
        </w:rPr>
      </w:pPr>
      <w:bookmarkStart w:id="452" w:name="_Toc149217312"/>
      <w:r w:rsidRPr="003F4CFD">
        <w:rPr>
          <w:rFonts w:ascii="Times New Roman" w:hAnsi="Times New Roman" w:cs="Times New Roman"/>
          <w:b/>
          <w:bCs/>
          <w:i w:val="0"/>
          <w:iCs w:val="0"/>
          <w:color w:val="auto"/>
          <w:sz w:val="24"/>
          <w:szCs w:val="24"/>
        </w:rPr>
        <w:lastRenderedPageBreak/>
        <w:t>Gambar 4.</w:t>
      </w:r>
      <w:r w:rsidRPr="003F4CFD">
        <w:rPr>
          <w:rFonts w:ascii="Times New Roman" w:hAnsi="Times New Roman" w:cs="Times New Roman"/>
          <w:b/>
          <w:bCs/>
          <w:i w:val="0"/>
          <w:iCs w:val="0"/>
          <w:color w:val="auto"/>
          <w:sz w:val="24"/>
          <w:szCs w:val="24"/>
        </w:rPr>
        <w:fldChar w:fldCharType="begin"/>
      </w:r>
      <w:r w:rsidRPr="003F4CFD">
        <w:rPr>
          <w:rFonts w:ascii="Times New Roman" w:hAnsi="Times New Roman" w:cs="Times New Roman"/>
          <w:b/>
          <w:bCs/>
          <w:i w:val="0"/>
          <w:iCs w:val="0"/>
          <w:color w:val="auto"/>
          <w:sz w:val="24"/>
          <w:szCs w:val="24"/>
        </w:rPr>
        <w:instrText xml:space="preserve"> SEQ Gambar_4. \* ARABIC </w:instrText>
      </w:r>
      <w:r w:rsidRPr="003F4CFD">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12</w:t>
      </w:r>
      <w:r w:rsidRPr="003F4CFD">
        <w:rPr>
          <w:rFonts w:ascii="Times New Roman" w:hAnsi="Times New Roman" w:cs="Times New Roman"/>
          <w:b/>
          <w:bCs/>
          <w:i w:val="0"/>
          <w:iCs w:val="0"/>
          <w:color w:val="auto"/>
          <w:sz w:val="24"/>
          <w:szCs w:val="24"/>
        </w:rPr>
        <w:fldChar w:fldCharType="end"/>
      </w:r>
      <w:r w:rsidR="00E40AF0" w:rsidRPr="003F4CFD">
        <w:rPr>
          <w:rFonts w:ascii="Times New Roman" w:hAnsi="Times New Roman" w:cs="Times New Roman"/>
          <w:b/>
          <w:bCs/>
          <w:i w:val="0"/>
          <w:iCs w:val="0"/>
          <w:noProof/>
          <w:color w:val="auto"/>
          <w:sz w:val="24"/>
          <w:szCs w:val="24"/>
        </w:rPr>
        <w:drawing>
          <wp:anchor distT="0" distB="0" distL="114300" distR="114300" simplePos="0" relativeHeight="251658239" behindDoc="0" locked="0" layoutInCell="1" allowOverlap="1" wp14:anchorId="377DA30D" wp14:editId="5FA8E2B0">
            <wp:simplePos x="0" y="0"/>
            <wp:positionH relativeFrom="page">
              <wp:posOffset>1851660</wp:posOffset>
            </wp:positionH>
            <wp:positionV relativeFrom="page">
              <wp:posOffset>1310002</wp:posOffset>
            </wp:positionV>
            <wp:extent cx="3973798" cy="3033398"/>
            <wp:effectExtent l="0" t="0" r="8255" b="0"/>
            <wp:wrapTopAndBottom/>
            <wp:docPr id="28" name="Picture 2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2430" cy="3062888"/>
                    </a:xfrm>
                    <a:prstGeom prst="rect">
                      <a:avLst/>
                    </a:prstGeom>
                  </pic:spPr>
                </pic:pic>
              </a:graphicData>
            </a:graphic>
            <wp14:sizeRelH relativeFrom="margin">
              <wp14:pctWidth>0</wp14:pctWidth>
            </wp14:sizeRelH>
            <wp14:sizeRelV relativeFrom="margin">
              <wp14:pctHeight>0</wp14:pctHeight>
            </wp14:sizeRelV>
          </wp:anchor>
        </w:drawing>
      </w:r>
      <w:r w:rsidRPr="003F4CFD">
        <w:rPr>
          <w:rFonts w:ascii="Times New Roman" w:hAnsi="Times New Roman" w:cs="Times New Roman"/>
          <w:b/>
          <w:bCs/>
          <w:i w:val="0"/>
          <w:iCs w:val="0"/>
          <w:color w:val="auto"/>
          <w:sz w:val="24"/>
          <w:szCs w:val="24"/>
        </w:rPr>
        <w:t xml:space="preserve"> </w:t>
      </w:r>
      <w:r w:rsidR="00E40AF0" w:rsidRPr="003F4CFD">
        <w:rPr>
          <w:rFonts w:ascii="Times New Roman" w:hAnsi="Times New Roman" w:cs="Times New Roman"/>
          <w:b/>
          <w:bCs/>
          <w:i w:val="0"/>
          <w:iCs w:val="0"/>
          <w:color w:val="auto"/>
          <w:sz w:val="24"/>
          <w:szCs w:val="24"/>
        </w:rPr>
        <w:t xml:space="preserve">Plot </w:t>
      </w:r>
      <w:r w:rsidR="00E40AF0" w:rsidRPr="003F4CFD">
        <w:rPr>
          <w:rFonts w:ascii="Times New Roman" w:hAnsi="Times New Roman" w:cs="Times New Roman"/>
          <w:b/>
          <w:bCs/>
          <w:color w:val="auto"/>
          <w:sz w:val="24"/>
          <w:szCs w:val="24"/>
        </w:rPr>
        <w:t>silhouette coefficient</w:t>
      </w:r>
      <w:r w:rsidR="00E40AF0" w:rsidRPr="003F4CFD">
        <w:rPr>
          <w:rFonts w:ascii="Times New Roman" w:hAnsi="Times New Roman" w:cs="Times New Roman"/>
          <w:b/>
          <w:bCs/>
          <w:i w:val="0"/>
          <w:iCs w:val="0"/>
          <w:color w:val="auto"/>
          <w:sz w:val="24"/>
          <w:szCs w:val="24"/>
        </w:rPr>
        <w:t xml:space="preserve"> ε = 1,35 dan minpts = 10</w:t>
      </w:r>
      <w:bookmarkEnd w:id="452"/>
    </w:p>
    <w:p w14:paraId="640F16B9" w14:textId="38BFF09E" w:rsidR="003D12E2" w:rsidRDefault="008048F3" w:rsidP="003D12E2">
      <w:pPr>
        <w:jc w:val="both"/>
        <w:rPr>
          <w:rFonts w:ascii="Times New Roman" w:hAnsi="Times New Roman" w:cs="Times New Roman"/>
          <w:sz w:val="24"/>
          <w:szCs w:val="24"/>
        </w:rPr>
      </w:pPr>
      <w:r w:rsidRPr="003D12E2">
        <w:rPr>
          <w:rFonts w:ascii="Times New Roman" w:hAnsi="Times New Roman" w:cs="Times New Roman"/>
          <w:noProof/>
          <w:sz w:val="24"/>
          <w:szCs w:val="24"/>
        </w:rPr>
        <w:drawing>
          <wp:anchor distT="0" distB="0" distL="114300" distR="114300" simplePos="0" relativeHeight="251689984" behindDoc="1" locked="0" layoutInCell="1" allowOverlap="1" wp14:anchorId="69595DEE" wp14:editId="35D46525">
            <wp:simplePos x="0" y="0"/>
            <wp:positionH relativeFrom="page">
              <wp:posOffset>1440180</wp:posOffset>
            </wp:positionH>
            <wp:positionV relativeFrom="page">
              <wp:posOffset>5227320</wp:posOffset>
            </wp:positionV>
            <wp:extent cx="5041900" cy="2735580"/>
            <wp:effectExtent l="0" t="0" r="6350" b="7620"/>
            <wp:wrapTopAndBottom/>
            <wp:docPr id="29" name="Picture 2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1900" cy="2735580"/>
                    </a:xfrm>
                    <a:prstGeom prst="rect">
                      <a:avLst/>
                    </a:prstGeom>
                  </pic:spPr>
                </pic:pic>
              </a:graphicData>
            </a:graphic>
          </wp:anchor>
        </w:drawing>
      </w:r>
      <w:r w:rsidR="003D12E2" w:rsidRPr="003D12E2">
        <w:rPr>
          <w:rFonts w:ascii="Times New Roman" w:hAnsi="Times New Roman" w:cs="Times New Roman"/>
          <w:sz w:val="24"/>
          <w:szCs w:val="24"/>
        </w:rPr>
        <w:tab/>
        <w:t>Cuplikan salah satu implementasi kode yang menyusun plot tersebut dapat dilihat pada Gambar 4</w:t>
      </w:r>
      <w:r w:rsidR="00F3283B">
        <w:rPr>
          <w:rFonts w:ascii="Times New Roman" w:hAnsi="Times New Roman" w:cs="Times New Roman"/>
          <w:sz w:val="24"/>
          <w:szCs w:val="24"/>
        </w:rPr>
        <w:t>.13</w:t>
      </w:r>
      <w:r>
        <w:rPr>
          <w:rFonts w:ascii="Times New Roman" w:hAnsi="Times New Roman" w:cs="Times New Roman"/>
          <w:sz w:val="24"/>
          <w:szCs w:val="24"/>
        </w:rPr>
        <w:t xml:space="preserve"> dan Gambar 4</w:t>
      </w:r>
      <w:r w:rsidR="00F3283B">
        <w:rPr>
          <w:rFonts w:ascii="Times New Roman" w:hAnsi="Times New Roman" w:cs="Times New Roman"/>
          <w:sz w:val="24"/>
          <w:szCs w:val="24"/>
        </w:rPr>
        <w:t>.14</w:t>
      </w:r>
      <w:r>
        <w:rPr>
          <w:rFonts w:ascii="Times New Roman" w:hAnsi="Times New Roman" w:cs="Times New Roman"/>
          <w:sz w:val="24"/>
          <w:szCs w:val="24"/>
        </w:rPr>
        <w:t>.</w:t>
      </w:r>
    </w:p>
    <w:p w14:paraId="54652DAD" w14:textId="257DEFAF" w:rsidR="008048F3" w:rsidRPr="0016393D" w:rsidRDefault="0016393D" w:rsidP="0016393D">
      <w:pPr>
        <w:pStyle w:val="Caption"/>
        <w:jc w:val="center"/>
        <w:rPr>
          <w:rFonts w:ascii="Times New Roman" w:hAnsi="Times New Roman" w:cs="Times New Roman"/>
          <w:b/>
          <w:bCs/>
          <w:i w:val="0"/>
          <w:iCs w:val="0"/>
          <w:color w:val="auto"/>
          <w:sz w:val="24"/>
          <w:szCs w:val="24"/>
        </w:rPr>
      </w:pPr>
      <w:bookmarkStart w:id="453" w:name="_Toc149217313"/>
      <w:r w:rsidRPr="0016393D">
        <w:rPr>
          <w:rFonts w:ascii="Times New Roman" w:hAnsi="Times New Roman" w:cs="Times New Roman"/>
          <w:b/>
          <w:bCs/>
          <w:i w:val="0"/>
          <w:iCs w:val="0"/>
          <w:color w:val="auto"/>
          <w:sz w:val="24"/>
          <w:szCs w:val="24"/>
        </w:rPr>
        <w:t>Gambar 4.</w:t>
      </w:r>
      <w:r w:rsidRPr="0016393D">
        <w:rPr>
          <w:rFonts w:ascii="Times New Roman" w:hAnsi="Times New Roman" w:cs="Times New Roman"/>
          <w:b/>
          <w:bCs/>
          <w:i w:val="0"/>
          <w:iCs w:val="0"/>
          <w:color w:val="auto"/>
          <w:sz w:val="24"/>
          <w:szCs w:val="24"/>
        </w:rPr>
        <w:fldChar w:fldCharType="begin"/>
      </w:r>
      <w:r w:rsidRPr="0016393D">
        <w:rPr>
          <w:rFonts w:ascii="Times New Roman" w:hAnsi="Times New Roman" w:cs="Times New Roman"/>
          <w:b/>
          <w:bCs/>
          <w:i w:val="0"/>
          <w:iCs w:val="0"/>
          <w:color w:val="auto"/>
          <w:sz w:val="24"/>
          <w:szCs w:val="24"/>
        </w:rPr>
        <w:instrText xml:space="preserve"> SEQ Gambar_4. \* ARABIC </w:instrText>
      </w:r>
      <w:r w:rsidRPr="0016393D">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13</w:t>
      </w:r>
      <w:r w:rsidRPr="0016393D">
        <w:rPr>
          <w:rFonts w:ascii="Times New Roman" w:hAnsi="Times New Roman" w:cs="Times New Roman"/>
          <w:b/>
          <w:bCs/>
          <w:i w:val="0"/>
          <w:iCs w:val="0"/>
          <w:color w:val="auto"/>
          <w:sz w:val="24"/>
          <w:szCs w:val="24"/>
        </w:rPr>
        <w:fldChar w:fldCharType="end"/>
      </w:r>
      <w:r w:rsidRPr="0016393D">
        <w:rPr>
          <w:rFonts w:ascii="Times New Roman" w:hAnsi="Times New Roman" w:cs="Times New Roman"/>
          <w:b/>
          <w:bCs/>
          <w:i w:val="0"/>
          <w:iCs w:val="0"/>
          <w:color w:val="auto"/>
          <w:sz w:val="24"/>
          <w:szCs w:val="24"/>
        </w:rPr>
        <w:t xml:space="preserve"> </w:t>
      </w:r>
      <w:r w:rsidR="008048F3" w:rsidRPr="0016393D">
        <w:rPr>
          <w:rFonts w:ascii="Times New Roman" w:hAnsi="Times New Roman" w:cs="Times New Roman"/>
          <w:b/>
          <w:bCs/>
          <w:i w:val="0"/>
          <w:iCs w:val="0"/>
          <w:color w:val="auto"/>
          <w:sz w:val="24"/>
          <w:szCs w:val="24"/>
        </w:rPr>
        <w:t xml:space="preserve">Kode Implementasi Plot </w:t>
      </w:r>
      <w:r w:rsidR="008048F3" w:rsidRPr="0016393D">
        <w:rPr>
          <w:rFonts w:ascii="Times New Roman" w:hAnsi="Times New Roman" w:cs="Times New Roman"/>
          <w:b/>
          <w:bCs/>
          <w:color w:val="auto"/>
          <w:sz w:val="24"/>
          <w:szCs w:val="24"/>
        </w:rPr>
        <w:t>silhouette coefficient</w:t>
      </w:r>
      <w:bookmarkEnd w:id="453"/>
    </w:p>
    <w:p w14:paraId="44FF3571" w14:textId="386D5316" w:rsidR="008048F3" w:rsidRDefault="008048F3">
      <w:pPr>
        <w:rPr>
          <w:rFonts w:ascii="Times New Roman" w:hAnsi="Times New Roman" w:cs="Times New Roman"/>
          <w:sz w:val="24"/>
          <w:szCs w:val="24"/>
        </w:rPr>
      </w:pPr>
      <w:r>
        <w:rPr>
          <w:rFonts w:ascii="Times New Roman" w:hAnsi="Times New Roman" w:cs="Times New Roman"/>
          <w:sz w:val="24"/>
          <w:szCs w:val="24"/>
        </w:rPr>
        <w:br w:type="page"/>
      </w:r>
    </w:p>
    <w:p w14:paraId="55194E07" w14:textId="43E6DF22" w:rsidR="008048F3" w:rsidRPr="00A85782" w:rsidRDefault="00A85782" w:rsidP="00A85782">
      <w:pPr>
        <w:pStyle w:val="Caption"/>
        <w:jc w:val="center"/>
        <w:rPr>
          <w:rFonts w:ascii="Times New Roman" w:hAnsi="Times New Roman" w:cs="Times New Roman"/>
          <w:b/>
          <w:bCs/>
          <w:i w:val="0"/>
          <w:iCs w:val="0"/>
          <w:color w:val="auto"/>
          <w:sz w:val="24"/>
          <w:szCs w:val="24"/>
        </w:rPr>
      </w:pPr>
      <w:bookmarkStart w:id="454" w:name="_Toc149217314"/>
      <w:r w:rsidRPr="00A85782">
        <w:rPr>
          <w:rFonts w:ascii="Times New Roman" w:hAnsi="Times New Roman" w:cs="Times New Roman"/>
          <w:b/>
          <w:bCs/>
          <w:i w:val="0"/>
          <w:iCs w:val="0"/>
          <w:color w:val="auto"/>
          <w:sz w:val="24"/>
          <w:szCs w:val="24"/>
        </w:rPr>
        <w:lastRenderedPageBreak/>
        <w:t>Gambar 4.</w:t>
      </w:r>
      <w:r w:rsidRPr="00A85782">
        <w:rPr>
          <w:rFonts w:ascii="Times New Roman" w:hAnsi="Times New Roman" w:cs="Times New Roman"/>
          <w:b/>
          <w:bCs/>
          <w:i w:val="0"/>
          <w:iCs w:val="0"/>
          <w:color w:val="auto"/>
          <w:sz w:val="24"/>
          <w:szCs w:val="24"/>
        </w:rPr>
        <w:fldChar w:fldCharType="begin"/>
      </w:r>
      <w:r w:rsidRPr="00A85782">
        <w:rPr>
          <w:rFonts w:ascii="Times New Roman" w:hAnsi="Times New Roman" w:cs="Times New Roman"/>
          <w:b/>
          <w:bCs/>
          <w:i w:val="0"/>
          <w:iCs w:val="0"/>
          <w:color w:val="auto"/>
          <w:sz w:val="24"/>
          <w:szCs w:val="24"/>
        </w:rPr>
        <w:instrText xml:space="preserve"> SEQ Gambar_4. \* ARABIC </w:instrText>
      </w:r>
      <w:r w:rsidRPr="00A85782">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14</w:t>
      </w:r>
      <w:r w:rsidRPr="00A85782">
        <w:rPr>
          <w:rFonts w:ascii="Times New Roman" w:hAnsi="Times New Roman" w:cs="Times New Roman"/>
          <w:b/>
          <w:bCs/>
          <w:i w:val="0"/>
          <w:iCs w:val="0"/>
          <w:color w:val="auto"/>
          <w:sz w:val="24"/>
          <w:szCs w:val="24"/>
        </w:rPr>
        <w:fldChar w:fldCharType="end"/>
      </w:r>
      <w:r w:rsidR="008048F3" w:rsidRPr="00A85782">
        <w:rPr>
          <w:rFonts w:ascii="Times New Roman" w:hAnsi="Times New Roman" w:cs="Times New Roman"/>
          <w:b/>
          <w:bCs/>
          <w:i w:val="0"/>
          <w:iCs w:val="0"/>
          <w:noProof/>
          <w:color w:val="auto"/>
          <w:sz w:val="24"/>
          <w:szCs w:val="24"/>
        </w:rPr>
        <w:drawing>
          <wp:anchor distT="0" distB="0" distL="114300" distR="114300" simplePos="0" relativeHeight="251692032" behindDoc="1" locked="0" layoutInCell="1" allowOverlap="1" wp14:anchorId="0E5EB0B4" wp14:editId="58BB1849">
            <wp:simplePos x="0" y="0"/>
            <wp:positionH relativeFrom="page">
              <wp:posOffset>1440180</wp:posOffset>
            </wp:positionH>
            <wp:positionV relativeFrom="page">
              <wp:posOffset>1440180</wp:posOffset>
            </wp:positionV>
            <wp:extent cx="5041900" cy="2144395"/>
            <wp:effectExtent l="0" t="0" r="6350" b="8255"/>
            <wp:wrapTopAndBottom/>
            <wp:docPr id="30" name="Picture 3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1900" cy="2144395"/>
                    </a:xfrm>
                    <a:prstGeom prst="rect">
                      <a:avLst/>
                    </a:prstGeom>
                  </pic:spPr>
                </pic:pic>
              </a:graphicData>
            </a:graphic>
          </wp:anchor>
        </w:drawing>
      </w:r>
      <w:r w:rsidRPr="00A85782">
        <w:rPr>
          <w:rFonts w:ascii="Times New Roman" w:hAnsi="Times New Roman" w:cs="Times New Roman"/>
          <w:b/>
          <w:bCs/>
          <w:i w:val="0"/>
          <w:iCs w:val="0"/>
          <w:color w:val="auto"/>
          <w:sz w:val="24"/>
          <w:szCs w:val="24"/>
        </w:rPr>
        <w:t xml:space="preserve"> </w:t>
      </w:r>
      <w:r w:rsidR="008048F3" w:rsidRPr="00A85782">
        <w:rPr>
          <w:rFonts w:ascii="Times New Roman" w:hAnsi="Times New Roman" w:cs="Times New Roman"/>
          <w:b/>
          <w:bCs/>
          <w:i w:val="0"/>
          <w:iCs w:val="0"/>
          <w:color w:val="auto"/>
          <w:sz w:val="24"/>
          <w:szCs w:val="24"/>
        </w:rPr>
        <w:t>Lanjutan Kode Implementasi Plot silhouette coefficient</w:t>
      </w:r>
      <w:bookmarkEnd w:id="454"/>
    </w:p>
    <w:p w14:paraId="6BBA57E1" w14:textId="56EAF580" w:rsidR="003D12E2" w:rsidRPr="003D12E2" w:rsidRDefault="003D12E2" w:rsidP="003D12E2">
      <w:pPr>
        <w:jc w:val="both"/>
        <w:rPr>
          <w:rFonts w:ascii="Times New Roman" w:hAnsi="Times New Roman" w:cs="Times New Roman"/>
          <w:sz w:val="24"/>
          <w:szCs w:val="24"/>
        </w:rPr>
      </w:pPr>
    </w:p>
    <w:p w14:paraId="4DCF70EB" w14:textId="31A8F3EF" w:rsidR="00276E3C" w:rsidRPr="0097756B" w:rsidRDefault="00276E3C" w:rsidP="0097756B">
      <w:pPr>
        <w:pStyle w:val="Heading3"/>
        <w:spacing w:line="360" w:lineRule="auto"/>
        <w:jc w:val="both"/>
        <w:rPr>
          <w:rFonts w:cs="Times New Roman"/>
        </w:rPr>
      </w:pPr>
      <w:bookmarkStart w:id="455" w:name="_Toc149284654"/>
      <w:r w:rsidRPr="0097756B">
        <w:rPr>
          <w:rFonts w:cs="Times New Roman"/>
        </w:rPr>
        <w:t>OPTICS</w:t>
      </w:r>
      <w:bookmarkEnd w:id="455"/>
    </w:p>
    <w:p w14:paraId="50AD7697" w14:textId="397D5DE5" w:rsidR="00276E3C" w:rsidRDefault="0097756B" w:rsidP="0097756B">
      <w:pPr>
        <w:spacing w:line="360" w:lineRule="auto"/>
        <w:ind w:firstLine="576"/>
        <w:jc w:val="both"/>
        <w:rPr>
          <w:rFonts w:ascii="Times New Roman" w:hAnsi="Times New Roman" w:cs="Times New Roman"/>
          <w:sz w:val="24"/>
          <w:szCs w:val="24"/>
        </w:rPr>
      </w:pPr>
      <w:r w:rsidRPr="0097756B">
        <w:rPr>
          <w:rFonts w:ascii="Times New Roman" w:hAnsi="Times New Roman" w:cs="Times New Roman"/>
          <w:sz w:val="24"/>
          <w:szCs w:val="24"/>
        </w:rPr>
        <w:t>Pada tahap ini terdapat package OPTICS yang berfungsi untuk menerapkan klasterisasi OPTICS. Tujuan dari klasterisasi ini adalah untuk mencari kesamaan (</w:t>
      </w:r>
      <w:r w:rsidRPr="00447404">
        <w:rPr>
          <w:rFonts w:ascii="Times New Roman" w:hAnsi="Times New Roman" w:cs="Times New Roman"/>
          <w:i/>
          <w:iCs/>
          <w:sz w:val="24"/>
          <w:szCs w:val="24"/>
        </w:rPr>
        <w:t>similarity</w:t>
      </w:r>
      <w:r w:rsidRPr="0097756B">
        <w:rPr>
          <w:rFonts w:ascii="Times New Roman" w:hAnsi="Times New Roman" w:cs="Times New Roman"/>
          <w:sz w:val="24"/>
          <w:szCs w:val="24"/>
        </w:rPr>
        <w:t>) feature antar dokumen sehingga dapat ditentukan cluster dari dokumen tersebut. Terdapat beberapa parameter untuk menentukan cluster dalam metode OPTICS. Dapat dilihat pada Tabel 4.</w:t>
      </w:r>
    </w:p>
    <w:p w14:paraId="1987EB31" w14:textId="2AF7C4A3" w:rsidR="00602182" w:rsidRPr="009852BF" w:rsidRDefault="009852BF" w:rsidP="009852BF">
      <w:pPr>
        <w:pStyle w:val="Caption"/>
        <w:jc w:val="center"/>
        <w:rPr>
          <w:rFonts w:ascii="Times New Roman" w:hAnsi="Times New Roman" w:cs="Times New Roman"/>
          <w:b/>
          <w:bCs/>
          <w:i w:val="0"/>
          <w:iCs w:val="0"/>
          <w:color w:val="auto"/>
          <w:sz w:val="24"/>
          <w:szCs w:val="24"/>
        </w:rPr>
      </w:pPr>
      <w:bookmarkStart w:id="456" w:name="_Toc149217276"/>
      <w:r w:rsidRPr="009852BF">
        <w:rPr>
          <w:rFonts w:ascii="Times New Roman" w:hAnsi="Times New Roman" w:cs="Times New Roman"/>
          <w:b/>
          <w:bCs/>
          <w:i w:val="0"/>
          <w:iCs w:val="0"/>
          <w:color w:val="auto"/>
          <w:sz w:val="24"/>
          <w:szCs w:val="24"/>
        </w:rPr>
        <w:t>Tabel 4.</w:t>
      </w:r>
      <w:r w:rsidRPr="009852BF">
        <w:rPr>
          <w:rFonts w:ascii="Times New Roman" w:hAnsi="Times New Roman" w:cs="Times New Roman"/>
          <w:b/>
          <w:bCs/>
          <w:i w:val="0"/>
          <w:iCs w:val="0"/>
          <w:color w:val="auto"/>
          <w:sz w:val="24"/>
          <w:szCs w:val="24"/>
        </w:rPr>
        <w:fldChar w:fldCharType="begin"/>
      </w:r>
      <w:r w:rsidRPr="009852BF">
        <w:rPr>
          <w:rFonts w:ascii="Times New Roman" w:hAnsi="Times New Roman" w:cs="Times New Roman"/>
          <w:b/>
          <w:bCs/>
          <w:i w:val="0"/>
          <w:iCs w:val="0"/>
          <w:color w:val="auto"/>
          <w:sz w:val="24"/>
          <w:szCs w:val="24"/>
        </w:rPr>
        <w:instrText xml:space="preserve"> SEQ Tabel_4. \* ARABIC </w:instrText>
      </w:r>
      <w:r w:rsidRPr="009852BF">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9</w:t>
      </w:r>
      <w:r w:rsidRPr="009852BF">
        <w:rPr>
          <w:rFonts w:ascii="Times New Roman" w:hAnsi="Times New Roman" w:cs="Times New Roman"/>
          <w:b/>
          <w:bCs/>
          <w:i w:val="0"/>
          <w:iCs w:val="0"/>
          <w:color w:val="auto"/>
          <w:sz w:val="24"/>
          <w:szCs w:val="24"/>
        </w:rPr>
        <w:fldChar w:fldCharType="end"/>
      </w:r>
      <w:r w:rsidRPr="009852BF">
        <w:rPr>
          <w:rFonts w:ascii="Times New Roman" w:hAnsi="Times New Roman" w:cs="Times New Roman"/>
          <w:b/>
          <w:bCs/>
          <w:i w:val="0"/>
          <w:iCs w:val="0"/>
          <w:color w:val="auto"/>
          <w:sz w:val="24"/>
          <w:szCs w:val="24"/>
        </w:rPr>
        <w:t xml:space="preserve"> </w:t>
      </w:r>
      <w:r w:rsidR="00602182" w:rsidRPr="009852BF">
        <w:rPr>
          <w:rFonts w:ascii="Times New Roman" w:hAnsi="Times New Roman" w:cs="Times New Roman"/>
          <w:b/>
          <w:bCs/>
          <w:i w:val="0"/>
          <w:iCs w:val="0"/>
          <w:color w:val="auto"/>
          <w:sz w:val="24"/>
          <w:szCs w:val="24"/>
        </w:rPr>
        <w:t xml:space="preserve">Daftar Parameter OPTICS </w:t>
      </w:r>
      <w:r w:rsidR="00602182" w:rsidRPr="005B5FB9">
        <w:rPr>
          <w:rFonts w:ascii="Times New Roman" w:hAnsi="Times New Roman" w:cs="Times New Roman"/>
          <w:b/>
          <w:bCs/>
          <w:color w:val="auto"/>
          <w:sz w:val="24"/>
          <w:szCs w:val="24"/>
        </w:rPr>
        <w:t>Clustering</w:t>
      </w:r>
      <w:bookmarkEnd w:id="456"/>
    </w:p>
    <w:tbl>
      <w:tblPr>
        <w:tblStyle w:val="TableGrid"/>
        <w:tblW w:w="8311" w:type="dxa"/>
        <w:tblInd w:w="-5" w:type="dxa"/>
        <w:tblLook w:val="04A0" w:firstRow="1" w:lastRow="0" w:firstColumn="1" w:lastColumn="0" w:noHBand="0" w:noVBand="1"/>
      </w:tblPr>
      <w:tblGrid>
        <w:gridCol w:w="1622"/>
        <w:gridCol w:w="1556"/>
        <w:gridCol w:w="5133"/>
      </w:tblGrid>
      <w:tr w:rsidR="00FF6A1D" w:rsidRPr="00FF6A1D" w14:paraId="7EF1359A" w14:textId="77777777" w:rsidTr="0081316F">
        <w:trPr>
          <w:trHeight w:val="361"/>
        </w:trPr>
        <w:tc>
          <w:tcPr>
            <w:tcW w:w="1622" w:type="dxa"/>
            <w:vAlign w:val="center"/>
          </w:tcPr>
          <w:p w14:paraId="1E7350AF" w14:textId="77777777" w:rsidR="00FF6A1D" w:rsidRPr="00FF6A1D" w:rsidRDefault="00FF6A1D" w:rsidP="00FF6A1D">
            <w:pPr>
              <w:spacing w:line="360" w:lineRule="auto"/>
              <w:jc w:val="center"/>
              <w:rPr>
                <w:rFonts w:ascii="Times New Roman" w:hAnsi="Times New Roman"/>
                <w:sz w:val="24"/>
                <w:lang w:val="en-US"/>
              </w:rPr>
            </w:pPr>
            <w:r w:rsidRPr="00FF6A1D">
              <w:rPr>
                <w:rFonts w:ascii="Times New Roman" w:hAnsi="Times New Roman"/>
                <w:sz w:val="24"/>
                <w:lang w:val="en-US"/>
              </w:rPr>
              <w:t>Parameter</w:t>
            </w:r>
          </w:p>
        </w:tc>
        <w:tc>
          <w:tcPr>
            <w:tcW w:w="1556" w:type="dxa"/>
            <w:vAlign w:val="center"/>
          </w:tcPr>
          <w:p w14:paraId="48EB0E82" w14:textId="77777777" w:rsidR="00FF6A1D" w:rsidRPr="00FF6A1D" w:rsidRDefault="00FF6A1D" w:rsidP="00FF6A1D">
            <w:pPr>
              <w:spacing w:line="360" w:lineRule="auto"/>
              <w:jc w:val="center"/>
              <w:rPr>
                <w:rFonts w:ascii="Times New Roman" w:hAnsi="Times New Roman"/>
                <w:sz w:val="24"/>
                <w:lang w:val="en-US"/>
              </w:rPr>
            </w:pPr>
            <w:r w:rsidRPr="00FF6A1D">
              <w:rPr>
                <w:rFonts w:ascii="Times New Roman" w:hAnsi="Times New Roman"/>
                <w:sz w:val="24"/>
                <w:lang w:val="en-US"/>
              </w:rPr>
              <w:t>Nilai</w:t>
            </w:r>
          </w:p>
        </w:tc>
        <w:tc>
          <w:tcPr>
            <w:tcW w:w="5133" w:type="dxa"/>
            <w:vAlign w:val="center"/>
          </w:tcPr>
          <w:p w14:paraId="7C986F42" w14:textId="77777777" w:rsidR="00FF6A1D" w:rsidRPr="00FF6A1D" w:rsidRDefault="00FF6A1D" w:rsidP="00FF6A1D">
            <w:pPr>
              <w:spacing w:line="360" w:lineRule="auto"/>
              <w:jc w:val="center"/>
              <w:rPr>
                <w:rFonts w:ascii="Times New Roman" w:hAnsi="Times New Roman"/>
                <w:sz w:val="24"/>
                <w:lang w:val="en-US"/>
              </w:rPr>
            </w:pPr>
            <w:r w:rsidRPr="00FF6A1D">
              <w:rPr>
                <w:rFonts w:ascii="Times New Roman" w:hAnsi="Times New Roman"/>
                <w:sz w:val="24"/>
                <w:lang w:val="en-US"/>
              </w:rPr>
              <w:t>Deskripsi</w:t>
            </w:r>
          </w:p>
        </w:tc>
      </w:tr>
      <w:tr w:rsidR="00FF6A1D" w:rsidRPr="00FF6A1D" w14:paraId="06E33CCE" w14:textId="77777777" w:rsidTr="0081316F">
        <w:trPr>
          <w:trHeight w:val="361"/>
        </w:trPr>
        <w:tc>
          <w:tcPr>
            <w:tcW w:w="1622" w:type="dxa"/>
          </w:tcPr>
          <w:p w14:paraId="06A25441" w14:textId="61082C1B"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MinPts</w:t>
            </w:r>
          </w:p>
        </w:tc>
        <w:tc>
          <w:tcPr>
            <w:tcW w:w="1556" w:type="dxa"/>
          </w:tcPr>
          <w:p w14:paraId="1C86E61B"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20 (int)</w:t>
            </w:r>
          </w:p>
        </w:tc>
        <w:tc>
          <w:tcPr>
            <w:tcW w:w="5133" w:type="dxa"/>
          </w:tcPr>
          <w:p w14:paraId="7E365EE4"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Jumlah sampel (atau bobot total) di suatu lingkungan untuk suatu titik yang dianggap sebagai titik inti. Ini termasuk poin itu sendiri.</w:t>
            </w:r>
          </w:p>
        </w:tc>
      </w:tr>
      <w:tr w:rsidR="00FF6A1D" w:rsidRPr="00FF6A1D" w14:paraId="202CD8CE" w14:textId="77777777" w:rsidTr="0081316F">
        <w:trPr>
          <w:trHeight w:val="372"/>
        </w:trPr>
        <w:tc>
          <w:tcPr>
            <w:tcW w:w="1622" w:type="dxa"/>
          </w:tcPr>
          <w:p w14:paraId="56A05492" w14:textId="0F32F27D" w:rsidR="00FF6A1D" w:rsidRPr="00FF6A1D" w:rsidRDefault="00DF0DF0" w:rsidP="00FF6A1D">
            <w:pPr>
              <w:spacing w:line="360" w:lineRule="auto"/>
              <w:jc w:val="both"/>
              <w:rPr>
                <w:rFonts w:ascii="Times New Roman" w:hAnsi="Times New Roman"/>
                <w:sz w:val="24"/>
                <w:lang w:val="en-US"/>
              </w:rPr>
            </w:pPr>
            <w:r>
              <w:rPr>
                <w:rFonts w:ascii="Times New Roman" w:hAnsi="Times New Roman"/>
                <w:sz w:val="24"/>
                <w:lang w:val="id-ID"/>
              </w:rPr>
              <w:t xml:space="preserve">xi </w:t>
            </w:r>
            <w:r>
              <w:rPr>
                <w:rFonts w:ascii="Times New Roman" w:hAnsi="Times New Roman"/>
                <w:i/>
                <w:iCs/>
                <w:sz w:val="24"/>
                <w:lang w:val="id-ID"/>
              </w:rPr>
              <w:t>score</w:t>
            </w:r>
            <w:r w:rsidR="00FF6A1D" w:rsidRPr="00FF6A1D">
              <w:rPr>
                <w:rFonts w:ascii="Times New Roman" w:hAnsi="Times New Roman"/>
                <w:sz w:val="24"/>
                <w:lang w:val="en-US"/>
              </w:rPr>
              <w:t xml:space="preserve"> (</w:t>
            </w:r>
            <w:r>
              <w:rPr>
                <w:rFonts w:ascii="Times New Roman" w:hAnsi="Times New Roman"/>
                <w:sz w:val="24"/>
                <w:lang w:val="id-ID"/>
              </w:rPr>
              <w:t>xi</w:t>
            </w:r>
            <w:r w:rsidR="00FF6A1D" w:rsidRPr="00FF6A1D">
              <w:rPr>
                <w:rFonts w:ascii="Times New Roman" w:hAnsi="Times New Roman"/>
                <w:sz w:val="24"/>
                <w:lang w:val="en-US"/>
              </w:rPr>
              <w:t>)</w:t>
            </w:r>
          </w:p>
        </w:tc>
        <w:tc>
          <w:tcPr>
            <w:tcW w:w="1556" w:type="dxa"/>
          </w:tcPr>
          <w:p w14:paraId="5FD9458C" w14:textId="30FD6200"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0,</w:t>
            </w:r>
            <w:r w:rsidR="00D407DD">
              <w:rPr>
                <w:rFonts w:ascii="Times New Roman" w:hAnsi="Times New Roman"/>
                <w:sz w:val="24"/>
                <w:lang w:val="id-ID"/>
              </w:rPr>
              <w:t>0</w:t>
            </w:r>
            <w:r w:rsidRPr="00FF6A1D">
              <w:rPr>
                <w:rFonts w:ascii="Times New Roman" w:hAnsi="Times New Roman"/>
                <w:sz w:val="24"/>
                <w:lang w:val="en-US"/>
              </w:rPr>
              <w:t xml:space="preserve">5 (float) / </w:t>
            </w:r>
            <w:r w:rsidRPr="00FF6A1D">
              <w:rPr>
                <w:rFonts w:ascii="Times New Roman" w:hAnsi="Times New Roman"/>
                <w:i/>
                <w:iCs/>
                <w:sz w:val="24"/>
                <w:lang w:val="en-US"/>
              </w:rPr>
              <w:t>default</w:t>
            </w:r>
          </w:p>
        </w:tc>
        <w:tc>
          <w:tcPr>
            <w:tcW w:w="5133" w:type="dxa"/>
          </w:tcPr>
          <w:p w14:paraId="2D4DE3E7" w14:textId="49111FCA" w:rsidR="00FF6A1D" w:rsidRPr="00FF6A1D" w:rsidRDefault="00D407DD" w:rsidP="00FF6A1D">
            <w:pPr>
              <w:spacing w:line="360" w:lineRule="auto"/>
              <w:jc w:val="both"/>
              <w:rPr>
                <w:rFonts w:ascii="Times New Roman" w:hAnsi="Times New Roman"/>
                <w:sz w:val="24"/>
                <w:lang w:val="en-US"/>
              </w:rPr>
            </w:pPr>
            <w:r w:rsidRPr="00D407DD">
              <w:rPr>
                <w:rFonts w:ascii="Times New Roman" w:hAnsi="Times New Roman"/>
                <w:sz w:val="24"/>
                <w:lang w:val="en-US"/>
              </w:rPr>
              <w:t>Menentukan kecuraman minimum pada plot keterjangkauan yang membentuk batas cluster</w:t>
            </w:r>
          </w:p>
        </w:tc>
      </w:tr>
      <w:tr w:rsidR="00FF6A1D" w:rsidRPr="00FF6A1D" w14:paraId="4C3CCA0A" w14:textId="77777777" w:rsidTr="0081316F">
        <w:trPr>
          <w:trHeight w:val="361"/>
        </w:trPr>
        <w:tc>
          <w:tcPr>
            <w:tcW w:w="1622" w:type="dxa"/>
          </w:tcPr>
          <w:p w14:paraId="7386200A" w14:textId="77777777" w:rsidR="00FF6A1D" w:rsidRPr="00FF6A1D" w:rsidRDefault="00FF6A1D" w:rsidP="00FF6A1D">
            <w:pPr>
              <w:spacing w:line="360" w:lineRule="auto"/>
              <w:jc w:val="both"/>
              <w:rPr>
                <w:rFonts w:ascii="Times New Roman" w:hAnsi="Times New Roman"/>
                <w:i/>
                <w:iCs/>
                <w:sz w:val="24"/>
                <w:lang w:val="en-US"/>
              </w:rPr>
            </w:pPr>
            <w:r w:rsidRPr="00FF6A1D">
              <w:rPr>
                <w:rFonts w:ascii="Times New Roman" w:hAnsi="Times New Roman"/>
                <w:i/>
                <w:iCs/>
                <w:sz w:val="24"/>
                <w:lang w:val="en-US"/>
              </w:rPr>
              <w:t>Core distance</w:t>
            </w:r>
          </w:p>
        </w:tc>
        <w:tc>
          <w:tcPr>
            <w:tcW w:w="1556" w:type="dxa"/>
          </w:tcPr>
          <w:p w14:paraId="7B880B3A" w14:textId="77777777" w:rsidR="00FF6A1D" w:rsidRPr="00FF6A1D" w:rsidRDefault="00FF6A1D" w:rsidP="00FF6A1D">
            <w:pPr>
              <w:spacing w:line="360" w:lineRule="auto"/>
              <w:jc w:val="both"/>
              <w:rPr>
                <w:rFonts w:ascii="Times New Roman" w:hAnsi="Times New Roman"/>
                <w:i/>
                <w:iCs/>
                <w:sz w:val="24"/>
                <w:lang w:val="en-US"/>
              </w:rPr>
            </w:pPr>
            <w:r w:rsidRPr="00FF6A1D">
              <w:rPr>
                <w:rFonts w:ascii="Times New Roman" w:hAnsi="Times New Roman"/>
                <w:sz w:val="24"/>
                <w:lang w:val="en-US"/>
              </w:rPr>
              <w:t xml:space="preserve">X / </w:t>
            </w:r>
            <w:r w:rsidRPr="00FF6A1D">
              <w:rPr>
                <w:rFonts w:ascii="Times New Roman" w:hAnsi="Times New Roman"/>
                <w:i/>
                <w:iCs/>
                <w:sz w:val="24"/>
                <w:lang w:val="en-US"/>
              </w:rPr>
              <w:t>cluster sample</w:t>
            </w:r>
          </w:p>
        </w:tc>
        <w:tc>
          <w:tcPr>
            <w:tcW w:w="5133" w:type="dxa"/>
          </w:tcPr>
          <w:p w14:paraId="2D23A9FB"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Nilai radius minimum yang diperlukan untuk mengklasifikasikan titik tertentu sebagai titik inti.</w:t>
            </w:r>
          </w:p>
        </w:tc>
      </w:tr>
      <w:tr w:rsidR="00FF6A1D" w:rsidRPr="00FF6A1D" w14:paraId="3780710A" w14:textId="77777777" w:rsidTr="0081316F">
        <w:trPr>
          <w:trHeight w:val="361"/>
        </w:trPr>
        <w:tc>
          <w:tcPr>
            <w:tcW w:w="1622" w:type="dxa"/>
          </w:tcPr>
          <w:p w14:paraId="531FC2E4" w14:textId="77777777" w:rsidR="00FF6A1D" w:rsidRPr="00FF6A1D" w:rsidRDefault="00FF6A1D" w:rsidP="00FF6A1D">
            <w:pPr>
              <w:spacing w:line="360" w:lineRule="auto"/>
              <w:jc w:val="both"/>
              <w:rPr>
                <w:rFonts w:ascii="Times New Roman" w:hAnsi="Times New Roman"/>
                <w:i/>
                <w:iCs/>
                <w:sz w:val="24"/>
                <w:lang w:val="en-US"/>
              </w:rPr>
            </w:pPr>
            <w:r w:rsidRPr="00FF6A1D">
              <w:rPr>
                <w:rFonts w:ascii="Times New Roman" w:hAnsi="Times New Roman"/>
                <w:i/>
                <w:iCs/>
                <w:sz w:val="24"/>
                <w:lang w:val="en-US"/>
              </w:rPr>
              <w:t>Reachability distance</w:t>
            </w:r>
          </w:p>
        </w:tc>
        <w:tc>
          <w:tcPr>
            <w:tcW w:w="1556" w:type="dxa"/>
          </w:tcPr>
          <w:p w14:paraId="048475D4"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Variabel huruf (p,q, dll)</w:t>
            </w:r>
          </w:p>
        </w:tc>
        <w:tc>
          <w:tcPr>
            <w:tcW w:w="5133" w:type="dxa"/>
          </w:tcPr>
          <w:p w14:paraId="68A9070D"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Hubungan dengan titik data lain q. Jarak Reachability antara titik p dan q adalah maksimum Jarak Inti p dan Jarak Euclidean (atau metrik jarak lainnya) antara p dan q</w:t>
            </w:r>
          </w:p>
        </w:tc>
      </w:tr>
      <w:tr w:rsidR="00FF6A1D" w:rsidRPr="00FF6A1D" w14:paraId="1AF4C4B9" w14:textId="77777777" w:rsidTr="0081316F">
        <w:trPr>
          <w:trHeight w:val="361"/>
        </w:trPr>
        <w:tc>
          <w:tcPr>
            <w:tcW w:w="1622" w:type="dxa"/>
          </w:tcPr>
          <w:p w14:paraId="557D5503"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lastRenderedPageBreak/>
              <w:t>metric</w:t>
            </w:r>
          </w:p>
        </w:tc>
        <w:tc>
          <w:tcPr>
            <w:tcW w:w="1556" w:type="dxa"/>
          </w:tcPr>
          <w:p w14:paraId="44333FC3"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Minkowski (default)</w:t>
            </w:r>
          </w:p>
        </w:tc>
        <w:tc>
          <w:tcPr>
            <w:tcW w:w="5133" w:type="dxa"/>
          </w:tcPr>
          <w:p w14:paraId="7D21F65A"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Metrik yang akan digunakan untuk perhitungan jarak. Metrik apa pun dari scikit-learn atau scipy.spatial.distance dapat digunakan.</w:t>
            </w:r>
            <w:r w:rsidRPr="00FF6A1D">
              <w:rPr>
                <w:rFonts w:ascii="Times New Roman" w:hAnsi="Times New Roman"/>
                <w:sz w:val="24"/>
              </w:rPr>
              <w:t xml:space="preserve"> </w:t>
            </w:r>
            <w:r w:rsidRPr="00FF6A1D">
              <w:rPr>
                <w:rFonts w:ascii="Times New Roman" w:hAnsi="Times New Roman"/>
                <w:sz w:val="24"/>
                <w:lang w:val="en-US"/>
              </w:rPr>
              <w:t>Jika metrik adalah fungsi yang dapat dipanggil, ia dipanggil pada setiap pasangan instance (baris) dan nilai yang dihasilkan dicatat.</w:t>
            </w:r>
          </w:p>
        </w:tc>
      </w:tr>
    </w:tbl>
    <w:p w14:paraId="314F4CBD" w14:textId="77777777" w:rsidR="000459A9" w:rsidRDefault="000459A9" w:rsidP="000459A9">
      <w:pPr>
        <w:spacing w:line="360" w:lineRule="auto"/>
        <w:ind w:firstLine="576"/>
        <w:jc w:val="both"/>
        <w:rPr>
          <w:lang w:val="en-US"/>
        </w:rPr>
      </w:pPr>
    </w:p>
    <w:p w14:paraId="704640A9" w14:textId="122507E5" w:rsidR="000459A9" w:rsidRDefault="00D407DD" w:rsidP="000459A9">
      <w:pPr>
        <w:spacing w:line="360" w:lineRule="auto"/>
        <w:ind w:firstLine="576"/>
        <w:jc w:val="both"/>
        <w:rPr>
          <w:rFonts w:ascii="Times New Roman" w:hAnsi="Times New Roman" w:cs="Times New Roman"/>
          <w:sz w:val="24"/>
          <w:szCs w:val="24"/>
          <w:lang w:val="en-US"/>
        </w:rPr>
      </w:pPr>
      <w:r w:rsidRPr="00B27D36">
        <w:rPr>
          <w:rFonts w:ascii="Times New Roman" w:hAnsi="Times New Roman" w:cs="Times New Roman"/>
          <w:noProof/>
          <w:sz w:val="24"/>
          <w:szCs w:val="24"/>
          <w:lang w:val="en-US"/>
        </w:rPr>
        <w:drawing>
          <wp:anchor distT="0" distB="0" distL="114300" distR="114300" simplePos="0" relativeHeight="251698176" behindDoc="1" locked="0" layoutInCell="1" allowOverlap="1" wp14:anchorId="0353A204" wp14:editId="394EACF7">
            <wp:simplePos x="0" y="0"/>
            <wp:positionH relativeFrom="page">
              <wp:posOffset>1440180</wp:posOffset>
            </wp:positionH>
            <wp:positionV relativeFrom="page">
              <wp:posOffset>4213860</wp:posOffset>
            </wp:positionV>
            <wp:extent cx="5041900" cy="1685925"/>
            <wp:effectExtent l="0" t="0" r="635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1900" cy="1685925"/>
                    </a:xfrm>
                    <a:prstGeom prst="rect">
                      <a:avLst/>
                    </a:prstGeom>
                  </pic:spPr>
                </pic:pic>
              </a:graphicData>
            </a:graphic>
          </wp:anchor>
        </w:drawing>
      </w:r>
      <w:r w:rsidR="000459A9" w:rsidRPr="000459A9">
        <w:rPr>
          <w:rFonts w:ascii="Times New Roman" w:hAnsi="Times New Roman" w:cs="Times New Roman"/>
          <w:sz w:val="24"/>
          <w:szCs w:val="24"/>
          <w:lang w:val="en-US"/>
        </w:rPr>
        <w:t>Sebelum menghitung algoritma OPTICS, dibutuhkan prinsip nilai Reachability untuk merepresentasikan setiap term yang digunakan dalam penghitungan plot algoritme.</w:t>
      </w:r>
    </w:p>
    <w:p w14:paraId="286C33C1" w14:textId="67572E3C" w:rsidR="000459A9" w:rsidRPr="00966E09" w:rsidRDefault="00966E09" w:rsidP="00966E09">
      <w:pPr>
        <w:pStyle w:val="Caption"/>
        <w:jc w:val="center"/>
        <w:rPr>
          <w:rFonts w:ascii="Times New Roman" w:hAnsi="Times New Roman" w:cs="Times New Roman"/>
          <w:b/>
          <w:bCs/>
          <w:i w:val="0"/>
          <w:iCs w:val="0"/>
          <w:color w:val="auto"/>
          <w:sz w:val="24"/>
          <w:szCs w:val="24"/>
        </w:rPr>
      </w:pPr>
      <w:bookmarkStart w:id="457" w:name="_Toc149217315"/>
      <w:r w:rsidRPr="00966E09">
        <w:rPr>
          <w:rFonts w:ascii="Times New Roman" w:hAnsi="Times New Roman" w:cs="Times New Roman"/>
          <w:b/>
          <w:bCs/>
          <w:i w:val="0"/>
          <w:iCs w:val="0"/>
          <w:color w:val="auto"/>
          <w:sz w:val="24"/>
          <w:szCs w:val="24"/>
        </w:rPr>
        <w:t>Gambar 4.</w:t>
      </w:r>
      <w:r w:rsidRPr="00966E09">
        <w:rPr>
          <w:rFonts w:ascii="Times New Roman" w:hAnsi="Times New Roman" w:cs="Times New Roman"/>
          <w:b/>
          <w:bCs/>
          <w:i w:val="0"/>
          <w:iCs w:val="0"/>
          <w:color w:val="auto"/>
          <w:sz w:val="24"/>
          <w:szCs w:val="24"/>
        </w:rPr>
        <w:fldChar w:fldCharType="begin"/>
      </w:r>
      <w:r w:rsidRPr="00966E09">
        <w:rPr>
          <w:rFonts w:ascii="Times New Roman" w:hAnsi="Times New Roman" w:cs="Times New Roman"/>
          <w:b/>
          <w:bCs/>
          <w:i w:val="0"/>
          <w:iCs w:val="0"/>
          <w:color w:val="auto"/>
          <w:sz w:val="24"/>
          <w:szCs w:val="24"/>
        </w:rPr>
        <w:instrText xml:space="preserve"> SEQ Gambar_4. \* ARABIC </w:instrText>
      </w:r>
      <w:r w:rsidRPr="00966E09">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15</w:t>
      </w:r>
      <w:r w:rsidRPr="00966E09">
        <w:rPr>
          <w:rFonts w:ascii="Times New Roman" w:hAnsi="Times New Roman" w:cs="Times New Roman"/>
          <w:b/>
          <w:bCs/>
          <w:i w:val="0"/>
          <w:iCs w:val="0"/>
          <w:color w:val="auto"/>
          <w:sz w:val="24"/>
          <w:szCs w:val="24"/>
        </w:rPr>
        <w:fldChar w:fldCharType="end"/>
      </w:r>
      <w:r w:rsidRPr="00966E09">
        <w:rPr>
          <w:rFonts w:ascii="Times New Roman" w:hAnsi="Times New Roman" w:cs="Times New Roman"/>
          <w:b/>
          <w:bCs/>
          <w:i w:val="0"/>
          <w:iCs w:val="0"/>
          <w:color w:val="auto"/>
          <w:sz w:val="24"/>
          <w:szCs w:val="24"/>
        </w:rPr>
        <w:t xml:space="preserve"> </w:t>
      </w:r>
      <w:r w:rsidR="000459A9" w:rsidRPr="00E23C52">
        <w:rPr>
          <w:rFonts w:ascii="Times New Roman" w:hAnsi="Times New Roman" w:cs="Times New Roman"/>
          <w:b/>
          <w:bCs/>
          <w:iCs w:val="0"/>
          <w:color w:val="auto"/>
          <w:sz w:val="24"/>
          <w:szCs w:val="24"/>
        </w:rPr>
        <w:t>Reachability Plot</w:t>
      </w:r>
      <w:bookmarkEnd w:id="457"/>
    </w:p>
    <w:p w14:paraId="7F7FC39F" w14:textId="72195021" w:rsidR="00A06586" w:rsidRDefault="000459A9" w:rsidP="00A06586">
      <w:pPr>
        <w:spacing w:line="360" w:lineRule="auto"/>
        <w:ind w:firstLine="576"/>
        <w:jc w:val="both"/>
        <w:rPr>
          <w:rFonts w:ascii="Times New Roman" w:hAnsi="Times New Roman" w:cs="Times New Roman"/>
          <w:sz w:val="24"/>
          <w:szCs w:val="24"/>
          <w:lang w:val="id-ID"/>
        </w:rPr>
      </w:pPr>
      <w:r w:rsidRPr="000459A9">
        <w:rPr>
          <w:rFonts w:ascii="Times New Roman" w:hAnsi="Times New Roman" w:cs="Times New Roman"/>
          <w:sz w:val="24"/>
          <w:szCs w:val="24"/>
          <w:lang w:val="en-US"/>
        </w:rPr>
        <w:t xml:space="preserve">Plot di atas menunjukkan bahwa kemampuan jangkauan </w:t>
      </w:r>
      <w:r w:rsidR="00D407DD">
        <w:rPr>
          <w:rFonts w:ascii="Times New Roman" w:hAnsi="Times New Roman" w:cs="Times New Roman"/>
          <w:sz w:val="24"/>
          <w:szCs w:val="24"/>
          <w:lang w:val="id-ID"/>
        </w:rPr>
        <w:t xml:space="preserve">pada </w:t>
      </w:r>
      <w:r w:rsidRPr="000459A9">
        <w:rPr>
          <w:rFonts w:ascii="Times New Roman" w:hAnsi="Times New Roman" w:cs="Times New Roman"/>
          <w:sz w:val="24"/>
          <w:szCs w:val="24"/>
          <w:lang w:val="en-US"/>
        </w:rPr>
        <w:t xml:space="preserve">term yang digunakan yaitu sebanyak 8000 data term. Dari setiap data term tersebut akan berpengaruh pada nilai penghitungan algoritma OPTICS. </w:t>
      </w:r>
      <w:r w:rsidR="00D407DD">
        <w:rPr>
          <w:rFonts w:ascii="Times New Roman" w:hAnsi="Times New Roman" w:cs="Times New Roman"/>
          <w:sz w:val="24"/>
          <w:szCs w:val="24"/>
          <w:lang w:val="id-ID"/>
        </w:rPr>
        <w:t xml:space="preserve">Lemba mewakili klaster potensial yang dipisahkan oleh puncak. Untuk memvisualisasikan urutan set data asli, plot garis dihubungkan oleh titik-titik tersebut. Titik di setiap klaster dikunjungi secara berurutan yang dimulai dengan titik-titik di tengah (wilayah terpadat) dan kemudian titik-titik di daerah sekitarnya. </w:t>
      </w:r>
      <w:r w:rsidRPr="000459A9">
        <w:rPr>
          <w:rFonts w:ascii="Times New Roman" w:hAnsi="Times New Roman" w:cs="Times New Roman"/>
          <w:sz w:val="24"/>
          <w:szCs w:val="24"/>
          <w:lang w:val="en-US"/>
        </w:rPr>
        <w:t>Selanjutnya dilakukan klasterisasi OPTICS.</w:t>
      </w:r>
      <w:r w:rsidR="00D407DD">
        <w:rPr>
          <w:rFonts w:ascii="Times New Roman" w:hAnsi="Times New Roman" w:cs="Times New Roman"/>
          <w:sz w:val="24"/>
          <w:szCs w:val="24"/>
          <w:lang w:val="id-ID"/>
        </w:rPr>
        <w:t xml:space="preserve"> OPTICS memiliki parameter batas klaster yang disebut, </w:t>
      </w:r>
      <w:r w:rsidR="00D407DD" w:rsidRPr="00D407DD">
        <w:rPr>
          <w:rFonts w:ascii="Times New Roman" w:hAnsi="Times New Roman" w:cs="Times New Roman"/>
          <w:i/>
          <w:iCs/>
          <w:sz w:val="24"/>
          <w:szCs w:val="24"/>
          <w:lang w:val="id-ID"/>
        </w:rPr>
        <w:t>xi score</w:t>
      </w:r>
      <w:r w:rsidR="00D407DD">
        <w:rPr>
          <w:rFonts w:ascii="Times New Roman" w:hAnsi="Times New Roman" w:cs="Times New Roman"/>
          <w:i/>
          <w:iCs/>
          <w:sz w:val="24"/>
          <w:szCs w:val="24"/>
          <w:lang w:val="id-ID"/>
        </w:rPr>
        <w:t xml:space="preserve">. </w:t>
      </w:r>
      <w:r w:rsidR="00D407DD">
        <w:rPr>
          <w:rFonts w:ascii="Times New Roman" w:hAnsi="Times New Roman" w:cs="Times New Roman"/>
          <w:sz w:val="24"/>
          <w:szCs w:val="24"/>
          <w:lang w:val="id-ID"/>
        </w:rPr>
        <w:t xml:space="preserve">Plot </w:t>
      </w:r>
      <w:r w:rsidR="00D407DD" w:rsidRPr="00D407DD">
        <w:rPr>
          <w:rFonts w:ascii="Times New Roman" w:hAnsi="Times New Roman" w:cs="Times New Roman"/>
          <w:i/>
          <w:iCs/>
          <w:sz w:val="24"/>
          <w:szCs w:val="24"/>
          <w:lang w:val="id-ID"/>
        </w:rPr>
        <w:t>reachability</w:t>
      </w:r>
      <w:r w:rsidR="00D407DD">
        <w:rPr>
          <w:rFonts w:ascii="Times New Roman" w:hAnsi="Times New Roman" w:cs="Times New Roman"/>
          <w:i/>
          <w:iCs/>
          <w:sz w:val="24"/>
          <w:szCs w:val="24"/>
          <w:lang w:val="id-ID"/>
        </w:rPr>
        <w:t xml:space="preserve"> </w:t>
      </w:r>
      <w:r w:rsidR="00D407DD">
        <w:rPr>
          <w:rFonts w:ascii="Times New Roman" w:hAnsi="Times New Roman" w:cs="Times New Roman"/>
          <w:sz w:val="24"/>
          <w:szCs w:val="24"/>
          <w:lang w:val="id-ID"/>
        </w:rPr>
        <w:t xml:space="preserve">pada Gambar 4 menunjukkan puncak dan lembah yang ditandai dengan adanya </w:t>
      </w:r>
      <w:r w:rsidR="00117222">
        <w:rPr>
          <w:rFonts w:ascii="Times New Roman" w:hAnsi="Times New Roman" w:cs="Times New Roman"/>
          <w:i/>
          <w:iCs/>
          <w:sz w:val="24"/>
          <w:szCs w:val="24"/>
          <w:lang w:val="id-ID"/>
        </w:rPr>
        <w:t>noise</w:t>
      </w:r>
      <w:r w:rsidR="00117222">
        <w:rPr>
          <w:rFonts w:ascii="Times New Roman" w:hAnsi="Times New Roman" w:cs="Times New Roman"/>
          <w:sz w:val="24"/>
          <w:szCs w:val="24"/>
          <w:lang w:val="id-ID"/>
        </w:rPr>
        <w:t xml:space="preserve">. </w:t>
      </w:r>
    </w:p>
    <w:p w14:paraId="50240869" w14:textId="116378E4" w:rsidR="00A06586" w:rsidRDefault="00A06586" w:rsidP="00A06586">
      <w:pPr>
        <w:spacing w:line="360" w:lineRule="auto"/>
        <w:ind w:firstLine="576"/>
        <w:jc w:val="center"/>
        <w:rPr>
          <w:rFonts w:ascii="Times New Roman" w:hAnsi="Times New Roman" w:cs="Times New Roman"/>
          <w:sz w:val="24"/>
          <w:szCs w:val="24"/>
          <w:lang w:val="id-ID"/>
        </w:rPr>
      </w:pPr>
    </w:p>
    <w:p w14:paraId="30218704" w14:textId="1145632C" w:rsidR="00A06586" w:rsidRDefault="00A06586" w:rsidP="00A06586">
      <w:pPr>
        <w:spacing w:line="360" w:lineRule="auto"/>
        <w:ind w:firstLine="576"/>
        <w:jc w:val="center"/>
        <w:rPr>
          <w:rFonts w:ascii="Times New Roman" w:hAnsi="Times New Roman" w:cs="Times New Roman"/>
          <w:sz w:val="24"/>
          <w:szCs w:val="24"/>
          <w:lang w:val="id-ID"/>
        </w:rPr>
      </w:pPr>
    </w:p>
    <w:p w14:paraId="2DFA43BC" w14:textId="0319B84E" w:rsidR="00A06586" w:rsidRPr="00CC6B3E" w:rsidRDefault="00D00148" w:rsidP="00D00148">
      <w:pPr>
        <w:pStyle w:val="Caption"/>
        <w:jc w:val="center"/>
        <w:rPr>
          <w:rFonts w:ascii="Times New Roman" w:hAnsi="Times New Roman" w:cs="Times New Roman"/>
          <w:b/>
          <w:bCs/>
          <w:i w:val="0"/>
          <w:iCs w:val="0"/>
          <w:color w:val="auto"/>
          <w:sz w:val="24"/>
          <w:szCs w:val="24"/>
          <w:lang w:val="id-ID"/>
        </w:rPr>
      </w:pPr>
      <w:bookmarkStart w:id="458" w:name="_Toc149217316"/>
      <w:r w:rsidRPr="00D00148">
        <w:rPr>
          <w:rFonts w:ascii="Times New Roman" w:hAnsi="Times New Roman" w:cs="Times New Roman"/>
          <w:b/>
          <w:bCs/>
          <w:i w:val="0"/>
          <w:iCs w:val="0"/>
          <w:color w:val="auto"/>
          <w:sz w:val="24"/>
          <w:szCs w:val="24"/>
        </w:rPr>
        <w:lastRenderedPageBreak/>
        <w:t>Gambar 4.</w:t>
      </w:r>
      <w:r w:rsidRPr="00D00148">
        <w:rPr>
          <w:rFonts w:ascii="Times New Roman" w:hAnsi="Times New Roman" w:cs="Times New Roman"/>
          <w:b/>
          <w:bCs/>
          <w:i w:val="0"/>
          <w:iCs w:val="0"/>
          <w:color w:val="auto"/>
          <w:sz w:val="24"/>
          <w:szCs w:val="24"/>
        </w:rPr>
        <w:fldChar w:fldCharType="begin"/>
      </w:r>
      <w:r w:rsidRPr="00D00148">
        <w:rPr>
          <w:rFonts w:ascii="Times New Roman" w:hAnsi="Times New Roman" w:cs="Times New Roman"/>
          <w:b/>
          <w:bCs/>
          <w:i w:val="0"/>
          <w:iCs w:val="0"/>
          <w:color w:val="auto"/>
          <w:sz w:val="24"/>
          <w:szCs w:val="24"/>
        </w:rPr>
        <w:instrText xml:space="preserve"> SEQ Gambar_4. \* ARABIC </w:instrText>
      </w:r>
      <w:r w:rsidRPr="00D00148">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16</w:t>
      </w:r>
      <w:r w:rsidRPr="00D00148">
        <w:rPr>
          <w:rFonts w:ascii="Times New Roman" w:hAnsi="Times New Roman" w:cs="Times New Roman"/>
          <w:b/>
          <w:bCs/>
          <w:i w:val="0"/>
          <w:iCs w:val="0"/>
          <w:color w:val="auto"/>
          <w:sz w:val="24"/>
          <w:szCs w:val="24"/>
        </w:rPr>
        <w:fldChar w:fldCharType="end"/>
      </w:r>
      <w:r w:rsidR="00A06586" w:rsidRPr="00D00148">
        <w:rPr>
          <w:rFonts w:ascii="Times New Roman" w:hAnsi="Times New Roman" w:cs="Times New Roman"/>
          <w:b/>
          <w:bCs/>
          <w:i w:val="0"/>
          <w:iCs w:val="0"/>
          <w:noProof/>
          <w:color w:val="auto"/>
          <w:sz w:val="24"/>
          <w:szCs w:val="24"/>
        </w:rPr>
        <w:drawing>
          <wp:anchor distT="0" distB="0" distL="114300" distR="114300" simplePos="0" relativeHeight="251700224" behindDoc="1" locked="0" layoutInCell="1" allowOverlap="1" wp14:anchorId="0A1AECB0" wp14:editId="309EC3DD">
            <wp:simplePos x="0" y="0"/>
            <wp:positionH relativeFrom="page">
              <wp:posOffset>2316480</wp:posOffset>
            </wp:positionH>
            <wp:positionV relativeFrom="page">
              <wp:posOffset>1371600</wp:posOffset>
            </wp:positionV>
            <wp:extent cx="3619500" cy="1690316"/>
            <wp:effectExtent l="0" t="0" r="0" b="5715"/>
            <wp:wrapTopAndBottom/>
            <wp:docPr id="38"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9500" cy="1690316"/>
                    </a:xfrm>
                    <a:prstGeom prst="rect">
                      <a:avLst/>
                    </a:prstGeom>
                  </pic:spPr>
                </pic:pic>
              </a:graphicData>
            </a:graphic>
            <wp14:sizeRelH relativeFrom="margin">
              <wp14:pctWidth>0</wp14:pctWidth>
            </wp14:sizeRelH>
            <wp14:sizeRelV relativeFrom="margin">
              <wp14:pctHeight>0</wp14:pctHeight>
            </wp14:sizeRelV>
          </wp:anchor>
        </w:drawing>
      </w:r>
      <w:r w:rsidRPr="00D00148">
        <w:rPr>
          <w:rFonts w:ascii="Times New Roman" w:hAnsi="Times New Roman" w:cs="Times New Roman"/>
          <w:b/>
          <w:bCs/>
          <w:i w:val="0"/>
          <w:iCs w:val="0"/>
          <w:color w:val="auto"/>
          <w:sz w:val="24"/>
          <w:szCs w:val="24"/>
        </w:rPr>
        <w:t xml:space="preserve"> </w:t>
      </w:r>
      <w:r w:rsidR="005206C4" w:rsidRPr="00D00148">
        <w:rPr>
          <w:rFonts w:ascii="Times New Roman" w:hAnsi="Times New Roman" w:cs="Times New Roman"/>
          <w:b/>
          <w:bCs/>
          <w:i w:val="0"/>
          <w:iCs w:val="0"/>
          <w:color w:val="auto"/>
          <w:sz w:val="24"/>
          <w:szCs w:val="24"/>
        </w:rPr>
        <w:t xml:space="preserve">Kode Implementasi </w:t>
      </w:r>
      <w:r w:rsidR="00CC6B3E">
        <w:rPr>
          <w:rFonts w:ascii="Times New Roman" w:hAnsi="Times New Roman" w:cs="Times New Roman"/>
          <w:b/>
          <w:bCs/>
          <w:i w:val="0"/>
          <w:iCs w:val="0"/>
          <w:color w:val="auto"/>
          <w:sz w:val="24"/>
          <w:szCs w:val="24"/>
          <w:lang w:val="id-ID"/>
        </w:rPr>
        <w:t xml:space="preserve">OPTICS </w:t>
      </w:r>
      <w:r w:rsidR="005206C4" w:rsidRPr="009857FE">
        <w:rPr>
          <w:rFonts w:ascii="Times New Roman" w:hAnsi="Times New Roman" w:cs="Times New Roman"/>
          <w:b/>
          <w:bCs/>
          <w:color w:val="auto"/>
          <w:sz w:val="24"/>
          <w:szCs w:val="24"/>
        </w:rPr>
        <w:t>clustering</w:t>
      </w:r>
      <w:bookmarkEnd w:id="458"/>
    </w:p>
    <w:p w14:paraId="0073033E" w14:textId="710940B6" w:rsidR="00117222" w:rsidRPr="00C46736" w:rsidRDefault="00117222" w:rsidP="000459A9">
      <w:pPr>
        <w:spacing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id-ID"/>
        </w:rPr>
        <w:t xml:space="preserve">Implementasi kode Python yang digunakan adalah menggunakan </w:t>
      </w:r>
      <w:r>
        <w:rPr>
          <w:rFonts w:ascii="Times New Roman" w:hAnsi="Times New Roman" w:cs="Times New Roman"/>
          <w:i/>
          <w:iCs/>
          <w:sz w:val="24"/>
          <w:szCs w:val="24"/>
          <w:lang w:val="id-ID"/>
        </w:rPr>
        <w:t>xi score</w:t>
      </w:r>
      <w:r>
        <w:rPr>
          <w:rFonts w:ascii="Times New Roman" w:hAnsi="Times New Roman" w:cs="Times New Roman"/>
          <w:sz w:val="24"/>
          <w:szCs w:val="24"/>
          <w:lang w:val="id-ID"/>
        </w:rPr>
        <w:t xml:space="preserve"> bernilai </w:t>
      </w:r>
      <w:r w:rsidRPr="00117222">
        <w:rPr>
          <w:rFonts w:ascii="Times New Roman" w:hAnsi="Times New Roman" w:cs="Times New Roman"/>
          <w:i/>
          <w:iCs/>
          <w:sz w:val="24"/>
          <w:szCs w:val="24"/>
          <w:lang w:val="id-ID"/>
        </w:rPr>
        <w:t>default</w:t>
      </w:r>
      <w:r>
        <w:rPr>
          <w:rFonts w:ascii="Times New Roman" w:hAnsi="Times New Roman" w:cs="Times New Roman"/>
          <w:sz w:val="24"/>
          <w:szCs w:val="24"/>
          <w:lang w:val="id-ID"/>
        </w:rPr>
        <w:t xml:space="preserve"> (0,05) atau dapat dilihat pada </w:t>
      </w:r>
      <w:r>
        <w:rPr>
          <w:rFonts w:ascii="Times New Roman" w:hAnsi="Times New Roman" w:cs="Times New Roman"/>
          <w:i/>
          <w:iCs/>
          <w:sz w:val="24"/>
          <w:szCs w:val="24"/>
          <w:lang w:val="id-ID"/>
        </w:rPr>
        <w:t>reachability distance</w:t>
      </w:r>
      <w:r>
        <w:rPr>
          <w:rFonts w:ascii="Times New Roman" w:hAnsi="Times New Roman" w:cs="Times New Roman"/>
          <w:sz w:val="24"/>
          <w:szCs w:val="24"/>
          <w:lang w:val="id-ID"/>
        </w:rPr>
        <w:t xml:space="preserve"> yaitu menunjukkan titik-titik plot tersebar pada nilai </w:t>
      </w:r>
      <w:r>
        <w:rPr>
          <w:rFonts w:ascii="Times New Roman" w:hAnsi="Times New Roman" w:cs="Times New Roman"/>
          <w:i/>
          <w:iCs/>
          <w:sz w:val="24"/>
          <w:szCs w:val="24"/>
          <w:lang w:val="id-ID"/>
        </w:rPr>
        <w:t>default</w:t>
      </w:r>
      <w:r>
        <w:rPr>
          <w:rFonts w:ascii="Times New Roman" w:hAnsi="Times New Roman" w:cs="Times New Roman"/>
          <w:sz w:val="24"/>
          <w:szCs w:val="24"/>
          <w:lang w:val="id-ID"/>
        </w:rPr>
        <w:t xml:space="preserve">. </w:t>
      </w:r>
      <w:r w:rsidR="0020697E">
        <w:rPr>
          <w:rFonts w:ascii="Times New Roman" w:hAnsi="Times New Roman" w:cs="Times New Roman"/>
          <w:sz w:val="24"/>
          <w:szCs w:val="24"/>
          <w:lang w:val="id-ID"/>
        </w:rPr>
        <w:t>Output</w:t>
      </w:r>
      <w:r>
        <w:rPr>
          <w:rFonts w:ascii="Times New Roman" w:hAnsi="Times New Roman" w:cs="Times New Roman"/>
          <w:sz w:val="24"/>
          <w:szCs w:val="24"/>
          <w:lang w:val="id-ID"/>
        </w:rPr>
        <w:t xml:space="preserve"> implementasi ini langsung diuji dengan </w:t>
      </w:r>
      <w:r>
        <w:rPr>
          <w:rFonts w:ascii="Times New Roman" w:hAnsi="Times New Roman" w:cs="Times New Roman"/>
          <w:i/>
          <w:iCs/>
          <w:sz w:val="24"/>
          <w:szCs w:val="24"/>
          <w:lang w:val="id-ID"/>
        </w:rPr>
        <w:t>silhouette coefficient</w:t>
      </w:r>
      <w:r>
        <w:rPr>
          <w:rFonts w:ascii="Times New Roman" w:hAnsi="Times New Roman" w:cs="Times New Roman"/>
          <w:sz w:val="24"/>
          <w:szCs w:val="24"/>
          <w:lang w:val="id-ID"/>
        </w:rPr>
        <w:t>. Pengujian klaster yang digunakan tertera pada Tabel 4.</w:t>
      </w:r>
      <w:r w:rsidR="00C46736">
        <w:rPr>
          <w:rFonts w:ascii="Times New Roman" w:hAnsi="Times New Roman" w:cs="Times New Roman"/>
          <w:sz w:val="24"/>
          <w:szCs w:val="24"/>
          <w:lang w:val="en-US"/>
        </w:rPr>
        <w:t>10.</w:t>
      </w:r>
    </w:p>
    <w:p w14:paraId="28EBADC0" w14:textId="1FDE64C5" w:rsidR="00117222" w:rsidRPr="00B2198B" w:rsidRDefault="00B2198B" w:rsidP="00B2198B">
      <w:pPr>
        <w:pStyle w:val="Caption"/>
        <w:jc w:val="center"/>
        <w:rPr>
          <w:rFonts w:ascii="Times New Roman" w:hAnsi="Times New Roman" w:cs="Times New Roman"/>
          <w:b/>
          <w:bCs/>
          <w:i w:val="0"/>
          <w:iCs w:val="0"/>
          <w:color w:val="auto"/>
          <w:sz w:val="24"/>
          <w:szCs w:val="24"/>
        </w:rPr>
      </w:pPr>
      <w:bookmarkStart w:id="459" w:name="_Toc149217277"/>
      <w:r w:rsidRPr="00B2198B">
        <w:rPr>
          <w:rFonts w:ascii="Times New Roman" w:hAnsi="Times New Roman" w:cs="Times New Roman"/>
          <w:b/>
          <w:bCs/>
          <w:i w:val="0"/>
          <w:iCs w:val="0"/>
          <w:color w:val="auto"/>
          <w:sz w:val="24"/>
          <w:szCs w:val="24"/>
        </w:rPr>
        <w:t>Tabel 4.</w:t>
      </w:r>
      <w:r w:rsidRPr="00B2198B">
        <w:rPr>
          <w:rFonts w:ascii="Times New Roman" w:hAnsi="Times New Roman" w:cs="Times New Roman"/>
          <w:b/>
          <w:bCs/>
          <w:i w:val="0"/>
          <w:iCs w:val="0"/>
          <w:color w:val="auto"/>
          <w:sz w:val="24"/>
          <w:szCs w:val="24"/>
        </w:rPr>
        <w:fldChar w:fldCharType="begin"/>
      </w:r>
      <w:r w:rsidRPr="00B2198B">
        <w:rPr>
          <w:rFonts w:ascii="Times New Roman" w:hAnsi="Times New Roman" w:cs="Times New Roman"/>
          <w:b/>
          <w:bCs/>
          <w:i w:val="0"/>
          <w:iCs w:val="0"/>
          <w:color w:val="auto"/>
          <w:sz w:val="24"/>
          <w:szCs w:val="24"/>
        </w:rPr>
        <w:instrText xml:space="preserve"> SEQ Tabel_4. \* ARABIC </w:instrText>
      </w:r>
      <w:r w:rsidRPr="00B2198B">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10</w:t>
      </w:r>
      <w:r w:rsidRPr="00B2198B">
        <w:rPr>
          <w:rFonts w:ascii="Times New Roman" w:hAnsi="Times New Roman" w:cs="Times New Roman"/>
          <w:b/>
          <w:bCs/>
          <w:i w:val="0"/>
          <w:iCs w:val="0"/>
          <w:color w:val="auto"/>
          <w:sz w:val="24"/>
          <w:szCs w:val="24"/>
        </w:rPr>
        <w:fldChar w:fldCharType="end"/>
      </w:r>
      <w:r w:rsidRPr="00B2198B">
        <w:rPr>
          <w:rFonts w:ascii="Times New Roman" w:hAnsi="Times New Roman" w:cs="Times New Roman"/>
          <w:b/>
          <w:bCs/>
          <w:i w:val="0"/>
          <w:iCs w:val="0"/>
          <w:color w:val="auto"/>
          <w:sz w:val="24"/>
          <w:szCs w:val="24"/>
        </w:rPr>
        <w:t xml:space="preserve"> </w:t>
      </w:r>
      <w:r w:rsidR="00A519B7" w:rsidRPr="00B2198B">
        <w:rPr>
          <w:rFonts w:ascii="Times New Roman" w:hAnsi="Times New Roman" w:cs="Times New Roman"/>
          <w:b/>
          <w:bCs/>
          <w:i w:val="0"/>
          <w:iCs w:val="0"/>
          <w:color w:val="auto"/>
          <w:sz w:val="24"/>
          <w:szCs w:val="24"/>
        </w:rPr>
        <w:t xml:space="preserve">Hasil </w:t>
      </w:r>
      <w:r w:rsidR="00A519B7" w:rsidRPr="00B2198B">
        <w:rPr>
          <w:rFonts w:ascii="Times New Roman" w:hAnsi="Times New Roman" w:cs="Times New Roman"/>
          <w:b/>
          <w:bCs/>
          <w:color w:val="auto"/>
          <w:sz w:val="24"/>
          <w:szCs w:val="24"/>
        </w:rPr>
        <w:t>silhouette coefficient</w:t>
      </w:r>
      <w:r w:rsidR="00A519B7" w:rsidRPr="00B2198B">
        <w:rPr>
          <w:rFonts w:ascii="Times New Roman" w:hAnsi="Times New Roman" w:cs="Times New Roman"/>
          <w:b/>
          <w:bCs/>
          <w:i w:val="0"/>
          <w:iCs w:val="0"/>
          <w:color w:val="auto"/>
          <w:sz w:val="24"/>
          <w:szCs w:val="24"/>
        </w:rPr>
        <w:t xml:space="preserve"> OPTICS</w:t>
      </w:r>
      <w:bookmarkEnd w:id="459"/>
    </w:p>
    <w:tbl>
      <w:tblPr>
        <w:tblStyle w:val="TableGrid"/>
        <w:tblW w:w="8009" w:type="dxa"/>
        <w:tblLook w:val="04A0" w:firstRow="1" w:lastRow="0" w:firstColumn="1" w:lastColumn="0" w:noHBand="0" w:noVBand="1"/>
      </w:tblPr>
      <w:tblGrid>
        <w:gridCol w:w="1606"/>
        <w:gridCol w:w="1606"/>
        <w:gridCol w:w="1625"/>
        <w:gridCol w:w="1576"/>
        <w:gridCol w:w="1596"/>
      </w:tblGrid>
      <w:tr w:rsidR="000275F6" w:rsidRPr="003C6001" w14:paraId="5551E0B6" w14:textId="77777777" w:rsidTr="0081316F">
        <w:trPr>
          <w:trHeight w:val="611"/>
        </w:trPr>
        <w:tc>
          <w:tcPr>
            <w:tcW w:w="1606" w:type="dxa"/>
            <w:vAlign w:val="center"/>
          </w:tcPr>
          <w:p w14:paraId="424B39E5" w14:textId="610412D0" w:rsidR="000275F6" w:rsidRPr="003C6001" w:rsidRDefault="000275F6" w:rsidP="000275F6">
            <w:pPr>
              <w:spacing w:line="360" w:lineRule="auto"/>
              <w:jc w:val="center"/>
              <w:rPr>
                <w:rFonts w:ascii="Times New Roman" w:hAnsi="Times New Roman"/>
                <w:sz w:val="24"/>
              </w:rPr>
            </w:pPr>
            <w:r>
              <w:rPr>
                <w:rFonts w:ascii="Times New Roman" w:hAnsi="Times New Roman"/>
                <w:b/>
                <w:bCs/>
                <w:i/>
                <w:iCs/>
                <w:sz w:val="24"/>
                <w:lang w:val="id-ID"/>
              </w:rPr>
              <w:t>Xi score</w:t>
            </w:r>
          </w:p>
        </w:tc>
        <w:tc>
          <w:tcPr>
            <w:tcW w:w="1606" w:type="dxa"/>
            <w:vAlign w:val="center"/>
          </w:tcPr>
          <w:p w14:paraId="5E9EFA61" w14:textId="75C93034" w:rsidR="000275F6" w:rsidRPr="003C6001" w:rsidRDefault="000275F6" w:rsidP="000275F6">
            <w:pPr>
              <w:spacing w:line="360" w:lineRule="auto"/>
              <w:jc w:val="center"/>
              <w:rPr>
                <w:rFonts w:ascii="Times New Roman" w:hAnsi="Times New Roman"/>
                <w:b/>
                <w:bCs/>
                <w:i/>
                <w:iCs/>
                <w:sz w:val="24"/>
                <w:lang w:val="en-US"/>
              </w:rPr>
            </w:pPr>
            <w:r w:rsidRPr="003C6001">
              <w:rPr>
                <w:rFonts w:ascii="Times New Roman" w:hAnsi="Times New Roman"/>
                <w:sz w:val="24"/>
              </w:rPr>
              <w:br w:type="page"/>
            </w:r>
            <w:r w:rsidRPr="003C6001">
              <w:rPr>
                <w:rFonts w:ascii="Times New Roman" w:hAnsi="Times New Roman"/>
                <w:b/>
                <w:bCs/>
                <w:i/>
                <w:iCs/>
                <w:sz w:val="24"/>
                <w:lang w:val="en-US"/>
              </w:rPr>
              <w:t>minpts</w:t>
            </w:r>
          </w:p>
        </w:tc>
        <w:tc>
          <w:tcPr>
            <w:tcW w:w="1625" w:type="dxa"/>
            <w:vAlign w:val="center"/>
          </w:tcPr>
          <w:p w14:paraId="33A8F6FB" w14:textId="77777777" w:rsidR="000275F6" w:rsidRPr="003C6001" w:rsidRDefault="000275F6" w:rsidP="000275F6">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Jumlah Klaster</w:t>
            </w:r>
          </w:p>
        </w:tc>
        <w:tc>
          <w:tcPr>
            <w:tcW w:w="1576" w:type="dxa"/>
            <w:vAlign w:val="center"/>
          </w:tcPr>
          <w:p w14:paraId="7417DBD7" w14:textId="77777777" w:rsidR="000275F6" w:rsidRPr="003C6001" w:rsidRDefault="000275F6" w:rsidP="000275F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5259AD15" w14:textId="77777777" w:rsidR="000275F6" w:rsidRPr="003C6001" w:rsidRDefault="000275F6" w:rsidP="000275F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r w:rsidRPr="007F1516">
              <w:rPr>
                <w:rFonts w:ascii="Times New Roman" w:hAnsi="Times New Roman"/>
                <w:b/>
                <w:bCs/>
                <w:i/>
                <w:iCs/>
                <w:sz w:val="24"/>
                <w:lang w:val="en-US"/>
              </w:rPr>
              <w:t>Coeffiecient</w:t>
            </w:r>
          </w:p>
        </w:tc>
      </w:tr>
      <w:tr w:rsidR="000275F6" w:rsidRPr="003C6001" w14:paraId="568210BC" w14:textId="77777777" w:rsidTr="000275F6">
        <w:tc>
          <w:tcPr>
            <w:tcW w:w="1606" w:type="dxa"/>
            <w:vAlign w:val="center"/>
          </w:tcPr>
          <w:p w14:paraId="180AEC57" w14:textId="745296D1" w:rsidR="000275F6" w:rsidRPr="003C6001" w:rsidRDefault="000275F6" w:rsidP="000275F6">
            <w:pPr>
              <w:spacing w:line="360" w:lineRule="auto"/>
              <w:jc w:val="center"/>
              <w:rPr>
                <w:rFonts w:ascii="Times New Roman" w:hAnsi="Times New Roman"/>
                <w:sz w:val="24"/>
                <w:lang w:val="en-US"/>
              </w:rPr>
            </w:pPr>
            <w:r>
              <w:rPr>
                <w:rFonts w:ascii="Times New Roman" w:hAnsi="Times New Roman"/>
                <w:sz w:val="24"/>
                <w:lang w:val="id-ID"/>
              </w:rPr>
              <w:t>0,05</w:t>
            </w:r>
          </w:p>
        </w:tc>
        <w:tc>
          <w:tcPr>
            <w:tcW w:w="1606" w:type="dxa"/>
            <w:vAlign w:val="center"/>
          </w:tcPr>
          <w:p w14:paraId="4126770A" w14:textId="50F48B4D"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5</w:t>
            </w:r>
          </w:p>
        </w:tc>
        <w:tc>
          <w:tcPr>
            <w:tcW w:w="1625" w:type="dxa"/>
            <w:vAlign w:val="center"/>
          </w:tcPr>
          <w:p w14:paraId="6796AC3F" w14:textId="057DE940" w:rsidR="000275F6" w:rsidRPr="003C6001" w:rsidRDefault="001206D7" w:rsidP="000275F6">
            <w:pPr>
              <w:spacing w:line="360" w:lineRule="auto"/>
              <w:jc w:val="center"/>
              <w:rPr>
                <w:rFonts w:ascii="Times New Roman" w:hAnsi="Times New Roman"/>
                <w:sz w:val="24"/>
                <w:lang w:val="id-ID"/>
              </w:rPr>
            </w:pPr>
            <w:r>
              <w:rPr>
                <w:rFonts w:ascii="Times New Roman" w:hAnsi="Times New Roman"/>
                <w:sz w:val="24"/>
                <w:lang w:val="id-ID"/>
              </w:rPr>
              <w:t>6</w:t>
            </w:r>
          </w:p>
        </w:tc>
        <w:tc>
          <w:tcPr>
            <w:tcW w:w="1576" w:type="dxa"/>
            <w:vAlign w:val="center"/>
          </w:tcPr>
          <w:p w14:paraId="1A5ADB69" w14:textId="437F98FF" w:rsidR="000275F6" w:rsidRPr="003C6001" w:rsidRDefault="001206D7" w:rsidP="000275F6">
            <w:pPr>
              <w:spacing w:line="360" w:lineRule="auto"/>
              <w:jc w:val="center"/>
              <w:rPr>
                <w:rFonts w:ascii="Times New Roman" w:hAnsi="Times New Roman"/>
                <w:sz w:val="24"/>
                <w:lang w:val="id-ID"/>
              </w:rPr>
            </w:pPr>
            <w:r>
              <w:rPr>
                <w:rFonts w:ascii="Times New Roman" w:hAnsi="Times New Roman"/>
                <w:sz w:val="24"/>
                <w:lang w:val="id-ID"/>
              </w:rPr>
              <w:t>1689</w:t>
            </w:r>
          </w:p>
        </w:tc>
        <w:tc>
          <w:tcPr>
            <w:tcW w:w="1596" w:type="dxa"/>
            <w:vAlign w:val="center"/>
          </w:tcPr>
          <w:p w14:paraId="2A9FFB8D" w14:textId="3CDD57C8" w:rsidR="000275F6" w:rsidRPr="003C6001" w:rsidRDefault="001206D7" w:rsidP="001206D7">
            <w:pPr>
              <w:spacing w:line="360" w:lineRule="auto"/>
              <w:jc w:val="center"/>
              <w:rPr>
                <w:rFonts w:ascii="Times New Roman" w:hAnsi="Times New Roman"/>
                <w:sz w:val="24"/>
                <w:lang w:val="en-ID"/>
              </w:rPr>
            </w:pPr>
            <w:r w:rsidRPr="001206D7">
              <w:rPr>
                <w:rFonts w:ascii="Times New Roman" w:hAnsi="Times New Roman"/>
                <w:sz w:val="24"/>
                <w:lang w:val="en-ID"/>
              </w:rPr>
              <w:t>0.6431164255</w:t>
            </w:r>
          </w:p>
        </w:tc>
      </w:tr>
      <w:tr w:rsidR="000275F6" w:rsidRPr="003C6001" w14:paraId="562D4362" w14:textId="77777777" w:rsidTr="000275F6">
        <w:tc>
          <w:tcPr>
            <w:tcW w:w="1606" w:type="dxa"/>
            <w:vAlign w:val="center"/>
          </w:tcPr>
          <w:p w14:paraId="4CC50F97" w14:textId="5054F97F" w:rsidR="000275F6" w:rsidRPr="003C6001" w:rsidRDefault="000275F6" w:rsidP="000275F6">
            <w:pPr>
              <w:spacing w:line="360" w:lineRule="auto"/>
              <w:jc w:val="center"/>
              <w:rPr>
                <w:rFonts w:ascii="Times New Roman" w:hAnsi="Times New Roman"/>
                <w:sz w:val="24"/>
                <w:lang w:val="en-US"/>
              </w:rPr>
            </w:pPr>
          </w:p>
        </w:tc>
        <w:tc>
          <w:tcPr>
            <w:tcW w:w="1606" w:type="dxa"/>
            <w:vAlign w:val="center"/>
          </w:tcPr>
          <w:p w14:paraId="56C8E532" w14:textId="60ECDC26"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10</w:t>
            </w:r>
          </w:p>
        </w:tc>
        <w:tc>
          <w:tcPr>
            <w:tcW w:w="1625" w:type="dxa"/>
            <w:vAlign w:val="center"/>
          </w:tcPr>
          <w:p w14:paraId="4802A961" w14:textId="32CB1DDA"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6</w:t>
            </w:r>
          </w:p>
        </w:tc>
        <w:tc>
          <w:tcPr>
            <w:tcW w:w="1576" w:type="dxa"/>
            <w:vAlign w:val="center"/>
          </w:tcPr>
          <w:p w14:paraId="2928BB31" w14:textId="23879783"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1655</w:t>
            </w:r>
          </w:p>
        </w:tc>
        <w:tc>
          <w:tcPr>
            <w:tcW w:w="1596" w:type="dxa"/>
            <w:vAlign w:val="center"/>
          </w:tcPr>
          <w:p w14:paraId="1AA20F2F" w14:textId="00547193" w:rsidR="000275F6" w:rsidRPr="003C6001" w:rsidRDefault="000275F6" w:rsidP="000275F6">
            <w:pPr>
              <w:spacing w:line="360" w:lineRule="auto"/>
              <w:jc w:val="center"/>
              <w:rPr>
                <w:rFonts w:ascii="Times New Roman" w:hAnsi="Times New Roman"/>
                <w:b/>
                <w:bCs/>
                <w:sz w:val="24"/>
                <w:lang w:val="en-ID"/>
              </w:rPr>
            </w:pPr>
            <w:r w:rsidRPr="000275F6">
              <w:rPr>
                <w:rFonts w:ascii="Times New Roman" w:hAnsi="Times New Roman"/>
                <w:b/>
                <w:bCs/>
                <w:sz w:val="24"/>
                <w:lang w:val="en-ID"/>
              </w:rPr>
              <w:t>0</w:t>
            </w:r>
            <w:r w:rsidRPr="00F133E4">
              <w:rPr>
                <w:rFonts w:ascii="Times New Roman" w:hAnsi="Times New Roman"/>
                <w:b/>
                <w:bCs/>
                <w:sz w:val="24"/>
                <w:lang w:val="id-ID"/>
              </w:rPr>
              <w:t>,</w:t>
            </w:r>
            <w:r w:rsidRPr="000275F6">
              <w:rPr>
                <w:rFonts w:ascii="Times New Roman" w:hAnsi="Times New Roman"/>
                <w:b/>
                <w:bCs/>
                <w:sz w:val="24"/>
                <w:lang w:val="en-ID"/>
              </w:rPr>
              <w:t>6508317895</w:t>
            </w:r>
          </w:p>
        </w:tc>
      </w:tr>
    </w:tbl>
    <w:p w14:paraId="62AD1F84" w14:textId="4EF9485C" w:rsidR="00A519B7" w:rsidRDefault="00A519B7" w:rsidP="00117222">
      <w:pPr>
        <w:spacing w:line="360" w:lineRule="auto"/>
        <w:ind w:firstLine="576"/>
        <w:jc w:val="center"/>
        <w:rPr>
          <w:rFonts w:ascii="Times New Roman" w:hAnsi="Times New Roman" w:cs="Times New Roman"/>
          <w:sz w:val="24"/>
          <w:szCs w:val="24"/>
          <w:lang w:val="id-ID"/>
        </w:rPr>
      </w:pPr>
    </w:p>
    <w:p w14:paraId="26C232AE" w14:textId="7FDEC334" w:rsidR="000459A9" w:rsidRDefault="00F67F0F" w:rsidP="00F67F0F">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Tabel 4 menunjukkan bahwa nilai </w:t>
      </w:r>
      <w:r>
        <w:rPr>
          <w:rFonts w:ascii="Times New Roman" w:hAnsi="Times New Roman" w:cs="Times New Roman"/>
          <w:i/>
          <w:iCs/>
          <w:sz w:val="24"/>
          <w:szCs w:val="24"/>
          <w:lang w:val="id-ID"/>
        </w:rPr>
        <w:t xml:space="preserve">silhouette coefficient </w:t>
      </w:r>
      <w:r>
        <w:rPr>
          <w:rFonts w:ascii="Times New Roman" w:hAnsi="Times New Roman" w:cs="Times New Roman"/>
          <w:sz w:val="24"/>
          <w:szCs w:val="24"/>
          <w:lang w:val="id-ID"/>
        </w:rPr>
        <w:t xml:space="preserve">terbaik diperoleh dari parameter </w:t>
      </w:r>
      <w:r w:rsidRPr="00F67F0F">
        <w:rPr>
          <w:rFonts w:ascii="Times New Roman" w:hAnsi="Times New Roman" w:cs="Times New Roman"/>
          <w:i/>
          <w:iCs/>
          <w:sz w:val="24"/>
          <w:szCs w:val="24"/>
          <w:lang w:val="id-ID"/>
        </w:rPr>
        <w:t>xi score</w:t>
      </w:r>
      <w:r>
        <w:rPr>
          <w:rFonts w:ascii="Times New Roman" w:hAnsi="Times New Roman" w:cs="Times New Roman"/>
          <w:sz w:val="24"/>
          <w:szCs w:val="24"/>
          <w:lang w:val="id-ID"/>
        </w:rPr>
        <w:t xml:space="preserve"> = 0,05 dan minpts = 10. Pengujian ini dilakukan pada dua sampel minpts karena mengacu pada pengujian yang dilakukan pada metode </w:t>
      </w:r>
      <w:r>
        <w:rPr>
          <w:rFonts w:ascii="Times New Roman" w:hAnsi="Times New Roman" w:cs="Times New Roman"/>
          <w:i/>
          <w:iCs/>
          <w:sz w:val="24"/>
          <w:szCs w:val="24"/>
          <w:lang w:val="id-ID"/>
        </w:rPr>
        <w:t xml:space="preserve">clustering </w:t>
      </w:r>
      <w:r>
        <w:rPr>
          <w:rFonts w:ascii="Times New Roman" w:hAnsi="Times New Roman" w:cs="Times New Roman"/>
          <w:sz w:val="24"/>
          <w:szCs w:val="24"/>
          <w:lang w:val="id-ID"/>
        </w:rPr>
        <w:t xml:space="preserve">DBSCAN. Plot </w:t>
      </w:r>
      <w:r>
        <w:rPr>
          <w:rFonts w:ascii="Times New Roman" w:hAnsi="Times New Roman" w:cs="Times New Roman"/>
          <w:i/>
          <w:iCs/>
          <w:sz w:val="24"/>
          <w:szCs w:val="24"/>
          <w:lang w:val="id-ID"/>
        </w:rPr>
        <w:t xml:space="preserve">silhouette coefficient </w:t>
      </w:r>
      <w:r>
        <w:rPr>
          <w:rFonts w:ascii="Times New Roman" w:hAnsi="Times New Roman" w:cs="Times New Roman"/>
          <w:sz w:val="24"/>
          <w:szCs w:val="24"/>
          <w:lang w:val="id-ID"/>
        </w:rPr>
        <w:t>yang dihasilkan oleh sampel-sampel pengujian ditunjukkan pada Gambar 4 dan Gambar 4.</w:t>
      </w:r>
    </w:p>
    <w:p w14:paraId="1FF39236" w14:textId="0D5897EE" w:rsidR="008C3333" w:rsidRDefault="008C3333">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1AC94C1F" w14:textId="305D4072" w:rsidR="00F67F0F" w:rsidRPr="00715054" w:rsidRDefault="00715054" w:rsidP="00715054">
      <w:pPr>
        <w:pStyle w:val="Caption"/>
        <w:jc w:val="center"/>
        <w:rPr>
          <w:rFonts w:ascii="Times New Roman" w:hAnsi="Times New Roman" w:cs="Times New Roman"/>
          <w:b/>
          <w:bCs/>
          <w:i w:val="0"/>
          <w:iCs w:val="0"/>
          <w:color w:val="auto"/>
          <w:sz w:val="24"/>
          <w:szCs w:val="24"/>
        </w:rPr>
      </w:pPr>
      <w:bookmarkStart w:id="460" w:name="_Toc149217317"/>
      <w:r w:rsidRPr="00715054">
        <w:rPr>
          <w:rFonts w:ascii="Times New Roman" w:hAnsi="Times New Roman" w:cs="Times New Roman"/>
          <w:b/>
          <w:bCs/>
          <w:i w:val="0"/>
          <w:iCs w:val="0"/>
          <w:color w:val="auto"/>
          <w:sz w:val="24"/>
          <w:szCs w:val="24"/>
        </w:rPr>
        <w:lastRenderedPageBreak/>
        <w:t>Gambar 4.</w:t>
      </w:r>
      <w:r w:rsidRPr="00715054">
        <w:rPr>
          <w:rFonts w:ascii="Times New Roman" w:hAnsi="Times New Roman" w:cs="Times New Roman"/>
          <w:b/>
          <w:bCs/>
          <w:i w:val="0"/>
          <w:iCs w:val="0"/>
          <w:color w:val="auto"/>
          <w:sz w:val="24"/>
          <w:szCs w:val="24"/>
        </w:rPr>
        <w:fldChar w:fldCharType="begin"/>
      </w:r>
      <w:r w:rsidRPr="00715054">
        <w:rPr>
          <w:rFonts w:ascii="Times New Roman" w:hAnsi="Times New Roman" w:cs="Times New Roman"/>
          <w:b/>
          <w:bCs/>
          <w:i w:val="0"/>
          <w:iCs w:val="0"/>
          <w:color w:val="auto"/>
          <w:sz w:val="24"/>
          <w:szCs w:val="24"/>
        </w:rPr>
        <w:instrText xml:space="preserve"> SEQ Gambar_4. \* ARABIC </w:instrText>
      </w:r>
      <w:r w:rsidRPr="00715054">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17</w:t>
      </w:r>
      <w:r w:rsidRPr="00715054">
        <w:rPr>
          <w:rFonts w:ascii="Times New Roman" w:hAnsi="Times New Roman" w:cs="Times New Roman"/>
          <w:b/>
          <w:bCs/>
          <w:i w:val="0"/>
          <w:iCs w:val="0"/>
          <w:color w:val="auto"/>
          <w:sz w:val="24"/>
          <w:szCs w:val="24"/>
        </w:rPr>
        <w:fldChar w:fldCharType="end"/>
      </w:r>
      <w:r w:rsidR="008A3B2C" w:rsidRPr="00715054">
        <w:rPr>
          <w:rFonts w:ascii="Times New Roman" w:hAnsi="Times New Roman" w:cs="Times New Roman"/>
          <w:b/>
          <w:bCs/>
          <w:i w:val="0"/>
          <w:iCs w:val="0"/>
          <w:noProof/>
          <w:color w:val="auto"/>
          <w:sz w:val="24"/>
          <w:szCs w:val="24"/>
        </w:rPr>
        <w:drawing>
          <wp:anchor distT="0" distB="0" distL="114300" distR="114300" simplePos="0" relativeHeight="251704320" behindDoc="1" locked="0" layoutInCell="1" allowOverlap="1" wp14:anchorId="2F8A5552" wp14:editId="37E1841D">
            <wp:simplePos x="0" y="0"/>
            <wp:positionH relativeFrom="page">
              <wp:posOffset>1816100</wp:posOffset>
            </wp:positionH>
            <wp:positionV relativeFrom="page">
              <wp:posOffset>5143500</wp:posOffset>
            </wp:positionV>
            <wp:extent cx="4287520" cy="3337678"/>
            <wp:effectExtent l="0" t="0" r="0" b="0"/>
            <wp:wrapTopAndBottom/>
            <wp:docPr id="44" name="Picture 44"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7520" cy="3337678"/>
                    </a:xfrm>
                    <a:prstGeom prst="rect">
                      <a:avLst/>
                    </a:prstGeom>
                  </pic:spPr>
                </pic:pic>
              </a:graphicData>
            </a:graphic>
            <wp14:sizeRelH relativeFrom="margin">
              <wp14:pctWidth>0</wp14:pctWidth>
            </wp14:sizeRelH>
            <wp14:sizeRelV relativeFrom="margin">
              <wp14:pctHeight>0</wp14:pctHeight>
            </wp14:sizeRelV>
          </wp:anchor>
        </w:drawing>
      </w:r>
      <w:r w:rsidR="008A3B2C" w:rsidRPr="00715054">
        <w:rPr>
          <w:rFonts w:ascii="Times New Roman" w:hAnsi="Times New Roman" w:cs="Times New Roman"/>
          <w:b/>
          <w:bCs/>
          <w:i w:val="0"/>
          <w:iCs w:val="0"/>
          <w:noProof/>
          <w:color w:val="auto"/>
          <w:sz w:val="24"/>
          <w:szCs w:val="24"/>
        </w:rPr>
        <w:drawing>
          <wp:anchor distT="0" distB="0" distL="114300" distR="114300" simplePos="0" relativeHeight="251702272" behindDoc="1" locked="0" layoutInCell="1" allowOverlap="1" wp14:anchorId="1C908576" wp14:editId="4E6F9F33">
            <wp:simplePos x="0" y="0"/>
            <wp:positionH relativeFrom="page">
              <wp:posOffset>1751692</wp:posOffset>
            </wp:positionH>
            <wp:positionV relativeFrom="page">
              <wp:posOffset>1440180</wp:posOffset>
            </wp:positionV>
            <wp:extent cx="4351297" cy="3352800"/>
            <wp:effectExtent l="0" t="0" r="0" b="0"/>
            <wp:wrapTopAndBottom/>
            <wp:docPr id="40" name="Picture 40"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0697" cy="3360043"/>
                    </a:xfrm>
                    <a:prstGeom prst="rect">
                      <a:avLst/>
                    </a:prstGeom>
                  </pic:spPr>
                </pic:pic>
              </a:graphicData>
            </a:graphic>
            <wp14:sizeRelH relativeFrom="margin">
              <wp14:pctWidth>0</wp14:pctWidth>
            </wp14:sizeRelH>
            <wp14:sizeRelV relativeFrom="margin">
              <wp14:pctHeight>0</wp14:pctHeight>
            </wp14:sizeRelV>
          </wp:anchor>
        </w:drawing>
      </w:r>
      <w:r w:rsidR="004A441A">
        <w:rPr>
          <w:rFonts w:ascii="Times New Roman" w:hAnsi="Times New Roman" w:cs="Times New Roman"/>
          <w:b/>
          <w:bCs/>
          <w:i w:val="0"/>
          <w:iCs w:val="0"/>
          <w:color w:val="auto"/>
          <w:sz w:val="24"/>
          <w:szCs w:val="24"/>
          <w:lang w:val="id-ID"/>
        </w:rPr>
        <w:t xml:space="preserve"> </w:t>
      </w:r>
      <w:r w:rsidR="008C3333" w:rsidRPr="00715054">
        <w:rPr>
          <w:rFonts w:ascii="Times New Roman" w:hAnsi="Times New Roman" w:cs="Times New Roman"/>
          <w:b/>
          <w:bCs/>
          <w:i w:val="0"/>
          <w:iCs w:val="0"/>
          <w:color w:val="auto"/>
          <w:sz w:val="24"/>
          <w:szCs w:val="24"/>
        </w:rPr>
        <w:t xml:space="preserve">Plot </w:t>
      </w:r>
      <w:r w:rsidR="008C3333" w:rsidRPr="00715054">
        <w:rPr>
          <w:rFonts w:ascii="Times New Roman" w:hAnsi="Times New Roman" w:cs="Times New Roman"/>
          <w:b/>
          <w:bCs/>
          <w:color w:val="auto"/>
          <w:sz w:val="24"/>
          <w:szCs w:val="24"/>
        </w:rPr>
        <w:t>silhouette coefficient</w:t>
      </w:r>
      <w:r w:rsidR="008C3333" w:rsidRPr="00715054">
        <w:rPr>
          <w:rFonts w:ascii="Times New Roman" w:hAnsi="Times New Roman" w:cs="Times New Roman"/>
          <w:b/>
          <w:bCs/>
          <w:i w:val="0"/>
          <w:iCs w:val="0"/>
          <w:color w:val="auto"/>
          <w:sz w:val="24"/>
          <w:szCs w:val="24"/>
        </w:rPr>
        <w:t xml:space="preserve"> xi = 0,05 dan minpts = </w:t>
      </w:r>
      <w:r w:rsidR="00F21303" w:rsidRPr="00715054">
        <w:rPr>
          <w:rFonts w:ascii="Times New Roman" w:hAnsi="Times New Roman" w:cs="Times New Roman"/>
          <w:b/>
          <w:bCs/>
          <w:i w:val="0"/>
          <w:iCs w:val="0"/>
          <w:color w:val="auto"/>
          <w:sz w:val="24"/>
          <w:szCs w:val="24"/>
        </w:rPr>
        <w:t>5</w:t>
      </w:r>
      <w:bookmarkEnd w:id="460"/>
    </w:p>
    <w:p w14:paraId="52E2B5B7" w14:textId="7E17E348" w:rsidR="008A3B2C" w:rsidRPr="00AA02C9" w:rsidRDefault="004A441A" w:rsidP="00AA02C9">
      <w:pPr>
        <w:pStyle w:val="Caption"/>
        <w:jc w:val="center"/>
        <w:rPr>
          <w:rFonts w:ascii="Times New Roman" w:hAnsi="Times New Roman" w:cs="Times New Roman"/>
          <w:b/>
          <w:bCs/>
          <w:i w:val="0"/>
          <w:iCs w:val="0"/>
          <w:color w:val="auto"/>
          <w:sz w:val="24"/>
          <w:szCs w:val="24"/>
        </w:rPr>
      </w:pPr>
      <w:r>
        <w:rPr>
          <w:rFonts w:ascii="Times New Roman" w:hAnsi="Times New Roman" w:cs="Times New Roman"/>
          <w:lang w:val="id-ID"/>
        </w:rPr>
        <w:t xml:space="preserve"> </w:t>
      </w:r>
      <w:bookmarkStart w:id="461" w:name="_Toc149217318"/>
      <w:r w:rsidR="00AA02C9" w:rsidRPr="00AA02C9">
        <w:rPr>
          <w:rFonts w:ascii="Times New Roman" w:hAnsi="Times New Roman" w:cs="Times New Roman"/>
          <w:b/>
          <w:bCs/>
          <w:i w:val="0"/>
          <w:iCs w:val="0"/>
          <w:color w:val="auto"/>
          <w:sz w:val="24"/>
          <w:szCs w:val="24"/>
        </w:rPr>
        <w:t>Gambar 4.</w:t>
      </w:r>
      <w:r w:rsidR="00AA02C9" w:rsidRPr="00AA02C9">
        <w:rPr>
          <w:rFonts w:ascii="Times New Roman" w:hAnsi="Times New Roman" w:cs="Times New Roman"/>
          <w:b/>
          <w:bCs/>
          <w:i w:val="0"/>
          <w:iCs w:val="0"/>
          <w:color w:val="auto"/>
          <w:sz w:val="24"/>
          <w:szCs w:val="24"/>
        </w:rPr>
        <w:fldChar w:fldCharType="begin"/>
      </w:r>
      <w:r w:rsidR="00AA02C9" w:rsidRPr="00AA02C9">
        <w:rPr>
          <w:rFonts w:ascii="Times New Roman" w:hAnsi="Times New Roman" w:cs="Times New Roman"/>
          <w:b/>
          <w:bCs/>
          <w:i w:val="0"/>
          <w:iCs w:val="0"/>
          <w:color w:val="auto"/>
          <w:sz w:val="24"/>
          <w:szCs w:val="24"/>
        </w:rPr>
        <w:instrText xml:space="preserve"> SEQ Gambar_4. \* ARABIC </w:instrText>
      </w:r>
      <w:r w:rsidR="00AA02C9" w:rsidRPr="00AA02C9">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18</w:t>
      </w:r>
      <w:r w:rsidR="00AA02C9" w:rsidRPr="00AA02C9">
        <w:rPr>
          <w:rFonts w:ascii="Times New Roman" w:hAnsi="Times New Roman" w:cs="Times New Roman"/>
          <w:b/>
          <w:bCs/>
          <w:i w:val="0"/>
          <w:iCs w:val="0"/>
          <w:color w:val="auto"/>
          <w:sz w:val="24"/>
          <w:szCs w:val="24"/>
        </w:rPr>
        <w:fldChar w:fldCharType="end"/>
      </w:r>
      <w:r w:rsidR="00AA02C9" w:rsidRPr="00AA02C9">
        <w:rPr>
          <w:rFonts w:ascii="Times New Roman" w:hAnsi="Times New Roman" w:cs="Times New Roman"/>
          <w:b/>
          <w:bCs/>
          <w:i w:val="0"/>
          <w:iCs w:val="0"/>
          <w:color w:val="auto"/>
          <w:sz w:val="24"/>
          <w:szCs w:val="24"/>
        </w:rPr>
        <w:t xml:space="preserve"> </w:t>
      </w:r>
      <w:r w:rsidR="008A3B2C" w:rsidRPr="00AA02C9">
        <w:rPr>
          <w:rFonts w:ascii="Times New Roman" w:hAnsi="Times New Roman" w:cs="Times New Roman"/>
          <w:b/>
          <w:bCs/>
          <w:i w:val="0"/>
          <w:iCs w:val="0"/>
          <w:color w:val="auto"/>
          <w:sz w:val="24"/>
          <w:szCs w:val="24"/>
        </w:rPr>
        <w:t xml:space="preserve">Plot </w:t>
      </w:r>
      <w:r w:rsidR="008A3B2C" w:rsidRPr="005D5F1B">
        <w:rPr>
          <w:rFonts w:ascii="Times New Roman" w:hAnsi="Times New Roman" w:cs="Times New Roman"/>
          <w:b/>
          <w:bCs/>
          <w:color w:val="auto"/>
          <w:sz w:val="24"/>
          <w:szCs w:val="24"/>
        </w:rPr>
        <w:t>silhouette coefficient</w:t>
      </w:r>
      <w:r w:rsidR="008A3B2C" w:rsidRPr="00AA02C9">
        <w:rPr>
          <w:rFonts w:ascii="Times New Roman" w:hAnsi="Times New Roman" w:cs="Times New Roman"/>
          <w:b/>
          <w:bCs/>
          <w:i w:val="0"/>
          <w:iCs w:val="0"/>
          <w:color w:val="auto"/>
          <w:sz w:val="24"/>
          <w:szCs w:val="24"/>
        </w:rPr>
        <w:t xml:space="preserve"> xi score = 0,05 dan minpts = 10</w:t>
      </w:r>
      <w:bookmarkEnd w:id="461"/>
    </w:p>
    <w:p w14:paraId="384E492B" w14:textId="1FBBBF8D" w:rsidR="0010253F" w:rsidRDefault="0010253F">
      <w:pPr>
        <w:rPr>
          <w:rFonts w:ascii="Times New Roman" w:hAnsi="Times New Roman" w:cs="Times New Roman"/>
          <w:sz w:val="24"/>
          <w:szCs w:val="24"/>
        </w:rPr>
      </w:pPr>
      <w:r>
        <w:rPr>
          <w:rFonts w:ascii="Times New Roman" w:hAnsi="Times New Roman" w:cs="Times New Roman"/>
          <w:sz w:val="24"/>
          <w:szCs w:val="24"/>
        </w:rPr>
        <w:br w:type="page"/>
      </w:r>
    </w:p>
    <w:p w14:paraId="30171813" w14:textId="5709E1CA" w:rsidR="00276E3C" w:rsidRPr="00EF2FA6" w:rsidRDefault="00EF2FA6" w:rsidP="00EF2FA6">
      <w:pPr>
        <w:pStyle w:val="Caption"/>
        <w:jc w:val="center"/>
        <w:rPr>
          <w:rFonts w:ascii="Times New Roman" w:hAnsi="Times New Roman" w:cs="Times New Roman"/>
          <w:b/>
          <w:bCs/>
          <w:i w:val="0"/>
          <w:iCs w:val="0"/>
          <w:color w:val="auto"/>
          <w:sz w:val="24"/>
          <w:szCs w:val="24"/>
        </w:rPr>
      </w:pPr>
      <w:bookmarkStart w:id="462" w:name="_Toc149217319"/>
      <w:r w:rsidRPr="00EF2FA6">
        <w:rPr>
          <w:rFonts w:ascii="Times New Roman" w:hAnsi="Times New Roman" w:cs="Times New Roman"/>
          <w:b/>
          <w:bCs/>
          <w:i w:val="0"/>
          <w:iCs w:val="0"/>
          <w:color w:val="auto"/>
          <w:sz w:val="24"/>
          <w:szCs w:val="24"/>
        </w:rPr>
        <w:lastRenderedPageBreak/>
        <w:t xml:space="preserve">Gambar 4. </w:t>
      </w:r>
      <w:r w:rsidRPr="00EF2FA6">
        <w:rPr>
          <w:rFonts w:ascii="Times New Roman" w:hAnsi="Times New Roman" w:cs="Times New Roman"/>
          <w:b/>
          <w:bCs/>
          <w:i w:val="0"/>
          <w:iCs w:val="0"/>
          <w:color w:val="auto"/>
          <w:sz w:val="24"/>
          <w:szCs w:val="24"/>
        </w:rPr>
        <w:fldChar w:fldCharType="begin"/>
      </w:r>
      <w:r w:rsidRPr="00EF2FA6">
        <w:rPr>
          <w:rFonts w:ascii="Times New Roman" w:hAnsi="Times New Roman" w:cs="Times New Roman"/>
          <w:b/>
          <w:bCs/>
          <w:i w:val="0"/>
          <w:iCs w:val="0"/>
          <w:color w:val="auto"/>
          <w:sz w:val="24"/>
          <w:szCs w:val="24"/>
        </w:rPr>
        <w:instrText xml:space="preserve"> SEQ Gambar_4. \* ARABIC </w:instrText>
      </w:r>
      <w:r w:rsidRPr="00EF2FA6">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19</w:t>
      </w:r>
      <w:r w:rsidRPr="00EF2FA6">
        <w:rPr>
          <w:rFonts w:ascii="Times New Roman" w:hAnsi="Times New Roman" w:cs="Times New Roman"/>
          <w:b/>
          <w:bCs/>
          <w:i w:val="0"/>
          <w:iCs w:val="0"/>
          <w:color w:val="auto"/>
          <w:sz w:val="24"/>
          <w:szCs w:val="24"/>
        </w:rPr>
        <w:fldChar w:fldCharType="end"/>
      </w:r>
      <w:r w:rsidRPr="00EF2FA6">
        <w:rPr>
          <w:rFonts w:ascii="Times New Roman" w:hAnsi="Times New Roman" w:cs="Times New Roman"/>
          <w:b/>
          <w:bCs/>
          <w:i w:val="0"/>
          <w:iCs w:val="0"/>
          <w:color w:val="auto"/>
          <w:sz w:val="24"/>
          <w:szCs w:val="24"/>
        </w:rPr>
        <w:t xml:space="preserve"> </w:t>
      </w:r>
      <w:r w:rsidR="0020697E" w:rsidRPr="00EF2FA6">
        <w:rPr>
          <w:rFonts w:ascii="Times New Roman" w:hAnsi="Times New Roman" w:cs="Times New Roman"/>
          <w:b/>
          <w:bCs/>
          <w:i w:val="0"/>
          <w:iCs w:val="0"/>
          <w:color w:val="auto"/>
          <w:sz w:val="24"/>
          <w:szCs w:val="24"/>
        </w:rPr>
        <w:t xml:space="preserve">Lanjutan Kode Implementasi Plot </w:t>
      </w:r>
      <w:r w:rsidR="0020697E" w:rsidRPr="00EF2FA6">
        <w:rPr>
          <w:rFonts w:ascii="Times New Roman" w:hAnsi="Times New Roman" w:cs="Times New Roman"/>
          <w:b/>
          <w:bCs/>
          <w:color w:val="auto"/>
          <w:sz w:val="24"/>
          <w:szCs w:val="24"/>
        </w:rPr>
        <w:t xml:space="preserve">silhouette </w:t>
      </w:r>
      <w:r w:rsidR="0020697E" w:rsidRPr="00EF2FA6">
        <w:rPr>
          <w:rFonts w:ascii="Times New Roman" w:hAnsi="Times New Roman" w:cs="Times New Roman"/>
          <w:b/>
          <w:bCs/>
          <w:noProof/>
          <w:color w:val="auto"/>
          <w:sz w:val="24"/>
          <w:szCs w:val="24"/>
        </w:rPr>
        <w:drawing>
          <wp:anchor distT="0" distB="0" distL="114300" distR="114300" simplePos="0" relativeHeight="251706368" behindDoc="1" locked="0" layoutInCell="1" allowOverlap="1" wp14:anchorId="579B81BF" wp14:editId="5ED9F078">
            <wp:simplePos x="0" y="0"/>
            <wp:positionH relativeFrom="page">
              <wp:posOffset>1440180</wp:posOffset>
            </wp:positionH>
            <wp:positionV relativeFrom="page">
              <wp:posOffset>1440180</wp:posOffset>
            </wp:positionV>
            <wp:extent cx="5041900" cy="3302000"/>
            <wp:effectExtent l="0" t="0" r="6350" b="0"/>
            <wp:wrapTopAndBottom/>
            <wp:docPr id="45" name="Picture 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1900" cy="3302000"/>
                    </a:xfrm>
                    <a:prstGeom prst="rect">
                      <a:avLst/>
                    </a:prstGeom>
                  </pic:spPr>
                </pic:pic>
              </a:graphicData>
            </a:graphic>
          </wp:anchor>
        </w:drawing>
      </w:r>
      <w:r w:rsidR="0020697E" w:rsidRPr="00EF2FA6">
        <w:rPr>
          <w:rFonts w:ascii="Times New Roman" w:hAnsi="Times New Roman" w:cs="Times New Roman"/>
          <w:b/>
          <w:bCs/>
          <w:color w:val="auto"/>
          <w:sz w:val="24"/>
          <w:szCs w:val="24"/>
        </w:rPr>
        <w:t>coefficient</w:t>
      </w:r>
      <w:bookmarkEnd w:id="462"/>
    </w:p>
    <w:p w14:paraId="5B61822A" w14:textId="0E039C71" w:rsidR="00085257" w:rsidRDefault="00085257" w:rsidP="000459A9">
      <w:pPr>
        <w:pStyle w:val="Heading2"/>
        <w:spacing w:line="360" w:lineRule="auto"/>
        <w:jc w:val="both"/>
        <w:rPr>
          <w:lang w:val="en-US"/>
        </w:rPr>
      </w:pPr>
      <w:bookmarkStart w:id="463" w:name="_Toc149284655"/>
      <w:r>
        <w:rPr>
          <w:lang w:val="en-US"/>
        </w:rPr>
        <w:t>G</w:t>
      </w:r>
      <w:r w:rsidR="00A35FB4">
        <w:rPr>
          <w:lang w:val="en-US"/>
        </w:rPr>
        <w:t>eovisualisasi</w:t>
      </w:r>
      <w:bookmarkEnd w:id="463"/>
    </w:p>
    <w:p w14:paraId="7A457CFA" w14:textId="04D10EA2" w:rsidR="000459A9" w:rsidRDefault="000459A9" w:rsidP="0010253F">
      <w:pPr>
        <w:spacing w:line="360" w:lineRule="auto"/>
        <w:ind w:firstLine="576"/>
        <w:jc w:val="both"/>
        <w:rPr>
          <w:rFonts w:ascii="Times New Roman" w:hAnsi="Times New Roman" w:cs="Times New Roman"/>
          <w:sz w:val="24"/>
          <w:szCs w:val="24"/>
          <w:lang w:val="en-US"/>
        </w:rPr>
      </w:pPr>
      <w:r w:rsidRPr="000459A9">
        <w:rPr>
          <w:rFonts w:ascii="Times New Roman" w:hAnsi="Times New Roman" w:cs="Times New Roman"/>
          <w:sz w:val="24"/>
          <w:szCs w:val="24"/>
          <w:lang w:val="en-US"/>
        </w:rPr>
        <w:t>Data tweet hasil praproses data kemudian digabung dengan data hasil klasterisasi yang diperoleh dari proses klasterisasi dengan DBSCAN dan OPTICS. Data tweet divisualisasikan berdasar longitude, latitude, dan hasil klaster tiap dokumen. Proses geovisualisasi data hasil klasterisasi meliputi persiapan data dan perancangan peta.</w:t>
      </w:r>
    </w:p>
    <w:p w14:paraId="0C8DA327" w14:textId="2A363B6B" w:rsidR="000459A9" w:rsidRPr="000459A9" w:rsidRDefault="000459A9" w:rsidP="000459A9">
      <w:pPr>
        <w:pStyle w:val="Heading3"/>
        <w:spacing w:line="360" w:lineRule="auto"/>
        <w:jc w:val="both"/>
        <w:rPr>
          <w:rFonts w:cs="Times New Roman"/>
        </w:rPr>
      </w:pPr>
      <w:bookmarkStart w:id="464" w:name="_Toc149284656"/>
      <w:r w:rsidRPr="000459A9">
        <w:rPr>
          <w:rFonts w:cs="Times New Roman"/>
        </w:rPr>
        <w:t>Persiapan Data</w:t>
      </w:r>
      <w:bookmarkEnd w:id="464"/>
    </w:p>
    <w:p w14:paraId="6EF87018" w14:textId="1DC862CC" w:rsidR="000459A9" w:rsidRPr="000459A9" w:rsidRDefault="000459A9" w:rsidP="00110734">
      <w:pPr>
        <w:spacing w:line="360" w:lineRule="auto"/>
        <w:ind w:firstLine="576"/>
        <w:jc w:val="both"/>
        <w:rPr>
          <w:rFonts w:ascii="Times New Roman" w:hAnsi="Times New Roman" w:cs="Times New Roman"/>
          <w:sz w:val="24"/>
          <w:szCs w:val="24"/>
        </w:rPr>
      </w:pPr>
      <w:r w:rsidRPr="000459A9">
        <w:rPr>
          <w:rFonts w:ascii="Times New Roman" w:hAnsi="Times New Roman" w:cs="Times New Roman"/>
          <w:sz w:val="24"/>
          <w:szCs w:val="24"/>
        </w:rPr>
        <w:t>Variabel data yang digunakan sesuai dengan hasil tahapan uji analisis koefisien silhouette yang menunjukkan bahwa algoritma OPTICS memiliki nilai yang lebih besar atau mendekati 1.</w:t>
      </w:r>
    </w:p>
    <w:p w14:paraId="2F6FB89A" w14:textId="04A73BC0" w:rsidR="000459A9" w:rsidRPr="000459A9" w:rsidRDefault="000459A9" w:rsidP="000459A9">
      <w:pPr>
        <w:pStyle w:val="Heading3"/>
        <w:spacing w:line="360" w:lineRule="auto"/>
        <w:jc w:val="both"/>
        <w:rPr>
          <w:rFonts w:cs="Times New Roman"/>
        </w:rPr>
      </w:pPr>
      <w:bookmarkStart w:id="465" w:name="_Toc149284657"/>
      <w:r w:rsidRPr="000459A9">
        <w:rPr>
          <w:rFonts w:cs="Times New Roman"/>
        </w:rPr>
        <w:t>Perancangan Peta</w:t>
      </w:r>
      <w:bookmarkEnd w:id="465"/>
    </w:p>
    <w:p w14:paraId="1EABF7AA" w14:textId="45081A29" w:rsidR="000459A9" w:rsidRDefault="000459A9" w:rsidP="000459A9">
      <w:pPr>
        <w:spacing w:line="360" w:lineRule="auto"/>
        <w:ind w:firstLine="576"/>
        <w:jc w:val="both"/>
        <w:rPr>
          <w:rFonts w:ascii="Times New Roman" w:hAnsi="Times New Roman" w:cs="Times New Roman"/>
          <w:sz w:val="24"/>
          <w:szCs w:val="24"/>
        </w:rPr>
      </w:pPr>
      <w:r w:rsidRPr="000459A9">
        <w:rPr>
          <w:rFonts w:ascii="Times New Roman" w:hAnsi="Times New Roman" w:cs="Times New Roman"/>
          <w:sz w:val="24"/>
          <w:szCs w:val="24"/>
        </w:rPr>
        <w:t xml:space="preserve">Perancangan peta ini menggunakan modul folium yang tersedia dalam library pandas python dengan memanfaatkan peta API dari OpenStreetMap. Data hasil klasterisasi tweet dengan DBSCAN dan OPTICS divisualisasikan menggunakan tanda poin berwarna yang saling menunjukkan klaster masing-masing term. Peta dilengkapi dengan fitur untuk menunjukkan detail isi term serta dari username </w:t>
      </w:r>
      <w:r w:rsidRPr="000459A9">
        <w:rPr>
          <w:rFonts w:ascii="Times New Roman" w:hAnsi="Times New Roman" w:cs="Times New Roman"/>
          <w:sz w:val="24"/>
          <w:szCs w:val="24"/>
        </w:rPr>
        <w:lastRenderedPageBreak/>
        <w:t>tweet. Detail ini dibutuhkan untuk mengidentifikasi term termasuk dalam klaster tertentu. Hasil visualisasi peta dapat dilihat pada Gambar 4.5 dan 4.6.</w:t>
      </w:r>
    </w:p>
    <w:p w14:paraId="6030057B" w14:textId="6B90A5CF" w:rsidR="00D272C4" w:rsidRDefault="00D52704" w:rsidP="000459A9">
      <w:pPr>
        <w:spacing w:line="360" w:lineRule="auto"/>
        <w:ind w:firstLine="576"/>
        <w:jc w:val="both"/>
        <w:rPr>
          <w:rFonts w:ascii="Times New Roman" w:hAnsi="Times New Roman" w:cs="Times New Roman"/>
          <w:sz w:val="24"/>
          <w:szCs w:val="24"/>
        </w:rPr>
      </w:pPr>
      <w:r w:rsidRPr="00B11C6E">
        <w:rPr>
          <w:noProof/>
          <w:lang w:val="en-US"/>
        </w:rPr>
        <w:drawing>
          <wp:anchor distT="0" distB="0" distL="114300" distR="114300" simplePos="0" relativeHeight="251694080" behindDoc="1" locked="0" layoutInCell="1" allowOverlap="1" wp14:anchorId="645A8FC8" wp14:editId="5A0458B7">
            <wp:simplePos x="0" y="0"/>
            <wp:positionH relativeFrom="page">
              <wp:posOffset>1440180</wp:posOffset>
            </wp:positionH>
            <wp:positionV relativeFrom="paragraph">
              <wp:posOffset>243205</wp:posOffset>
            </wp:positionV>
            <wp:extent cx="5041900" cy="2386330"/>
            <wp:effectExtent l="0" t="0" r="6350" b="0"/>
            <wp:wrapTopAndBottom/>
            <wp:docPr id="58" name="Picture 58" descr="A map of the world with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1900" cy="2386330"/>
                    </a:xfrm>
                    <a:prstGeom prst="rect">
                      <a:avLst/>
                    </a:prstGeom>
                  </pic:spPr>
                </pic:pic>
              </a:graphicData>
            </a:graphic>
          </wp:anchor>
        </w:drawing>
      </w:r>
    </w:p>
    <w:p w14:paraId="2069A0EA" w14:textId="701FC453" w:rsidR="00D272C4" w:rsidRPr="00120A37" w:rsidRDefault="00120A37" w:rsidP="00120A37">
      <w:pPr>
        <w:pStyle w:val="Caption"/>
        <w:jc w:val="center"/>
        <w:rPr>
          <w:rFonts w:ascii="Times New Roman" w:hAnsi="Times New Roman" w:cs="Times New Roman"/>
          <w:b/>
          <w:bCs/>
          <w:i w:val="0"/>
          <w:iCs w:val="0"/>
          <w:color w:val="auto"/>
          <w:sz w:val="24"/>
          <w:szCs w:val="24"/>
        </w:rPr>
      </w:pPr>
      <w:bookmarkStart w:id="466" w:name="_Toc149217320"/>
      <w:r w:rsidRPr="00120A37">
        <w:rPr>
          <w:rFonts w:ascii="Times New Roman" w:hAnsi="Times New Roman" w:cs="Times New Roman"/>
          <w:b/>
          <w:bCs/>
          <w:i w:val="0"/>
          <w:iCs w:val="0"/>
          <w:color w:val="auto"/>
          <w:sz w:val="24"/>
          <w:szCs w:val="24"/>
        </w:rPr>
        <w:t>Gambar 4.</w:t>
      </w:r>
      <w:r w:rsidRPr="00120A37">
        <w:rPr>
          <w:rFonts w:ascii="Times New Roman" w:hAnsi="Times New Roman" w:cs="Times New Roman"/>
          <w:b/>
          <w:bCs/>
          <w:i w:val="0"/>
          <w:iCs w:val="0"/>
          <w:color w:val="auto"/>
          <w:sz w:val="24"/>
          <w:szCs w:val="24"/>
        </w:rPr>
        <w:fldChar w:fldCharType="begin"/>
      </w:r>
      <w:r w:rsidRPr="00120A37">
        <w:rPr>
          <w:rFonts w:ascii="Times New Roman" w:hAnsi="Times New Roman" w:cs="Times New Roman"/>
          <w:b/>
          <w:bCs/>
          <w:i w:val="0"/>
          <w:iCs w:val="0"/>
          <w:color w:val="auto"/>
          <w:sz w:val="24"/>
          <w:szCs w:val="24"/>
        </w:rPr>
        <w:instrText xml:space="preserve"> SEQ Gambar_4. \* ARABIC </w:instrText>
      </w:r>
      <w:r w:rsidRPr="00120A37">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20</w:t>
      </w:r>
      <w:r w:rsidRPr="00120A37">
        <w:rPr>
          <w:rFonts w:ascii="Times New Roman" w:hAnsi="Times New Roman" w:cs="Times New Roman"/>
          <w:b/>
          <w:bCs/>
          <w:i w:val="0"/>
          <w:iCs w:val="0"/>
          <w:color w:val="auto"/>
          <w:sz w:val="24"/>
          <w:szCs w:val="24"/>
        </w:rPr>
        <w:fldChar w:fldCharType="end"/>
      </w:r>
      <w:r w:rsidR="00D52704" w:rsidRPr="00120A37">
        <w:rPr>
          <w:rFonts w:ascii="Times New Roman" w:hAnsi="Times New Roman" w:cs="Times New Roman"/>
          <w:b/>
          <w:bCs/>
          <w:i w:val="0"/>
          <w:iCs w:val="0"/>
          <w:noProof/>
          <w:color w:val="auto"/>
          <w:sz w:val="24"/>
          <w:szCs w:val="24"/>
        </w:rPr>
        <w:drawing>
          <wp:anchor distT="0" distB="0" distL="114300" distR="114300" simplePos="0" relativeHeight="251696128" behindDoc="0" locked="0" layoutInCell="1" allowOverlap="1" wp14:anchorId="631985A2" wp14:editId="09B05ED0">
            <wp:simplePos x="0" y="0"/>
            <wp:positionH relativeFrom="page">
              <wp:posOffset>1440180</wp:posOffset>
            </wp:positionH>
            <wp:positionV relativeFrom="paragraph">
              <wp:posOffset>2741930</wp:posOffset>
            </wp:positionV>
            <wp:extent cx="5041900" cy="2357120"/>
            <wp:effectExtent l="0" t="0" r="6350" b="5080"/>
            <wp:wrapTopAndBottom/>
            <wp:docPr id="60" name="Picture 60"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map, text&#10;&#10;Description automatically generated"/>
                    <pic:cNvPicPr>
                      <a:picLocks noChangeAspect="1"/>
                    </pic:cNvPicPr>
                  </pic:nvPicPr>
                  <pic:blipFill>
                    <a:blip r:embed="rId36"/>
                    <a:stretch>
                      <a:fillRect/>
                    </a:stretch>
                  </pic:blipFill>
                  <pic:spPr>
                    <a:xfrm>
                      <a:off x="0" y="0"/>
                      <a:ext cx="5041900" cy="2357120"/>
                    </a:xfrm>
                    <a:prstGeom prst="rect">
                      <a:avLst/>
                    </a:prstGeom>
                  </pic:spPr>
                </pic:pic>
              </a:graphicData>
            </a:graphic>
          </wp:anchor>
        </w:drawing>
      </w:r>
      <w:r w:rsidRPr="00120A37">
        <w:rPr>
          <w:rFonts w:ascii="Times New Roman" w:hAnsi="Times New Roman" w:cs="Times New Roman"/>
          <w:b/>
          <w:bCs/>
          <w:i w:val="0"/>
          <w:iCs w:val="0"/>
          <w:color w:val="auto"/>
          <w:sz w:val="24"/>
          <w:szCs w:val="24"/>
        </w:rPr>
        <w:t xml:space="preserve"> </w:t>
      </w:r>
      <w:r w:rsidR="00390576" w:rsidRPr="00120A37">
        <w:rPr>
          <w:rFonts w:ascii="Times New Roman" w:hAnsi="Times New Roman" w:cs="Times New Roman"/>
          <w:b/>
          <w:bCs/>
          <w:i w:val="0"/>
          <w:iCs w:val="0"/>
          <w:color w:val="auto"/>
          <w:sz w:val="24"/>
          <w:szCs w:val="24"/>
        </w:rPr>
        <w:t>Peta Hasil Visualisasi DBSCAN</w:t>
      </w:r>
      <w:bookmarkEnd w:id="466"/>
    </w:p>
    <w:p w14:paraId="71037646" w14:textId="50B29A4F" w:rsidR="00D52704" w:rsidRPr="00472816" w:rsidRDefault="00472816" w:rsidP="00472816">
      <w:pPr>
        <w:pStyle w:val="Caption"/>
        <w:jc w:val="center"/>
        <w:rPr>
          <w:rFonts w:ascii="Times New Roman" w:hAnsi="Times New Roman" w:cs="Times New Roman"/>
          <w:b/>
          <w:bCs/>
          <w:i w:val="0"/>
          <w:iCs w:val="0"/>
          <w:color w:val="auto"/>
          <w:sz w:val="24"/>
          <w:szCs w:val="24"/>
        </w:rPr>
      </w:pPr>
      <w:bookmarkStart w:id="467" w:name="_Toc149217321"/>
      <w:r w:rsidRPr="00472816">
        <w:rPr>
          <w:rFonts w:ascii="Times New Roman" w:hAnsi="Times New Roman" w:cs="Times New Roman"/>
          <w:b/>
          <w:bCs/>
          <w:i w:val="0"/>
          <w:iCs w:val="0"/>
          <w:color w:val="auto"/>
          <w:sz w:val="24"/>
          <w:szCs w:val="24"/>
        </w:rPr>
        <w:t>Gambar 4.</w:t>
      </w:r>
      <w:r w:rsidRPr="00472816">
        <w:rPr>
          <w:rFonts w:ascii="Times New Roman" w:hAnsi="Times New Roman" w:cs="Times New Roman"/>
          <w:b/>
          <w:bCs/>
          <w:i w:val="0"/>
          <w:iCs w:val="0"/>
          <w:color w:val="auto"/>
          <w:sz w:val="24"/>
          <w:szCs w:val="24"/>
        </w:rPr>
        <w:fldChar w:fldCharType="begin"/>
      </w:r>
      <w:r w:rsidRPr="00472816">
        <w:rPr>
          <w:rFonts w:ascii="Times New Roman" w:hAnsi="Times New Roman" w:cs="Times New Roman"/>
          <w:b/>
          <w:bCs/>
          <w:i w:val="0"/>
          <w:iCs w:val="0"/>
          <w:color w:val="auto"/>
          <w:sz w:val="24"/>
          <w:szCs w:val="24"/>
        </w:rPr>
        <w:instrText xml:space="preserve"> SEQ Gambar_4. \* ARABIC </w:instrText>
      </w:r>
      <w:r w:rsidRPr="00472816">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21</w:t>
      </w:r>
      <w:r w:rsidRPr="00472816">
        <w:rPr>
          <w:rFonts w:ascii="Times New Roman" w:hAnsi="Times New Roman" w:cs="Times New Roman"/>
          <w:b/>
          <w:bCs/>
          <w:i w:val="0"/>
          <w:iCs w:val="0"/>
          <w:color w:val="auto"/>
          <w:sz w:val="24"/>
          <w:szCs w:val="24"/>
        </w:rPr>
        <w:fldChar w:fldCharType="end"/>
      </w:r>
      <w:r w:rsidRPr="00472816">
        <w:rPr>
          <w:rFonts w:ascii="Times New Roman" w:hAnsi="Times New Roman" w:cs="Times New Roman"/>
          <w:b/>
          <w:bCs/>
          <w:i w:val="0"/>
          <w:iCs w:val="0"/>
          <w:color w:val="auto"/>
          <w:sz w:val="24"/>
          <w:szCs w:val="24"/>
        </w:rPr>
        <w:t xml:space="preserve"> </w:t>
      </w:r>
      <w:r w:rsidR="00390576" w:rsidRPr="00472816">
        <w:rPr>
          <w:rFonts w:ascii="Times New Roman" w:hAnsi="Times New Roman" w:cs="Times New Roman"/>
          <w:b/>
          <w:bCs/>
          <w:i w:val="0"/>
          <w:iCs w:val="0"/>
          <w:color w:val="auto"/>
          <w:sz w:val="24"/>
          <w:szCs w:val="24"/>
        </w:rPr>
        <w:t>Peta Hasil Visualisasi OPTICS</w:t>
      </w:r>
      <w:bookmarkEnd w:id="467"/>
    </w:p>
    <w:p w14:paraId="044BA42D" w14:textId="2163B3B3" w:rsidR="00D52704" w:rsidRPr="002A2D5D" w:rsidRDefault="002A2D5D" w:rsidP="00F73B7B">
      <w:pPr>
        <w:spacing w:line="360" w:lineRule="auto"/>
        <w:ind w:firstLine="5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Dari hasil perancangan peta tersebut masih diperoleh beberapa titik yang berasal dari luar Indonesia, hal itu disebabkan karena pada awal </w:t>
      </w:r>
      <w:r w:rsidRPr="002A2D5D">
        <w:rPr>
          <w:rFonts w:ascii="Times New Roman" w:hAnsi="Times New Roman" w:cs="Times New Roman"/>
          <w:i/>
          <w:iCs/>
          <w:sz w:val="24"/>
          <w:szCs w:val="24"/>
          <w:lang w:val="id-ID"/>
        </w:rPr>
        <w:t>scraping</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data batasan yang digunakan adalah Bahasa Indonesia. Jadi, titik-titik tersebut menunjukkan tetap berbahasa Indonesia, namun berada di luar wilayah Negara Republik Indonesia.</w:t>
      </w:r>
    </w:p>
    <w:p w14:paraId="6ACA1FC0" w14:textId="7B8783CA" w:rsidR="00F86856" w:rsidRDefault="00F86856">
      <w:pPr>
        <w:rPr>
          <w:rFonts w:ascii="Times New Roman" w:hAnsi="Times New Roman" w:cs="Times New Roman"/>
          <w:sz w:val="24"/>
          <w:szCs w:val="24"/>
        </w:rPr>
      </w:pPr>
      <w:r>
        <w:rPr>
          <w:rFonts w:ascii="Times New Roman" w:hAnsi="Times New Roman" w:cs="Times New Roman"/>
          <w:sz w:val="24"/>
          <w:szCs w:val="24"/>
        </w:rPr>
        <w:br w:type="page"/>
      </w:r>
    </w:p>
    <w:p w14:paraId="18D7C609" w14:textId="77777777" w:rsidR="002A2D5D" w:rsidRPr="000459A9" w:rsidRDefault="002A2D5D" w:rsidP="00FB4BB3">
      <w:pPr>
        <w:rPr>
          <w:rFonts w:ascii="Times New Roman" w:hAnsi="Times New Roman" w:cs="Times New Roman"/>
          <w:sz w:val="24"/>
          <w:szCs w:val="24"/>
        </w:rPr>
      </w:pPr>
    </w:p>
    <w:p w14:paraId="0B7E05BD" w14:textId="694EEB25" w:rsidR="00085257" w:rsidRPr="005A07EE" w:rsidRDefault="00085257" w:rsidP="005A07EE">
      <w:pPr>
        <w:pStyle w:val="Heading2"/>
        <w:spacing w:line="360" w:lineRule="auto"/>
        <w:jc w:val="both"/>
        <w:rPr>
          <w:rFonts w:cs="Times New Roman"/>
          <w:sz w:val="24"/>
          <w:szCs w:val="24"/>
          <w:lang w:val="en-US"/>
        </w:rPr>
      </w:pPr>
      <w:bookmarkStart w:id="468" w:name="_Toc149284658"/>
      <w:r w:rsidRPr="005A07EE">
        <w:rPr>
          <w:rFonts w:cs="Times New Roman"/>
          <w:sz w:val="24"/>
          <w:szCs w:val="24"/>
          <w:lang w:val="en-US"/>
        </w:rPr>
        <w:t>E</w:t>
      </w:r>
      <w:r w:rsidR="00A35FB4" w:rsidRPr="005A07EE">
        <w:rPr>
          <w:rFonts w:cs="Times New Roman"/>
          <w:sz w:val="24"/>
          <w:szCs w:val="24"/>
          <w:lang w:val="en-US"/>
        </w:rPr>
        <w:t xml:space="preserve">valuasi </w:t>
      </w:r>
      <w:r w:rsidRPr="005A07EE">
        <w:rPr>
          <w:rFonts w:cs="Times New Roman"/>
          <w:sz w:val="24"/>
          <w:szCs w:val="24"/>
          <w:lang w:val="en-US"/>
        </w:rPr>
        <w:t>H</w:t>
      </w:r>
      <w:r w:rsidR="00A35FB4" w:rsidRPr="005A07EE">
        <w:rPr>
          <w:rFonts w:cs="Times New Roman"/>
          <w:sz w:val="24"/>
          <w:szCs w:val="24"/>
          <w:lang w:val="en-US"/>
        </w:rPr>
        <w:t xml:space="preserve">asil </w:t>
      </w:r>
      <w:r w:rsidRPr="005A07EE">
        <w:rPr>
          <w:rFonts w:cs="Times New Roman"/>
          <w:sz w:val="24"/>
          <w:szCs w:val="24"/>
          <w:lang w:val="en-US"/>
        </w:rPr>
        <w:t>A</w:t>
      </w:r>
      <w:r w:rsidR="00A35FB4" w:rsidRPr="005A07EE">
        <w:rPr>
          <w:rFonts w:cs="Times New Roman"/>
          <w:sz w:val="24"/>
          <w:szCs w:val="24"/>
          <w:lang w:val="en-US"/>
        </w:rPr>
        <w:t>nalisis</w:t>
      </w:r>
      <w:bookmarkEnd w:id="468"/>
    </w:p>
    <w:p w14:paraId="78543C7C" w14:textId="74C35623" w:rsidR="00CC74B8" w:rsidRDefault="00CC74B8" w:rsidP="0081316F">
      <w:pPr>
        <w:spacing w:line="360" w:lineRule="auto"/>
        <w:ind w:firstLine="432"/>
        <w:jc w:val="both"/>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707392" behindDoc="0" locked="0" layoutInCell="1" allowOverlap="1" wp14:anchorId="04CC7368" wp14:editId="3FD4ED4A">
                <wp:simplePos x="0" y="0"/>
                <wp:positionH relativeFrom="page">
                  <wp:posOffset>1501140</wp:posOffset>
                </wp:positionH>
                <wp:positionV relativeFrom="page">
                  <wp:posOffset>3649980</wp:posOffset>
                </wp:positionV>
                <wp:extent cx="4777740" cy="1402080"/>
                <wp:effectExtent l="0" t="0" r="22860" b="26670"/>
                <wp:wrapTopAndBottom/>
                <wp:docPr id="46" name="Text Box 46"/>
                <wp:cNvGraphicFramePr/>
                <a:graphic xmlns:a="http://schemas.openxmlformats.org/drawingml/2006/main">
                  <a:graphicData uri="http://schemas.microsoft.com/office/word/2010/wordprocessingShape">
                    <wps:wsp>
                      <wps:cNvSpPr txBox="1"/>
                      <wps:spPr>
                        <a:xfrm>
                          <a:off x="0" y="0"/>
                          <a:ext cx="4777740" cy="1402080"/>
                        </a:xfrm>
                        <a:prstGeom prst="rect">
                          <a:avLst/>
                        </a:prstGeom>
                        <a:solidFill>
                          <a:schemeClr val="lt1"/>
                        </a:solidFill>
                        <a:ln w="9525">
                          <a:solidFill>
                            <a:prstClr val="black"/>
                          </a:solidFill>
                        </a:ln>
                      </wps:spPr>
                      <wps:txbx>
                        <w:txbxContent>
                          <w:p w14:paraId="574873F1" w14:textId="6B753256" w:rsidR="006C5A22" w:rsidRPr="003A55A7" w:rsidRDefault="006C5A22" w:rsidP="00CC74B8">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Mulai</w:t>
                            </w:r>
                          </w:p>
                          <w:p w14:paraId="4200A93E" w14:textId="36D64EB9" w:rsidR="006C5A22" w:rsidRPr="003A55A7" w:rsidRDefault="006C5A22"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Mendapatkan hasil klaster DBSCAN / OPTICS</w:t>
                            </w:r>
                          </w:p>
                          <w:p w14:paraId="0932526E" w14:textId="5696CD3F" w:rsidR="006C5A22" w:rsidRPr="003A55A7" w:rsidRDefault="006C5A22" w:rsidP="003A55A7">
                            <w:pPr>
                              <w:spacing w:line="240" w:lineRule="auto"/>
                              <w:ind w:firstLine="284"/>
                              <w:rPr>
                                <w:rFonts w:ascii="Times New Roman" w:hAnsi="Times New Roman" w:cs="Times New Roman"/>
                                <w:i/>
                                <w:iCs/>
                                <w:sz w:val="24"/>
                                <w:szCs w:val="24"/>
                                <w:lang w:val="id-ID"/>
                              </w:rPr>
                            </w:pPr>
                            <w:r w:rsidRPr="003A55A7">
                              <w:rPr>
                                <w:rFonts w:ascii="Times New Roman" w:hAnsi="Times New Roman" w:cs="Times New Roman"/>
                                <w:sz w:val="24"/>
                                <w:szCs w:val="24"/>
                                <w:lang w:val="id-ID"/>
                              </w:rPr>
                              <w:t xml:space="preserve">Menjalankan library </w:t>
                            </w:r>
                            <w:r w:rsidRPr="003A55A7">
                              <w:rPr>
                                <w:rFonts w:ascii="Times New Roman" w:hAnsi="Times New Roman" w:cs="Times New Roman"/>
                                <w:i/>
                                <w:iCs/>
                                <w:sz w:val="24"/>
                                <w:szCs w:val="24"/>
                                <w:lang w:val="id-ID"/>
                              </w:rPr>
                              <w:t>silhouette_score</w:t>
                            </w:r>
                          </w:p>
                          <w:p w14:paraId="724CD302" w14:textId="4F01ACD7" w:rsidR="006C5A22" w:rsidRPr="003A55A7" w:rsidRDefault="006C5A22"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 xml:space="preserve">Menampilkan hasil </w:t>
                            </w:r>
                            <w:r w:rsidRPr="003A55A7">
                              <w:rPr>
                                <w:rFonts w:ascii="Times New Roman" w:hAnsi="Times New Roman" w:cs="Times New Roman"/>
                                <w:i/>
                                <w:iCs/>
                                <w:sz w:val="24"/>
                                <w:szCs w:val="24"/>
                                <w:lang w:val="id-ID"/>
                              </w:rPr>
                              <w:t xml:space="preserve">silhouette coefficient </w:t>
                            </w:r>
                            <w:r w:rsidRPr="003A55A7">
                              <w:rPr>
                                <w:rFonts w:ascii="Times New Roman" w:hAnsi="Times New Roman" w:cs="Times New Roman"/>
                                <w:sz w:val="24"/>
                                <w:szCs w:val="24"/>
                                <w:lang w:val="id-ID"/>
                              </w:rPr>
                              <w:t>dengan plot</w:t>
                            </w:r>
                          </w:p>
                          <w:p w14:paraId="4F1F53FD" w14:textId="0EE8AB27" w:rsidR="006C5A22" w:rsidRPr="003A55A7" w:rsidRDefault="006C5A22" w:rsidP="003A55A7">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Selesai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C7368" id="Text Box 46" o:spid="_x0000_s1044" type="#_x0000_t202" style="position:absolute;left:0;text-align:left;margin-left:118.2pt;margin-top:287.4pt;width:376.2pt;height:110.4pt;z-index:25170739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" fillcolor="white [3201]">
                <v:textbox>
                  <w:txbxContent>
                    <w:p w14:paraId="574873F1" w14:textId="6B753256" w:rsidR="006C5A22" w:rsidRPr="003A55A7" w:rsidRDefault="006C5A22" w:rsidP="00CC74B8">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Mulai</w:t>
                      </w:r>
                    </w:p>
                    <w:p w14:paraId="4200A93E" w14:textId="36D64EB9" w:rsidR="006C5A22" w:rsidRPr="003A55A7" w:rsidRDefault="006C5A22"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Mendapatkan hasil klaster DBSCAN / OPTICS</w:t>
                      </w:r>
                    </w:p>
                    <w:p w14:paraId="0932526E" w14:textId="5696CD3F" w:rsidR="006C5A22" w:rsidRPr="003A55A7" w:rsidRDefault="006C5A22" w:rsidP="003A55A7">
                      <w:pPr>
                        <w:spacing w:line="240" w:lineRule="auto"/>
                        <w:ind w:firstLine="284"/>
                        <w:rPr>
                          <w:rFonts w:ascii="Times New Roman" w:hAnsi="Times New Roman" w:cs="Times New Roman"/>
                          <w:i/>
                          <w:iCs/>
                          <w:sz w:val="24"/>
                          <w:szCs w:val="24"/>
                          <w:lang w:val="id-ID"/>
                        </w:rPr>
                      </w:pPr>
                      <w:r w:rsidRPr="003A55A7">
                        <w:rPr>
                          <w:rFonts w:ascii="Times New Roman" w:hAnsi="Times New Roman" w:cs="Times New Roman"/>
                          <w:sz w:val="24"/>
                          <w:szCs w:val="24"/>
                          <w:lang w:val="id-ID"/>
                        </w:rPr>
                        <w:t xml:space="preserve">Menjalankan library </w:t>
                      </w:r>
                      <w:r w:rsidRPr="003A55A7">
                        <w:rPr>
                          <w:rFonts w:ascii="Times New Roman" w:hAnsi="Times New Roman" w:cs="Times New Roman"/>
                          <w:i/>
                          <w:iCs/>
                          <w:sz w:val="24"/>
                          <w:szCs w:val="24"/>
                          <w:lang w:val="id-ID"/>
                        </w:rPr>
                        <w:t>silhouette_score</w:t>
                      </w:r>
                    </w:p>
                    <w:p w14:paraId="724CD302" w14:textId="4F01ACD7" w:rsidR="006C5A22" w:rsidRPr="003A55A7" w:rsidRDefault="006C5A22"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 xml:space="preserve">Menampilkan hasil </w:t>
                      </w:r>
                      <w:r w:rsidRPr="003A55A7">
                        <w:rPr>
                          <w:rFonts w:ascii="Times New Roman" w:hAnsi="Times New Roman" w:cs="Times New Roman"/>
                          <w:i/>
                          <w:iCs/>
                          <w:sz w:val="24"/>
                          <w:szCs w:val="24"/>
                          <w:lang w:val="id-ID"/>
                        </w:rPr>
                        <w:t xml:space="preserve">silhouette coefficient </w:t>
                      </w:r>
                      <w:r w:rsidRPr="003A55A7">
                        <w:rPr>
                          <w:rFonts w:ascii="Times New Roman" w:hAnsi="Times New Roman" w:cs="Times New Roman"/>
                          <w:sz w:val="24"/>
                          <w:szCs w:val="24"/>
                          <w:lang w:val="id-ID"/>
                        </w:rPr>
                        <w:t>dengan plot</w:t>
                      </w:r>
                    </w:p>
                    <w:p w14:paraId="4F1F53FD" w14:textId="0EE8AB27" w:rsidR="006C5A22" w:rsidRPr="003A55A7" w:rsidRDefault="006C5A22" w:rsidP="003A55A7">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Selesai</w:t>
                      </w:r>
                    </w:p>
                  </w:txbxContent>
                </v:textbox>
                <w10:wrap type="topAndBottom" anchorx="page" anchory="page"/>
              </v:shape>
            </w:pict>
          </mc:Fallback>
        </mc:AlternateContent>
      </w:r>
      <w:r w:rsidR="00F86856">
        <w:rPr>
          <w:rFonts w:ascii="Times New Roman" w:hAnsi="Times New Roman" w:cs="Times New Roman"/>
          <w:sz w:val="24"/>
          <w:szCs w:val="24"/>
          <w:lang w:val="id-ID"/>
        </w:rPr>
        <w:t xml:space="preserve">Tahap evaluasi hasil </w:t>
      </w:r>
      <w:r w:rsidR="00F86856">
        <w:rPr>
          <w:rFonts w:ascii="Times New Roman" w:hAnsi="Times New Roman" w:cs="Times New Roman"/>
          <w:i/>
          <w:iCs/>
          <w:sz w:val="24"/>
          <w:szCs w:val="24"/>
          <w:lang w:val="id-ID"/>
        </w:rPr>
        <w:t>clustering</w:t>
      </w:r>
      <w:r w:rsidR="00F86856">
        <w:rPr>
          <w:rFonts w:ascii="Times New Roman" w:hAnsi="Times New Roman" w:cs="Times New Roman"/>
          <w:sz w:val="24"/>
          <w:szCs w:val="24"/>
          <w:lang w:val="id-ID"/>
        </w:rPr>
        <w:t xml:space="preserve"> DBSCAN dan OPTICS menggunakan </w:t>
      </w:r>
      <w:r w:rsidR="00F86856">
        <w:rPr>
          <w:rFonts w:ascii="Times New Roman" w:hAnsi="Times New Roman" w:cs="Times New Roman"/>
          <w:i/>
          <w:iCs/>
          <w:sz w:val="24"/>
          <w:szCs w:val="24"/>
          <w:lang w:val="id-ID"/>
        </w:rPr>
        <w:t>silhouette coefficient</w:t>
      </w:r>
      <w:r w:rsidR="00F86856">
        <w:rPr>
          <w:rFonts w:ascii="Times New Roman" w:hAnsi="Times New Roman" w:cs="Times New Roman"/>
          <w:sz w:val="24"/>
          <w:szCs w:val="24"/>
          <w:lang w:val="id-ID"/>
        </w:rPr>
        <w:t xml:space="preserve">. Evaluasi dilakukan pada beberapa sampel epsilon – minpts pada DBSCAN, dan </w:t>
      </w:r>
      <w:r w:rsidR="00F86856" w:rsidRPr="00F86856">
        <w:rPr>
          <w:rFonts w:ascii="Times New Roman" w:hAnsi="Times New Roman" w:cs="Times New Roman"/>
          <w:i/>
          <w:iCs/>
          <w:sz w:val="24"/>
          <w:szCs w:val="24"/>
          <w:lang w:val="id-ID"/>
        </w:rPr>
        <w:t>xi</w:t>
      </w:r>
      <w:r w:rsidR="00F86856">
        <w:rPr>
          <w:rFonts w:ascii="Times New Roman" w:hAnsi="Times New Roman" w:cs="Times New Roman"/>
          <w:sz w:val="24"/>
          <w:szCs w:val="24"/>
          <w:lang w:val="id-ID"/>
        </w:rPr>
        <w:t xml:space="preserve"> </w:t>
      </w:r>
      <w:r w:rsidR="00F86856" w:rsidRPr="00F86856">
        <w:rPr>
          <w:rFonts w:ascii="Times New Roman" w:hAnsi="Times New Roman" w:cs="Times New Roman"/>
          <w:i/>
          <w:iCs/>
          <w:sz w:val="24"/>
          <w:szCs w:val="24"/>
          <w:lang w:val="id-ID"/>
        </w:rPr>
        <w:t>score</w:t>
      </w:r>
      <w:r w:rsidR="00F86856">
        <w:rPr>
          <w:rFonts w:ascii="Times New Roman" w:hAnsi="Times New Roman" w:cs="Times New Roman"/>
          <w:sz w:val="24"/>
          <w:szCs w:val="24"/>
          <w:lang w:val="id-ID"/>
        </w:rPr>
        <w:t xml:space="preserve"> – minpts pada OPTICS</w:t>
      </w:r>
      <w:r w:rsidR="00B32B13">
        <w:rPr>
          <w:rFonts w:ascii="Times New Roman" w:hAnsi="Times New Roman" w:cs="Times New Roman"/>
          <w:sz w:val="24"/>
          <w:szCs w:val="24"/>
          <w:lang w:val="id-ID"/>
        </w:rPr>
        <w:t>.</w:t>
      </w:r>
      <w:r w:rsidR="006E389A">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Evaluasi hasil klasterisasi dilakukan dengan cara memuat klaster yang sudah terbentuk, kemudian dilakukan evaluasi performa pada klaster tersebut menggunakan </w:t>
      </w:r>
      <w:r>
        <w:rPr>
          <w:rFonts w:ascii="Times New Roman" w:hAnsi="Times New Roman" w:cs="Times New Roman"/>
          <w:i/>
          <w:iCs/>
          <w:sz w:val="24"/>
          <w:szCs w:val="24"/>
          <w:lang w:val="id-ID"/>
        </w:rPr>
        <w:t xml:space="preserve">library </w:t>
      </w:r>
      <w:r>
        <w:rPr>
          <w:rFonts w:ascii="Times New Roman" w:hAnsi="Times New Roman" w:cs="Times New Roman"/>
          <w:sz w:val="24"/>
          <w:szCs w:val="24"/>
          <w:lang w:val="id-ID"/>
        </w:rPr>
        <w:t>sklearn</w:t>
      </w:r>
      <w:r>
        <w:rPr>
          <w:rFonts w:ascii="Times New Roman" w:hAnsi="Times New Roman" w:cs="Times New Roman"/>
          <w:i/>
          <w:iCs/>
          <w:sz w:val="24"/>
          <w:szCs w:val="24"/>
          <w:lang w:val="id-ID"/>
        </w:rPr>
        <w:t xml:space="preserve"> silhouette_score</w:t>
      </w:r>
      <w:r>
        <w:rPr>
          <w:rFonts w:ascii="Times New Roman" w:hAnsi="Times New Roman" w:cs="Times New Roman"/>
          <w:sz w:val="24"/>
          <w:szCs w:val="24"/>
          <w:lang w:val="id-ID"/>
        </w:rPr>
        <w:t xml:space="preserve"> agar diperoleh skor terbaik klaster sebagai bahan evaluasi.</w:t>
      </w:r>
    </w:p>
    <w:p w14:paraId="0F1E8EC2" w14:textId="126CA42E" w:rsidR="00CC74B8" w:rsidRPr="00B7575D" w:rsidRDefault="00B7575D" w:rsidP="00B7575D">
      <w:pPr>
        <w:pStyle w:val="Caption"/>
        <w:jc w:val="center"/>
        <w:rPr>
          <w:rFonts w:ascii="Times New Roman" w:hAnsi="Times New Roman" w:cs="Times New Roman"/>
          <w:b/>
          <w:bCs/>
          <w:i w:val="0"/>
          <w:iCs w:val="0"/>
          <w:color w:val="auto"/>
          <w:sz w:val="24"/>
          <w:szCs w:val="24"/>
        </w:rPr>
      </w:pPr>
      <w:bookmarkStart w:id="469" w:name="_Toc149217322"/>
      <w:r w:rsidRPr="00B7575D">
        <w:rPr>
          <w:rFonts w:ascii="Times New Roman" w:hAnsi="Times New Roman" w:cs="Times New Roman"/>
          <w:b/>
          <w:bCs/>
          <w:i w:val="0"/>
          <w:iCs w:val="0"/>
          <w:color w:val="auto"/>
          <w:sz w:val="24"/>
          <w:szCs w:val="24"/>
        </w:rPr>
        <w:t>Gambar 4.</w:t>
      </w:r>
      <w:r w:rsidRPr="00B7575D">
        <w:rPr>
          <w:rFonts w:ascii="Times New Roman" w:hAnsi="Times New Roman" w:cs="Times New Roman"/>
          <w:b/>
          <w:bCs/>
          <w:i w:val="0"/>
          <w:iCs w:val="0"/>
          <w:color w:val="auto"/>
          <w:sz w:val="24"/>
          <w:szCs w:val="24"/>
        </w:rPr>
        <w:fldChar w:fldCharType="begin"/>
      </w:r>
      <w:r w:rsidRPr="00B7575D">
        <w:rPr>
          <w:rFonts w:ascii="Times New Roman" w:hAnsi="Times New Roman" w:cs="Times New Roman"/>
          <w:b/>
          <w:bCs/>
          <w:i w:val="0"/>
          <w:iCs w:val="0"/>
          <w:color w:val="auto"/>
          <w:sz w:val="24"/>
          <w:szCs w:val="24"/>
        </w:rPr>
        <w:instrText xml:space="preserve"> SEQ Gambar_4. \* ARABIC </w:instrText>
      </w:r>
      <w:r w:rsidRPr="00B7575D">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22</w:t>
      </w:r>
      <w:r w:rsidRPr="00B7575D">
        <w:rPr>
          <w:rFonts w:ascii="Times New Roman" w:hAnsi="Times New Roman" w:cs="Times New Roman"/>
          <w:b/>
          <w:bCs/>
          <w:i w:val="0"/>
          <w:iCs w:val="0"/>
          <w:color w:val="auto"/>
          <w:sz w:val="24"/>
          <w:szCs w:val="24"/>
        </w:rPr>
        <w:fldChar w:fldCharType="end"/>
      </w:r>
      <w:r w:rsidRPr="00B7575D">
        <w:rPr>
          <w:rFonts w:ascii="Times New Roman" w:hAnsi="Times New Roman" w:cs="Times New Roman"/>
          <w:b/>
          <w:bCs/>
          <w:i w:val="0"/>
          <w:iCs w:val="0"/>
          <w:color w:val="auto"/>
          <w:sz w:val="24"/>
          <w:szCs w:val="24"/>
        </w:rPr>
        <w:t xml:space="preserve"> </w:t>
      </w:r>
      <w:r w:rsidR="003A55A7" w:rsidRPr="000B3672">
        <w:rPr>
          <w:rFonts w:ascii="Times New Roman" w:hAnsi="Times New Roman" w:cs="Times New Roman"/>
          <w:b/>
          <w:bCs/>
          <w:color w:val="auto"/>
          <w:sz w:val="24"/>
          <w:szCs w:val="24"/>
        </w:rPr>
        <w:t>Pseoudocode</w:t>
      </w:r>
      <w:r w:rsidR="003A55A7" w:rsidRPr="00B7575D">
        <w:rPr>
          <w:rFonts w:ascii="Times New Roman" w:hAnsi="Times New Roman" w:cs="Times New Roman"/>
          <w:b/>
          <w:bCs/>
          <w:i w:val="0"/>
          <w:iCs w:val="0"/>
          <w:color w:val="auto"/>
          <w:sz w:val="24"/>
          <w:szCs w:val="24"/>
        </w:rPr>
        <w:t xml:space="preserve"> Evaluasi Klasterisasi</w:t>
      </w:r>
      <w:bookmarkEnd w:id="469"/>
    </w:p>
    <w:p w14:paraId="139FE2A1" w14:textId="1F0D7358" w:rsidR="005A07EE" w:rsidRDefault="006E389A" w:rsidP="0081316F">
      <w:pPr>
        <w:spacing w:line="360" w:lineRule="auto"/>
        <w:ind w:firstLine="432"/>
        <w:jc w:val="both"/>
        <w:rPr>
          <w:rFonts w:ascii="Times New Roman" w:hAnsi="Times New Roman" w:cs="Times New Roman"/>
          <w:sz w:val="24"/>
          <w:szCs w:val="24"/>
          <w:lang w:val="en-US"/>
        </w:rPr>
      </w:pPr>
      <w:r>
        <w:rPr>
          <w:rFonts w:ascii="Times New Roman" w:hAnsi="Times New Roman" w:cs="Times New Roman"/>
          <w:sz w:val="24"/>
          <w:szCs w:val="24"/>
          <w:lang w:val="id-ID"/>
        </w:rPr>
        <w:t>Dilakukan uji evaluasi terbaik pada t</w:t>
      </w:r>
      <w:r w:rsidR="005A07EE" w:rsidRPr="005A07EE">
        <w:rPr>
          <w:rFonts w:ascii="Times New Roman" w:hAnsi="Times New Roman" w:cs="Times New Roman"/>
          <w:sz w:val="24"/>
          <w:szCs w:val="24"/>
          <w:lang w:val="en-US"/>
        </w:rPr>
        <w:t xml:space="preserve">ahap klasterisasi dengan DBSCAN memperoleh klaster </w:t>
      </w:r>
      <w:r w:rsidR="002409BA">
        <w:rPr>
          <w:rFonts w:ascii="Times New Roman" w:hAnsi="Times New Roman" w:cs="Times New Roman"/>
          <w:sz w:val="24"/>
          <w:szCs w:val="24"/>
          <w:lang w:val="id-ID"/>
        </w:rPr>
        <w:t xml:space="preserve">bernilai </w:t>
      </w:r>
      <w:r w:rsidR="00DB372C">
        <w:rPr>
          <w:rFonts w:ascii="Times New Roman" w:hAnsi="Times New Roman" w:cs="Times New Roman"/>
          <w:sz w:val="24"/>
          <w:szCs w:val="24"/>
          <w:lang w:val="id-ID"/>
        </w:rPr>
        <w:t>1</w:t>
      </w:r>
      <w:r w:rsidR="002409BA">
        <w:rPr>
          <w:rFonts w:ascii="Times New Roman" w:hAnsi="Times New Roman" w:cs="Times New Roman"/>
          <w:sz w:val="24"/>
          <w:szCs w:val="24"/>
          <w:lang w:val="id-ID"/>
        </w:rPr>
        <w:t xml:space="preserve"> klaster</w:t>
      </w:r>
      <w:r w:rsidR="005A07EE" w:rsidRPr="005A07EE">
        <w:rPr>
          <w:rFonts w:ascii="Times New Roman" w:hAnsi="Times New Roman" w:cs="Times New Roman"/>
          <w:sz w:val="24"/>
          <w:szCs w:val="24"/>
          <w:lang w:val="en-US"/>
        </w:rPr>
        <w:t xml:space="preserve">, </w:t>
      </w:r>
      <w:r w:rsidR="00DB372C">
        <w:rPr>
          <w:rFonts w:ascii="Times New Roman" w:hAnsi="Times New Roman" w:cs="Times New Roman"/>
          <w:sz w:val="24"/>
          <w:szCs w:val="24"/>
          <w:lang w:val="id-ID"/>
        </w:rPr>
        <w:t xml:space="preserve">dengan </w:t>
      </w:r>
      <w:r w:rsidR="005A07EE" w:rsidRPr="005A07EE">
        <w:rPr>
          <w:rFonts w:ascii="Times New Roman" w:hAnsi="Times New Roman" w:cs="Times New Roman"/>
          <w:sz w:val="24"/>
          <w:szCs w:val="24"/>
          <w:lang w:val="en-US"/>
        </w:rPr>
        <w:t>nilai epsilon sebesar</w:t>
      </w:r>
      <w:r w:rsidR="00DB372C">
        <w:rPr>
          <w:rFonts w:ascii="Times New Roman" w:hAnsi="Times New Roman" w:cs="Times New Roman"/>
          <w:sz w:val="24"/>
          <w:szCs w:val="24"/>
          <w:lang w:val="id-ID"/>
        </w:rPr>
        <w:t xml:space="preserve"> 1,35</w:t>
      </w:r>
      <w:r w:rsidR="005A07EE" w:rsidRPr="005A07EE">
        <w:rPr>
          <w:rFonts w:ascii="Times New Roman" w:hAnsi="Times New Roman" w:cs="Times New Roman"/>
          <w:sz w:val="24"/>
          <w:szCs w:val="24"/>
          <w:lang w:val="en-US"/>
        </w:rPr>
        <w:t xml:space="preserve">, dan MinPts sebesar </w:t>
      </w:r>
      <w:r w:rsidR="00DB372C">
        <w:rPr>
          <w:rFonts w:ascii="Times New Roman" w:hAnsi="Times New Roman" w:cs="Times New Roman"/>
          <w:sz w:val="24"/>
          <w:szCs w:val="24"/>
          <w:lang w:val="id-ID"/>
        </w:rPr>
        <w:t xml:space="preserve">10 </w:t>
      </w:r>
      <w:r w:rsidR="005A07EE" w:rsidRPr="005A07EE">
        <w:rPr>
          <w:rFonts w:ascii="Times New Roman" w:hAnsi="Times New Roman" w:cs="Times New Roman"/>
          <w:sz w:val="24"/>
          <w:szCs w:val="24"/>
          <w:lang w:val="en-US"/>
        </w:rPr>
        <w:t xml:space="preserve">sehingga menghasilkan nilai </w:t>
      </w:r>
      <w:r w:rsidR="00110734">
        <w:rPr>
          <w:rFonts w:ascii="Times New Roman" w:hAnsi="Times New Roman" w:cs="Times New Roman"/>
          <w:i/>
          <w:iCs/>
          <w:sz w:val="24"/>
          <w:szCs w:val="24"/>
          <w:lang w:val="en-US"/>
        </w:rPr>
        <w:t>silhouette coefficient</w:t>
      </w:r>
      <w:r w:rsidR="005A07EE" w:rsidRPr="005A07EE">
        <w:rPr>
          <w:rFonts w:ascii="Times New Roman" w:hAnsi="Times New Roman" w:cs="Times New Roman"/>
          <w:sz w:val="24"/>
          <w:szCs w:val="24"/>
          <w:lang w:val="en-US"/>
        </w:rPr>
        <w:t xml:space="preserve"> sebesar </w:t>
      </w:r>
      <w:r w:rsidR="00DB372C">
        <w:rPr>
          <w:rFonts w:ascii="Times New Roman" w:hAnsi="Times New Roman" w:cs="Times New Roman"/>
          <w:sz w:val="24"/>
          <w:szCs w:val="24"/>
          <w:lang w:val="id-ID"/>
        </w:rPr>
        <w:t xml:space="preserve">0,00569 </w:t>
      </w:r>
      <w:r w:rsidR="005A07EE" w:rsidRPr="005A07EE">
        <w:rPr>
          <w:rFonts w:ascii="Times New Roman" w:hAnsi="Times New Roman" w:cs="Times New Roman"/>
          <w:sz w:val="24"/>
          <w:szCs w:val="24"/>
          <w:lang w:val="en-US"/>
        </w:rPr>
        <w:t>untuk DBSCAN.</w:t>
      </w:r>
      <w:r w:rsidR="0081316F">
        <w:rPr>
          <w:rFonts w:ascii="Times New Roman" w:hAnsi="Times New Roman" w:cs="Times New Roman"/>
          <w:sz w:val="24"/>
          <w:szCs w:val="24"/>
          <w:lang w:val="id-ID"/>
        </w:rPr>
        <w:t xml:space="preserve"> </w:t>
      </w:r>
      <w:r w:rsidR="005A07EE" w:rsidRPr="005A07EE">
        <w:rPr>
          <w:rFonts w:ascii="Times New Roman" w:hAnsi="Times New Roman" w:cs="Times New Roman"/>
          <w:sz w:val="24"/>
          <w:szCs w:val="24"/>
          <w:lang w:val="en-US"/>
        </w:rPr>
        <w:t xml:space="preserve">Hasil klasterisasi dapat dilihat pada </w:t>
      </w:r>
      <w:r w:rsidR="00110734">
        <w:rPr>
          <w:rFonts w:ascii="Times New Roman" w:hAnsi="Times New Roman" w:cs="Times New Roman"/>
          <w:sz w:val="24"/>
          <w:szCs w:val="24"/>
          <w:lang w:val="en-US"/>
        </w:rPr>
        <w:t xml:space="preserve">Tabel </w:t>
      </w:r>
      <w:r w:rsidR="00DB372C">
        <w:rPr>
          <w:rFonts w:ascii="Times New Roman" w:hAnsi="Times New Roman" w:cs="Times New Roman"/>
          <w:sz w:val="24"/>
          <w:szCs w:val="24"/>
          <w:lang w:val="id-ID"/>
        </w:rPr>
        <w:t>4</w:t>
      </w:r>
      <w:r w:rsidR="005A07EE" w:rsidRPr="005A07EE">
        <w:rPr>
          <w:rFonts w:ascii="Times New Roman" w:hAnsi="Times New Roman" w:cs="Times New Roman"/>
          <w:sz w:val="24"/>
          <w:szCs w:val="24"/>
          <w:lang w:val="en-US"/>
        </w:rPr>
        <w:t>.</w:t>
      </w:r>
      <w:r w:rsidR="007F6FB6">
        <w:rPr>
          <w:rFonts w:ascii="Times New Roman" w:hAnsi="Times New Roman" w:cs="Times New Roman"/>
          <w:sz w:val="24"/>
          <w:szCs w:val="24"/>
          <w:lang w:val="en-US"/>
        </w:rPr>
        <w:t>11.</w:t>
      </w:r>
    </w:p>
    <w:p w14:paraId="39AEEF20" w14:textId="59AFE961" w:rsidR="00DB372C" w:rsidRPr="00502943" w:rsidRDefault="00502943" w:rsidP="00502943">
      <w:pPr>
        <w:pStyle w:val="Caption"/>
        <w:jc w:val="center"/>
        <w:rPr>
          <w:rFonts w:ascii="Times New Roman" w:hAnsi="Times New Roman" w:cs="Times New Roman"/>
          <w:b/>
          <w:bCs/>
          <w:i w:val="0"/>
          <w:iCs w:val="0"/>
          <w:color w:val="auto"/>
          <w:sz w:val="24"/>
          <w:szCs w:val="24"/>
        </w:rPr>
      </w:pPr>
      <w:bookmarkStart w:id="470" w:name="_Toc149217278"/>
      <w:r w:rsidRPr="00502943">
        <w:rPr>
          <w:rFonts w:ascii="Times New Roman" w:hAnsi="Times New Roman" w:cs="Times New Roman"/>
          <w:b/>
          <w:bCs/>
          <w:i w:val="0"/>
          <w:iCs w:val="0"/>
          <w:color w:val="auto"/>
          <w:sz w:val="24"/>
          <w:szCs w:val="24"/>
        </w:rPr>
        <w:t>Tabel 4.</w:t>
      </w:r>
      <w:r w:rsidRPr="00502943">
        <w:rPr>
          <w:rFonts w:ascii="Times New Roman" w:hAnsi="Times New Roman" w:cs="Times New Roman"/>
          <w:b/>
          <w:bCs/>
          <w:i w:val="0"/>
          <w:iCs w:val="0"/>
          <w:color w:val="auto"/>
          <w:sz w:val="24"/>
          <w:szCs w:val="24"/>
        </w:rPr>
        <w:fldChar w:fldCharType="begin"/>
      </w:r>
      <w:r w:rsidRPr="00502943">
        <w:rPr>
          <w:rFonts w:ascii="Times New Roman" w:hAnsi="Times New Roman" w:cs="Times New Roman"/>
          <w:b/>
          <w:bCs/>
          <w:i w:val="0"/>
          <w:iCs w:val="0"/>
          <w:color w:val="auto"/>
          <w:sz w:val="24"/>
          <w:szCs w:val="24"/>
        </w:rPr>
        <w:instrText xml:space="preserve"> SEQ Tabel_4. \* ARABIC </w:instrText>
      </w:r>
      <w:r w:rsidRPr="00502943">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11</w:t>
      </w:r>
      <w:r w:rsidRPr="00502943">
        <w:rPr>
          <w:rFonts w:ascii="Times New Roman" w:hAnsi="Times New Roman" w:cs="Times New Roman"/>
          <w:b/>
          <w:bCs/>
          <w:i w:val="0"/>
          <w:iCs w:val="0"/>
          <w:color w:val="auto"/>
          <w:sz w:val="24"/>
          <w:szCs w:val="24"/>
        </w:rPr>
        <w:fldChar w:fldCharType="end"/>
      </w:r>
      <w:r w:rsidRPr="00502943">
        <w:rPr>
          <w:rFonts w:ascii="Times New Roman" w:hAnsi="Times New Roman" w:cs="Times New Roman"/>
          <w:b/>
          <w:bCs/>
          <w:i w:val="0"/>
          <w:iCs w:val="0"/>
          <w:color w:val="auto"/>
          <w:sz w:val="24"/>
          <w:szCs w:val="24"/>
        </w:rPr>
        <w:t xml:space="preserve"> </w:t>
      </w:r>
      <w:r w:rsidR="00DB372C" w:rsidRPr="00502943">
        <w:rPr>
          <w:rFonts w:ascii="Times New Roman" w:hAnsi="Times New Roman" w:cs="Times New Roman"/>
          <w:b/>
          <w:bCs/>
          <w:i w:val="0"/>
          <w:iCs w:val="0"/>
          <w:color w:val="auto"/>
          <w:sz w:val="24"/>
          <w:szCs w:val="24"/>
        </w:rPr>
        <w:t xml:space="preserve">Hasil </w:t>
      </w:r>
      <w:r w:rsidR="00DB372C" w:rsidRPr="00354FFD">
        <w:rPr>
          <w:rFonts w:ascii="Times New Roman" w:hAnsi="Times New Roman" w:cs="Times New Roman"/>
          <w:b/>
          <w:bCs/>
          <w:color w:val="auto"/>
          <w:sz w:val="24"/>
          <w:szCs w:val="24"/>
        </w:rPr>
        <w:t>silhouette coefficient</w:t>
      </w:r>
      <w:r w:rsidR="00DB372C" w:rsidRPr="00502943">
        <w:rPr>
          <w:rFonts w:ascii="Times New Roman" w:hAnsi="Times New Roman" w:cs="Times New Roman"/>
          <w:b/>
          <w:bCs/>
          <w:i w:val="0"/>
          <w:iCs w:val="0"/>
          <w:color w:val="auto"/>
          <w:sz w:val="24"/>
          <w:szCs w:val="24"/>
        </w:rPr>
        <w:t xml:space="preserve"> DBSCAN</w:t>
      </w:r>
      <w:bookmarkEnd w:id="470"/>
    </w:p>
    <w:tbl>
      <w:tblPr>
        <w:tblStyle w:val="TableGrid"/>
        <w:tblW w:w="0" w:type="auto"/>
        <w:tblLook w:val="04A0" w:firstRow="1" w:lastRow="0" w:firstColumn="1" w:lastColumn="0" w:noHBand="0" w:noVBand="1"/>
      </w:tblPr>
      <w:tblGrid>
        <w:gridCol w:w="1606"/>
        <w:gridCol w:w="1527"/>
        <w:gridCol w:w="1625"/>
        <w:gridCol w:w="1576"/>
        <w:gridCol w:w="1596"/>
      </w:tblGrid>
      <w:tr w:rsidR="00DB372C" w:rsidRPr="003C6001" w14:paraId="47DE9108" w14:textId="77777777" w:rsidTr="0081316F">
        <w:trPr>
          <w:trHeight w:val="611"/>
        </w:trPr>
        <w:tc>
          <w:tcPr>
            <w:tcW w:w="1606" w:type="dxa"/>
            <w:vAlign w:val="center"/>
          </w:tcPr>
          <w:p w14:paraId="7BE256FB" w14:textId="77777777" w:rsidR="00DB372C" w:rsidRPr="003C6001" w:rsidRDefault="00DB372C" w:rsidP="0081316F">
            <w:pPr>
              <w:spacing w:line="360" w:lineRule="auto"/>
              <w:jc w:val="center"/>
              <w:rPr>
                <w:rFonts w:ascii="Times New Roman" w:hAnsi="Times New Roman"/>
                <w:b/>
                <w:bCs/>
                <w:i/>
                <w:iCs/>
                <w:sz w:val="24"/>
                <w:lang w:val="en-US"/>
              </w:rPr>
            </w:pPr>
            <w:r w:rsidRPr="003C6001">
              <w:rPr>
                <w:rFonts w:ascii="Times New Roman" w:hAnsi="Times New Roman"/>
                <w:sz w:val="24"/>
              </w:rPr>
              <w:br w:type="page"/>
            </w:r>
            <w:r w:rsidRPr="003C6001">
              <w:rPr>
                <w:rFonts w:ascii="Times New Roman" w:hAnsi="Times New Roman"/>
                <w:b/>
                <w:bCs/>
                <w:i/>
                <w:iCs/>
                <w:sz w:val="24"/>
                <w:lang w:val="en-US"/>
              </w:rPr>
              <w:t>minpts</w:t>
            </w:r>
          </w:p>
        </w:tc>
        <w:tc>
          <w:tcPr>
            <w:tcW w:w="1527" w:type="dxa"/>
            <w:vAlign w:val="center"/>
          </w:tcPr>
          <w:p w14:paraId="352FDFF5" w14:textId="77777777" w:rsidR="00DB372C" w:rsidRPr="003C6001" w:rsidRDefault="00DB372C" w:rsidP="0081316F">
            <w:pPr>
              <w:spacing w:line="360" w:lineRule="auto"/>
              <w:jc w:val="center"/>
              <w:rPr>
                <w:rFonts w:ascii="Times New Roman" w:hAnsi="Times New Roman"/>
                <w:b/>
                <w:bCs/>
                <w:i/>
                <w:iCs/>
                <w:sz w:val="24"/>
                <w:lang w:val="en-US"/>
              </w:rPr>
            </w:pPr>
            <w:r>
              <w:rPr>
                <w:rFonts w:ascii="Times New Roman" w:hAnsi="Times New Roman"/>
                <w:b/>
                <w:bCs/>
                <w:i/>
                <w:iCs/>
                <w:sz w:val="24"/>
                <w:lang w:val="en-US"/>
              </w:rPr>
              <w:t>e</w:t>
            </w:r>
            <w:r w:rsidRPr="003C6001">
              <w:rPr>
                <w:rFonts w:ascii="Times New Roman" w:hAnsi="Times New Roman"/>
                <w:b/>
                <w:bCs/>
                <w:i/>
                <w:iCs/>
                <w:sz w:val="24"/>
                <w:lang w:val="en-US"/>
              </w:rPr>
              <w:t>ps</w:t>
            </w:r>
          </w:p>
        </w:tc>
        <w:tc>
          <w:tcPr>
            <w:tcW w:w="1625" w:type="dxa"/>
            <w:vAlign w:val="center"/>
          </w:tcPr>
          <w:p w14:paraId="08AF8EC0" w14:textId="77777777" w:rsidR="00DB372C" w:rsidRPr="003C6001" w:rsidRDefault="00DB372C" w:rsidP="0081316F">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Jumlah Klaster</w:t>
            </w:r>
          </w:p>
        </w:tc>
        <w:tc>
          <w:tcPr>
            <w:tcW w:w="1576" w:type="dxa"/>
            <w:vAlign w:val="center"/>
          </w:tcPr>
          <w:p w14:paraId="52041FEF" w14:textId="77777777" w:rsidR="00DB372C" w:rsidRPr="003C6001" w:rsidRDefault="00DB372C" w:rsidP="0081316F">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0349F8E8" w14:textId="77777777" w:rsidR="00DB372C" w:rsidRPr="003C6001" w:rsidRDefault="00DB372C" w:rsidP="0081316F">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r w:rsidRPr="007F1516">
              <w:rPr>
                <w:rFonts w:ascii="Times New Roman" w:hAnsi="Times New Roman"/>
                <w:b/>
                <w:bCs/>
                <w:i/>
                <w:iCs/>
                <w:sz w:val="24"/>
                <w:lang w:val="en-US"/>
              </w:rPr>
              <w:t>Coeffiecient</w:t>
            </w:r>
          </w:p>
        </w:tc>
      </w:tr>
      <w:tr w:rsidR="00C34C2D" w:rsidRPr="003C6001" w14:paraId="6C6C9AF7" w14:textId="77777777" w:rsidTr="00C34C2D">
        <w:tc>
          <w:tcPr>
            <w:tcW w:w="1606" w:type="dxa"/>
            <w:vMerge w:val="restart"/>
            <w:vAlign w:val="center"/>
          </w:tcPr>
          <w:p w14:paraId="406EB4F4" w14:textId="77777777" w:rsidR="00C34C2D" w:rsidRPr="003C6001" w:rsidRDefault="00C34C2D" w:rsidP="00C34C2D">
            <w:pPr>
              <w:spacing w:line="360" w:lineRule="auto"/>
              <w:jc w:val="center"/>
              <w:rPr>
                <w:rFonts w:ascii="Times New Roman" w:hAnsi="Times New Roman"/>
                <w:sz w:val="24"/>
                <w:lang w:val="en-US"/>
              </w:rPr>
            </w:pPr>
            <w:r w:rsidRPr="003C6001">
              <w:rPr>
                <w:rFonts w:ascii="Times New Roman" w:hAnsi="Times New Roman"/>
                <w:sz w:val="24"/>
                <w:lang w:val="en-US"/>
              </w:rPr>
              <w:t>5</w:t>
            </w:r>
          </w:p>
        </w:tc>
        <w:tc>
          <w:tcPr>
            <w:tcW w:w="1527" w:type="dxa"/>
          </w:tcPr>
          <w:p w14:paraId="7220C556"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6E3F6621"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3</w:t>
            </w:r>
          </w:p>
        </w:tc>
        <w:tc>
          <w:tcPr>
            <w:tcW w:w="1576" w:type="dxa"/>
          </w:tcPr>
          <w:p w14:paraId="113E03CA"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826</w:t>
            </w:r>
          </w:p>
        </w:tc>
        <w:tc>
          <w:tcPr>
            <w:tcW w:w="1596" w:type="dxa"/>
          </w:tcPr>
          <w:p w14:paraId="13242358" w14:textId="0255D69A"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0</w:t>
            </w:r>
            <w:r>
              <w:rPr>
                <w:rFonts w:ascii="Times New Roman" w:hAnsi="Times New Roman"/>
                <w:sz w:val="24"/>
                <w:lang w:val="id-ID"/>
              </w:rPr>
              <w:t>,</w:t>
            </w:r>
            <w:r w:rsidRPr="003C6001">
              <w:rPr>
                <w:rFonts w:ascii="Times New Roman" w:hAnsi="Times New Roman"/>
                <w:sz w:val="24"/>
                <w:lang w:val="en-US"/>
              </w:rPr>
              <w:t>0014497934</w:t>
            </w:r>
          </w:p>
        </w:tc>
      </w:tr>
      <w:tr w:rsidR="00C34C2D" w:rsidRPr="003C6001" w14:paraId="7956D5D3" w14:textId="77777777" w:rsidTr="00C34C2D">
        <w:tc>
          <w:tcPr>
            <w:tcW w:w="1606" w:type="dxa"/>
            <w:vMerge/>
            <w:vAlign w:val="center"/>
          </w:tcPr>
          <w:p w14:paraId="1D81F82F" w14:textId="77777777" w:rsidR="00C34C2D" w:rsidRPr="003C6001" w:rsidRDefault="00C34C2D" w:rsidP="00C34C2D">
            <w:pPr>
              <w:spacing w:line="360" w:lineRule="auto"/>
              <w:jc w:val="center"/>
              <w:rPr>
                <w:rFonts w:ascii="Times New Roman" w:hAnsi="Times New Roman"/>
                <w:sz w:val="24"/>
                <w:lang w:val="en-US"/>
              </w:rPr>
            </w:pPr>
          </w:p>
        </w:tc>
        <w:tc>
          <w:tcPr>
            <w:tcW w:w="1527" w:type="dxa"/>
          </w:tcPr>
          <w:p w14:paraId="1E1ADFB2"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1,35</w:t>
            </w:r>
          </w:p>
        </w:tc>
        <w:tc>
          <w:tcPr>
            <w:tcW w:w="1625" w:type="dxa"/>
          </w:tcPr>
          <w:p w14:paraId="0804611F"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w:t>
            </w:r>
          </w:p>
        </w:tc>
        <w:tc>
          <w:tcPr>
            <w:tcW w:w="1576" w:type="dxa"/>
          </w:tcPr>
          <w:p w14:paraId="2B0E913E"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18</w:t>
            </w:r>
          </w:p>
        </w:tc>
        <w:tc>
          <w:tcPr>
            <w:tcW w:w="1596" w:type="dxa"/>
          </w:tcPr>
          <w:p w14:paraId="68E6CD17" w14:textId="23180849"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0</w:t>
            </w:r>
            <w:r>
              <w:rPr>
                <w:rFonts w:ascii="Times New Roman" w:hAnsi="Times New Roman"/>
                <w:sz w:val="24"/>
                <w:lang w:val="id-ID"/>
              </w:rPr>
              <w:t>,</w:t>
            </w:r>
            <w:r w:rsidRPr="003C6001">
              <w:rPr>
                <w:rFonts w:ascii="Times New Roman" w:hAnsi="Times New Roman"/>
                <w:sz w:val="24"/>
                <w:lang w:val="en-US"/>
              </w:rPr>
              <w:t>0056921409</w:t>
            </w:r>
          </w:p>
        </w:tc>
      </w:tr>
      <w:tr w:rsidR="00C34C2D" w:rsidRPr="003C6001" w14:paraId="0C7D8C6C" w14:textId="77777777" w:rsidTr="00C34C2D">
        <w:tc>
          <w:tcPr>
            <w:tcW w:w="1606" w:type="dxa"/>
            <w:vMerge w:val="restart"/>
            <w:vAlign w:val="center"/>
          </w:tcPr>
          <w:p w14:paraId="13560421" w14:textId="77777777" w:rsidR="00C34C2D" w:rsidRPr="003C6001" w:rsidRDefault="00C34C2D" w:rsidP="00C34C2D">
            <w:pPr>
              <w:spacing w:line="360" w:lineRule="auto"/>
              <w:jc w:val="center"/>
              <w:rPr>
                <w:rFonts w:ascii="Times New Roman" w:hAnsi="Times New Roman"/>
                <w:b/>
                <w:bCs/>
                <w:sz w:val="24"/>
                <w:lang w:val="en-US"/>
              </w:rPr>
            </w:pPr>
            <w:r w:rsidRPr="003C6001">
              <w:rPr>
                <w:rFonts w:ascii="Times New Roman" w:hAnsi="Times New Roman"/>
                <w:b/>
                <w:bCs/>
                <w:sz w:val="24"/>
                <w:lang w:val="en-US"/>
              </w:rPr>
              <w:t>10</w:t>
            </w:r>
          </w:p>
        </w:tc>
        <w:tc>
          <w:tcPr>
            <w:tcW w:w="1527" w:type="dxa"/>
          </w:tcPr>
          <w:p w14:paraId="65E91EDB"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3B51B297"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2</w:t>
            </w:r>
          </w:p>
        </w:tc>
        <w:tc>
          <w:tcPr>
            <w:tcW w:w="1576" w:type="dxa"/>
          </w:tcPr>
          <w:p w14:paraId="483D2E6F"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1056</w:t>
            </w:r>
          </w:p>
        </w:tc>
        <w:tc>
          <w:tcPr>
            <w:tcW w:w="1596" w:type="dxa"/>
          </w:tcPr>
          <w:p w14:paraId="6E2B4185" w14:textId="39BE7BEE"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0</w:t>
            </w:r>
            <w:r>
              <w:rPr>
                <w:rFonts w:ascii="Times New Roman" w:hAnsi="Times New Roman"/>
                <w:sz w:val="24"/>
                <w:lang w:val="id-ID"/>
              </w:rPr>
              <w:t>,</w:t>
            </w:r>
            <w:r w:rsidRPr="003C6001">
              <w:rPr>
                <w:rFonts w:ascii="Times New Roman" w:hAnsi="Times New Roman"/>
                <w:sz w:val="24"/>
                <w:lang w:val="en-US"/>
              </w:rPr>
              <w:t>0024541545</w:t>
            </w:r>
          </w:p>
        </w:tc>
      </w:tr>
      <w:tr w:rsidR="00C34C2D" w:rsidRPr="003C6001" w14:paraId="6AE9FCFE" w14:textId="77777777" w:rsidTr="0081316F">
        <w:tc>
          <w:tcPr>
            <w:tcW w:w="1606" w:type="dxa"/>
            <w:vMerge/>
          </w:tcPr>
          <w:p w14:paraId="4780BD83" w14:textId="77777777" w:rsidR="00C34C2D" w:rsidRPr="003C6001" w:rsidRDefault="00C34C2D" w:rsidP="0081316F">
            <w:pPr>
              <w:spacing w:line="360" w:lineRule="auto"/>
              <w:jc w:val="center"/>
              <w:rPr>
                <w:rFonts w:ascii="Times New Roman" w:hAnsi="Times New Roman"/>
                <w:sz w:val="24"/>
                <w:lang w:val="en-US"/>
              </w:rPr>
            </w:pPr>
          </w:p>
        </w:tc>
        <w:tc>
          <w:tcPr>
            <w:tcW w:w="1527" w:type="dxa"/>
          </w:tcPr>
          <w:p w14:paraId="30F31FDC" w14:textId="77777777"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1,35</w:t>
            </w:r>
          </w:p>
        </w:tc>
        <w:tc>
          <w:tcPr>
            <w:tcW w:w="1625" w:type="dxa"/>
          </w:tcPr>
          <w:p w14:paraId="7A1A0985" w14:textId="77777777"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1</w:t>
            </w:r>
          </w:p>
        </w:tc>
        <w:tc>
          <w:tcPr>
            <w:tcW w:w="1576" w:type="dxa"/>
          </w:tcPr>
          <w:p w14:paraId="53EC21E9" w14:textId="77777777"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19</w:t>
            </w:r>
          </w:p>
        </w:tc>
        <w:tc>
          <w:tcPr>
            <w:tcW w:w="1596" w:type="dxa"/>
          </w:tcPr>
          <w:p w14:paraId="24DDC562" w14:textId="6907812A"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0</w:t>
            </w:r>
            <w:r>
              <w:rPr>
                <w:rFonts w:ascii="Times New Roman" w:hAnsi="Times New Roman"/>
                <w:b/>
                <w:bCs/>
                <w:sz w:val="24"/>
                <w:lang w:val="id-ID"/>
              </w:rPr>
              <w:t>,</w:t>
            </w:r>
            <w:r w:rsidRPr="003C6001">
              <w:rPr>
                <w:rFonts w:ascii="Times New Roman" w:hAnsi="Times New Roman"/>
                <w:b/>
                <w:bCs/>
                <w:sz w:val="24"/>
                <w:lang w:val="en-US"/>
              </w:rPr>
              <w:t>0056951958</w:t>
            </w:r>
          </w:p>
        </w:tc>
      </w:tr>
    </w:tbl>
    <w:p w14:paraId="332EF6DE" w14:textId="77777777" w:rsidR="00DB372C" w:rsidRDefault="00DB372C" w:rsidP="009453C0">
      <w:pPr>
        <w:spacing w:line="360" w:lineRule="auto"/>
        <w:jc w:val="both"/>
        <w:rPr>
          <w:rFonts w:ascii="Times New Roman" w:hAnsi="Times New Roman" w:cs="Times New Roman"/>
          <w:sz w:val="24"/>
          <w:szCs w:val="24"/>
          <w:lang w:val="en-US"/>
        </w:rPr>
      </w:pPr>
    </w:p>
    <w:p w14:paraId="0F47F049" w14:textId="3FA329D5" w:rsidR="00353092" w:rsidRDefault="00353092" w:rsidP="00353092">
      <w:pPr>
        <w:spacing w:line="360" w:lineRule="auto"/>
        <w:ind w:firstLine="432"/>
        <w:jc w:val="both"/>
        <w:rPr>
          <w:rFonts w:ascii="Times New Roman" w:hAnsi="Times New Roman" w:cs="Times New Roman"/>
          <w:sz w:val="24"/>
          <w:szCs w:val="24"/>
          <w:lang w:val="en-US"/>
        </w:rPr>
      </w:pPr>
      <w:r>
        <w:rPr>
          <w:rFonts w:ascii="Times New Roman" w:hAnsi="Times New Roman" w:cs="Times New Roman"/>
          <w:sz w:val="24"/>
          <w:szCs w:val="24"/>
          <w:lang w:val="id-ID"/>
        </w:rPr>
        <w:t>Kemudian dilakukan uji evaluasi terbaik pada t</w:t>
      </w:r>
      <w:r w:rsidRPr="005A07EE">
        <w:rPr>
          <w:rFonts w:ascii="Times New Roman" w:hAnsi="Times New Roman" w:cs="Times New Roman"/>
          <w:sz w:val="24"/>
          <w:szCs w:val="24"/>
          <w:lang w:val="en-US"/>
        </w:rPr>
        <w:t xml:space="preserve">ahap klasterisasi dengan </w:t>
      </w:r>
      <w:r>
        <w:rPr>
          <w:rFonts w:ascii="Times New Roman" w:hAnsi="Times New Roman" w:cs="Times New Roman"/>
          <w:sz w:val="24"/>
          <w:szCs w:val="24"/>
          <w:lang w:val="id-ID"/>
        </w:rPr>
        <w:t xml:space="preserve">OPTICS </w:t>
      </w:r>
      <w:r w:rsidRPr="005A07EE">
        <w:rPr>
          <w:rFonts w:ascii="Times New Roman" w:hAnsi="Times New Roman" w:cs="Times New Roman"/>
          <w:sz w:val="24"/>
          <w:szCs w:val="24"/>
          <w:lang w:val="en-US"/>
        </w:rPr>
        <w:t xml:space="preserve">memperoleh klaster </w:t>
      </w:r>
      <w:r>
        <w:rPr>
          <w:rFonts w:ascii="Times New Roman" w:hAnsi="Times New Roman" w:cs="Times New Roman"/>
          <w:sz w:val="24"/>
          <w:szCs w:val="24"/>
          <w:lang w:val="id-ID"/>
        </w:rPr>
        <w:t>bernilai 6 klaster</w:t>
      </w:r>
      <w:r w:rsidRPr="005A07EE">
        <w:rPr>
          <w:rFonts w:ascii="Times New Roman" w:hAnsi="Times New Roman" w:cs="Times New Roman"/>
          <w:sz w:val="24"/>
          <w:szCs w:val="24"/>
          <w:lang w:val="en-US"/>
        </w:rPr>
        <w:t xml:space="preserve">, </w:t>
      </w:r>
      <w:r>
        <w:rPr>
          <w:rFonts w:ascii="Times New Roman" w:hAnsi="Times New Roman" w:cs="Times New Roman"/>
          <w:sz w:val="24"/>
          <w:szCs w:val="24"/>
          <w:lang w:val="id-ID"/>
        </w:rPr>
        <w:t xml:space="preserve">dengan </w:t>
      </w:r>
      <w:r w:rsidRPr="005A07EE">
        <w:rPr>
          <w:rFonts w:ascii="Times New Roman" w:hAnsi="Times New Roman" w:cs="Times New Roman"/>
          <w:sz w:val="24"/>
          <w:szCs w:val="24"/>
          <w:lang w:val="en-US"/>
        </w:rPr>
        <w:t xml:space="preserve">nilai </w:t>
      </w:r>
      <w:r>
        <w:rPr>
          <w:rFonts w:ascii="Times New Roman" w:hAnsi="Times New Roman" w:cs="Times New Roman"/>
          <w:i/>
          <w:iCs/>
          <w:sz w:val="24"/>
          <w:szCs w:val="24"/>
          <w:lang w:val="id-ID"/>
        </w:rPr>
        <w:t xml:space="preserve">xi score </w:t>
      </w:r>
      <w:r w:rsidRPr="005A07EE">
        <w:rPr>
          <w:rFonts w:ascii="Times New Roman" w:hAnsi="Times New Roman" w:cs="Times New Roman"/>
          <w:sz w:val="24"/>
          <w:szCs w:val="24"/>
          <w:lang w:val="en-US"/>
        </w:rPr>
        <w:t>sebesar</w:t>
      </w:r>
      <w:r>
        <w:rPr>
          <w:rFonts w:ascii="Times New Roman" w:hAnsi="Times New Roman" w:cs="Times New Roman"/>
          <w:sz w:val="24"/>
          <w:szCs w:val="24"/>
          <w:lang w:val="id-ID"/>
        </w:rPr>
        <w:t xml:space="preserve"> 0,05</w:t>
      </w:r>
      <w:r w:rsidRPr="005A07EE">
        <w:rPr>
          <w:rFonts w:ascii="Times New Roman" w:hAnsi="Times New Roman" w:cs="Times New Roman"/>
          <w:sz w:val="24"/>
          <w:szCs w:val="24"/>
          <w:lang w:val="en-US"/>
        </w:rPr>
        <w:t xml:space="preserve">, </w:t>
      </w:r>
      <w:r w:rsidRPr="005A07EE">
        <w:rPr>
          <w:rFonts w:ascii="Times New Roman" w:hAnsi="Times New Roman" w:cs="Times New Roman"/>
          <w:sz w:val="24"/>
          <w:szCs w:val="24"/>
          <w:lang w:val="en-US"/>
        </w:rPr>
        <w:lastRenderedPageBreak/>
        <w:t xml:space="preserve">dan MinPts sebesar </w:t>
      </w:r>
      <w:r>
        <w:rPr>
          <w:rFonts w:ascii="Times New Roman" w:hAnsi="Times New Roman" w:cs="Times New Roman"/>
          <w:sz w:val="24"/>
          <w:szCs w:val="24"/>
          <w:lang w:val="id-ID"/>
        </w:rPr>
        <w:t xml:space="preserve">10 </w:t>
      </w:r>
      <w:r w:rsidRPr="005A07EE">
        <w:rPr>
          <w:rFonts w:ascii="Times New Roman" w:hAnsi="Times New Roman" w:cs="Times New Roman"/>
          <w:sz w:val="24"/>
          <w:szCs w:val="24"/>
          <w:lang w:val="en-US"/>
        </w:rPr>
        <w:t xml:space="preserve">sehingga menghasilkan nilai </w:t>
      </w:r>
      <w:r>
        <w:rPr>
          <w:rFonts w:ascii="Times New Roman" w:hAnsi="Times New Roman" w:cs="Times New Roman"/>
          <w:i/>
          <w:iCs/>
          <w:sz w:val="24"/>
          <w:szCs w:val="24"/>
          <w:lang w:val="en-US"/>
        </w:rPr>
        <w:t>silhouette coefficient</w:t>
      </w:r>
      <w:r w:rsidRPr="005A07EE">
        <w:rPr>
          <w:rFonts w:ascii="Times New Roman" w:hAnsi="Times New Roman" w:cs="Times New Roman"/>
          <w:sz w:val="24"/>
          <w:szCs w:val="24"/>
          <w:lang w:val="en-US"/>
        </w:rPr>
        <w:t xml:space="preserve"> sebesar </w:t>
      </w:r>
      <w:r w:rsidR="00086482" w:rsidRPr="00086482">
        <w:rPr>
          <w:rFonts w:ascii="Times New Roman" w:hAnsi="Times New Roman"/>
          <w:sz w:val="24"/>
        </w:rPr>
        <w:t>0</w:t>
      </w:r>
      <w:r w:rsidR="00086482" w:rsidRPr="00086482">
        <w:rPr>
          <w:rFonts w:ascii="Times New Roman" w:hAnsi="Times New Roman"/>
          <w:sz w:val="24"/>
          <w:lang w:val="id-ID"/>
        </w:rPr>
        <w:t>,</w:t>
      </w:r>
      <w:r w:rsidR="00086482" w:rsidRPr="00086482">
        <w:rPr>
          <w:rFonts w:ascii="Times New Roman" w:hAnsi="Times New Roman"/>
          <w:sz w:val="24"/>
        </w:rPr>
        <w:t>65083</w:t>
      </w:r>
      <w:r w:rsidR="00086482">
        <w:rPr>
          <w:rFonts w:ascii="Times New Roman" w:hAnsi="Times New Roman" w:cs="Times New Roman"/>
          <w:sz w:val="24"/>
          <w:szCs w:val="24"/>
          <w:lang w:val="id-ID"/>
        </w:rPr>
        <w:t xml:space="preserve"> </w:t>
      </w:r>
      <w:r w:rsidRPr="005A07EE">
        <w:rPr>
          <w:rFonts w:ascii="Times New Roman" w:hAnsi="Times New Roman" w:cs="Times New Roman"/>
          <w:sz w:val="24"/>
          <w:szCs w:val="24"/>
          <w:lang w:val="en-US"/>
        </w:rPr>
        <w:t>untuk DBSCAN.</w:t>
      </w:r>
      <w:r>
        <w:rPr>
          <w:rFonts w:ascii="Times New Roman" w:hAnsi="Times New Roman" w:cs="Times New Roman"/>
          <w:sz w:val="24"/>
          <w:szCs w:val="24"/>
          <w:lang w:val="id-ID"/>
        </w:rPr>
        <w:t xml:space="preserve"> </w:t>
      </w:r>
      <w:r w:rsidRPr="005A07EE">
        <w:rPr>
          <w:rFonts w:ascii="Times New Roman" w:hAnsi="Times New Roman" w:cs="Times New Roman"/>
          <w:sz w:val="24"/>
          <w:szCs w:val="24"/>
          <w:lang w:val="en-US"/>
        </w:rPr>
        <w:t xml:space="preserve">Hasil klasterisasi dapat dilihat pada </w:t>
      </w:r>
      <w:r>
        <w:rPr>
          <w:rFonts w:ascii="Times New Roman" w:hAnsi="Times New Roman" w:cs="Times New Roman"/>
          <w:sz w:val="24"/>
          <w:szCs w:val="24"/>
          <w:lang w:val="en-US"/>
        </w:rPr>
        <w:t xml:space="preserve">Tabel </w:t>
      </w:r>
      <w:r>
        <w:rPr>
          <w:rFonts w:ascii="Times New Roman" w:hAnsi="Times New Roman" w:cs="Times New Roman"/>
          <w:sz w:val="24"/>
          <w:szCs w:val="24"/>
          <w:lang w:val="id-ID"/>
        </w:rPr>
        <w:t>4</w:t>
      </w:r>
      <w:r w:rsidRPr="005A07EE">
        <w:rPr>
          <w:rFonts w:ascii="Times New Roman" w:hAnsi="Times New Roman" w:cs="Times New Roman"/>
          <w:sz w:val="24"/>
          <w:szCs w:val="24"/>
          <w:lang w:val="en-US"/>
        </w:rPr>
        <w:t>.</w:t>
      </w:r>
    </w:p>
    <w:p w14:paraId="7188B6CE" w14:textId="74CD6B36" w:rsidR="00D77B87" w:rsidRPr="00E673A2" w:rsidRDefault="00E673A2" w:rsidP="00E673A2">
      <w:pPr>
        <w:pStyle w:val="Caption"/>
        <w:jc w:val="center"/>
        <w:rPr>
          <w:rFonts w:ascii="Times New Roman" w:hAnsi="Times New Roman" w:cs="Times New Roman"/>
          <w:b/>
          <w:bCs/>
          <w:i w:val="0"/>
          <w:iCs w:val="0"/>
          <w:color w:val="auto"/>
          <w:sz w:val="24"/>
          <w:szCs w:val="24"/>
        </w:rPr>
      </w:pPr>
      <w:bookmarkStart w:id="471" w:name="_Toc149217279"/>
      <w:r w:rsidRPr="00E673A2">
        <w:rPr>
          <w:rFonts w:ascii="Times New Roman" w:hAnsi="Times New Roman" w:cs="Times New Roman"/>
          <w:b/>
          <w:bCs/>
          <w:i w:val="0"/>
          <w:iCs w:val="0"/>
          <w:color w:val="auto"/>
          <w:sz w:val="24"/>
          <w:szCs w:val="24"/>
        </w:rPr>
        <w:t>Tabel 4.</w:t>
      </w:r>
      <w:r w:rsidRPr="00E673A2">
        <w:rPr>
          <w:rFonts w:ascii="Times New Roman" w:hAnsi="Times New Roman" w:cs="Times New Roman"/>
          <w:b/>
          <w:bCs/>
          <w:i w:val="0"/>
          <w:iCs w:val="0"/>
          <w:color w:val="auto"/>
          <w:sz w:val="24"/>
          <w:szCs w:val="24"/>
        </w:rPr>
        <w:fldChar w:fldCharType="begin"/>
      </w:r>
      <w:r w:rsidRPr="00E673A2">
        <w:rPr>
          <w:rFonts w:ascii="Times New Roman" w:hAnsi="Times New Roman" w:cs="Times New Roman"/>
          <w:b/>
          <w:bCs/>
          <w:i w:val="0"/>
          <w:iCs w:val="0"/>
          <w:color w:val="auto"/>
          <w:sz w:val="24"/>
          <w:szCs w:val="24"/>
        </w:rPr>
        <w:instrText xml:space="preserve"> SEQ Tabel_4. \* ARABIC </w:instrText>
      </w:r>
      <w:r w:rsidRPr="00E673A2">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12</w:t>
      </w:r>
      <w:r w:rsidRPr="00E673A2">
        <w:rPr>
          <w:rFonts w:ascii="Times New Roman" w:hAnsi="Times New Roman" w:cs="Times New Roman"/>
          <w:b/>
          <w:bCs/>
          <w:i w:val="0"/>
          <w:iCs w:val="0"/>
          <w:color w:val="auto"/>
          <w:sz w:val="24"/>
          <w:szCs w:val="24"/>
        </w:rPr>
        <w:fldChar w:fldCharType="end"/>
      </w:r>
      <w:r w:rsidRPr="00E673A2">
        <w:rPr>
          <w:rFonts w:ascii="Times New Roman" w:hAnsi="Times New Roman" w:cs="Times New Roman"/>
          <w:b/>
          <w:bCs/>
          <w:i w:val="0"/>
          <w:iCs w:val="0"/>
          <w:color w:val="auto"/>
          <w:sz w:val="24"/>
          <w:szCs w:val="24"/>
        </w:rPr>
        <w:t xml:space="preserve"> </w:t>
      </w:r>
      <w:r w:rsidR="00D77B87" w:rsidRPr="00E673A2">
        <w:rPr>
          <w:rFonts w:ascii="Times New Roman" w:hAnsi="Times New Roman" w:cs="Times New Roman"/>
          <w:b/>
          <w:bCs/>
          <w:i w:val="0"/>
          <w:iCs w:val="0"/>
          <w:color w:val="auto"/>
          <w:sz w:val="24"/>
          <w:szCs w:val="24"/>
        </w:rPr>
        <w:t xml:space="preserve">Hasil </w:t>
      </w:r>
      <w:r w:rsidR="00D77B87" w:rsidRPr="00E673A2">
        <w:rPr>
          <w:rFonts w:ascii="Times New Roman" w:hAnsi="Times New Roman" w:cs="Times New Roman"/>
          <w:b/>
          <w:bCs/>
          <w:color w:val="auto"/>
          <w:sz w:val="24"/>
          <w:szCs w:val="24"/>
        </w:rPr>
        <w:t>silhouette coefficient</w:t>
      </w:r>
      <w:r w:rsidR="00067053" w:rsidRPr="00E673A2">
        <w:rPr>
          <w:rFonts w:ascii="Times New Roman" w:hAnsi="Times New Roman" w:cs="Times New Roman"/>
          <w:b/>
          <w:bCs/>
          <w:i w:val="0"/>
          <w:iCs w:val="0"/>
          <w:color w:val="auto"/>
          <w:sz w:val="24"/>
          <w:szCs w:val="24"/>
        </w:rPr>
        <w:t xml:space="preserve"> OPTICS</w:t>
      </w:r>
      <w:bookmarkEnd w:id="471"/>
    </w:p>
    <w:tbl>
      <w:tblPr>
        <w:tblStyle w:val="TableGrid"/>
        <w:tblW w:w="8009" w:type="dxa"/>
        <w:tblLook w:val="04A0" w:firstRow="1" w:lastRow="0" w:firstColumn="1" w:lastColumn="0" w:noHBand="0" w:noVBand="1"/>
      </w:tblPr>
      <w:tblGrid>
        <w:gridCol w:w="1606"/>
        <w:gridCol w:w="1606"/>
        <w:gridCol w:w="1625"/>
        <w:gridCol w:w="1576"/>
        <w:gridCol w:w="1596"/>
      </w:tblGrid>
      <w:tr w:rsidR="001B0901" w:rsidRPr="003C6001" w14:paraId="6BA6614A" w14:textId="77777777" w:rsidTr="00973D36">
        <w:trPr>
          <w:trHeight w:val="611"/>
        </w:trPr>
        <w:tc>
          <w:tcPr>
            <w:tcW w:w="1606" w:type="dxa"/>
            <w:vAlign w:val="center"/>
          </w:tcPr>
          <w:p w14:paraId="4FCD159B" w14:textId="77777777" w:rsidR="001B0901" w:rsidRPr="003C6001" w:rsidRDefault="001B0901" w:rsidP="00973D36">
            <w:pPr>
              <w:spacing w:line="360" w:lineRule="auto"/>
              <w:jc w:val="center"/>
              <w:rPr>
                <w:rFonts w:ascii="Times New Roman" w:hAnsi="Times New Roman"/>
                <w:sz w:val="24"/>
              </w:rPr>
            </w:pPr>
            <w:r>
              <w:rPr>
                <w:rFonts w:ascii="Times New Roman" w:hAnsi="Times New Roman"/>
                <w:b/>
                <w:bCs/>
                <w:i/>
                <w:iCs/>
                <w:sz w:val="24"/>
                <w:lang w:val="id-ID"/>
              </w:rPr>
              <w:t>Xi score</w:t>
            </w:r>
          </w:p>
        </w:tc>
        <w:tc>
          <w:tcPr>
            <w:tcW w:w="1606" w:type="dxa"/>
            <w:vAlign w:val="center"/>
          </w:tcPr>
          <w:p w14:paraId="09C2C88F" w14:textId="77777777" w:rsidR="001B0901" w:rsidRPr="003C6001" w:rsidRDefault="001B0901" w:rsidP="00973D36">
            <w:pPr>
              <w:spacing w:line="360" w:lineRule="auto"/>
              <w:jc w:val="center"/>
              <w:rPr>
                <w:rFonts w:ascii="Times New Roman" w:hAnsi="Times New Roman"/>
                <w:b/>
                <w:bCs/>
                <w:i/>
                <w:iCs/>
                <w:sz w:val="24"/>
                <w:lang w:val="en-US"/>
              </w:rPr>
            </w:pPr>
            <w:r w:rsidRPr="003C6001">
              <w:rPr>
                <w:rFonts w:ascii="Times New Roman" w:hAnsi="Times New Roman"/>
                <w:sz w:val="24"/>
              </w:rPr>
              <w:br w:type="page"/>
            </w:r>
            <w:r w:rsidRPr="003C6001">
              <w:rPr>
                <w:rFonts w:ascii="Times New Roman" w:hAnsi="Times New Roman"/>
                <w:b/>
                <w:bCs/>
                <w:i/>
                <w:iCs/>
                <w:sz w:val="24"/>
                <w:lang w:val="en-US"/>
              </w:rPr>
              <w:t>minpts</w:t>
            </w:r>
          </w:p>
        </w:tc>
        <w:tc>
          <w:tcPr>
            <w:tcW w:w="1625" w:type="dxa"/>
            <w:vAlign w:val="center"/>
          </w:tcPr>
          <w:p w14:paraId="1094C2FC" w14:textId="77777777" w:rsidR="001B0901" w:rsidRPr="003C6001" w:rsidRDefault="001B0901" w:rsidP="00973D36">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Jumlah Klaster</w:t>
            </w:r>
          </w:p>
        </w:tc>
        <w:tc>
          <w:tcPr>
            <w:tcW w:w="1576" w:type="dxa"/>
            <w:vAlign w:val="center"/>
          </w:tcPr>
          <w:p w14:paraId="3608F764" w14:textId="77777777" w:rsidR="001B0901" w:rsidRPr="003C6001" w:rsidRDefault="001B0901" w:rsidP="00973D3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110799DD" w14:textId="77777777" w:rsidR="001B0901" w:rsidRPr="003C6001" w:rsidRDefault="001B0901" w:rsidP="00973D3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r w:rsidRPr="007F1516">
              <w:rPr>
                <w:rFonts w:ascii="Times New Roman" w:hAnsi="Times New Roman"/>
                <w:b/>
                <w:bCs/>
                <w:i/>
                <w:iCs/>
                <w:sz w:val="24"/>
                <w:lang w:val="en-US"/>
              </w:rPr>
              <w:t>Coeffiecient</w:t>
            </w:r>
          </w:p>
        </w:tc>
      </w:tr>
      <w:tr w:rsidR="00C34C2D" w:rsidRPr="003C6001" w14:paraId="17968D63" w14:textId="77777777" w:rsidTr="00973D36">
        <w:tc>
          <w:tcPr>
            <w:tcW w:w="1606" w:type="dxa"/>
            <w:vMerge w:val="restart"/>
            <w:vAlign w:val="center"/>
          </w:tcPr>
          <w:p w14:paraId="68EF41F3" w14:textId="77777777" w:rsidR="00C34C2D" w:rsidRPr="00C34C2D" w:rsidRDefault="00C34C2D" w:rsidP="00973D36">
            <w:pPr>
              <w:spacing w:line="360" w:lineRule="auto"/>
              <w:jc w:val="center"/>
              <w:rPr>
                <w:rFonts w:ascii="Times New Roman" w:hAnsi="Times New Roman"/>
                <w:b/>
                <w:bCs/>
                <w:sz w:val="24"/>
                <w:lang w:val="en-US"/>
              </w:rPr>
            </w:pPr>
            <w:r w:rsidRPr="00C34C2D">
              <w:rPr>
                <w:rFonts w:ascii="Times New Roman" w:hAnsi="Times New Roman"/>
                <w:b/>
                <w:bCs/>
                <w:sz w:val="24"/>
                <w:lang w:val="id-ID"/>
              </w:rPr>
              <w:t>0,05</w:t>
            </w:r>
          </w:p>
        </w:tc>
        <w:tc>
          <w:tcPr>
            <w:tcW w:w="1606" w:type="dxa"/>
            <w:vAlign w:val="center"/>
          </w:tcPr>
          <w:p w14:paraId="3DC20109" w14:textId="77777777" w:rsidR="00C34C2D" w:rsidRPr="003C6001" w:rsidRDefault="00C34C2D" w:rsidP="00973D36">
            <w:pPr>
              <w:spacing w:line="360" w:lineRule="auto"/>
              <w:jc w:val="center"/>
              <w:rPr>
                <w:rFonts w:ascii="Times New Roman" w:hAnsi="Times New Roman"/>
                <w:sz w:val="24"/>
                <w:lang w:val="id-ID"/>
              </w:rPr>
            </w:pPr>
            <w:r>
              <w:rPr>
                <w:rFonts w:ascii="Times New Roman" w:hAnsi="Times New Roman"/>
                <w:sz w:val="24"/>
                <w:lang w:val="id-ID"/>
              </w:rPr>
              <w:t>5</w:t>
            </w:r>
          </w:p>
        </w:tc>
        <w:tc>
          <w:tcPr>
            <w:tcW w:w="1625" w:type="dxa"/>
            <w:vAlign w:val="center"/>
          </w:tcPr>
          <w:p w14:paraId="56AE967A" w14:textId="77777777" w:rsidR="00C34C2D" w:rsidRPr="003C6001" w:rsidRDefault="00C34C2D" w:rsidP="00973D36">
            <w:pPr>
              <w:spacing w:line="360" w:lineRule="auto"/>
              <w:jc w:val="center"/>
              <w:rPr>
                <w:rFonts w:ascii="Times New Roman" w:hAnsi="Times New Roman"/>
                <w:sz w:val="24"/>
                <w:lang w:val="id-ID"/>
              </w:rPr>
            </w:pPr>
            <w:r>
              <w:rPr>
                <w:rFonts w:ascii="Times New Roman" w:hAnsi="Times New Roman"/>
                <w:sz w:val="24"/>
                <w:lang w:val="id-ID"/>
              </w:rPr>
              <w:t>6</w:t>
            </w:r>
          </w:p>
        </w:tc>
        <w:tc>
          <w:tcPr>
            <w:tcW w:w="1576" w:type="dxa"/>
            <w:vAlign w:val="center"/>
          </w:tcPr>
          <w:p w14:paraId="02CFA8DB" w14:textId="77777777" w:rsidR="00C34C2D" w:rsidRPr="003C6001" w:rsidRDefault="00C34C2D" w:rsidP="00973D36">
            <w:pPr>
              <w:spacing w:line="360" w:lineRule="auto"/>
              <w:jc w:val="center"/>
              <w:rPr>
                <w:rFonts w:ascii="Times New Roman" w:hAnsi="Times New Roman"/>
                <w:sz w:val="24"/>
                <w:lang w:val="id-ID"/>
              </w:rPr>
            </w:pPr>
            <w:r>
              <w:rPr>
                <w:rFonts w:ascii="Times New Roman" w:hAnsi="Times New Roman"/>
                <w:sz w:val="24"/>
                <w:lang w:val="id-ID"/>
              </w:rPr>
              <w:t>1689</w:t>
            </w:r>
          </w:p>
        </w:tc>
        <w:tc>
          <w:tcPr>
            <w:tcW w:w="1596" w:type="dxa"/>
            <w:vAlign w:val="center"/>
          </w:tcPr>
          <w:p w14:paraId="738D8790" w14:textId="4DDC7220" w:rsidR="00C34C2D" w:rsidRPr="003C6001" w:rsidRDefault="00C34C2D" w:rsidP="00973D36">
            <w:pPr>
              <w:spacing w:line="360" w:lineRule="auto"/>
              <w:jc w:val="center"/>
              <w:rPr>
                <w:rFonts w:ascii="Times New Roman" w:hAnsi="Times New Roman"/>
                <w:sz w:val="24"/>
                <w:lang w:val="en-ID"/>
              </w:rPr>
            </w:pPr>
            <w:r w:rsidRPr="001206D7">
              <w:rPr>
                <w:rFonts w:ascii="Times New Roman" w:hAnsi="Times New Roman"/>
                <w:sz w:val="24"/>
                <w:lang w:val="en-ID"/>
              </w:rPr>
              <w:t>0</w:t>
            </w:r>
            <w:r>
              <w:rPr>
                <w:rFonts w:ascii="Times New Roman" w:hAnsi="Times New Roman"/>
                <w:sz w:val="24"/>
                <w:lang w:val="id-ID"/>
              </w:rPr>
              <w:t>,</w:t>
            </w:r>
            <w:r w:rsidRPr="001206D7">
              <w:rPr>
                <w:rFonts w:ascii="Times New Roman" w:hAnsi="Times New Roman"/>
                <w:sz w:val="24"/>
                <w:lang w:val="en-ID"/>
              </w:rPr>
              <w:t>6431164255</w:t>
            </w:r>
          </w:p>
        </w:tc>
      </w:tr>
      <w:tr w:rsidR="00C34C2D" w:rsidRPr="003C6001" w14:paraId="5202DCED" w14:textId="77777777" w:rsidTr="00973D36">
        <w:tc>
          <w:tcPr>
            <w:tcW w:w="1606" w:type="dxa"/>
            <w:vMerge/>
            <w:vAlign w:val="center"/>
          </w:tcPr>
          <w:p w14:paraId="05BAD2EE" w14:textId="77777777" w:rsidR="00C34C2D" w:rsidRPr="003C6001" w:rsidRDefault="00C34C2D" w:rsidP="00973D36">
            <w:pPr>
              <w:spacing w:line="360" w:lineRule="auto"/>
              <w:jc w:val="center"/>
              <w:rPr>
                <w:rFonts w:ascii="Times New Roman" w:hAnsi="Times New Roman"/>
                <w:sz w:val="24"/>
                <w:lang w:val="en-US"/>
              </w:rPr>
            </w:pPr>
          </w:p>
        </w:tc>
        <w:tc>
          <w:tcPr>
            <w:tcW w:w="1606" w:type="dxa"/>
            <w:vAlign w:val="center"/>
          </w:tcPr>
          <w:p w14:paraId="6B3A9E45" w14:textId="77777777" w:rsidR="00C34C2D" w:rsidRPr="00C34C2D" w:rsidRDefault="00C34C2D" w:rsidP="00973D36">
            <w:pPr>
              <w:spacing w:line="360" w:lineRule="auto"/>
              <w:jc w:val="center"/>
              <w:rPr>
                <w:rFonts w:ascii="Times New Roman" w:hAnsi="Times New Roman"/>
                <w:b/>
                <w:bCs/>
                <w:sz w:val="24"/>
                <w:lang w:val="id-ID"/>
              </w:rPr>
            </w:pPr>
            <w:r w:rsidRPr="00C34C2D">
              <w:rPr>
                <w:rFonts w:ascii="Times New Roman" w:hAnsi="Times New Roman"/>
                <w:b/>
                <w:bCs/>
                <w:sz w:val="24"/>
                <w:lang w:val="id-ID"/>
              </w:rPr>
              <w:t>10</w:t>
            </w:r>
          </w:p>
        </w:tc>
        <w:tc>
          <w:tcPr>
            <w:tcW w:w="1625" w:type="dxa"/>
            <w:vAlign w:val="center"/>
          </w:tcPr>
          <w:p w14:paraId="42D6A48B" w14:textId="77777777" w:rsidR="00C34C2D" w:rsidRPr="00C34C2D" w:rsidRDefault="00C34C2D" w:rsidP="00973D36">
            <w:pPr>
              <w:spacing w:line="360" w:lineRule="auto"/>
              <w:jc w:val="center"/>
              <w:rPr>
                <w:rFonts w:ascii="Times New Roman" w:hAnsi="Times New Roman"/>
                <w:b/>
                <w:bCs/>
                <w:sz w:val="24"/>
                <w:lang w:val="id-ID"/>
              </w:rPr>
            </w:pPr>
            <w:r w:rsidRPr="00C34C2D">
              <w:rPr>
                <w:rFonts w:ascii="Times New Roman" w:hAnsi="Times New Roman"/>
                <w:b/>
                <w:bCs/>
                <w:sz w:val="24"/>
                <w:lang w:val="id-ID"/>
              </w:rPr>
              <w:t>6</w:t>
            </w:r>
          </w:p>
        </w:tc>
        <w:tc>
          <w:tcPr>
            <w:tcW w:w="1576" w:type="dxa"/>
            <w:vAlign w:val="center"/>
          </w:tcPr>
          <w:p w14:paraId="3F733C7E" w14:textId="77777777" w:rsidR="00C34C2D" w:rsidRPr="00C34C2D" w:rsidRDefault="00C34C2D" w:rsidP="00973D36">
            <w:pPr>
              <w:spacing w:line="360" w:lineRule="auto"/>
              <w:jc w:val="center"/>
              <w:rPr>
                <w:rFonts w:ascii="Times New Roman" w:hAnsi="Times New Roman"/>
                <w:b/>
                <w:bCs/>
                <w:sz w:val="24"/>
                <w:lang w:val="id-ID"/>
              </w:rPr>
            </w:pPr>
            <w:r w:rsidRPr="00C34C2D">
              <w:rPr>
                <w:rFonts w:ascii="Times New Roman" w:hAnsi="Times New Roman"/>
                <w:b/>
                <w:bCs/>
                <w:sz w:val="24"/>
                <w:lang w:val="id-ID"/>
              </w:rPr>
              <w:t>1655</w:t>
            </w:r>
          </w:p>
        </w:tc>
        <w:tc>
          <w:tcPr>
            <w:tcW w:w="1596" w:type="dxa"/>
            <w:vAlign w:val="center"/>
          </w:tcPr>
          <w:p w14:paraId="42E47900" w14:textId="77777777" w:rsidR="00C34C2D" w:rsidRPr="003C6001" w:rsidRDefault="00C34C2D" w:rsidP="00973D36">
            <w:pPr>
              <w:spacing w:line="360" w:lineRule="auto"/>
              <w:jc w:val="center"/>
              <w:rPr>
                <w:rFonts w:ascii="Times New Roman" w:hAnsi="Times New Roman"/>
                <w:b/>
                <w:bCs/>
                <w:sz w:val="24"/>
                <w:lang w:val="en-ID"/>
              </w:rPr>
            </w:pPr>
            <w:r w:rsidRPr="000275F6">
              <w:rPr>
                <w:rFonts w:ascii="Times New Roman" w:hAnsi="Times New Roman"/>
                <w:b/>
                <w:bCs/>
                <w:sz w:val="24"/>
                <w:lang w:val="en-ID"/>
              </w:rPr>
              <w:t>0</w:t>
            </w:r>
            <w:r w:rsidRPr="00F133E4">
              <w:rPr>
                <w:rFonts w:ascii="Times New Roman" w:hAnsi="Times New Roman"/>
                <w:b/>
                <w:bCs/>
                <w:sz w:val="24"/>
                <w:lang w:val="id-ID"/>
              </w:rPr>
              <w:t>,</w:t>
            </w:r>
            <w:r w:rsidRPr="000275F6">
              <w:rPr>
                <w:rFonts w:ascii="Times New Roman" w:hAnsi="Times New Roman"/>
                <w:b/>
                <w:bCs/>
                <w:sz w:val="24"/>
                <w:lang w:val="en-ID"/>
              </w:rPr>
              <w:t>6508317895</w:t>
            </w:r>
          </w:p>
        </w:tc>
      </w:tr>
    </w:tbl>
    <w:p w14:paraId="600EAE07" w14:textId="77777777" w:rsidR="001D199A" w:rsidRDefault="001D199A" w:rsidP="00CF3742">
      <w:pPr>
        <w:rPr>
          <w:rFonts w:ascii="Times New Roman" w:hAnsi="Times New Roman" w:cs="Times New Roman"/>
          <w:sz w:val="24"/>
          <w:szCs w:val="24"/>
          <w:lang w:val="en-US"/>
        </w:rPr>
      </w:pPr>
    </w:p>
    <w:p w14:paraId="2FE06730" w14:textId="77777777" w:rsidR="00973D36" w:rsidRDefault="0058376C" w:rsidP="00973D36">
      <w:pPr>
        <w:ind w:firstLine="432"/>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Perbandingan hasil klaster terbaik </w:t>
      </w:r>
      <w:r w:rsidR="0087798D">
        <w:rPr>
          <w:rFonts w:ascii="Times New Roman" w:hAnsi="Times New Roman" w:cs="Times New Roman"/>
          <w:sz w:val="24"/>
          <w:szCs w:val="24"/>
          <w:lang w:val="id-ID"/>
        </w:rPr>
        <w:t xml:space="preserve">antara algoritma DBSCAN dan OPTICS, </w:t>
      </w:r>
      <w:r>
        <w:rPr>
          <w:rFonts w:ascii="Times New Roman" w:hAnsi="Times New Roman" w:cs="Times New Roman"/>
          <w:sz w:val="24"/>
          <w:szCs w:val="24"/>
          <w:lang w:val="id-ID"/>
        </w:rPr>
        <w:t xml:space="preserve">diperoleh klasterisasi OPTICS yaitu bernilai </w:t>
      </w:r>
      <w:r w:rsidRPr="0058376C">
        <w:rPr>
          <w:rFonts w:ascii="Times New Roman" w:hAnsi="Times New Roman"/>
          <w:sz w:val="24"/>
        </w:rPr>
        <w:t>0</w:t>
      </w:r>
      <w:r w:rsidRPr="0058376C">
        <w:rPr>
          <w:rFonts w:ascii="Times New Roman" w:hAnsi="Times New Roman"/>
          <w:sz w:val="24"/>
          <w:lang w:val="id-ID"/>
        </w:rPr>
        <w:t>,</w:t>
      </w:r>
      <w:r w:rsidRPr="0058376C">
        <w:rPr>
          <w:rFonts w:ascii="Times New Roman" w:hAnsi="Times New Roman"/>
          <w:sz w:val="24"/>
        </w:rPr>
        <w:t>6508317895</w:t>
      </w:r>
      <w:r>
        <w:rPr>
          <w:rFonts w:ascii="Times New Roman" w:hAnsi="Times New Roman" w:cs="Times New Roman"/>
          <w:sz w:val="24"/>
          <w:szCs w:val="24"/>
          <w:lang w:val="id-ID"/>
        </w:rPr>
        <w:t>.</w:t>
      </w:r>
      <w:r w:rsidR="00075F4E">
        <w:rPr>
          <w:rFonts w:ascii="Times New Roman" w:hAnsi="Times New Roman" w:cs="Times New Roman"/>
          <w:sz w:val="24"/>
          <w:szCs w:val="24"/>
          <w:lang w:val="id-ID"/>
        </w:rPr>
        <w:t xml:space="preserve"> </w:t>
      </w:r>
      <w:r w:rsidR="00973D36">
        <w:rPr>
          <w:rFonts w:ascii="Times New Roman" w:hAnsi="Times New Roman" w:cs="Times New Roman"/>
          <w:sz w:val="24"/>
          <w:szCs w:val="24"/>
          <w:lang w:val="id-ID"/>
        </w:rPr>
        <w:t xml:space="preserve">Dari hasil tersebut didapatkan 6 klaster yang diantaranya terdiri dari kumpulan anggota sampel. Berikut hitungan sampel setiap hasil </w:t>
      </w:r>
      <w:r w:rsidR="00973D36">
        <w:rPr>
          <w:rFonts w:ascii="Times New Roman" w:hAnsi="Times New Roman" w:cs="Times New Roman"/>
          <w:i/>
          <w:iCs/>
          <w:sz w:val="24"/>
          <w:szCs w:val="24"/>
          <w:lang w:val="id-ID"/>
        </w:rPr>
        <w:t>clustering</w:t>
      </w:r>
      <w:r w:rsidR="00973D36">
        <w:rPr>
          <w:rFonts w:ascii="Times New Roman" w:hAnsi="Times New Roman" w:cs="Times New Roman"/>
          <w:sz w:val="24"/>
          <w:szCs w:val="24"/>
          <w:lang w:val="id-ID"/>
        </w:rPr>
        <w:t xml:space="preserve"> OPTICS.</w:t>
      </w:r>
    </w:p>
    <w:p w14:paraId="58D486ED" w14:textId="4714859C" w:rsidR="00973D36" w:rsidRPr="00AC626A" w:rsidRDefault="00AC626A" w:rsidP="00AC626A">
      <w:pPr>
        <w:pStyle w:val="Caption"/>
        <w:jc w:val="center"/>
        <w:rPr>
          <w:rFonts w:ascii="Times New Roman" w:hAnsi="Times New Roman" w:cs="Times New Roman"/>
          <w:b/>
          <w:bCs/>
          <w:i w:val="0"/>
          <w:iCs w:val="0"/>
          <w:color w:val="auto"/>
          <w:sz w:val="24"/>
          <w:szCs w:val="24"/>
        </w:rPr>
      </w:pPr>
      <w:bookmarkStart w:id="472" w:name="_Toc149217280"/>
      <w:r w:rsidRPr="00AC626A">
        <w:rPr>
          <w:rFonts w:ascii="Times New Roman" w:hAnsi="Times New Roman" w:cs="Times New Roman"/>
          <w:b/>
          <w:bCs/>
          <w:i w:val="0"/>
          <w:iCs w:val="0"/>
          <w:color w:val="auto"/>
          <w:sz w:val="24"/>
          <w:szCs w:val="24"/>
        </w:rPr>
        <w:t xml:space="preserve">Tabel 4. </w:t>
      </w:r>
      <w:r w:rsidRPr="00AC626A">
        <w:rPr>
          <w:rFonts w:ascii="Times New Roman" w:hAnsi="Times New Roman" w:cs="Times New Roman"/>
          <w:b/>
          <w:bCs/>
          <w:i w:val="0"/>
          <w:iCs w:val="0"/>
          <w:color w:val="auto"/>
          <w:sz w:val="24"/>
          <w:szCs w:val="24"/>
        </w:rPr>
        <w:fldChar w:fldCharType="begin"/>
      </w:r>
      <w:r w:rsidRPr="00AC626A">
        <w:rPr>
          <w:rFonts w:ascii="Times New Roman" w:hAnsi="Times New Roman" w:cs="Times New Roman"/>
          <w:b/>
          <w:bCs/>
          <w:i w:val="0"/>
          <w:iCs w:val="0"/>
          <w:color w:val="auto"/>
          <w:sz w:val="24"/>
          <w:szCs w:val="24"/>
        </w:rPr>
        <w:instrText xml:space="preserve"> SEQ Tabel_4. \* ARABIC </w:instrText>
      </w:r>
      <w:r w:rsidRPr="00AC626A">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13</w:t>
      </w:r>
      <w:r w:rsidRPr="00AC626A">
        <w:rPr>
          <w:rFonts w:ascii="Times New Roman" w:hAnsi="Times New Roman" w:cs="Times New Roman"/>
          <w:b/>
          <w:bCs/>
          <w:i w:val="0"/>
          <w:iCs w:val="0"/>
          <w:color w:val="auto"/>
          <w:sz w:val="24"/>
          <w:szCs w:val="24"/>
        </w:rPr>
        <w:fldChar w:fldCharType="end"/>
      </w:r>
      <w:r w:rsidRPr="00AC626A">
        <w:rPr>
          <w:rFonts w:ascii="Times New Roman" w:hAnsi="Times New Roman" w:cs="Times New Roman"/>
          <w:b/>
          <w:bCs/>
          <w:i w:val="0"/>
          <w:iCs w:val="0"/>
          <w:color w:val="auto"/>
          <w:sz w:val="24"/>
          <w:szCs w:val="24"/>
        </w:rPr>
        <w:t xml:space="preserve"> </w:t>
      </w:r>
      <w:r w:rsidR="00973D36" w:rsidRPr="00AC626A">
        <w:rPr>
          <w:rFonts w:ascii="Times New Roman" w:hAnsi="Times New Roman" w:cs="Times New Roman"/>
          <w:b/>
          <w:bCs/>
          <w:i w:val="0"/>
          <w:iCs w:val="0"/>
          <w:color w:val="auto"/>
          <w:sz w:val="24"/>
          <w:szCs w:val="24"/>
        </w:rPr>
        <w:t>Hasil Tiap Anggota Klaster</w:t>
      </w:r>
      <w:bookmarkEnd w:id="472"/>
    </w:p>
    <w:tbl>
      <w:tblPr>
        <w:tblStyle w:val="TableGrid"/>
        <w:tblW w:w="0" w:type="auto"/>
        <w:tblLook w:val="04A0" w:firstRow="1" w:lastRow="0" w:firstColumn="1" w:lastColumn="0" w:noHBand="0" w:noVBand="1"/>
      </w:tblPr>
      <w:tblGrid>
        <w:gridCol w:w="3965"/>
        <w:gridCol w:w="3965"/>
      </w:tblGrid>
      <w:tr w:rsidR="00973D36" w14:paraId="6A16DC39" w14:textId="77777777" w:rsidTr="00973D36">
        <w:tc>
          <w:tcPr>
            <w:tcW w:w="3965" w:type="dxa"/>
            <w:vAlign w:val="center"/>
          </w:tcPr>
          <w:p w14:paraId="71F74171" w14:textId="6296D530" w:rsidR="00973D36" w:rsidRPr="00973D36" w:rsidRDefault="00973D36" w:rsidP="00973D36">
            <w:pPr>
              <w:spacing w:line="360" w:lineRule="auto"/>
              <w:jc w:val="center"/>
              <w:rPr>
                <w:rFonts w:ascii="Times New Roman" w:hAnsi="Times New Roman" w:cs="Times New Roman"/>
                <w:b/>
                <w:bCs/>
                <w:i/>
                <w:iCs/>
                <w:sz w:val="24"/>
                <w:szCs w:val="24"/>
                <w:lang w:val="id-ID"/>
              </w:rPr>
            </w:pPr>
            <w:r w:rsidRPr="00973D36">
              <w:rPr>
                <w:rFonts w:ascii="Times New Roman" w:hAnsi="Times New Roman" w:cs="Times New Roman"/>
                <w:b/>
                <w:bCs/>
                <w:i/>
                <w:iCs/>
                <w:sz w:val="24"/>
                <w:szCs w:val="24"/>
                <w:lang w:val="id-ID"/>
              </w:rPr>
              <w:t>Cluster</w:t>
            </w:r>
          </w:p>
        </w:tc>
        <w:tc>
          <w:tcPr>
            <w:tcW w:w="3965" w:type="dxa"/>
            <w:vAlign w:val="center"/>
          </w:tcPr>
          <w:p w14:paraId="35968270" w14:textId="036486E3" w:rsidR="00973D36" w:rsidRPr="00973D36" w:rsidRDefault="00973D36" w:rsidP="00973D36">
            <w:pPr>
              <w:spacing w:line="360" w:lineRule="auto"/>
              <w:jc w:val="center"/>
              <w:rPr>
                <w:rFonts w:ascii="Times New Roman" w:hAnsi="Times New Roman" w:cs="Times New Roman"/>
                <w:b/>
                <w:bCs/>
                <w:sz w:val="24"/>
                <w:szCs w:val="24"/>
                <w:lang w:val="id-ID"/>
              </w:rPr>
            </w:pPr>
            <w:r w:rsidRPr="00973D36">
              <w:rPr>
                <w:rFonts w:ascii="Times New Roman" w:hAnsi="Times New Roman" w:cs="Times New Roman"/>
                <w:b/>
                <w:bCs/>
                <w:sz w:val="24"/>
                <w:szCs w:val="24"/>
                <w:lang w:val="id-ID"/>
              </w:rPr>
              <w:t>Jumlah Anggota</w:t>
            </w:r>
          </w:p>
        </w:tc>
      </w:tr>
      <w:tr w:rsidR="00973D36" w14:paraId="4EFCC16D" w14:textId="77777777" w:rsidTr="00973D36">
        <w:tc>
          <w:tcPr>
            <w:tcW w:w="3965" w:type="dxa"/>
            <w:vAlign w:val="center"/>
          </w:tcPr>
          <w:p w14:paraId="0A0B793C" w14:textId="429777C6"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0</w:t>
            </w:r>
          </w:p>
        </w:tc>
        <w:tc>
          <w:tcPr>
            <w:tcW w:w="3965" w:type="dxa"/>
            <w:vAlign w:val="center"/>
          </w:tcPr>
          <w:p w14:paraId="7536B64E" w14:textId="5CAEFF33"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2307</w:t>
            </w:r>
          </w:p>
        </w:tc>
      </w:tr>
      <w:tr w:rsidR="00973D36" w14:paraId="550C40CF" w14:textId="77777777" w:rsidTr="00973D36">
        <w:tc>
          <w:tcPr>
            <w:tcW w:w="3965" w:type="dxa"/>
            <w:vAlign w:val="center"/>
          </w:tcPr>
          <w:p w14:paraId="51954C70" w14:textId="47DAC171"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965" w:type="dxa"/>
            <w:vAlign w:val="center"/>
          </w:tcPr>
          <w:p w14:paraId="67A2365B" w14:textId="0FC9EDCF"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454</w:t>
            </w:r>
          </w:p>
        </w:tc>
      </w:tr>
      <w:tr w:rsidR="00973D36" w14:paraId="6CD5F8B1" w14:textId="77777777" w:rsidTr="00973D36">
        <w:tc>
          <w:tcPr>
            <w:tcW w:w="3965" w:type="dxa"/>
            <w:vAlign w:val="center"/>
          </w:tcPr>
          <w:p w14:paraId="521F39C9" w14:textId="2E3BF613"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965" w:type="dxa"/>
            <w:vAlign w:val="center"/>
          </w:tcPr>
          <w:p w14:paraId="12F8C623" w14:textId="520FB24B"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517</w:t>
            </w:r>
          </w:p>
        </w:tc>
      </w:tr>
      <w:tr w:rsidR="00973D36" w14:paraId="62E3ACF2" w14:textId="77777777" w:rsidTr="00973D36">
        <w:tc>
          <w:tcPr>
            <w:tcW w:w="3965" w:type="dxa"/>
            <w:vAlign w:val="center"/>
          </w:tcPr>
          <w:p w14:paraId="7C4284D9" w14:textId="536EBCBE" w:rsid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3965" w:type="dxa"/>
            <w:vAlign w:val="center"/>
          </w:tcPr>
          <w:p w14:paraId="1EEF718B" w14:textId="4936B1FC"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700</w:t>
            </w:r>
          </w:p>
        </w:tc>
      </w:tr>
      <w:tr w:rsidR="00973D36" w14:paraId="686415FC" w14:textId="77777777" w:rsidTr="00973D36">
        <w:tc>
          <w:tcPr>
            <w:tcW w:w="3965" w:type="dxa"/>
            <w:vAlign w:val="center"/>
          </w:tcPr>
          <w:p w14:paraId="29BE5310" w14:textId="62AC6439" w:rsid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3965" w:type="dxa"/>
            <w:vAlign w:val="center"/>
          </w:tcPr>
          <w:p w14:paraId="05855D97" w14:textId="73192B9B"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1216</w:t>
            </w:r>
          </w:p>
        </w:tc>
      </w:tr>
      <w:tr w:rsidR="00973D36" w14:paraId="10A94649" w14:textId="77777777" w:rsidTr="00973D36">
        <w:tc>
          <w:tcPr>
            <w:tcW w:w="3965" w:type="dxa"/>
            <w:vAlign w:val="center"/>
          </w:tcPr>
          <w:p w14:paraId="656B01EE" w14:textId="48FA07CE" w:rsid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3965" w:type="dxa"/>
            <w:vAlign w:val="center"/>
          </w:tcPr>
          <w:p w14:paraId="5535EBF0" w14:textId="5D82A7B2"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1265</w:t>
            </w:r>
          </w:p>
        </w:tc>
      </w:tr>
    </w:tbl>
    <w:p w14:paraId="348A52AB" w14:textId="77777777" w:rsidR="00973D36" w:rsidRDefault="00973D36" w:rsidP="00973D36">
      <w:pPr>
        <w:ind w:firstLine="432"/>
        <w:jc w:val="center"/>
        <w:rPr>
          <w:rFonts w:ascii="Times New Roman" w:hAnsi="Times New Roman" w:cs="Times New Roman"/>
          <w:sz w:val="24"/>
          <w:szCs w:val="24"/>
          <w:lang w:val="en-US"/>
        </w:rPr>
      </w:pPr>
    </w:p>
    <w:p w14:paraId="64A8E94B" w14:textId="7279FE08" w:rsidR="00D1085A" w:rsidRPr="004F7E1F" w:rsidRDefault="00973D36" w:rsidP="002068D0">
      <w:pPr>
        <w:spacing w:line="360" w:lineRule="auto"/>
        <w:ind w:firstLine="432"/>
        <w:jc w:val="both"/>
        <w:rPr>
          <w:rFonts w:ascii="Times New Roman" w:hAnsi="Times New Roman" w:cs="Times New Roman"/>
          <w:sz w:val="24"/>
          <w:szCs w:val="24"/>
          <w:lang w:val="en-US"/>
        </w:rPr>
      </w:pPr>
      <w:r>
        <w:rPr>
          <w:rFonts w:ascii="Times New Roman" w:hAnsi="Times New Roman" w:cs="Times New Roman"/>
          <w:sz w:val="24"/>
          <w:szCs w:val="24"/>
          <w:lang w:val="id-ID"/>
        </w:rPr>
        <w:t xml:space="preserve">Kemudian, dengan bantuan </w:t>
      </w:r>
      <w:r w:rsidRPr="00973D36">
        <w:rPr>
          <w:rFonts w:ascii="Times New Roman" w:hAnsi="Times New Roman" w:cs="Times New Roman"/>
          <w:i/>
          <w:iCs/>
          <w:sz w:val="24"/>
          <w:szCs w:val="24"/>
          <w:lang w:val="id-ID"/>
        </w:rPr>
        <w:t>library</w:t>
      </w:r>
      <w:r>
        <w:rPr>
          <w:rFonts w:ascii="Times New Roman" w:hAnsi="Times New Roman" w:cs="Times New Roman"/>
          <w:sz w:val="24"/>
          <w:szCs w:val="24"/>
          <w:lang w:val="id-ID"/>
        </w:rPr>
        <w:t xml:space="preserve"> Python bernama WordCloud, dapat divisualisasikan kumpulan term yang membesar dan dipadatkan dalam 1 gambar. Hasil tersebut diketahui bahwa klaster 1</w:t>
      </w:r>
      <w:r w:rsidR="00D1085A">
        <w:rPr>
          <w:rFonts w:ascii="Times New Roman" w:hAnsi="Times New Roman" w:cs="Times New Roman"/>
          <w:sz w:val="24"/>
          <w:szCs w:val="24"/>
          <w:lang w:val="id-ID"/>
        </w:rPr>
        <w:t xml:space="preserve"> memiliki visual term terbesar adalah “sakit kepala”. Gambar </w:t>
      </w:r>
      <w:r w:rsidR="00D1085A">
        <w:rPr>
          <w:rFonts w:ascii="Times New Roman" w:hAnsi="Times New Roman" w:cs="Times New Roman"/>
          <w:i/>
          <w:iCs/>
          <w:sz w:val="24"/>
          <w:szCs w:val="24"/>
          <w:lang w:val="id-ID"/>
        </w:rPr>
        <w:t>wordcloud</w:t>
      </w:r>
      <w:r w:rsidR="00D1085A">
        <w:rPr>
          <w:rFonts w:ascii="Times New Roman" w:hAnsi="Times New Roman" w:cs="Times New Roman"/>
          <w:sz w:val="24"/>
          <w:szCs w:val="24"/>
          <w:lang w:val="id-ID"/>
        </w:rPr>
        <w:t xml:space="preserve"> untuk klaster 1 ada pada Gambar 4.</w:t>
      </w:r>
      <w:r w:rsidR="004F7E1F">
        <w:rPr>
          <w:rFonts w:ascii="Times New Roman" w:hAnsi="Times New Roman" w:cs="Times New Roman"/>
          <w:sz w:val="24"/>
          <w:szCs w:val="24"/>
          <w:lang w:val="en-US"/>
        </w:rPr>
        <w:t>23.</w:t>
      </w:r>
    </w:p>
    <w:p w14:paraId="50044FF6" w14:textId="77777777" w:rsidR="00D1085A" w:rsidRDefault="00D1085A">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1D8D9A3C" w14:textId="1F05AE91" w:rsidR="00D1085A" w:rsidRDefault="00D1085A" w:rsidP="00D1085A">
      <w:pPr>
        <w:ind w:firstLine="432"/>
        <w:jc w:val="center"/>
        <w:rPr>
          <w:rFonts w:ascii="Times New Roman" w:hAnsi="Times New Roman" w:cs="Times New Roman"/>
          <w:sz w:val="24"/>
          <w:szCs w:val="24"/>
          <w:lang w:val="id-ID"/>
        </w:rPr>
      </w:pPr>
      <w:r w:rsidRPr="00D1085A">
        <w:rPr>
          <w:rFonts w:ascii="Times New Roman" w:hAnsi="Times New Roman" w:cs="Times New Roman"/>
          <w:noProof/>
          <w:sz w:val="24"/>
          <w:szCs w:val="24"/>
          <w:lang w:val="en-US"/>
        </w:rPr>
        <w:lastRenderedPageBreak/>
        <w:drawing>
          <wp:anchor distT="0" distB="0" distL="114300" distR="114300" simplePos="0" relativeHeight="251709440" behindDoc="1" locked="0" layoutInCell="1" allowOverlap="1" wp14:anchorId="31BD3BF2" wp14:editId="0A1B4D18">
            <wp:simplePos x="0" y="0"/>
            <wp:positionH relativeFrom="page">
              <wp:posOffset>1539240</wp:posOffset>
            </wp:positionH>
            <wp:positionV relativeFrom="paragraph">
              <wp:posOffset>242570</wp:posOffset>
            </wp:positionV>
            <wp:extent cx="5041900" cy="2737485"/>
            <wp:effectExtent l="0" t="0" r="6350" b="5715"/>
            <wp:wrapTopAndBottom/>
            <wp:docPr id="23" name="Picture 2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1900" cy="2737485"/>
                    </a:xfrm>
                    <a:prstGeom prst="rect">
                      <a:avLst/>
                    </a:prstGeom>
                  </pic:spPr>
                </pic:pic>
              </a:graphicData>
            </a:graphic>
          </wp:anchor>
        </w:drawing>
      </w:r>
    </w:p>
    <w:p w14:paraId="29486152" w14:textId="452EF7FB" w:rsidR="00D1085A" w:rsidRPr="000B4D9A" w:rsidRDefault="000B4D9A" w:rsidP="000B4D9A">
      <w:pPr>
        <w:pStyle w:val="Caption"/>
        <w:jc w:val="center"/>
        <w:rPr>
          <w:rFonts w:ascii="Times New Roman" w:hAnsi="Times New Roman" w:cs="Times New Roman"/>
          <w:b/>
          <w:bCs/>
          <w:i w:val="0"/>
          <w:iCs w:val="0"/>
          <w:color w:val="auto"/>
          <w:sz w:val="24"/>
          <w:szCs w:val="24"/>
        </w:rPr>
      </w:pPr>
      <w:bookmarkStart w:id="473" w:name="_Toc149217323"/>
      <w:r w:rsidRPr="000B4D9A">
        <w:rPr>
          <w:rFonts w:ascii="Times New Roman" w:hAnsi="Times New Roman" w:cs="Times New Roman"/>
          <w:b/>
          <w:bCs/>
          <w:i w:val="0"/>
          <w:iCs w:val="0"/>
          <w:color w:val="auto"/>
          <w:sz w:val="24"/>
          <w:szCs w:val="24"/>
        </w:rPr>
        <w:t>Gambar 4.</w:t>
      </w:r>
      <w:r w:rsidRPr="000B4D9A">
        <w:rPr>
          <w:rFonts w:ascii="Times New Roman" w:hAnsi="Times New Roman" w:cs="Times New Roman"/>
          <w:b/>
          <w:bCs/>
          <w:i w:val="0"/>
          <w:iCs w:val="0"/>
          <w:color w:val="auto"/>
          <w:sz w:val="24"/>
          <w:szCs w:val="24"/>
        </w:rPr>
        <w:fldChar w:fldCharType="begin"/>
      </w:r>
      <w:r w:rsidRPr="000B4D9A">
        <w:rPr>
          <w:rFonts w:ascii="Times New Roman" w:hAnsi="Times New Roman" w:cs="Times New Roman"/>
          <w:b/>
          <w:bCs/>
          <w:i w:val="0"/>
          <w:iCs w:val="0"/>
          <w:color w:val="auto"/>
          <w:sz w:val="24"/>
          <w:szCs w:val="24"/>
        </w:rPr>
        <w:instrText xml:space="preserve"> SEQ Gambar_4. \* ARABIC </w:instrText>
      </w:r>
      <w:r w:rsidRPr="000B4D9A">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23</w:t>
      </w:r>
      <w:r w:rsidRPr="000B4D9A">
        <w:rPr>
          <w:rFonts w:ascii="Times New Roman" w:hAnsi="Times New Roman" w:cs="Times New Roman"/>
          <w:b/>
          <w:bCs/>
          <w:i w:val="0"/>
          <w:iCs w:val="0"/>
          <w:color w:val="auto"/>
          <w:sz w:val="24"/>
          <w:szCs w:val="24"/>
        </w:rPr>
        <w:fldChar w:fldCharType="end"/>
      </w:r>
      <w:r w:rsidRPr="000B4D9A">
        <w:rPr>
          <w:rFonts w:ascii="Times New Roman" w:hAnsi="Times New Roman" w:cs="Times New Roman"/>
          <w:b/>
          <w:bCs/>
          <w:i w:val="0"/>
          <w:iCs w:val="0"/>
          <w:color w:val="auto"/>
          <w:sz w:val="24"/>
          <w:szCs w:val="24"/>
        </w:rPr>
        <w:t xml:space="preserve"> </w:t>
      </w:r>
      <w:r w:rsidR="006426E4" w:rsidRPr="000B4D9A">
        <w:rPr>
          <w:rFonts w:ascii="Times New Roman" w:hAnsi="Times New Roman" w:cs="Times New Roman"/>
          <w:b/>
          <w:bCs/>
          <w:i w:val="0"/>
          <w:iCs w:val="0"/>
          <w:color w:val="auto"/>
          <w:sz w:val="24"/>
          <w:szCs w:val="24"/>
        </w:rPr>
        <w:t xml:space="preserve">Hasil visualisasi </w:t>
      </w:r>
      <w:r w:rsidR="006426E4" w:rsidRPr="00AA0D94">
        <w:rPr>
          <w:rFonts w:ascii="Times New Roman" w:hAnsi="Times New Roman" w:cs="Times New Roman"/>
          <w:b/>
          <w:bCs/>
          <w:color w:val="auto"/>
          <w:sz w:val="24"/>
          <w:szCs w:val="24"/>
        </w:rPr>
        <w:t>WordCloud</w:t>
      </w:r>
      <w:r w:rsidR="006426E4" w:rsidRPr="000B4D9A">
        <w:rPr>
          <w:rFonts w:ascii="Times New Roman" w:hAnsi="Times New Roman" w:cs="Times New Roman"/>
          <w:b/>
          <w:bCs/>
          <w:i w:val="0"/>
          <w:iCs w:val="0"/>
          <w:color w:val="auto"/>
          <w:sz w:val="24"/>
          <w:szCs w:val="24"/>
        </w:rPr>
        <w:t xml:space="preserve"> klaster 1</w:t>
      </w:r>
      <w:bookmarkEnd w:id="473"/>
    </w:p>
    <w:p w14:paraId="7238D950" w14:textId="77777777" w:rsidR="006426E4" w:rsidRDefault="006426E4" w:rsidP="00D1085A">
      <w:pPr>
        <w:ind w:firstLine="432"/>
        <w:rPr>
          <w:rFonts w:ascii="Times New Roman" w:hAnsi="Times New Roman" w:cs="Times New Roman"/>
          <w:sz w:val="24"/>
          <w:szCs w:val="24"/>
          <w:lang w:val="en-US"/>
        </w:rPr>
      </w:pPr>
    </w:p>
    <w:p w14:paraId="1DCB2AFF" w14:textId="2B973FD9" w:rsidR="00D1085A" w:rsidRPr="0071010C" w:rsidRDefault="006426E4" w:rsidP="00F31554">
      <w:pPr>
        <w:spacing w:line="360" w:lineRule="auto"/>
        <w:ind w:firstLine="432"/>
        <w:jc w:val="both"/>
        <w:rPr>
          <w:rFonts w:ascii="Times New Roman" w:hAnsi="Times New Roman" w:cs="Times New Roman"/>
          <w:sz w:val="24"/>
          <w:szCs w:val="24"/>
          <w:lang w:val="en-US"/>
        </w:rPr>
      </w:pPr>
      <w:r w:rsidRPr="006426E4">
        <w:rPr>
          <w:rFonts w:ascii="Times New Roman" w:hAnsi="Times New Roman" w:cs="Times New Roman"/>
          <w:noProof/>
          <w:sz w:val="24"/>
          <w:szCs w:val="24"/>
          <w:lang w:val="en-US"/>
        </w:rPr>
        <w:drawing>
          <wp:anchor distT="0" distB="0" distL="114300" distR="114300" simplePos="0" relativeHeight="251711488" behindDoc="1" locked="0" layoutInCell="1" allowOverlap="1" wp14:anchorId="53765488" wp14:editId="2EF5FCFB">
            <wp:simplePos x="0" y="0"/>
            <wp:positionH relativeFrom="page">
              <wp:posOffset>1447800</wp:posOffset>
            </wp:positionH>
            <wp:positionV relativeFrom="paragraph">
              <wp:posOffset>486410</wp:posOffset>
            </wp:positionV>
            <wp:extent cx="5041900" cy="2796540"/>
            <wp:effectExtent l="0" t="0" r="6350" b="3810"/>
            <wp:wrapTopAndBottom/>
            <wp:docPr id="27" name="Picture 27" descr="A word clou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1900" cy="2796540"/>
                    </a:xfrm>
                    <a:prstGeom prst="rect">
                      <a:avLst/>
                    </a:prstGeom>
                  </pic:spPr>
                </pic:pic>
              </a:graphicData>
            </a:graphic>
          </wp:anchor>
        </w:drawing>
      </w:r>
      <w:r w:rsidR="00D1085A">
        <w:rPr>
          <w:rFonts w:ascii="Times New Roman" w:hAnsi="Times New Roman" w:cs="Times New Roman"/>
          <w:sz w:val="24"/>
          <w:szCs w:val="24"/>
          <w:lang w:val="id-ID"/>
        </w:rPr>
        <w:t xml:space="preserve">Hasil klaster 2 didapatkan term visualisasi terbesar yaitu “diare”. Gambar </w:t>
      </w:r>
      <w:r w:rsidR="00D1085A">
        <w:rPr>
          <w:rFonts w:ascii="Times New Roman" w:hAnsi="Times New Roman" w:cs="Times New Roman"/>
          <w:i/>
          <w:iCs/>
          <w:sz w:val="24"/>
          <w:szCs w:val="24"/>
          <w:lang w:val="id-ID"/>
        </w:rPr>
        <w:t>wordcloud</w:t>
      </w:r>
      <w:r w:rsidR="00D1085A">
        <w:rPr>
          <w:rFonts w:ascii="Times New Roman" w:hAnsi="Times New Roman" w:cs="Times New Roman"/>
          <w:sz w:val="24"/>
          <w:szCs w:val="24"/>
          <w:lang w:val="id-ID"/>
        </w:rPr>
        <w:t xml:space="preserve"> untuk klaster </w:t>
      </w:r>
      <w:r>
        <w:rPr>
          <w:rFonts w:ascii="Times New Roman" w:hAnsi="Times New Roman" w:cs="Times New Roman"/>
          <w:sz w:val="24"/>
          <w:szCs w:val="24"/>
          <w:lang w:val="id-ID"/>
        </w:rPr>
        <w:t>2</w:t>
      </w:r>
      <w:r w:rsidR="00D1085A">
        <w:rPr>
          <w:rFonts w:ascii="Times New Roman" w:hAnsi="Times New Roman" w:cs="Times New Roman"/>
          <w:sz w:val="24"/>
          <w:szCs w:val="24"/>
          <w:lang w:val="id-ID"/>
        </w:rPr>
        <w:t xml:space="preserve"> ada pada Gambar 4.</w:t>
      </w:r>
      <w:r w:rsidR="0071010C">
        <w:rPr>
          <w:rFonts w:ascii="Times New Roman" w:hAnsi="Times New Roman" w:cs="Times New Roman"/>
          <w:sz w:val="24"/>
          <w:szCs w:val="24"/>
          <w:lang w:val="en-US"/>
        </w:rPr>
        <w:t>24.</w:t>
      </w:r>
    </w:p>
    <w:p w14:paraId="389637E0" w14:textId="793C41A8" w:rsidR="006426E4" w:rsidRPr="000F049F" w:rsidRDefault="000F049F" w:rsidP="000F049F">
      <w:pPr>
        <w:pStyle w:val="Caption"/>
        <w:jc w:val="center"/>
        <w:rPr>
          <w:rFonts w:ascii="Times New Roman" w:hAnsi="Times New Roman" w:cs="Times New Roman"/>
          <w:b/>
          <w:bCs/>
          <w:i w:val="0"/>
          <w:iCs w:val="0"/>
          <w:color w:val="auto"/>
          <w:sz w:val="24"/>
          <w:szCs w:val="24"/>
        </w:rPr>
      </w:pPr>
      <w:bookmarkStart w:id="474" w:name="_Toc149217324"/>
      <w:r w:rsidRPr="000F049F">
        <w:rPr>
          <w:rFonts w:ascii="Times New Roman" w:hAnsi="Times New Roman" w:cs="Times New Roman"/>
          <w:b/>
          <w:bCs/>
          <w:i w:val="0"/>
          <w:iCs w:val="0"/>
          <w:color w:val="auto"/>
          <w:sz w:val="24"/>
          <w:szCs w:val="24"/>
        </w:rPr>
        <w:t>Gambar 4.</w:t>
      </w:r>
      <w:r w:rsidRPr="000F049F">
        <w:rPr>
          <w:rFonts w:ascii="Times New Roman" w:hAnsi="Times New Roman" w:cs="Times New Roman"/>
          <w:b/>
          <w:bCs/>
          <w:i w:val="0"/>
          <w:iCs w:val="0"/>
          <w:color w:val="auto"/>
          <w:sz w:val="24"/>
          <w:szCs w:val="24"/>
        </w:rPr>
        <w:fldChar w:fldCharType="begin"/>
      </w:r>
      <w:r w:rsidRPr="000F049F">
        <w:rPr>
          <w:rFonts w:ascii="Times New Roman" w:hAnsi="Times New Roman" w:cs="Times New Roman"/>
          <w:b/>
          <w:bCs/>
          <w:i w:val="0"/>
          <w:iCs w:val="0"/>
          <w:color w:val="auto"/>
          <w:sz w:val="24"/>
          <w:szCs w:val="24"/>
        </w:rPr>
        <w:instrText xml:space="preserve"> SEQ Gambar_4. \* ARABIC </w:instrText>
      </w:r>
      <w:r w:rsidRPr="000F049F">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24</w:t>
      </w:r>
      <w:r w:rsidRPr="000F049F">
        <w:rPr>
          <w:rFonts w:ascii="Times New Roman" w:hAnsi="Times New Roman" w:cs="Times New Roman"/>
          <w:b/>
          <w:bCs/>
          <w:i w:val="0"/>
          <w:iCs w:val="0"/>
          <w:color w:val="auto"/>
          <w:sz w:val="24"/>
          <w:szCs w:val="24"/>
        </w:rPr>
        <w:fldChar w:fldCharType="end"/>
      </w:r>
      <w:r w:rsidRPr="000F049F">
        <w:rPr>
          <w:rFonts w:ascii="Times New Roman" w:hAnsi="Times New Roman" w:cs="Times New Roman"/>
          <w:b/>
          <w:bCs/>
          <w:i w:val="0"/>
          <w:iCs w:val="0"/>
          <w:color w:val="auto"/>
          <w:sz w:val="24"/>
          <w:szCs w:val="24"/>
        </w:rPr>
        <w:t xml:space="preserve"> </w:t>
      </w:r>
      <w:r w:rsidR="006426E4" w:rsidRPr="000F049F">
        <w:rPr>
          <w:rFonts w:ascii="Times New Roman" w:hAnsi="Times New Roman" w:cs="Times New Roman"/>
          <w:b/>
          <w:bCs/>
          <w:i w:val="0"/>
          <w:iCs w:val="0"/>
          <w:color w:val="auto"/>
          <w:sz w:val="24"/>
          <w:szCs w:val="24"/>
        </w:rPr>
        <w:t xml:space="preserve">Hasil visualisasi </w:t>
      </w:r>
      <w:r w:rsidR="006426E4" w:rsidRPr="00AA0D94">
        <w:rPr>
          <w:rFonts w:ascii="Times New Roman" w:hAnsi="Times New Roman" w:cs="Times New Roman"/>
          <w:b/>
          <w:bCs/>
          <w:color w:val="auto"/>
          <w:sz w:val="24"/>
          <w:szCs w:val="24"/>
        </w:rPr>
        <w:t>WordCloud</w:t>
      </w:r>
      <w:r w:rsidR="006426E4" w:rsidRPr="000F049F">
        <w:rPr>
          <w:rFonts w:ascii="Times New Roman" w:hAnsi="Times New Roman" w:cs="Times New Roman"/>
          <w:b/>
          <w:bCs/>
          <w:i w:val="0"/>
          <w:iCs w:val="0"/>
          <w:color w:val="auto"/>
          <w:sz w:val="24"/>
          <w:szCs w:val="24"/>
        </w:rPr>
        <w:t xml:space="preserve"> klaster </w:t>
      </w:r>
      <w:r w:rsidR="00D859E6" w:rsidRPr="000F049F">
        <w:rPr>
          <w:rFonts w:ascii="Times New Roman" w:hAnsi="Times New Roman" w:cs="Times New Roman"/>
          <w:b/>
          <w:bCs/>
          <w:i w:val="0"/>
          <w:iCs w:val="0"/>
          <w:color w:val="auto"/>
          <w:sz w:val="24"/>
          <w:szCs w:val="24"/>
        </w:rPr>
        <w:t>2</w:t>
      </w:r>
      <w:bookmarkEnd w:id="474"/>
    </w:p>
    <w:p w14:paraId="38696B4E" w14:textId="77777777" w:rsidR="006426E4" w:rsidRDefault="006426E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D7739F5" w14:textId="66435B35" w:rsidR="00D859E6" w:rsidRPr="00A83BE1" w:rsidRDefault="00D859E6" w:rsidP="00F31554">
      <w:pPr>
        <w:spacing w:line="360" w:lineRule="auto"/>
        <w:ind w:firstLine="432"/>
        <w:jc w:val="both"/>
        <w:rPr>
          <w:rFonts w:ascii="Times New Roman" w:hAnsi="Times New Roman" w:cs="Times New Roman"/>
          <w:sz w:val="24"/>
          <w:szCs w:val="24"/>
          <w:lang w:val="en-US"/>
        </w:rPr>
      </w:pPr>
      <w:r w:rsidRPr="00D859E6">
        <w:rPr>
          <w:rFonts w:ascii="Times New Roman" w:hAnsi="Times New Roman" w:cs="Times New Roman"/>
          <w:noProof/>
          <w:sz w:val="24"/>
          <w:szCs w:val="24"/>
          <w:lang w:val="en-US"/>
        </w:rPr>
        <w:lastRenderedPageBreak/>
        <w:drawing>
          <wp:anchor distT="0" distB="0" distL="114300" distR="114300" simplePos="0" relativeHeight="251713536" behindDoc="1" locked="0" layoutInCell="1" allowOverlap="1" wp14:anchorId="47BAB156" wp14:editId="4A88FE19">
            <wp:simplePos x="0" y="0"/>
            <wp:positionH relativeFrom="page">
              <wp:posOffset>1341120</wp:posOffset>
            </wp:positionH>
            <wp:positionV relativeFrom="paragraph">
              <wp:posOffset>518160</wp:posOffset>
            </wp:positionV>
            <wp:extent cx="5041900" cy="2764155"/>
            <wp:effectExtent l="0" t="0" r="6350" b="0"/>
            <wp:wrapTopAndBottom/>
            <wp:docPr id="35" name="Picture 35" descr="A word clou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1900" cy="2764155"/>
                    </a:xfrm>
                    <a:prstGeom prst="rect">
                      <a:avLst/>
                    </a:prstGeom>
                  </pic:spPr>
                </pic:pic>
              </a:graphicData>
            </a:graphic>
          </wp:anchor>
        </w:drawing>
      </w:r>
      <w:r w:rsidR="006426E4">
        <w:rPr>
          <w:rFonts w:ascii="Times New Roman" w:hAnsi="Times New Roman" w:cs="Times New Roman"/>
          <w:sz w:val="24"/>
          <w:szCs w:val="24"/>
          <w:lang w:val="id-ID"/>
        </w:rPr>
        <w:t>Hasil klaster 3 didapatkan term visualisasi terbesar yaitu “</w:t>
      </w:r>
      <w:r>
        <w:rPr>
          <w:rFonts w:ascii="Times New Roman" w:hAnsi="Times New Roman" w:cs="Times New Roman"/>
          <w:sz w:val="24"/>
          <w:szCs w:val="24"/>
          <w:lang w:val="id-ID"/>
        </w:rPr>
        <w:t>pilek</w:t>
      </w:r>
      <w:r w:rsidR="006426E4">
        <w:rPr>
          <w:rFonts w:ascii="Times New Roman" w:hAnsi="Times New Roman" w:cs="Times New Roman"/>
          <w:sz w:val="24"/>
          <w:szCs w:val="24"/>
          <w:lang w:val="id-ID"/>
        </w:rPr>
        <w:t xml:space="preserve">”. Gambar </w:t>
      </w:r>
      <w:r w:rsidR="006426E4">
        <w:rPr>
          <w:rFonts w:ascii="Times New Roman" w:hAnsi="Times New Roman" w:cs="Times New Roman"/>
          <w:i/>
          <w:iCs/>
          <w:sz w:val="24"/>
          <w:szCs w:val="24"/>
          <w:lang w:val="id-ID"/>
        </w:rPr>
        <w:t>wordcloud</w:t>
      </w:r>
      <w:r w:rsidR="006426E4">
        <w:rPr>
          <w:rFonts w:ascii="Times New Roman" w:hAnsi="Times New Roman" w:cs="Times New Roman"/>
          <w:sz w:val="24"/>
          <w:szCs w:val="24"/>
          <w:lang w:val="id-ID"/>
        </w:rPr>
        <w:t xml:space="preserve"> untuk klaster 3 ada pada Gambar </w:t>
      </w:r>
      <w:r>
        <w:rPr>
          <w:rFonts w:ascii="Times New Roman" w:hAnsi="Times New Roman" w:cs="Times New Roman"/>
          <w:sz w:val="24"/>
          <w:szCs w:val="24"/>
          <w:lang w:val="id-ID"/>
        </w:rPr>
        <w:t>4.</w:t>
      </w:r>
      <w:r w:rsidR="00A83BE1">
        <w:rPr>
          <w:rFonts w:ascii="Times New Roman" w:hAnsi="Times New Roman" w:cs="Times New Roman"/>
          <w:sz w:val="24"/>
          <w:szCs w:val="24"/>
          <w:lang w:val="en-US"/>
        </w:rPr>
        <w:t>25.</w:t>
      </w:r>
    </w:p>
    <w:p w14:paraId="382BCB9F" w14:textId="143765A5" w:rsidR="00D859E6" w:rsidRPr="00AA0D94" w:rsidRDefault="00AA0D94" w:rsidP="00AA0D94">
      <w:pPr>
        <w:pStyle w:val="Caption"/>
        <w:jc w:val="center"/>
        <w:rPr>
          <w:rFonts w:ascii="Times New Roman" w:hAnsi="Times New Roman" w:cs="Times New Roman"/>
          <w:b/>
          <w:bCs/>
          <w:i w:val="0"/>
          <w:iCs w:val="0"/>
          <w:color w:val="auto"/>
          <w:sz w:val="24"/>
          <w:szCs w:val="24"/>
        </w:rPr>
      </w:pPr>
      <w:bookmarkStart w:id="475" w:name="_Toc149217325"/>
      <w:r w:rsidRPr="00AA0D94">
        <w:rPr>
          <w:rFonts w:ascii="Times New Roman" w:hAnsi="Times New Roman" w:cs="Times New Roman"/>
          <w:b/>
          <w:bCs/>
          <w:i w:val="0"/>
          <w:iCs w:val="0"/>
          <w:color w:val="auto"/>
          <w:sz w:val="24"/>
          <w:szCs w:val="24"/>
        </w:rPr>
        <w:t>Gambar 4.</w:t>
      </w:r>
      <w:r w:rsidRPr="00AA0D94">
        <w:rPr>
          <w:rFonts w:ascii="Times New Roman" w:hAnsi="Times New Roman" w:cs="Times New Roman"/>
          <w:b/>
          <w:bCs/>
          <w:i w:val="0"/>
          <w:iCs w:val="0"/>
          <w:color w:val="auto"/>
          <w:sz w:val="24"/>
          <w:szCs w:val="24"/>
        </w:rPr>
        <w:fldChar w:fldCharType="begin"/>
      </w:r>
      <w:r w:rsidRPr="00AA0D94">
        <w:rPr>
          <w:rFonts w:ascii="Times New Roman" w:hAnsi="Times New Roman" w:cs="Times New Roman"/>
          <w:b/>
          <w:bCs/>
          <w:i w:val="0"/>
          <w:iCs w:val="0"/>
          <w:color w:val="auto"/>
          <w:sz w:val="24"/>
          <w:szCs w:val="24"/>
        </w:rPr>
        <w:instrText xml:space="preserve"> SEQ Gambar_4. \* ARABIC </w:instrText>
      </w:r>
      <w:r w:rsidRPr="00AA0D94">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25</w:t>
      </w:r>
      <w:r w:rsidRPr="00AA0D94">
        <w:rPr>
          <w:rFonts w:ascii="Times New Roman" w:hAnsi="Times New Roman" w:cs="Times New Roman"/>
          <w:b/>
          <w:bCs/>
          <w:i w:val="0"/>
          <w:iCs w:val="0"/>
          <w:color w:val="auto"/>
          <w:sz w:val="24"/>
          <w:szCs w:val="24"/>
        </w:rPr>
        <w:fldChar w:fldCharType="end"/>
      </w:r>
      <w:r w:rsidRPr="00AA0D94">
        <w:rPr>
          <w:rFonts w:ascii="Times New Roman" w:hAnsi="Times New Roman" w:cs="Times New Roman"/>
          <w:b/>
          <w:bCs/>
          <w:i w:val="0"/>
          <w:iCs w:val="0"/>
          <w:color w:val="auto"/>
          <w:sz w:val="24"/>
          <w:szCs w:val="24"/>
        </w:rPr>
        <w:t xml:space="preserve"> </w:t>
      </w:r>
      <w:r w:rsidR="00D859E6" w:rsidRPr="00AA0D94">
        <w:rPr>
          <w:rFonts w:ascii="Times New Roman" w:hAnsi="Times New Roman" w:cs="Times New Roman"/>
          <w:b/>
          <w:bCs/>
          <w:i w:val="0"/>
          <w:iCs w:val="0"/>
          <w:color w:val="auto"/>
          <w:sz w:val="24"/>
          <w:szCs w:val="24"/>
        </w:rPr>
        <w:t xml:space="preserve">Hasil visualisasi </w:t>
      </w:r>
      <w:r w:rsidR="00D859E6" w:rsidRPr="007D1158">
        <w:rPr>
          <w:rFonts w:ascii="Times New Roman" w:hAnsi="Times New Roman" w:cs="Times New Roman"/>
          <w:b/>
          <w:bCs/>
          <w:color w:val="auto"/>
          <w:sz w:val="24"/>
          <w:szCs w:val="24"/>
        </w:rPr>
        <w:t>WordCloud</w:t>
      </w:r>
      <w:r w:rsidR="00D859E6" w:rsidRPr="00AA0D94">
        <w:rPr>
          <w:rFonts w:ascii="Times New Roman" w:hAnsi="Times New Roman" w:cs="Times New Roman"/>
          <w:b/>
          <w:bCs/>
          <w:i w:val="0"/>
          <w:iCs w:val="0"/>
          <w:color w:val="auto"/>
          <w:sz w:val="24"/>
          <w:szCs w:val="24"/>
        </w:rPr>
        <w:t xml:space="preserve"> klaster 3</w:t>
      </w:r>
      <w:bookmarkEnd w:id="475"/>
    </w:p>
    <w:p w14:paraId="2A41C7B3" w14:textId="58D7E774" w:rsidR="007D5E88" w:rsidRPr="002713B2" w:rsidRDefault="007D5E88" w:rsidP="000243E6">
      <w:pPr>
        <w:spacing w:line="360" w:lineRule="auto"/>
        <w:ind w:firstLine="432"/>
        <w:jc w:val="both"/>
        <w:rPr>
          <w:rFonts w:ascii="Times New Roman" w:hAnsi="Times New Roman" w:cs="Times New Roman"/>
          <w:sz w:val="24"/>
          <w:szCs w:val="24"/>
          <w:lang w:val="en-US"/>
        </w:rPr>
      </w:pPr>
      <w:r w:rsidRPr="007D5E88">
        <w:rPr>
          <w:rFonts w:ascii="Times New Roman" w:hAnsi="Times New Roman" w:cs="Times New Roman"/>
          <w:noProof/>
          <w:sz w:val="24"/>
          <w:szCs w:val="24"/>
          <w:lang w:val="en-US"/>
        </w:rPr>
        <w:drawing>
          <wp:anchor distT="0" distB="0" distL="114300" distR="114300" simplePos="0" relativeHeight="251715584" behindDoc="1" locked="0" layoutInCell="1" allowOverlap="1" wp14:anchorId="3E4B715A" wp14:editId="444ADA68">
            <wp:simplePos x="0" y="0"/>
            <wp:positionH relativeFrom="page">
              <wp:posOffset>1440180</wp:posOffset>
            </wp:positionH>
            <wp:positionV relativeFrom="paragraph">
              <wp:posOffset>457835</wp:posOffset>
            </wp:positionV>
            <wp:extent cx="5041900" cy="2680335"/>
            <wp:effectExtent l="0" t="0" r="6350" b="5715"/>
            <wp:wrapTopAndBottom/>
            <wp:docPr id="39" name="Picture 3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1900" cy="2680335"/>
                    </a:xfrm>
                    <a:prstGeom prst="rect">
                      <a:avLst/>
                    </a:prstGeom>
                  </pic:spPr>
                </pic:pic>
              </a:graphicData>
            </a:graphic>
          </wp:anchor>
        </w:drawing>
      </w:r>
      <w:r>
        <w:rPr>
          <w:rFonts w:ascii="Times New Roman" w:hAnsi="Times New Roman" w:cs="Times New Roman"/>
          <w:sz w:val="24"/>
          <w:szCs w:val="24"/>
          <w:lang w:val="id-ID"/>
        </w:rPr>
        <w:t>Hasil klaster 4</w:t>
      </w:r>
      <w:r w:rsidRPr="007D5E88">
        <w:rPr>
          <w:noProof/>
        </w:rPr>
        <w:t xml:space="preserve"> </w:t>
      </w:r>
      <w:r>
        <w:rPr>
          <w:rFonts w:ascii="Times New Roman" w:hAnsi="Times New Roman" w:cs="Times New Roman"/>
          <w:sz w:val="24"/>
          <w:szCs w:val="24"/>
          <w:lang w:val="id-ID"/>
        </w:rPr>
        <w:t xml:space="preserve"> didapatkan term visualisasi terbesar yaitu “</w:t>
      </w:r>
      <w:r w:rsidR="0025424B">
        <w:rPr>
          <w:rFonts w:ascii="Times New Roman" w:hAnsi="Times New Roman" w:cs="Times New Roman"/>
          <w:sz w:val="24"/>
          <w:szCs w:val="24"/>
          <w:lang w:val="id-ID"/>
        </w:rPr>
        <w:t>batuk</w:t>
      </w:r>
      <w:r>
        <w:rPr>
          <w:rFonts w:ascii="Times New Roman" w:hAnsi="Times New Roman" w:cs="Times New Roman"/>
          <w:sz w:val="24"/>
          <w:szCs w:val="24"/>
          <w:lang w:val="id-ID"/>
        </w:rPr>
        <w:t xml:space="preserve">”. Gambar </w:t>
      </w:r>
      <w:r>
        <w:rPr>
          <w:rFonts w:ascii="Times New Roman" w:hAnsi="Times New Roman" w:cs="Times New Roman"/>
          <w:i/>
          <w:iCs/>
          <w:sz w:val="24"/>
          <w:szCs w:val="24"/>
          <w:lang w:val="id-ID"/>
        </w:rPr>
        <w:t>wordcloud</w:t>
      </w:r>
      <w:r>
        <w:rPr>
          <w:rFonts w:ascii="Times New Roman" w:hAnsi="Times New Roman" w:cs="Times New Roman"/>
          <w:sz w:val="24"/>
          <w:szCs w:val="24"/>
          <w:lang w:val="id-ID"/>
        </w:rPr>
        <w:t xml:space="preserve"> untuk klaster 4 ada pada Gambar 4.</w:t>
      </w:r>
      <w:r w:rsidR="002713B2">
        <w:rPr>
          <w:rFonts w:ascii="Times New Roman" w:hAnsi="Times New Roman" w:cs="Times New Roman"/>
          <w:sz w:val="24"/>
          <w:szCs w:val="24"/>
          <w:lang w:val="en-US"/>
        </w:rPr>
        <w:t>26.</w:t>
      </w:r>
    </w:p>
    <w:p w14:paraId="526706D4" w14:textId="618A2F00" w:rsidR="007D5E88" w:rsidRPr="00FD1AA4" w:rsidRDefault="00FD1AA4" w:rsidP="00FD1AA4">
      <w:pPr>
        <w:pStyle w:val="Caption"/>
        <w:jc w:val="center"/>
        <w:rPr>
          <w:rFonts w:ascii="Times New Roman" w:hAnsi="Times New Roman" w:cs="Times New Roman"/>
          <w:b/>
          <w:bCs/>
          <w:i w:val="0"/>
          <w:iCs w:val="0"/>
          <w:color w:val="auto"/>
          <w:sz w:val="24"/>
          <w:szCs w:val="24"/>
        </w:rPr>
      </w:pPr>
      <w:bookmarkStart w:id="476" w:name="_Toc149217326"/>
      <w:r w:rsidRPr="00FD1AA4">
        <w:rPr>
          <w:rFonts w:ascii="Times New Roman" w:hAnsi="Times New Roman" w:cs="Times New Roman"/>
          <w:b/>
          <w:bCs/>
          <w:i w:val="0"/>
          <w:iCs w:val="0"/>
          <w:color w:val="auto"/>
          <w:sz w:val="24"/>
          <w:szCs w:val="24"/>
        </w:rPr>
        <w:t>Gambar 4.</w:t>
      </w:r>
      <w:r w:rsidRPr="00FD1AA4">
        <w:rPr>
          <w:rFonts w:ascii="Times New Roman" w:hAnsi="Times New Roman" w:cs="Times New Roman"/>
          <w:b/>
          <w:bCs/>
          <w:i w:val="0"/>
          <w:iCs w:val="0"/>
          <w:color w:val="auto"/>
          <w:sz w:val="24"/>
          <w:szCs w:val="24"/>
        </w:rPr>
        <w:fldChar w:fldCharType="begin"/>
      </w:r>
      <w:r w:rsidRPr="00FD1AA4">
        <w:rPr>
          <w:rFonts w:ascii="Times New Roman" w:hAnsi="Times New Roman" w:cs="Times New Roman"/>
          <w:b/>
          <w:bCs/>
          <w:i w:val="0"/>
          <w:iCs w:val="0"/>
          <w:color w:val="auto"/>
          <w:sz w:val="24"/>
          <w:szCs w:val="24"/>
        </w:rPr>
        <w:instrText xml:space="preserve"> SEQ Gambar_4. \* ARABIC </w:instrText>
      </w:r>
      <w:r w:rsidRPr="00FD1AA4">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26</w:t>
      </w:r>
      <w:r w:rsidRPr="00FD1AA4">
        <w:rPr>
          <w:rFonts w:ascii="Times New Roman" w:hAnsi="Times New Roman" w:cs="Times New Roman"/>
          <w:b/>
          <w:bCs/>
          <w:i w:val="0"/>
          <w:iCs w:val="0"/>
          <w:color w:val="auto"/>
          <w:sz w:val="24"/>
          <w:szCs w:val="24"/>
        </w:rPr>
        <w:fldChar w:fldCharType="end"/>
      </w:r>
      <w:r w:rsidRPr="00FD1AA4">
        <w:rPr>
          <w:rFonts w:ascii="Times New Roman" w:hAnsi="Times New Roman" w:cs="Times New Roman"/>
          <w:b/>
          <w:bCs/>
          <w:i w:val="0"/>
          <w:iCs w:val="0"/>
          <w:color w:val="auto"/>
          <w:sz w:val="24"/>
          <w:szCs w:val="24"/>
        </w:rPr>
        <w:t xml:space="preserve"> </w:t>
      </w:r>
      <w:r w:rsidR="007D5E88" w:rsidRPr="00FD1AA4">
        <w:rPr>
          <w:rFonts w:ascii="Times New Roman" w:hAnsi="Times New Roman" w:cs="Times New Roman"/>
          <w:b/>
          <w:bCs/>
          <w:i w:val="0"/>
          <w:iCs w:val="0"/>
          <w:color w:val="auto"/>
          <w:sz w:val="24"/>
          <w:szCs w:val="24"/>
        </w:rPr>
        <w:t xml:space="preserve">Hasil visualisasi </w:t>
      </w:r>
      <w:r w:rsidR="007D5E88" w:rsidRPr="00FD1AA4">
        <w:rPr>
          <w:rFonts w:ascii="Times New Roman" w:hAnsi="Times New Roman" w:cs="Times New Roman"/>
          <w:b/>
          <w:bCs/>
          <w:color w:val="auto"/>
          <w:sz w:val="24"/>
          <w:szCs w:val="24"/>
        </w:rPr>
        <w:t>WordCloud</w:t>
      </w:r>
      <w:r w:rsidR="007D5E88" w:rsidRPr="00FD1AA4">
        <w:rPr>
          <w:rFonts w:ascii="Times New Roman" w:hAnsi="Times New Roman" w:cs="Times New Roman"/>
          <w:b/>
          <w:bCs/>
          <w:i w:val="0"/>
          <w:iCs w:val="0"/>
          <w:color w:val="auto"/>
          <w:sz w:val="24"/>
          <w:szCs w:val="24"/>
        </w:rPr>
        <w:t xml:space="preserve"> klaster 4</w:t>
      </w:r>
      <w:bookmarkEnd w:id="476"/>
    </w:p>
    <w:p w14:paraId="63E8DBE2" w14:textId="7748661C" w:rsidR="0025424B" w:rsidRDefault="0025424B">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2F82276D" w14:textId="683D2A76" w:rsidR="0025424B" w:rsidRPr="007E5192" w:rsidRDefault="004C0333" w:rsidP="000243E6">
      <w:pPr>
        <w:spacing w:line="360" w:lineRule="auto"/>
        <w:ind w:firstLine="432"/>
        <w:jc w:val="both"/>
        <w:rPr>
          <w:rFonts w:ascii="Times New Roman" w:hAnsi="Times New Roman" w:cs="Times New Roman"/>
          <w:sz w:val="24"/>
          <w:szCs w:val="24"/>
          <w:lang w:val="en-US"/>
        </w:rPr>
      </w:pPr>
      <w:r w:rsidRPr="004C0333">
        <w:rPr>
          <w:rFonts w:ascii="Times New Roman" w:hAnsi="Times New Roman" w:cs="Times New Roman"/>
          <w:noProof/>
          <w:sz w:val="24"/>
          <w:szCs w:val="24"/>
          <w:lang w:val="en-US"/>
        </w:rPr>
        <w:lastRenderedPageBreak/>
        <w:drawing>
          <wp:anchor distT="0" distB="0" distL="114300" distR="114300" simplePos="0" relativeHeight="251717632" behindDoc="1" locked="0" layoutInCell="1" allowOverlap="1" wp14:anchorId="0F4F5EF1" wp14:editId="42ED109E">
            <wp:simplePos x="0" y="0"/>
            <wp:positionH relativeFrom="page">
              <wp:posOffset>1440180</wp:posOffset>
            </wp:positionH>
            <wp:positionV relativeFrom="page">
              <wp:posOffset>1981200</wp:posOffset>
            </wp:positionV>
            <wp:extent cx="5041900" cy="2708910"/>
            <wp:effectExtent l="0" t="0" r="6350" b="0"/>
            <wp:wrapTopAndBottom/>
            <wp:docPr id="43" name="Picture 4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1900" cy="2708910"/>
                    </a:xfrm>
                    <a:prstGeom prst="rect">
                      <a:avLst/>
                    </a:prstGeom>
                  </pic:spPr>
                </pic:pic>
              </a:graphicData>
            </a:graphic>
          </wp:anchor>
        </w:drawing>
      </w:r>
      <w:r w:rsidR="0025424B">
        <w:rPr>
          <w:rFonts w:ascii="Times New Roman" w:hAnsi="Times New Roman" w:cs="Times New Roman"/>
          <w:sz w:val="24"/>
          <w:szCs w:val="24"/>
          <w:lang w:val="id-ID"/>
        </w:rPr>
        <w:t>Hasil klaster 5 didapatkan term visualisasi terbesar yaitu “</w:t>
      </w:r>
      <w:r>
        <w:rPr>
          <w:rFonts w:ascii="Times New Roman" w:hAnsi="Times New Roman" w:cs="Times New Roman"/>
          <w:sz w:val="24"/>
          <w:szCs w:val="24"/>
          <w:lang w:val="id-ID"/>
        </w:rPr>
        <w:t>covid</w:t>
      </w:r>
      <w:r w:rsidR="0025424B">
        <w:rPr>
          <w:rFonts w:ascii="Times New Roman" w:hAnsi="Times New Roman" w:cs="Times New Roman"/>
          <w:sz w:val="24"/>
          <w:szCs w:val="24"/>
          <w:lang w:val="id-ID"/>
        </w:rPr>
        <w:t xml:space="preserve">”. Gambar </w:t>
      </w:r>
      <w:r w:rsidR="0025424B">
        <w:rPr>
          <w:rFonts w:ascii="Times New Roman" w:hAnsi="Times New Roman" w:cs="Times New Roman"/>
          <w:i/>
          <w:iCs/>
          <w:sz w:val="24"/>
          <w:szCs w:val="24"/>
          <w:lang w:val="id-ID"/>
        </w:rPr>
        <w:t>wordcloud</w:t>
      </w:r>
      <w:r w:rsidR="0025424B">
        <w:rPr>
          <w:rFonts w:ascii="Times New Roman" w:hAnsi="Times New Roman" w:cs="Times New Roman"/>
          <w:sz w:val="24"/>
          <w:szCs w:val="24"/>
          <w:lang w:val="id-ID"/>
        </w:rPr>
        <w:t xml:space="preserve"> untuk klaster </w:t>
      </w:r>
      <w:r>
        <w:rPr>
          <w:rFonts w:ascii="Times New Roman" w:hAnsi="Times New Roman" w:cs="Times New Roman"/>
          <w:sz w:val="24"/>
          <w:szCs w:val="24"/>
          <w:lang w:val="id-ID"/>
        </w:rPr>
        <w:t>5</w:t>
      </w:r>
      <w:r w:rsidR="0025424B">
        <w:rPr>
          <w:rFonts w:ascii="Times New Roman" w:hAnsi="Times New Roman" w:cs="Times New Roman"/>
          <w:sz w:val="24"/>
          <w:szCs w:val="24"/>
          <w:lang w:val="id-ID"/>
        </w:rPr>
        <w:t xml:space="preserve"> ada pada Gambar</w:t>
      </w:r>
      <w:r>
        <w:rPr>
          <w:rFonts w:ascii="Times New Roman" w:hAnsi="Times New Roman" w:cs="Times New Roman"/>
          <w:sz w:val="24"/>
          <w:szCs w:val="24"/>
          <w:lang w:val="id-ID"/>
        </w:rPr>
        <w:t xml:space="preserve"> 4.</w:t>
      </w:r>
      <w:r w:rsidR="007E5192">
        <w:rPr>
          <w:rFonts w:ascii="Times New Roman" w:hAnsi="Times New Roman" w:cs="Times New Roman"/>
          <w:sz w:val="24"/>
          <w:szCs w:val="24"/>
          <w:lang w:val="en-US"/>
        </w:rPr>
        <w:t>27</w:t>
      </w:r>
      <w:r w:rsidR="00E50034">
        <w:rPr>
          <w:rFonts w:ascii="Times New Roman" w:hAnsi="Times New Roman" w:cs="Times New Roman"/>
          <w:sz w:val="24"/>
          <w:szCs w:val="24"/>
          <w:lang w:val="en-US"/>
        </w:rPr>
        <w:t>.</w:t>
      </w:r>
    </w:p>
    <w:p w14:paraId="23726A1C" w14:textId="6145E42E" w:rsidR="004C0333" w:rsidRPr="0004785B" w:rsidRDefault="0004785B" w:rsidP="0004785B">
      <w:pPr>
        <w:pStyle w:val="Caption"/>
        <w:jc w:val="center"/>
        <w:rPr>
          <w:rFonts w:ascii="Times New Roman" w:hAnsi="Times New Roman" w:cs="Times New Roman"/>
          <w:b/>
          <w:bCs/>
          <w:i w:val="0"/>
          <w:iCs w:val="0"/>
          <w:color w:val="auto"/>
          <w:sz w:val="24"/>
          <w:szCs w:val="24"/>
        </w:rPr>
      </w:pPr>
      <w:bookmarkStart w:id="477" w:name="_Toc149217327"/>
      <w:r w:rsidRPr="0004785B">
        <w:rPr>
          <w:rFonts w:ascii="Times New Roman" w:hAnsi="Times New Roman" w:cs="Times New Roman"/>
          <w:b/>
          <w:bCs/>
          <w:i w:val="0"/>
          <w:iCs w:val="0"/>
          <w:color w:val="auto"/>
          <w:sz w:val="24"/>
          <w:szCs w:val="24"/>
        </w:rPr>
        <w:t>Gambar 4.</w:t>
      </w:r>
      <w:r w:rsidRPr="0004785B">
        <w:rPr>
          <w:rFonts w:ascii="Times New Roman" w:hAnsi="Times New Roman" w:cs="Times New Roman"/>
          <w:b/>
          <w:bCs/>
          <w:i w:val="0"/>
          <w:iCs w:val="0"/>
          <w:color w:val="auto"/>
          <w:sz w:val="24"/>
          <w:szCs w:val="24"/>
        </w:rPr>
        <w:fldChar w:fldCharType="begin"/>
      </w:r>
      <w:r w:rsidRPr="0004785B">
        <w:rPr>
          <w:rFonts w:ascii="Times New Roman" w:hAnsi="Times New Roman" w:cs="Times New Roman"/>
          <w:b/>
          <w:bCs/>
          <w:i w:val="0"/>
          <w:iCs w:val="0"/>
          <w:color w:val="auto"/>
          <w:sz w:val="24"/>
          <w:szCs w:val="24"/>
        </w:rPr>
        <w:instrText xml:space="preserve"> SEQ Gambar_4. \* ARABIC </w:instrText>
      </w:r>
      <w:r w:rsidRPr="0004785B">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27</w:t>
      </w:r>
      <w:r w:rsidRPr="0004785B">
        <w:rPr>
          <w:rFonts w:ascii="Times New Roman" w:hAnsi="Times New Roman" w:cs="Times New Roman"/>
          <w:b/>
          <w:bCs/>
          <w:i w:val="0"/>
          <w:iCs w:val="0"/>
          <w:color w:val="auto"/>
          <w:sz w:val="24"/>
          <w:szCs w:val="24"/>
        </w:rPr>
        <w:fldChar w:fldCharType="end"/>
      </w:r>
      <w:r w:rsidRPr="0004785B">
        <w:rPr>
          <w:rFonts w:ascii="Times New Roman" w:hAnsi="Times New Roman" w:cs="Times New Roman"/>
          <w:b/>
          <w:bCs/>
          <w:i w:val="0"/>
          <w:iCs w:val="0"/>
          <w:color w:val="auto"/>
          <w:sz w:val="24"/>
          <w:szCs w:val="24"/>
        </w:rPr>
        <w:t xml:space="preserve"> </w:t>
      </w:r>
      <w:r w:rsidR="004C0333" w:rsidRPr="0004785B">
        <w:rPr>
          <w:rFonts w:ascii="Times New Roman" w:hAnsi="Times New Roman" w:cs="Times New Roman"/>
          <w:b/>
          <w:bCs/>
          <w:i w:val="0"/>
          <w:iCs w:val="0"/>
          <w:color w:val="auto"/>
          <w:sz w:val="24"/>
          <w:szCs w:val="24"/>
        </w:rPr>
        <w:t xml:space="preserve">Hasil visualisasi </w:t>
      </w:r>
      <w:r w:rsidR="004C0333" w:rsidRPr="0004785B">
        <w:rPr>
          <w:rFonts w:ascii="Times New Roman" w:hAnsi="Times New Roman" w:cs="Times New Roman"/>
          <w:b/>
          <w:bCs/>
          <w:color w:val="auto"/>
          <w:sz w:val="24"/>
          <w:szCs w:val="24"/>
        </w:rPr>
        <w:t>WordCloud</w:t>
      </w:r>
      <w:r w:rsidR="004C0333" w:rsidRPr="0004785B">
        <w:rPr>
          <w:rFonts w:ascii="Times New Roman" w:hAnsi="Times New Roman" w:cs="Times New Roman"/>
          <w:b/>
          <w:bCs/>
          <w:i w:val="0"/>
          <w:iCs w:val="0"/>
          <w:color w:val="auto"/>
          <w:sz w:val="24"/>
          <w:szCs w:val="24"/>
        </w:rPr>
        <w:t xml:space="preserve"> klaster 5</w:t>
      </w:r>
      <w:bookmarkEnd w:id="477"/>
    </w:p>
    <w:p w14:paraId="5DBEFBD6" w14:textId="02ABC2F3" w:rsidR="004C0333" w:rsidRPr="008000D1" w:rsidRDefault="00D000D8" w:rsidP="000243E6">
      <w:pPr>
        <w:spacing w:line="360" w:lineRule="auto"/>
        <w:ind w:firstLine="432"/>
        <w:jc w:val="both"/>
        <w:rPr>
          <w:rFonts w:ascii="Times New Roman" w:hAnsi="Times New Roman" w:cs="Times New Roman"/>
          <w:sz w:val="24"/>
          <w:szCs w:val="24"/>
          <w:lang w:val="en-US"/>
        </w:rPr>
      </w:pPr>
      <w:r w:rsidRPr="004C0333">
        <w:rPr>
          <w:rFonts w:ascii="Times New Roman" w:hAnsi="Times New Roman" w:cs="Times New Roman"/>
          <w:noProof/>
          <w:sz w:val="24"/>
          <w:szCs w:val="24"/>
          <w:lang w:val="id-ID"/>
        </w:rPr>
        <w:drawing>
          <wp:anchor distT="0" distB="0" distL="114300" distR="114300" simplePos="0" relativeHeight="251719680" behindDoc="1" locked="0" layoutInCell="1" allowOverlap="1" wp14:anchorId="1A112ED5" wp14:editId="44468184">
            <wp:simplePos x="0" y="0"/>
            <wp:positionH relativeFrom="page">
              <wp:posOffset>1440180</wp:posOffset>
            </wp:positionH>
            <wp:positionV relativeFrom="paragraph">
              <wp:posOffset>528320</wp:posOffset>
            </wp:positionV>
            <wp:extent cx="5041900" cy="2800985"/>
            <wp:effectExtent l="0" t="0" r="6350" b="0"/>
            <wp:wrapTopAndBottom/>
            <wp:docPr id="47" name="Picture 47" descr="A word clou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1900" cy="2800985"/>
                    </a:xfrm>
                    <a:prstGeom prst="rect">
                      <a:avLst/>
                    </a:prstGeom>
                  </pic:spPr>
                </pic:pic>
              </a:graphicData>
            </a:graphic>
          </wp:anchor>
        </w:drawing>
      </w:r>
      <w:r w:rsidR="004C0333">
        <w:rPr>
          <w:rFonts w:ascii="Times New Roman" w:hAnsi="Times New Roman" w:cs="Times New Roman"/>
          <w:sz w:val="24"/>
          <w:szCs w:val="24"/>
          <w:lang w:val="id-ID"/>
        </w:rPr>
        <w:t>Hasil klaster 6 didapatkan term visualisasi terbesar yaitu “</w:t>
      </w:r>
      <w:r w:rsidR="000004A6">
        <w:rPr>
          <w:rFonts w:ascii="Times New Roman" w:hAnsi="Times New Roman" w:cs="Times New Roman"/>
          <w:sz w:val="24"/>
          <w:szCs w:val="24"/>
          <w:lang w:val="id-ID"/>
        </w:rPr>
        <w:t>demam</w:t>
      </w:r>
      <w:r w:rsidR="004C0333">
        <w:rPr>
          <w:rFonts w:ascii="Times New Roman" w:hAnsi="Times New Roman" w:cs="Times New Roman"/>
          <w:sz w:val="24"/>
          <w:szCs w:val="24"/>
          <w:lang w:val="id-ID"/>
        </w:rPr>
        <w:t xml:space="preserve">”. Gambar </w:t>
      </w:r>
      <w:r w:rsidR="004C0333">
        <w:rPr>
          <w:rFonts w:ascii="Times New Roman" w:hAnsi="Times New Roman" w:cs="Times New Roman"/>
          <w:i/>
          <w:iCs/>
          <w:sz w:val="24"/>
          <w:szCs w:val="24"/>
          <w:lang w:val="id-ID"/>
        </w:rPr>
        <w:t>wordcloud</w:t>
      </w:r>
      <w:r w:rsidR="004C0333">
        <w:rPr>
          <w:rFonts w:ascii="Times New Roman" w:hAnsi="Times New Roman" w:cs="Times New Roman"/>
          <w:sz w:val="24"/>
          <w:szCs w:val="24"/>
          <w:lang w:val="id-ID"/>
        </w:rPr>
        <w:t xml:space="preserve"> untuk klaster 6 ada pada Gambar 4.</w:t>
      </w:r>
      <w:r w:rsidR="008000D1">
        <w:rPr>
          <w:rFonts w:ascii="Times New Roman" w:hAnsi="Times New Roman" w:cs="Times New Roman"/>
          <w:sz w:val="24"/>
          <w:szCs w:val="24"/>
          <w:lang w:val="en-US"/>
        </w:rPr>
        <w:t>28.</w:t>
      </w:r>
    </w:p>
    <w:p w14:paraId="23FAF610" w14:textId="04EC0BE8" w:rsidR="004C0333" w:rsidRPr="0004785B" w:rsidRDefault="0004785B" w:rsidP="0004785B">
      <w:pPr>
        <w:pStyle w:val="Caption"/>
        <w:jc w:val="center"/>
        <w:rPr>
          <w:rFonts w:ascii="Times New Roman" w:hAnsi="Times New Roman" w:cs="Times New Roman"/>
          <w:b/>
          <w:bCs/>
          <w:i w:val="0"/>
          <w:iCs w:val="0"/>
          <w:color w:val="auto"/>
          <w:sz w:val="24"/>
          <w:szCs w:val="24"/>
        </w:rPr>
      </w:pPr>
      <w:bookmarkStart w:id="478" w:name="_Toc149217328"/>
      <w:r w:rsidRPr="0004785B">
        <w:rPr>
          <w:rFonts w:ascii="Times New Roman" w:hAnsi="Times New Roman" w:cs="Times New Roman"/>
          <w:b/>
          <w:bCs/>
          <w:i w:val="0"/>
          <w:iCs w:val="0"/>
          <w:color w:val="auto"/>
          <w:sz w:val="24"/>
          <w:szCs w:val="24"/>
        </w:rPr>
        <w:t>Gambar 4.</w:t>
      </w:r>
      <w:r w:rsidRPr="0004785B">
        <w:rPr>
          <w:rFonts w:ascii="Times New Roman" w:hAnsi="Times New Roman" w:cs="Times New Roman"/>
          <w:b/>
          <w:bCs/>
          <w:i w:val="0"/>
          <w:iCs w:val="0"/>
          <w:color w:val="auto"/>
          <w:sz w:val="24"/>
          <w:szCs w:val="24"/>
        </w:rPr>
        <w:fldChar w:fldCharType="begin"/>
      </w:r>
      <w:r w:rsidRPr="0004785B">
        <w:rPr>
          <w:rFonts w:ascii="Times New Roman" w:hAnsi="Times New Roman" w:cs="Times New Roman"/>
          <w:b/>
          <w:bCs/>
          <w:i w:val="0"/>
          <w:iCs w:val="0"/>
          <w:color w:val="auto"/>
          <w:sz w:val="24"/>
          <w:szCs w:val="24"/>
        </w:rPr>
        <w:instrText xml:space="preserve"> SEQ Gambar_4. \* ARABIC </w:instrText>
      </w:r>
      <w:r w:rsidRPr="0004785B">
        <w:rPr>
          <w:rFonts w:ascii="Times New Roman" w:hAnsi="Times New Roman" w:cs="Times New Roman"/>
          <w:b/>
          <w:bCs/>
          <w:i w:val="0"/>
          <w:iCs w:val="0"/>
          <w:color w:val="auto"/>
          <w:sz w:val="24"/>
          <w:szCs w:val="24"/>
        </w:rPr>
        <w:fldChar w:fldCharType="separate"/>
      </w:r>
      <w:r w:rsidR="003C7CD5">
        <w:rPr>
          <w:rFonts w:ascii="Times New Roman" w:hAnsi="Times New Roman" w:cs="Times New Roman"/>
          <w:b/>
          <w:bCs/>
          <w:i w:val="0"/>
          <w:iCs w:val="0"/>
          <w:noProof/>
          <w:color w:val="auto"/>
          <w:sz w:val="24"/>
          <w:szCs w:val="24"/>
        </w:rPr>
        <w:t>28</w:t>
      </w:r>
      <w:r w:rsidRPr="0004785B">
        <w:rPr>
          <w:rFonts w:ascii="Times New Roman" w:hAnsi="Times New Roman" w:cs="Times New Roman"/>
          <w:b/>
          <w:bCs/>
          <w:i w:val="0"/>
          <w:iCs w:val="0"/>
          <w:color w:val="auto"/>
          <w:sz w:val="24"/>
          <w:szCs w:val="24"/>
        </w:rPr>
        <w:fldChar w:fldCharType="end"/>
      </w:r>
      <w:r w:rsidRPr="0004785B">
        <w:rPr>
          <w:rFonts w:ascii="Times New Roman" w:hAnsi="Times New Roman" w:cs="Times New Roman"/>
          <w:b/>
          <w:bCs/>
          <w:i w:val="0"/>
          <w:iCs w:val="0"/>
          <w:color w:val="auto"/>
          <w:sz w:val="24"/>
          <w:szCs w:val="24"/>
        </w:rPr>
        <w:t xml:space="preserve"> </w:t>
      </w:r>
      <w:r w:rsidR="00D000D8" w:rsidRPr="0004785B">
        <w:rPr>
          <w:rFonts w:ascii="Times New Roman" w:hAnsi="Times New Roman" w:cs="Times New Roman"/>
          <w:b/>
          <w:bCs/>
          <w:i w:val="0"/>
          <w:iCs w:val="0"/>
          <w:color w:val="auto"/>
          <w:sz w:val="24"/>
          <w:szCs w:val="24"/>
        </w:rPr>
        <w:t xml:space="preserve">Hasil visualisasi </w:t>
      </w:r>
      <w:r w:rsidR="00D000D8" w:rsidRPr="0004785B">
        <w:rPr>
          <w:rFonts w:ascii="Times New Roman" w:hAnsi="Times New Roman" w:cs="Times New Roman"/>
          <w:b/>
          <w:bCs/>
          <w:color w:val="auto"/>
          <w:sz w:val="24"/>
          <w:szCs w:val="24"/>
        </w:rPr>
        <w:t>WordCloud</w:t>
      </w:r>
      <w:r w:rsidR="00D000D8" w:rsidRPr="0004785B">
        <w:rPr>
          <w:rFonts w:ascii="Times New Roman" w:hAnsi="Times New Roman" w:cs="Times New Roman"/>
          <w:b/>
          <w:bCs/>
          <w:i w:val="0"/>
          <w:iCs w:val="0"/>
          <w:color w:val="auto"/>
          <w:sz w:val="24"/>
          <w:szCs w:val="24"/>
        </w:rPr>
        <w:t xml:space="preserve"> klaster 6</w:t>
      </w:r>
      <w:bookmarkEnd w:id="478"/>
    </w:p>
    <w:p w14:paraId="37F02E9B" w14:textId="14AE5A87" w:rsidR="00F51AA2" w:rsidRPr="00973D36" w:rsidRDefault="00C43BE3" w:rsidP="009A6038">
      <w:pPr>
        <w:spacing w:line="360" w:lineRule="auto"/>
        <w:ind w:firstLine="432"/>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Dapat disimpulkan dari analisis visualisasi </w:t>
      </w:r>
      <w:r>
        <w:rPr>
          <w:rFonts w:ascii="Times New Roman" w:hAnsi="Times New Roman" w:cs="Times New Roman"/>
          <w:i/>
          <w:iCs/>
          <w:sz w:val="24"/>
          <w:szCs w:val="24"/>
          <w:lang w:val="id-ID"/>
        </w:rPr>
        <w:t xml:space="preserve">WordCloud, </w:t>
      </w:r>
      <w:r>
        <w:rPr>
          <w:rFonts w:ascii="Times New Roman" w:hAnsi="Times New Roman" w:cs="Times New Roman"/>
          <w:sz w:val="24"/>
          <w:szCs w:val="24"/>
          <w:lang w:val="id-ID"/>
        </w:rPr>
        <w:t>yaitu term “sakit kepala” pada klaster 1, term “diare” pada klaster 2, term “pilek” pada klaster 3, term “batuk” pada klaster 4, term “covid” pada klaster 5, dan term “</w:t>
      </w:r>
      <w:r w:rsidR="006037FB">
        <w:rPr>
          <w:rFonts w:ascii="Times New Roman" w:hAnsi="Times New Roman" w:cs="Times New Roman"/>
          <w:sz w:val="24"/>
          <w:szCs w:val="24"/>
          <w:lang w:val="id-ID"/>
        </w:rPr>
        <w:t>demam</w:t>
      </w:r>
      <w:r>
        <w:rPr>
          <w:rFonts w:ascii="Times New Roman" w:hAnsi="Times New Roman" w:cs="Times New Roman"/>
          <w:sz w:val="24"/>
          <w:szCs w:val="24"/>
          <w:lang w:val="id-ID"/>
        </w:rPr>
        <w:t>” pada klaster 6.</w:t>
      </w:r>
    </w:p>
    <w:p w14:paraId="506F5D03" w14:textId="77777777" w:rsidR="00C24F98" w:rsidRDefault="00C24F98" w:rsidP="000F6216">
      <w:pPr>
        <w:pStyle w:val="Heading1"/>
        <w:spacing w:line="360" w:lineRule="auto"/>
        <w:jc w:val="center"/>
        <w:rPr>
          <w:lang w:val="en-US"/>
        </w:rPr>
      </w:pPr>
      <w:bookmarkStart w:id="479" w:name="_Toc149284659"/>
      <w:bookmarkEnd w:id="479"/>
    </w:p>
    <w:p w14:paraId="2F1414D9" w14:textId="51A20A3B" w:rsidR="005E3BAB" w:rsidRDefault="00F51AA2" w:rsidP="00C24F98">
      <w:pPr>
        <w:pStyle w:val="Heading1"/>
        <w:numPr>
          <w:ilvl w:val="0"/>
          <w:numId w:val="0"/>
        </w:numPr>
        <w:spacing w:line="360" w:lineRule="auto"/>
        <w:ind w:left="1872"/>
        <w:rPr>
          <w:lang w:val="en-US"/>
        </w:rPr>
      </w:pPr>
      <w:bookmarkStart w:id="480" w:name="_Toc149284660"/>
      <w:r>
        <w:rPr>
          <w:lang w:val="en-US"/>
        </w:rPr>
        <w:t>KESIMPULAN DAN SARAN</w:t>
      </w:r>
      <w:bookmarkEnd w:id="480"/>
    </w:p>
    <w:p w14:paraId="06780E81" w14:textId="78E2116B" w:rsidR="005E3BAB" w:rsidRPr="0028613A" w:rsidRDefault="005E3BAB" w:rsidP="0028613A">
      <w:pPr>
        <w:pStyle w:val="Heading2"/>
        <w:spacing w:line="360" w:lineRule="auto"/>
        <w:jc w:val="both"/>
        <w:rPr>
          <w:rFonts w:cs="Times New Roman"/>
          <w:lang w:val="en-US"/>
        </w:rPr>
      </w:pPr>
      <w:bookmarkStart w:id="481" w:name="_Toc149284661"/>
      <w:r w:rsidRPr="0028613A">
        <w:rPr>
          <w:rFonts w:cs="Times New Roman"/>
          <w:lang w:val="en-US"/>
        </w:rPr>
        <w:t>Kesimpulan</w:t>
      </w:r>
      <w:bookmarkEnd w:id="481"/>
    </w:p>
    <w:p w14:paraId="65C69930" w14:textId="77777777" w:rsidR="0028613A" w:rsidRPr="002A5B43" w:rsidRDefault="0028613A" w:rsidP="0028613A">
      <w:pPr>
        <w:spacing w:line="360" w:lineRule="auto"/>
        <w:ind w:firstLine="576"/>
        <w:jc w:val="both"/>
        <w:rPr>
          <w:rFonts w:ascii="Times New Roman" w:hAnsi="Times New Roman" w:cs="Times New Roman"/>
          <w:sz w:val="24"/>
          <w:szCs w:val="24"/>
          <w:lang w:val="en-US"/>
        </w:rPr>
      </w:pPr>
      <w:r w:rsidRPr="002A5B43">
        <w:rPr>
          <w:rFonts w:ascii="Times New Roman" w:hAnsi="Times New Roman" w:cs="Times New Roman"/>
          <w:sz w:val="24"/>
          <w:szCs w:val="24"/>
          <w:lang w:val="en-US"/>
        </w:rPr>
        <w:t>Dari penelitian yang telah dilakukan dapat diambil beberapa kesimpulan sebagai berikut:</w:t>
      </w:r>
    </w:p>
    <w:p w14:paraId="0EEFC25F" w14:textId="65F9A6DF" w:rsidR="0028613A" w:rsidRDefault="0028613A" w:rsidP="0028613A">
      <w:pPr>
        <w:pStyle w:val="ListParagraph"/>
        <w:numPr>
          <w:ilvl w:val="0"/>
          <w:numId w:val="26"/>
        </w:numPr>
        <w:spacing w:line="360" w:lineRule="auto"/>
        <w:jc w:val="both"/>
        <w:rPr>
          <w:lang w:val="en-US"/>
        </w:rPr>
      </w:pPr>
      <w:r>
        <w:rPr>
          <w:lang w:val="en-US"/>
        </w:rPr>
        <w:t xml:space="preserve">Hasil penerapan klasterisasi </w:t>
      </w:r>
      <w:r w:rsidR="00075F4E">
        <w:rPr>
          <w:lang w:val="id-ID"/>
        </w:rPr>
        <w:t xml:space="preserve">penyebaran penyakit menular langsung pada studi kasus COVID-19 </w:t>
      </w:r>
      <w:r>
        <w:rPr>
          <w:lang w:val="en-US"/>
        </w:rPr>
        <w:t xml:space="preserve">dengan </w:t>
      </w:r>
      <w:r w:rsidR="00075F4E">
        <w:rPr>
          <w:lang w:val="id-ID"/>
        </w:rPr>
        <w:t xml:space="preserve">menggunakan </w:t>
      </w:r>
      <w:r>
        <w:rPr>
          <w:lang w:val="en-US"/>
        </w:rPr>
        <w:t xml:space="preserve">algoritma DBSCAN dan OPTICS pada </w:t>
      </w:r>
      <w:r>
        <w:rPr>
          <w:i/>
          <w:iCs/>
          <w:lang w:val="en-US"/>
        </w:rPr>
        <w:t>tweet</w:t>
      </w:r>
      <w:r>
        <w:rPr>
          <w:lang w:val="en-US"/>
        </w:rPr>
        <w:t xml:space="preserve"> terkait penyebaran penyakit menular langsung (studi kasus Covid-19) </w:t>
      </w:r>
      <w:r w:rsidR="00CB73A5">
        <w:rPr>
          <w:lang w:val="en-US"/>
        </w:rPr>
        <w:t xml:space="preserve">pada beberapa sampel yang menghasilkan parameter optimal pada eps = 1,35 dan minpts = 10. Parameter tersebut menghasilkan 1 klaster, 19 </w:t>
      </w:r>
      <w:r w:rsidR="00CB73A5" w:rsidRPr="00CB73A5">
        <w:rPr>
          <w:i/>
          <w:iCs/>
          <w:lang w:val="en-US"/>
        </w:rPr>
        <w:t>noise</w:t>
      </w:r>
      <w:r w:rsidR="00CB73A5">
        <w:rPr>
          <w:i/>
          <w:iCs/>
          <w:lang w:val="en-US"/>
        </w:rPr>
        <w:t xml:space="preserve">, </w:t>
      </w:r>
      <w:r w:rsidR="00CB73A5">
        <w:rPr>
          <w:lang w:val="en-US"/>
        </w:rPr>
        <w:t xml:space="preserve">dan nilai </w:t>
      </w:r>
      <w:r w:rsidR="00CB73A5">
        <w:rPr>
          <w:i/>
          <w:iCs/>
          <w:lang w:val="en-US"/>
        </w:rPr>
        <w:t>silhouette coefficient</w:t>
      </w:r>
      <w:r w:rsidR="00CB73A5">
        <w:rPr>
          <w:lang w:val="en-US"/>
        </w:rPr>
        <w:t xml:space="preserve"> sebesar </w:t>
      </w:r>
      <w:r w:rsidR="00CB73A5" w:rsidRPr="00CB73A5">
        <w:rPr>
          <w:lang w:val="en-US"/>
        </w:rPr>
        <w:t>0</w:t>
      </w:r>
      <w:r w:rsidR="00CB73A5">
        <w:rPr>
          <w:lang w:val="en-US"/>
        </w:rPr>
        <w:t>,0</w:t>
      </w:r>
      <w:r w:rsidR="00CB73A5" w:rsidRPr="00CB73A5">
        <w:rPr>
          <w:lang w:val="en-US"/>
        </w:rPr>
        <w:t>056951958</w:t>
      </w:r>
      <w:r w:rsidR="00CB73A5">
        <w:rPr>
          <w:lang w:val="en-US"/>
        </w:rPr>
        <w:t xml:space="preserve">. Sedangkan, </w:t>
      </w:r>
      <w:r w:rsidR="00075F4E">
        <w:rPr>
          <w:lang w:val="id-ID"/>
        </w:rPr>
        <w:t xml:space="preserve">algoritma OPTICS menghasilkan parameter optimal pada </w:t>
      </w:r>
      <w:r w:rsidR="00075F4E">
        <w:rPr>
          <w:i/>
          <w:iCs/>
          <w:lang w:val="id-ID"/>
        </w:rPr>
        <w:t>xi score</w:t>
      </w:r>
      <w:r w:rsidR="00075F4E">
        <w:rPr>
          <w:lang w:val="id-ID"/>
        </w:rPr>
        <w:t xml:space="preserve"> = 0,05 dan minpts = 10.</w:t>
      </w:r>
      <w:r w:rsidR="00B910FB">
        <w:rPr>
          <w:lang w:val="id-ID"/>
        </w:rPr>
        <w:t xml:space="preserve"> Parameter OPTICS ini menghasilkan klaster terbaik sebesar 6 klaster, 1655 </w:t>
      </w:r>
      <w:r w:rsidR="00B910FB" w:rsidRPr="00B910FB">
        <w:rPr>
          <w:i/>
          <w:iCs/>
          <w:lang w:val="id-ID"/>
        </w:rPr>
        <w:t>noise</w:t>
      </w:r>
      <w:r w:rsidR="00B910FB">
        <w:rPr>
          <w:lang w:val="id-ID"/>
        </w:rPr>
        <w:t xml:space="preserve">, dan nilai </w:t>
      </w:r>
      <w:r w:rsidR="00B910FB">
        <w:rPr>
          <w:i/>
          <w:iCs/>
          <w:lang w:val="id-ID"/>
        </w:rPr>
        <w:t>silhouette coefficient</w:t>
      </w:r>
      <w:r w:rsidR="00B910FB">
        <w:rPr>
          <w:lang w:val="id-ID"/>
        </w:rPr>
        <w:t xml:space="preserve"> sebesar </w:t>
      </w:r>
      <w:r w:rsidR="00B910FB" w:rsidRPr="00B910FB">
        <w:rPr>
          <w:lang w:val="en-ID"/>
        </w:rPr>
        <w:t>0</w:t>
      </w:r>
      <w:r w:rsidR="00B910FB" w:rsidRPr="00B910FB">
        <w:rPr>
          <w:lang w:val="id-ID"/>
        </w:rPr>
        <w:t>,</w:t>
      </w:r>
      <w:r w:rsidR="00B910FB" w:rsidRPr="00B910FB">
        <w:rPr>
          <w:lang w:val="en-ID"/>
        </w:rPr>
        <w:t>6508317895</w:t>
      </w:r>
      <w:r w:rsidR="00B910FB">
        <w:rPr>
          <w:lang w:val="id-ID"/>
        </w:rPr>
        <w:t>.</w:t>
      </w:r>
    </w:p>
    <w:p w14:paraId="13C32C69" w14:textId="1A6B80B6" w:rsidR="0028613A" w:rsidRPr="00514DEF" w:rsidRDefault="0028613A" w:rsidP="00BA7237">
      <w:pPr>
        <w:pStyle w:val="ListParagraph"/>
        <w:numPr>
          <w:ilvl w:val="0"/>
          <w:numId w:val="26"/>
        </w:numPr>
        <w:spacing w:line="360" w:lineRule="auto"/>
        <w:jc w:val="both"/>
        <w:rPr>
          <w:lang w:val="en-US"/>
        </w:rPr>
      </w:pPr>
      <w:r>
        <w:rPr>
          <w:lang w:val="en-US"/>
        </w:rPr>
        <w:t xml:space="preserve">Geovisualisasi berhasil diterapkan pada hasil klasterisasi </w:t>
      </w:r>
      <w:r w:rsidR="00A42D9E">
        <w:rPr>
          <w:lang w:val="id-ID"/>
        </w:rPr>
        <w:t xml:space="preserve">kedua data </w:t>
      </w:r>
      <w:r w:rsidR="00A42D9E">
        <w:rPr>
          <w:i/>
          <w:iCs/>
          <w:lang w:val="id-ID"/>
        </w:rPr>
        <w:t xml:space="preserve">tweet </w:t>
      </w:r>
      <w:r>
        <w:rPr>
          <w:lang w:val="en-US"/>
        </w:rPr>
        <w:t>dengan algoritm</w:t>
      </w:r>
      <w:r w:rsidR="00A42D9E">
        <w:rPr>
          <w:lang w:val="id-ID"/>
        </w:rPr>
        <w:t>a</w:t>
      </w:r>
      <w:r>
        <w:rPr>
          <w:lang w:val="en-US"/>
        </w:rPr>
        <w:t xml:space="preserve"> DBSCAN</w:t>
      </w:r>
      <w:r w:rsidR="00A42D9E">
        <w:rPr>
          <w:lang w:val="id-ID"/>
        </w:rPr>
        <w:t xml:space="preserve"> dan OPTICS</w:t>
      </w:r>
      <w:r>
        <w:rPr>
          <w:lang w:val="en-US"/>
        </w:rPr>
        <w:t xml:space="preserve">. </w:t>
      </w:r>
      <w:r w:rsidR="00BC1E34">
        <w:rPr>
          <w:lang w:val="id-ID"/>
        </w:rPr>
        <w:t>Hasil geovisualisasi ini memiliki batasan menggunakan Bahasa Indonesia, namun hasil dari geovisualisasi masih terdapat titik – titik di luar wilayah Indonesia. Hal itu terjadi disebabkan oleh Bahasa Indonesia yang digunakan pada daerah di luar wilayah Indonesia.</w:t>
      </w:r>
      <w:r w:rsidRPr="00DF4E7C">
        <w:rPr>
          <w:strike/>
          <w:lang w:val="en-US"/>
        </w:rPr>
        <w:t xml:space="preserve"> </w:t>
      </w:r>
    </w:p>
    <w:p w14:paraId="29358702" w14:textId="741E7E67" w:rsidR="00514DEF" w:rsidRPr="0028613A" w:rsidRDefault="00514DEF" w:rsidP="00BA7237">
      <w:pPr>
        <w:pStyle w:val="ListParagraph"/>
        <w:numPr>
          <w:ilvl w:val="0"/>
          <w:numId w:val="26"/>
        </w:numPr>
        <w:spacing w:line="360" w:lineRule="auto"/>
        <w:jc w:val="both"/>
        <w:rPr>
          <w:lang w:val="en-US"/>
        </w:rPr>
      </w:pPr>
      <w:r>
        <w:rPr>
          <w:lang w:val="id-ID"/>
        </w:rPr>
        <w:t xml:space="preserve">Diperoleh </w:t>
      </w:r>
      <w:bookmarkStart w:id="482" w:name="_Hlk149302231"/>
      <w:r>
        <w:rPr>
          <w:lang w:val="id-ID"/>
        </w:rPr>
        <w:t xml:space="preserve">6 term tertinggi pada 6 klaster yang terbentuk pada hasil </w:t>
      </w:r>
      <w:r>
        <w:rPr>
          <w:i/>
          <w:iCs/>
          <w:lang w:val="id-ID"/>
        </w:rPr>
        <w:t xml:space="preserve">clustering </w:t>
      </w:r>
      <w:r>
        <w:rPr>
          <w:lang w:val="id-ID"/>
        </w:rPr>
        <w:t xml:space="preserve">terbaik, yaitu </w:t>
      </w:r>
      <w:r>
        <w:rPr>
          <w:rFonts w:cs="Times New Roman"/>
          <w:szCs w:val="24"/>
          <w:lang w:val="id-ID"/>
        </w:rPr>
        <w:t>term “sakit kepala” pada klaster 1, term “diare” pada klaster 2, term “pilek” pada klaster 3, term “batuk” pada klaster 4, term “covid” pada klaster 5, dan term “demam” pada klaster 6.</w:t>
      </w:r>
    </w:p>
    <w:p w14:paraId="6F10BDCF" w14:textId="77777777" w:rsidR="00FB4BB3" w:rsidRDefault="005E3BAB" w:rsidP="00FB4BB3">
      <w:pPr>
        <w:pStyle w:val="Heading2"/>
        <w:spacing w:line="360" w:lineRule="auto"/>
        <w:rPr>
          <w:lang w:val="en-US"/>
        </w:rPr>
      </w:pPr>
      <w:bookmarkStart w:id="483" w:name="_Toc149284662"/>
      <w:bookmarkEnd w:id="482"/>
      <w:r>
        <w:rPr>
          <w:lang w:val="en-US"/>
        </w:rPr>
        <w:t>Saran</w:t>
      </w:r>
      <w:bookmarkEnd w:id="483"/>
    </w:p>
    <w:p w14:paraId="704E90A7" w14:textId="77777777" w:rsidR="00FB4BB3" w:rsidRPr="00FB4BB3" w:rsidRDefault="00FB4BB3" w:rsidP="00FB4BB3">
      <w:pPr>
        <w:spacing w:line="360" w:lineRule="auto"/>
        <w:ind w:firstLine="576"/>
        <w:jc w:val="both"/>
        <w:rPr>
          <w:rFonts w:ascii="Times New Roman" w:hAnsi="Times New Roman" w:cs="Times New Roman"/>
          <w:sz w:val="24"/>
          <w:szCs w:val="24"/>
          <w:lang w:val="en-US"/>
        </w:rPr>
      </w:pPr>
      <w:r w:rsidRPr="00FB4BB3">
        <w:rPr>
          <w:rFonts w:ascii="Times New Roman" w:hAnsi="Times New Roman" w:cs="Times New Roman"/>
          <w:sz w:val="24"/>
          <w:szCs w:val="24"/>
          <w:lang w:val="en-US"/>
        </w:rPr>
        <w:t>Demi mendapatkan model klasterisasi dan hasil evaluasi yang lebih baik, diperlukan pengembangan lebih lanjut. Saran untuk penelitian selanjutnya adalah sebagai berikut:</w:t>
      </w:r>
    </w:p>
    <w:p w14:paraId="11104A96" w14:textId="77777777" w:rsidR="00FB4BB3" w:rsidRPr="00FB4BB3" w:rsidRDefault="00FB4BB3" w:rsidP="00FB4BB3">
      <w:pPr>
        <w:pStyle w:val="ListParagraph"/>
        <w:numPr>
          <w:ilvl w:val="0"/>
          <w:numId w:val="27"/>
        </w:numPr>
        <w:spacing w:line="360" w:lineRule="auto"/>
        <w:jc w:val="both"/>
        <w:rPr>
          <w:rFonts w:cs="Times New Roman"/>
          <w:szCs w:val="24"/>
          <w:lang w:val="en-US"/>
        </w:rPr>
      </w:pPr>
      <w:r w:rsidRPr="00FB4BB3">
        <w:rPr>
          <w:rFonts w:cs="Times New Roman"/>
          <w:szCs w:val="24"/>
          <w:lang w:val="en-US"/>
        </w:rPr>
        <w:lastRenderedPageBreak/>
        <w:t xml:space="preserve">Menggunakan fungsi pencarian lain seperti </w:t>
      </w:r>
      <w:r w:rsidRPr="00FB4BB3">
        <w:rPr>
          <w:rFonts w:cs="Times New Roman"/>
          <w:i/>
          <w:iCs/>
          <w:szCs w:val="24"/>
          <w:lang w:val="en-US"/>
        </w:rPr>
        <w:t>hashtag</w:t>
      </w:r>
      <w:r w:rsidRPr="00FB4BB3">
        <w:rPr>
          <w:rFonts w:cs="Times New Roman"/>
          <w:szCs w:val="24"/>
          <w:lang w:val="en-US"/>
        </w:rPr>
        <w:t xml:space="preserve"> atau </w:t>
      </w:r>
      <w:r w:rsidRPr="00FB4BB3">
        <w:rPr>
          <w:rFonts w:cs="Times New Roman"/>
          <w:i/>
          <w:iCs/>
          <w:szCs w:val="24"/>
          <w:lang w:val="en-US"/>
        </w:rPr>
        <w:t xml:space="preserve">mention </w:t>
      </w:r>
      <w:r w:rsidRPr="00FB4BB3">
        <w:rPr>
          <w:rFonts w:cs="Times New Roman"/>
          <w:szCs w:val="24"/>
          <w:lang w:val="en-US"/>
        </w:rPr>
        <w:t>sehingga data yang didapatkan lebih spesifik.</w:t>
      </w:r>
    </w:p>
    <w:p w14:paraId="390A0FF8" w14:textId="77777777" w:rsidR="00FB4BB3" w:rsidRPr="00FB4BB3" w:rsidRDefault="00FB4BB3" w:rsidP="00FB4BB3">
      <w:pPr>
        <w:pStyle w:val="ListParagraph"/>
        <w:numPr>
          <w:ilvl w:val="0"/>
          <w:numId w:val="27"/>
        </w:numPr>
        <w:spacing w:line="360" w:lineRule="auto"/>
        <w:jc w:val="both"/>
        <w:rPr>
          <w:rFonts w:cs="Times New Roman"/>
          <w:szCs w:val="24"/>
          <w:lang w:val="en-US"/>
        </w:rPr>
      </w:pPr>
      <w:r w:rsidRPr="00FB4BB3">
        <w:rPr>
          <w:rFonts w:cs="Times New Roman"/>
          <w:szCs w:val="24"/>
          <w:lang w:val="en-US"/>
        </w:rPr>
        <w:t>Pengembangan penelitian selanjutnya dapat menggunakan metode lain agar menyesuaikan karakteristik data teks.</w:t>
      </w:r>
    </w:p>
    <w:p w14:paraId="52136EC4" w14:textId="77777777" w:rsidR="00FB4BB3" w:rsidRPr="00FB4BB3" w:rsidRDefault="00FB4BB3" w:rsidP="00FB4BB3">
      <w:pPr>
        <w:pStyle w:val="ListParagraph"/>
        <w:numPr>
          <w:ilvl w:val="0"/>
          <w:numId w:val="27"/>
        </w:numPr>
        <w:spacing w:line="360" w:lineRule="auto"/>
        <w:jc w:val="both"/>
        <w:rPr>
          <w:rFonts w:cs="Times New Roman"/>
          <w:szCs w:val="24"/>
          <w:lang w:val="en-US"/>
        </w:rPr>
      </w:pPr>
      <w:r w:rsidRPr="00FB4BB3">
        <w:rPr>
          <w:rFonts w:cs="Times New Roman"/>
          <w:szCs w:val="24"/>
        </w:rPr>
        <w:t xml:space="preserve">Analisis dalam penelitian ini dibatasi pada metode </w:t>
      </w:r>
      <w:r w:rsidRPr="00FB4BB3">
        <w:rPr>
          <w:rFonts w:cs="Times New Roman"/>
          <w:i/>
          <w:iCs/>
          <w:szCs w:val="24"/>
        </w:rPr>
        <w:t>unsupervised learning</w:t>
      </w:r>
      <w:r w:rsidRPr="00FB4BB3">
        <w:rPr>
          <w:rFonts w:cs="Times New Roman"/>
          <w:szCs w:val="24"/>
        </w:rPr>
        <w:t xml:space="preserve">. Oleh karena itu, pengembangan penelitian selanjutnya diharapkan mampu menganalisis tingkat gejala penyakit </w:t>
      </w:r>
      <w:r w:rsidRPr="00FB4BB3">
        <w:rPr>
          <w:rFonts w:cs="Times New Roman"/>
          <w:szCs w:val="24"/>
          <w:lang w:val="en-US"/>
        </w:rPr>
        <w:t xml:space="preserve">penderita </w:t>
      </w:r>
      <w:r w:rsidRPr="00FB4BB3">
        <w:rPr>
          <w:rFonts w:cs="Times New Roman"/>
          <w:szCs w:val="24"/>
        </w:rPr>
        <w:t xml:space="preserve">di tingkat kabupaten dan desa dengan menggunakan metode </w:t>
      </w:r>
      <w:r w:rsidRPr="00FB4BB3">
        <w:rPr>
          <w:rFonts w:cs="Times New Roman"/>
          <w:i/>
          <w:iCs/>
          <w:szCs w:val="24"/>
        </w:rPr>
        <w:t>supervised learning</w:t>
      </w:r>
      <w:r w:rsidRPr="00FB4BB3">
        <w:rPr>
          <w:rFonts w:cs="Times New Roman"/>
          <w:szCs w:val="24"/>
        </w:rPr>
        <w:t>.</w:t>
      </w:r>
    </w:p>
    <w:p w14:paraId="593E45E2" w14:textId="4D311573" w:rsidR="00F51AA2" w:rsidRDefault="00F51AA2" w:rsidP="005E3BAB">
      <w:pPr>
        <w:pStyle w:val="Heading2"/>
        <w:rPr>
          <w:lang w:val="en-US"/>
        </w:rPr>
      </w:pPr>
      <w:r>
        <w:rPr>
          <w:lang w:val="en-US"/>
        </w:rPr>
        <w:br w:type="page"/>
      </w:r>
    </w:p>
    <w:p w14:paraId="00217EF0" w14:textId="7A333B53" w:rsidR="00F51AA2" w:rsidRDefault="00F51AA2" w:rsidP="00B55D2C">
      <w:pPr>
        <w:pStyle w:val="Heading1"/>
        <w:numPr>
          <w:ilvl w:val="0"/>
          <w:numId w:val="0"/>
        </w:numPr>
        <w:jc w:val="center"/>
        <w:rPr>
          <w:lang w:val="en-US"/>
        </w:rPr>
      </w:pPr>
      <w:bookmarkStart w:id="484" w:name="_Toc149284663"/>
      <w:r>
        <w:rPr>
          <w:lang w:val="en-US"/>
        </w:rPr>
        <w:lastRenderedPageBreak/>
        <w:t>DAFTAR PUSTAKA</w:t>
      </w:r>
      <w:bookmarkEnd w:id="484"/>
    </w:p>
    <w:p w14:paraId="63823ACA" w14:textId="77777777" w:rsidR="00945101" w:rsidRPr="00945101" w:rsidRDefault="00945101" w:rsidP="00945101">
      <w:pPr>
        <w:spacing w:before="100" w:beforeAutospacing="1" w:after="100" w:afterAutospacing="1" w:line="240" w:lineRule="auto"/>
        <w:ind w:left="480" w:hanging="480"/>
        <w:rPr>
          <w:ins w:id="485" w:author="fahmi abdillah" w:date="2022-07-13T23:51:00Z"/>
          <w:rFonts w:ascii="Times New Roman" w:eastAsia="Times New Roman" w:hAnsi="Times New Roman" w:cs="Times New Roman"/>
          <w:sz w:val="24"/>
          <w:szCs w:val="24"/>
          <w:lang w:eastAsia="en-ID"/>
        </w:rPr>
      </w:pPr>
      <w:ins w:id="486" w:author="fahmi abdillah" w:date="2022-07-13T23:51:00Z">
        <w:r w:rsidRPr="00945101">
          <w:rPr>
            <w:rFonts w:ascii="Times New Roman" w:eastAsia="Times New Roman" w:hAnsi="Times New Roman" w:cs="Times New Roman"/>
            <w:sz w:val="24"/>
            <w:szCs w:val="24"/>
            <w:lang w:eastAsia="en-ID"/>
          </w:rPr>
          <w:t xml:space="preserve">Baumgartner, C., &amp; Graber, A. (2007). Data mining and knowledge discovery in metabolomics. </w:t>
        </w:r>
        <w:r w:rsidRPr="00945101">
          <w:rPr>
            <w:rFonts w:ascii="Times New Roman" w:eastAsia="Times New Roman" w:hAnsi="Times New Roman" w:cs="Times New Roman"/>
            <w:i/>
            <w:iCs/>
            <w:sz w:val="24"/>
            <w:szCs w:val="24"/>
            <w:lang w:eastAsia="en-ID"/>
          </w:rPr>
          <w:t>Successes and New Directions in Data Mining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39</w:t>
        </w:r>
        <w:r w:rsidRPr="00945101">
          <w:rPr>
            <w:rFonts w:ascii="Times New Roman" w:eastAsia="Times New Roman" w:hAnsi="Times New Roman" w:cs="Times New Roman"/>
            <w:sz w:val="24"/>
            <w:szCs w:val="24"/>
            <w:lang w:eastAsia="en-ID"/>
          </w:rPr>
          <w:t>(11), 141–166. https://doi.org/10.4018/978-1-59904-645-7.ch007</w:t>
        </w:r>
      </w:ins>
    </w:p>
    <w:p w14:paraId="161654BE" w14:textId="77777777" w:rsidR="00945101" w:rsidRPr="00945101" w:rsidRDefault="00945101" w:rsidP="00945101">
      <w:pPr>
        <w:spacing w:before="100" w:beforeAutospacing="1" w:after="100" w:afterAutospacing="1" w:line="240" w:lineRule="auto"/>
        <w:ind w:left="480" w:hanging="480"/>
        <w:rPr>
          <w:ins w:id="487" w:author="fahmi abdillah" w:date="2022-07-13T23:51:00Z"/>
          <w:rFonts w:ascii="Times New Roman" w:eastAsia="Times New Roman" w:hAnsi="Times New Roman" w:cs="Times New Roman"/>
          <w:sz w:val="24"/>
          <w:szCs w:val="24"/>
          <w:lang w:eastAsia="en-ID"/>
        </w:rPr>
      </w:pPr>
      <w:ins w:id="488" w:author="fahmi abdillah" w:date="2022-07-13T23:51:00Z">
        <w:r w:rsidRPr="00945101">
          <w:rPr>
            <w:rFonts w:ascii="Times New Roman" w:eastAsia="Times New Roman" w:hAnsi="Times New Roman" w:cs="Times New Roman"/>
            <w:sz w:val="24"/>
            <w:szCs w:val="24"/>
            <w:lang w:eastAsia="en-ID"/>
          </w:rPr>
          <w:t xml:space="preserve">Budiman, S., Safitri, D., &amp; Ispriyanti, D. (2016). Perbandingan Metode K-Means Dan Metode Dbscan Pada Pengelompokan Rumah Kost Mahasiswa Di Kelurahan Tembalang Semarang. </w:t>
        </w:r>
        <w:r w:rsidRPr="00945101">
          <w:rPr>
            <w:rFonts w:ascii="Times New Roman" w:eastAsia="Times New Roman" w:hAnsi="Times New Roman" w:cs="Times New Roman"/>
            <w:i/>
            <w:iCs/>
            <w:sz w:val="24"/>
            <w:szCs w:val="24"/>
            <w:lang w:eastAsia="en-ID"/>
          </w:rPr>
          <w:t>Jurnal Gaussian</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5</w:t>
        </w:r>
        <w:r w:rsidRPr="00945101">
          <w:rPr>
            <w:rFonts w:ascii="Times New Roman" w:eastAsia="Times New Roman" w:hAnsi="Times New Roman" w:cs="Times New Roman"/>
            <w:sz w:val="24"/>
            <w:szCs w:val="24"/>
            <w:lang w:eastAsia="en-ID"/>
          </w:rPr>
          <w:t>(4), 757–762.</w:t>
        </w:r>
      </w:ins>
    </w:p>
    <w:p w14:paraId="71BDAC13" w14:textId="77777777" w:rsidR="00945101" w:rsidRPr="00945101" w:rsidRDefault="00945101" w:rsidP="00945101">
      <w:pPr>
        <w:spacing w:before="100" w:beforeAutospacing="1" w:after="100" w:afterAutospacing="1" w:line="240" w:lineRule="auto"/>
        <w:ind w:left="480" w:hanging="480"/>
        <w:rPr>
          <w:ins w:id="489" w:author="fahmi abdillah" w:date="2022-07-13T23:51:00Z"/>
          <w:rFonts w:ascii="Times New Roman" w:eastAsia="Times New Roman" w:hAnsi="Times New Roman" w:cs="Times New Roman"/>
          <w:sz w:val="24"/>
          <w:szCs w:val="24"/>
          <w:lang w:eastAsia="en-ID"/>
        </w:rPr>
      </w:pPr>
      <w:ins w:id="490" w:author="fahmi abdillah" w:date="2022-07-13T23:51:00Z">
        <w:r w:rsidRPr="00945101">
          <w:rPr>
            <w:rFonts w:ascii="Times New Roman" w:eastAsia="Times New Roman" w:hAnsi="Times New Roman" w:cs="Times New Roman"/>
            <w:sz w:val="24"/>
            <w:szCs w:val="24"/>
            <w:lang w:eastAsia="en-ID"/>
          </w:rPr>
          <w:t xml:space="preserve">Chakrabarti, S., Ester, M., Fayyad, U., &amp; Gehrke, J. (2006). Data mining curriculum: a proposal. </w:t>
        </w:r>
        <w:r w:rsidRPr="00945101">
          <w:rPr>
            <w:rFonts w:ascii="Times New Roman" w:eastAsia="Times New Roman" w:hAnsi="Times New Roman" w:cs="Times New Roman"/>
            <w:i/>
            <w:iCs/>
            <w:sz w:val="24"/>
            <w:szCs w:val="24"/>
            <w:lang w:eastAsia="en-ID"/>
          </w:rPr>
          <w:t>Acm Sigkdd</w:t>
        </w:r>
        <w:r w:rsidRPr="00945101">
          <w:rPr>
            <w:rFonts w:ascii="Times New Roman" w:eastAsia="Times New Roman" w:hAnsi="Times New Roman" w:cs="Times New Roman"/>
            <w:sz w:val="24"/>
            <w:szCs w:val="24"/>
            <w:lang w:eastAsia="en-ID"/>
          </w:rPr>
          <w:t>, 1–10. http://pdf.aminer.org/000/303/279/decision_tree_construction_from_multidimensional_structured_data.pdf%5Cnhttp://scholar.google.com/scholar?hl=en&amp;btnG=Search&amp;q=intitle:Data+mining+curriculum:+A+proposal+(Version+1.0)#4%5Cnhttp://scholar.google.com/scholar</w:t>
        </w:r>
      </w:ins>
    </w:p>
    <w:p w14:paraId="147F57CE" w14:textId="77777777" w:rsidR="00945101" w:rsidRPr="00945101" w:rsidRDefault="00945101" w:rsidP="00945101">
      <w:pPr>
        <w:spacing w:before="100" w:beforeAutospacing="1" w:after="100" w:afterAutospacing="1" w:line="240" w:lineRule="auto"/>
        <w:ind w:left="480" w:hanging="480"/>
        <w:rPr>
          <w:ins w:id="491" w:author="fahmi abdillah" w:date="2022-07-13T23:51:00Z"/>
          <w:rFonts w:ascii="Times New Roman" w:eastAsia="Times New Roman" w:hAnsi="Times New Roman" w:cs="Times New Roman"/>
          <w:sz w:val="24"/>
          <w:szCs w:val="24"/>
          <w:lang w:eastAsia="en-ID"/>
        </w:rPr>
      </w:pPr>
      <w:ins w:id="492" w:author="fahmi abdillah" w:date="2022-07-13T23:51:00Z">
        <w:r w:rsidRPr="00945101">
          <w:rPr>
            <w:rFonts w:ascii="Times New Roman" w:eastAsia="Times New Roman" w:hAnsi="Times New Roman" w:cs="Times New Roman"/>
            <w:sz w:val="24"/>
            <w:szCs w:val="24"/>
            <w:lang w:eastAsia="en-ID"/>
          </w:rPr>
          <w:t xml:space="preserve">Crooks, A., Croitoru, A., Stefanidis, A., &amp; Radzikowski, J. (2013). #Earthquake: Twitter as a Distributed Sensor System. </w:t>
        </w:r>
        <w:r w:rsidRPr="00945101">
          <w:rPr>
            <w:rFonts w:ascii="Times New Roman" w:eastAsia="Times New Roman" w:hAnsi="Times New Roman" w:cs="Times New Roman"/>
            <w:i/>
            <w:iCs/>
            <w:sz w:val="24"/>
            <w:szCs w:val="24"/>
            <w:lang w:eastAsia="en-ID"/>
          </w:rPr>
          <w:t>Transactions in GIS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17</w:t>
        </w:r>
        <w:r w:rsidRPr="00945101">
          <w:rPr>
            <w:rFonts w:ascii="Times New Roman" w:eastAsia="Times New Roman" w:hAnsi="Times New Roman" w:cs="Times New Roman"/>
            <w:sz w:val="24"/>
            <w:szCs w:val="24"/>
            <w:lang w:eastAsia="en-ID"/>
          </w:rPr>
          <w:t>(1), 124–147. https://doi.org/10.1111/j.1467-9671.2012.01359.x</w:t>
        </w:r>
      </w:ins>
    </w:p>
    <w:p w14:paraId="745839E6" w14:textId="77777777" w:rsidR="00945101" w:rsidRPr="00945101" w:rsidRDefault="00945101" w:rsidP="00945101">
      <w:pPr>
        <w:spacing w:before="100" w:beforeAutospacing="1" w:after="100" w:afterAutospacing="1" w:line="240" w:lineRule="auto"/>
        <w:ind w:left="480" w:hanging="480"/>
        <w:rPr>
          <w:ins w:id="493" w:author="fahmi abdillah" w:date="2022-07-13T23:51:00Z"/>
          <w:rFonts w:ascii="Times New Roman" w:eastAsia="Times New Roman" w:hAnsi="Times New Roman" w:cs="Times New Roman"/>
          <w:sz w:val="24"/>
          <w:szCs w:val="24"/>
          <w:lang w:eastAsia="en-ID"/>
        </w:rPr>
      </w:pPr>
      <w:ins w:id="494" w:author="fahmi abdillah" w:date="2022-07-13T23:51:00Z">
        <w:r w:rsidRPr="00945101">
          <w:rPr>
            <w:rFonts w:ascii="Times New Roman" w:eastAsia="Times New Roman" w:hAnsi="Times New Roman" w:cs="Times New Roman"/>
            <w:sz w:val="24"/>
            <w:szCs w:val="24"/>
            <w:lang w:eastAsia="en-ID"/>
          </w:rPr>
          <w:t xml:space="preserve">Devi, A. S., Putra, I. K. G. D., &amp; Sukarsa, I. M. (2015). Implementasi Metode Clustering DBSCAN pada Proses Pengambilan Keputusan. </w:t>
        </w:r>
        <w:r w:rsidRPr="00945101">
          <w:rPr>
            <w:rFonts w:ascii="Times New Roman" w:eastAsia="Times New Roman" w:hAnsi="Times New Roman" w:cs="Times New Roman"/>
            <w:i/>
            <w:iCs/>
            <w:sz w:val="24"/>
            <w:szCs w:val="24"/>
            <w:lang w:eastAsia="en-ID"/>
          </w:rPr>
          <w:t>Lontar Komputer : Jurnal Ilmiah Teknologi Informasi</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6</w:t>
        </w:r>
        <w:r w:rsidRPr="00945101">
          <w:rPr>
            <w:rFonts w:ascii="Times New Roman" w:eastAsia="Times New Roman" w:hAnsi="Times New Roman" w:cs="Times New Roman"/>
            <w:sz w:val="24"/>
            <w:szCs w:val="24"/>
            <w:lang w:eastAsia="en-ID"/>
          </w:rPr>
          <w:t>(3), 185. https://doi.org/10.24843/lkjiti.2015.v06.i03.p05</w:t>
        </w:r>
      </w:ins>
    </w:p>
    <w:p w14:paraId="77B21201" w14:textId="77777777" w:rsidR="00945101" w:rsidRPr="00945101" w:rsidRDefault="00945101" w:rsidP="00945101">
      <w:pPr>
        <w:spacing w:before="100" w:beforeAutospacing="1" w:after="100" w:afterAutospacing="1" w:line="240" w:lineRule="auto"/>
        <w:ind w:left="480" w:hanging="480"/>
        <w:rPr>
          <w:ins w:id="495" w:author="fahmi abdillah" w:date="2022-07-13T23:51:00Z"/>
          <w:rFonts w:ascii="Times New Roman" w:eastAsia="Times New Roman" w:hAnsi="Times New Roman" w:cs="Times New Roman"/>
          <w:sz w:val="24"/>
          <w:szCs w:val="24"/>
          <w:lang w:eastAsia="en-ID"/>
        </w:rPr>
      </w:pPr>
      <w:ins w:id="496" w:author="fahmi abdillah" w:date="2022-07-13T23:51:00Z">
        <w:r w:rsidRPr="00945101">
          <w:rPr>
            <w:rFonts w:ascii="Times New Roman" w:eastAsia="Times New Roman" w:hAnsi="Times New Roman" w:cs="Times New Roman"/>
            <w:sz w:val="24"/>
            <w:szCs w:val="24"/>
            <w:lang w:eastAsia="en-ID"/>
          </w:rPr>
          <w:t xml:space="preserve">Dwiarni, B. A., &amp; Setiyono, B. (2019). Akuisisi dan Clustering Data Sosial Media Menggunakan Algoritma K-Means sebagai Dasar untuk Mengetahui Profil Pengguna. </w:t>
        </w:r>
        <w:r w:rsidRPr="00945101">
          <w:rPr>
            <w:rFonts w:ascii="Times New Roman" w:eastAsia="Times New Roman" w:hAnsi="Times New Roman" w:cs="Times New Roman"/>
            <w:i/>
            <w:iCs/>
            <w:sz w:val="24"/>
            <w:szCs w:val="24"/>
            <w:lang w:eastAsia="en-ID"/>
          </w:rPr>
          <w:t>Jurnal Sains Dan Seni</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8</w:t>
        </w:r>
        <w:r w:rsidRPr="00945101">
          <w:rPr>
            <w:rFonts w:ascii="Times New Roman" w:eastAsia="Times New Roman" w:hAnsi="Times New Roman" w:cs="Times New Roman"/>
            <w:sz w:val="24"/>
            <w:szCs w:val="24"/>
            <w:lang w:eastAsia="en-ID"/>
          </w:rPr>
          <w:t>(2), 2337–3520. https://apps.twitter.com/</w:t>
        </w:r>
      </w:ins>
    </w:p>
    <w:p w14:paraId="0569AE79" w14:textId="77777777" w:rsidR="00945101" w:rsidRPr="00945101" w:rsidRDefault="00945101" w:rsidP="00945101">
      <w:pPr>
        <w:spacing w:before="100" w:beforeAutospacing="1" w:after="100" w:afterAutospacing="1" w:line="240" w:lineRule="auto"/>
        <w:ind w:left="480" w:hanging="480"/>
        <w:rPr>
          <w:ins w:id="497" w:author="fahmi abdillah" w:date="2022-07-13T23:51:00Z"/>
          <w:rFonts w:ascii="Times New Roman" w:eastAsia="Times New Roman" w:hAnsi="Times New Roman" w:cs="Times New Roman"/>
          <w:sz w:val="24"/>
          <w:szCs w:val="24"/>
          <w:lang w:eastAsia="en-ID"/>
        </w:rPr>
      </w:pPr>
      <w:ins w:id="498" w:author="fahmi abdillah" w:date="2022-07-13T23:51:00Z">
        <w:r w:rsidRPr="00945101">
          <w:rPr>
            <w:rFonts w:ascii="Times New Roman" w:eastAsia="Times New Roman" w:hAnsi="Times New Roman" w:cs="Times New Roman"/>
            <w:sz w:val="24"/>
            <w:szCs w:val="24"/>
            <w:lang w:eastAsia="en-ID"/>
          </w:rPr>
          <w:t xml:space="preserve">Fay, D. L. (1967). </w:t>
        </w:r>
        <w:r w:rsidRPr="00945101">
          <w:rPr>
            <w:rFonts w:ascii="MS Mincho" w:eastAsia="MS Mincho" w:hAnsi="MS Mincho" w:cs="MS Mincho" w:hint="eastAsia"/>
            <w:sz w:val="24"/>
            <w:szCs w:val="24"/>
            <w:lang w:eastAsia="en-ID"/>
          </w:rPr>
          <w:t>済無</w:t>
        </w:r>
        <w:r w:rsidRPr="00945101">
          <w:rPr>
            <w:rFonts w:ascii="Times New Roman" w:eastAsia="Times New Roman" w:hAnsi="Times New Roman" w:cs="Times New Roman"/>
            <w:sz w:val="24"/>
            <w:szCs w:val="24"/>
            <w:lang w:eastAsia="en-ID"/>
          </w:rPr>
          <w:t xml:space="preserve">No Title No Title No Title. </w:t>
        </w:r>
        <w:r w:rsidRPr="00945101">
          <w:rPr>
            <w:rFonts w:ascii="Times New Roman" w:eastAsia="Times New Roman" w:hAnsi="Times New Roman" w:cs="Times New Roman"/>
            <w:i/>
            <w:iCs/>
            <w:sz w:val="24"/>
            <w:szCs w:val="24"/>
            <w:lang w:eastAsia="en-ID"/>
          </w:rPr>
          <w:t>Angewandte Chemie International Edition, 6(11), 951–952.</w:t>
        </w:r>
      </w:ins>
    </w:p>
    <w:p w14:paraId="4257000B" w14:textId="77777777" w:rsidR="00945101" w:rsidRPr="00945101" w:rsidRDefault="00945101" w:rsidP="00945101">
      <w:pPr>
        <w:spacing w:before="100" w:beforeAutospacing="1" w:after="100" w:afterAutospacing="1" w:line="240" w:lineRule="auto"/>
        <w:ind w:left="480" w:hanging="480"/>
        <w:rPr>
          <w:ins w:id="499" w:author="fahmi abdillah" w:date="2022-07-13T23:51:00Z"/>
          <w:rFonts w:ascii="Times New Roman" w:eastAsia="Times New Roman" w:hAnsi="Times New Roman" w:cs="Times New Roman"/>
          <w:sz w:val="24"/>
          <w:szCs w:val="24"/>
          <w:lang w:eastAsia="en-ID"/>
        </w:rPr>
      </w:pPr>
      <w:ins w:id="500" w:author="fahmi abdillah" w:date="2022-07-13T23:51:00Z">
        <w:r w:rsidRPr="00945101">
          <w:rPr>
            <w:rFonts w:ascii="Times New Roman" w:eastAsia="Times New Roman" w:hAnsi="Times New Roman" w:cs="Times New Roman"/>
            <w:sz w:val="24"/>
            <w:szCs w:val="24"/>
            <w:lang w:eastAsia="en-ID"/>
          </w:rPr>
          <w:t xml:space="preserve">Feinerer, I., Hornik, K., &amp; Meyer, D. (2008). Text mining infrastructure in R. </w:t>
        </w:r>
        <w:r w:rsidRPr="00945101">
          <w:rPr>
            <w:rFonts w:ascii="Times New Roman" w:eastAsia="Times New Roman" w:hAnsi="Times New Roman" w:cs="Times New Roman"/>
            <w:i/>
            <w:iCs/>
            <w:sz w:val="24"/>
            <w:szCs w:val="24"/>
            <w:lang w:eastAsia="en-ID"/>
          </w:rPr>
          <w:t>Journal of Statistical Software</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25</w:t>
        </w:r>
        <w:r w:rsidRPr="00945101">
          <w:rPr>
            <w:rFonts w:ascii="Times New Roman" w:eastAsia="Times New Roman" w:hAnsi="Times New Roman" w:cs="Times New Roman"/>
            <w:sz w:val="24"/>
            <w:szCs w:val="24"/>
            <w:lang w:eastAsia="en-ID"/>
          </w:rPr>
          <w:t>(5), 1–54. https://doi.org/10.18637/jss.v025.i05</w:t>
        </w:r>
      </w:ins>
    </w:p>
    <w:p w14:paraId="1EA986A8" w14:textId="77777777" w:rsidR="00945101" w:rsidRPr="00945101" w:rsidRDefault="00945101" w:rsidP="00945101">
      <w:pPr>
        <w:spacing w:before="100" w:beforeAutospacing="1" w:after="100" w:afterAutospacing="1" w:line="240" w:lineRule="auto"/>
        <w:ind w:left="480" w:hanging="480"/>
        <w:rPr>
          <w:ins w:id="501" w:author="fahmi abdillah" w:date="2022-07-13T23:51:00Z"/>
          <w:rFonts w:ascii="Times New Roman" w:eastAsia="Times New Roman" w:hAnsi="Times New Roman" w:cs="Times New Roman"/>
          <w:sz w:val="24"/>
          <w:szCs w:val="24"/>
          <w:lang w:eastAsia="en-ID"/>
        </w:rPr>
      </w:pPr>
      <w:ins w:id="502" w:author="fahmi abdillah" w:date="2022-07-13T23:51:00Z">
        <w:r w:rsidRPr="00945101">
          <w:rPr>
            <w:rFonts w:ascii="Times New Roman" w:eastAsia="Times New Roman" w:hAnsi="Times New Roman" w:cs="Times New Roman"/>
            <w:sz w:val="24"/>
            <w:szCs w:val="24"/>
            <w:lang w:eastAsia="en-ID"/>
          </w:rPr>
          <w:t xml:space="preserve">Freeman, J. (2019). What is an API? Application programming interfaces explained. In </w:t>
        </w:r>
        <w:r w:rsidRPr="00945101">
          <w:rPr>
            <w:rFonts w:ascii="Times New Roman" w:eastAsia="Times New Roman" w:hAnsi="Times New Roman" w:cs="Times New Roman"/>
            <w:i/>
            <w:iCs/>
            <w:sz w:val="24"/>
            <w:szCs w:val="24"/>
            <w:lang w:eastAsia="en-ID"/>
          </w:rPr>
          <w:t>InfoWorld</w:t>
        </w:r>
        <w:r w:rsidRPr="00945101">
          <w:rPr>
            <w:rFonts w:ascii="Times New Roman" w:eastAsia="Times New Roman" w:hAnsi="Times New Roman" w:cs="Times New Roman"/>
            <w:sz w:val="24"/>
            <w:szCs w:val="24"/>
            <w:lang w:eastAsia="en-ID"/>
          </w:rPr>
          <w:t xml:space="preserve"> (pp. 1–9). https://www.infoworld.com/article/3269878/what-is-an-api-application-programming-interfaces-explained.html</w:t>
        </w:r>
      </w:ins>
    </w:p>
    <w:p w14:paraId="689F9AA5" w14:textId="77777777" w:rsidR="00945101" w:rsidRPr="00945101" w:rsidRDefault="00945101" w:rsidP="00945101">
      <w:pPr>
        <w:spacing w:before="100" w:beforeAutospacing="1" w:after="100" w:afterAutospacing="1" w:line="240" w:lineRule="auto"/>
        <w:ind w:left="480" w:hanging="480"/>
        <w:rPr>
          <w:ins w:id="503" w:author="fahmi abdillah" w:date="2022-07-13T23:51:00Z"/>
          <w:rFonts w:ascii="Times New Roman" w:eastAsia="Times New Roman" w:hAnsi="Times New Roman" w:cs="Times New Roman"/>
          <w:sz w:val="24"/>
          <w:szCs w:val="24"/>
          <w:lang w:eastAsia="en-ID"/>
        </w:rPr>
      </w:pPr>
      <w:ins w:id="504" w:author="fahmi abdillah" w:date="2022-07-13T23:51:00Z">
        <w:r w:rsidRPr="00945101">
          <w:rPr>
            <w:rFonts w:ascii="Times New Roman" w:eastAsia="Times New Roman" w:hAnsi="Times New Roman" w:cs="Times New Roman"/>
            <w:sz w:val="24"/>
            <w:szCs w:val="24"/>
            <w:lang w:eastAsia="en-ID"/>
          </w:rPr>
          <w:t xml:space="preserve">Han, J., Kamber, M., &amp; Pei, J. (Eds.). (2012). About the Authors. In </w:t>
        </w:r>
        <w:r w:rsidRPr="00945101">
          <w:rPr>
            <w:rFonts w:ascii="Times New Roman" w:eastAsia="Times New Roman" w:hAnsi="Times New Roman" w:cs="Times New Roman"/>
            <w:i/>
            <w:iCs/>
            <w:sz w:val="24"/>
            <w:szCs w:val="24"/>
            <w:lang w:eastAsia="en-ID"/>
          </w:rPr>
          <w:t>Data Mining (Third Edition)</w:t>
        </w:r>
        <w:r w:rsidRPr="00945101">
          <w:rPr>
            <w:rFonts w:ascii="Times New Roman" w:eastAsia="Times New Roman" w:hAnsi="Times New Roman" w:cs="Times New Roman"/>
            <w:sz w:val="24"/>
            <w:szCs w:val="24"/>
            <w:lang w:eastAsia="en-ID"/>
          </w:rPr>
          <w:t xml:space="preserve"> (Third Edit, p. xxxv). Morgan Kaufmann. https://doi.org/https://doi.org/10.1016/B978-0-12-381479-1.00027-7</w:t>
        </w:r>
      </w:ins>
    </w:p>
    <w:p w14:paraId="4DFC8DF2" w14:textId="77777777" w:rsidR="00945101" w:rsidRPr="00945101" w:rsidRDefault="00945101" w:rsidP="00945101">
      <w:pPr>
        <w:spacing w:before="100" w:beforeAutospacing="1" w:after="100" w:afterAutospacing="1" w:line="240" w:lineRule="auto"/>
        <w:ind w:left="480" w:hanging="480"/>
        <w:rPr>
          <w:ins w:id="505" w:author="fahmi abdillah" w:date="2022-07-13T23:51:00Z"/>
          <w:rFonts w:ascii="Times New Roman" w:eastAsia="Times New Roman" w:hAnsi="Times New Roman" w:cs="Times New Roman"/>
          <w:sz w:val="24"/>
          <w:szCs w:val="24"/>
          <w:lang w:eastAsia="en-ID"/>
        </w:rPr>
      </w:pPr>
      <w:ins w:id="506" w:author="fahmi abdillah" w:date="2022-07-13T23:51:00Z">
        <w:r w:rsidRPr="00945101">
          <w:rPr>
            <w:rFonts w:ascii="Times New Roman" w:eastAsia="Times New Roman" w:hAnsi="Times New Roman" w:cs="Times New Roman"/>
            <w:sz w:val="24"/>
            <w:szCs w:val="24"/>
            <w:lang w:eastAsia="en-ID"/>
          </w:rPr>
          <w:lastRenderedPageBreak/>
          <w:t xml:space="preserve">Koko Mukti Wibowo, Indra Kanedi, J. J. (2021). Sistem Informasi Geografis (Sig) Menentukan Lokasi Pertambangan Batu Bara Di Provinsi Bengkulu Berbasis Website. </w:t>
        </w:r>
        <w:r w:rsidRPr="00945101">
          <w:rPr>
            <w:rFonts w:ascii="Times New Roman" w:eastAsia="Times New Roman" w:hAnsi="Times New Roman" w:cs="Times New Roman"/>
            <w:i/>
            <w:iCs/>
            <w:sz w:val="24"/>
            <w:szCs w:val="24"/>
            <w:lang w:eastAsia="en-ID"/>
          </w:rPr>
          <w:t>Jurnal Media Infotama</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11</w:t>
        </w:r>
        <w:r w:rsidRPr="00945101">
          <w:rPr>
            <w:rFonts w:ascii="Times New Roman" w:eastAsia="Times New Roman" w:hAnsi="Times New Roman" w:cs="Times New Roman"/>
            <w:sz w:val="24"/>
            <w:szCs w:val="24"/>
            <w:lang w:eastAsia="en-ID"/>
          </w:rPr>
          <w:t>(1), 223–260.</w:t>
        </w:r>
      </w:ins>
    </w:p>
    <w:p w14:paraId="6CDE6D3B" w14:textId="77777777" w:rsidR="00945101" w:rsidRPr="00945101" w:rsidRDefault="00945101" w:rsidP="00945101">
      <w:pPr>
        <w:spacing w:before="100" w:beforeAutospacing="1" w:after="100" w:afterAutospacing="1" w:line="240" w:lineRule="auto"/>
        <w:ind w:left="480" w:hanging="480"/>
        <w:rPr>
          <w:ins w:id="507" w:author="fahmi abdillah" w:date="2022-07-13T23:51:00Z"/>
          <w:rFonts w:ascii="Times New Roman" w:eastAsia="Times New Roman" w:hAnsi="Times New Roman" w:cs="Times New Roman"/>
          <w:sz w:val="24"/>
          <w:szCs w:val="24"/>
          <w:lang w:eastAsia="en-ID"/>
        </w:rPr>
      </w:pPr>
      <w:ins w:id="508" w:author="fahmi abdillah" w:date="2022-07-13T23:51:00Z">
        <w:r w:rsidRPr="00945101">
          <w:rPr>
            <w:rFonts w:ascii="Times New Roman" w:eastAsia="Times New Roman" w:hAnsi="Times New Roman" w:cs="Times New Roman"/>
            <w:sz w:val="24"/>
            <w:szCs w:val="24"/>
            <w:lang w:eastAsia="en-ID"/>
          </w:rPr>
          <w:t xml:space="preserve">Liao, S. H., Chu, P. H., &amp; Hsiao, P. Y. (2012). Data mining techniques and applications - A decade review from 2000 to 2011. </w:t>
        </w:r>
        <w:r w:rsidRPr="00945101">
          <w:rPr>
            <w:rFonts w:ascii="Times New Roman" w:eastAsia="Times New Roman" w:hAnsi="Times New Roman" w:cs="Times New Roman"/>
            <w:i/>
            <w:iCs/>
            <w:sz w:val="24"/>
            <w:szCs w:val="24"/>
            <w:lang w:eastAsia="en-ID"/>
          </w:rPr>
          <w:t>Expert Systems with Applications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39</w:t>
        </w:r>
        <w:r w:rsidRPr="00945101">
          <w:rPr>
            <w:rFonts w:ascii="Times New Roman" w:eastAsia="Times New Roman" w:hAnsi="Times New Roman" w:cs="Times New Roman"/>
            <w:sz w:val="24"/>
            <w:szCs w:val="24"/>
            <w:lang w:eastAsia="en-ID"/>
          </w:rPr>
          <w:t>(12), 11303–11311. https://doi.org/10.1016/j.eswa.2012.02.063</w:t>
        </w:r>
      </w:ins>
    </w:p>
    <w:p w14:paraId="2C1154FD" w14:textId="77777777" w:rsidR="00945101" w:rsidRPr="00945101" w:rsidRDefault="00945101" w:rsidP="00945101">
      <w:pPr>
        <w:spacing w:before="100" w:beforeAutospacing="1" w:after="100" w:afterAutospacing="1" w:line="240" w:lineRule="auto"/>
        <w:ind w:left="480" w:hanging="480"/>
        <w:rPr>
          <w:ins w:id="509" w:author="fahmi abdillah" w:date="2022-07-13T23:51:00Z"/>
          <w:rFonts w:ascii="Times New Roman" w:eastAsia="Times New Roman" w:hAnsi="Times New Roman" w:cs="Times New Roman"/>
          <w:sz w:val="24"/>
          <w:szCs w:val="24"/>
          <w:lang w:eastAsia="en-ID"/>
        </w:rPr>
      </w:pPr>
      <w:ins w:id="510" w:author="fahmi abdillah" w:date="2022-07-13T23:51:00Z">
        <w:r w:rsidRPr="00945101">
          <w:rPr>
            <w:rFonts w:ascii="Times New Roman" w:eastAsia="Times New Roman" w:hAnsi="Times New Roman" w:cs="Times New Roman"/>
            <w:sz w:val="24"/>
            <w:szCs w:val="24"/>
            <w:lang w:eastAsia="en-ID"/>
          </w:rPr>
          <w:t xml:space="preserve">Melcer, E. F., &amp; Isbister, K. (2018). Bots &amp; (main)frames: Exploring the impact of tangible blocks and collaborative play in an educational programming game. </w:t>
        </w:r>
        <w:r w:rsidRPr="00945101">
          <w:rPr>
            <w:rFonts w:ascii="Times New Roman" w:eastAsia="Times New Roman" w:hAnsi="Times New Roman" w:cs="Times New Roman"/>
            <w:i/>
            <w:iCs/>
            <w:sz w:val="24"/>
            <w:szCs w:val="24"/>
            <w:lang w:eastAsia="en-ID"/>
          </w:rPr>
          <w:t>Conference on Human Factors in Computing Systems - Proceedings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2018</w:t>
        </w:r>
        <w:r w:rsidRPr="00945101">
          <w:rPr>
            <w:rFonts w:ascii="Times New Roman" w:eastAsia="Times New Roman" w:hAnsi="Times New Roman" w:cs="Times New Roman"/>
            <w:sz w:val="24"/>
            <w:szCs w:val="24"/>
            <w:lang w:eastAsia="en-ID"/>
          </w:rPr>
          <w:t>-</w:t>
        </w:r>
        <w:r w:rsidRPr="00945101">
          <w:rPr>
            <w:rFonts w:ascii="Times New Roman" w:eastAsia="Times New Roman" w:hAnsi="Times New Roman" w:cs="Times New Roman"/>
            <w:i/>
            <w:iCs/>
            <w:sz w:val="24"/>
            <w:szCs w:val="24"/>
            <w:lang w:eastAsia="en-ID"/>
          </w:rPr>
          <w:t>April</w:t>
        </w:r>
        <w:r w:rsidRPr="00945101">
          <w:rPr>
            <w:rFonts w:ascii="Times New Roman" w:eastAsia="Times New Roman" w:hAnsi="Times New Roman" w:cs="Times New Roman"/>
            <w:sz w:val="24"/>
            <w:szCs w:val="24"/>
            <w:lang w:eastAsia="en-ID"/>
          </w:rPr>
          <w:t>(April). https://doi.org/10.1145/3173574.3173840</w:t>
        </w:r>
      </w:ins>
    </w:p>
    <w:p w14:paraId="2FF63EC2" w14:textId="77777777" w:rsidR="00945101" w:rsidRPr="00945101" w:rsidRDefault="00945101" w:rsidP="00945101">
      <w:pPr>
        <w:spacing w:before="100" w:beforeAutospacing="1" w:after="100" w:afterAutospacing="1" w:line="240" w:lineRule="auto"/>
        <w:ind w:left="480" w:hanging="480"/>
        <w:rPr>
          <w:ins w:id="511" w:author="fahmi abdillah" w:date="2022-07-13T23:51:00Z"/>
          <w:rFonts w:ascii="Times New Roman" w:eastAsia="Times New Roman" w:hAnsi="Times New Roman" w:cs="Times New Roman"/>
          <w:sz w:val="24"/>
          <w:szCs w:val="24"/>
          <w:lang w:eastAsia="en-ID"/>
        </w:rPr>
      </w:pPr>
      <w:ins w:id="512" w:author="fahmi abdillah" w:date="2022-07-13T23:51:00Z">
        <w:r w:rsidRPr="00945101">
          <w:rPr>
            <w:rFonts w:ascii="Times New Roman" w:eastAsia="Times New Roman" w:hAnsi="Times New Roman" w:cs="Times New Roman"/>
            <w:sz w:val="24"/>
            <w:szCs w:val="24"/>
            <w:lang w:eastAsia="en-ID"/>
          </w:rPr>
          <w:t xml:space="preserve">Nurdiana, O., Jumadi, J., &amp; Nursantika, D. (2016). Perbandingan Metode Cosine Similarity Dengan Metode Jaccard Similarity Pada Aplikasi Pencarian Terjemah Al-Qur’an Dalam Bahasa Indonesia. </w:t>
        </w:r>
        <w:r w:rsidRPr="00945101">
          <w:rPr>
            <w:rFonts w:ascii="Times New Roman" w:eastAsia="Times New Roman" w:hAnsi="Times New Roman" w:cs="Times New Roman"/>
            <w:i/>
            <w:iCs/>
            <w:sz w:val="24"/>
            <w:szCs w:val="24"/>
            <w:lang w:eastAsia="en-ID"/>
          </w:rPr>
          <w:t>Jurnal Online Informatika</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w:t>
        </w:r>
        <w:r w:rsidRPr="00945101">
          <w:rPr>
            <w:rFonts w:ascii="Times New Roman" w:eastAsia="Times New Roman" w:hAnsi="Times New Roman" w:cs="Times New Roman"/>
            <w:sz w:val="24"/>
            <w:szCs w:val="24"/>
            <w:lang w:eastAsia="en-ID"/>
          </w:rPr>
          <w:t>(1), 59. https://doi.org/10.15575/join.v1i1.12</w:t>
        </w:r>
      </w:ins>
    </w:p>
    <w:p w14:paraId="14D271F2" w14:textId="77777777" w:rsidR="00945101" w:rsidRPr="00945101" w:rsidRDefault="00945101" w:rsidP="00945101">
      <w:pPr>
        <w:spacing w:before="100" w:beforeAutospacing="1" w:after="100" w:afterAutospacing="1" w:line="240" w:lineRule="auto"/>
        <w:ind w:left="480" w:hanging="480"/>
        <w:rPr>
          <w:ins w:id="513" w:author="fahmi abdillah" w:date="2022-07-13T23:51:00Z"/>
          <w:rFonts w:ascii="Times New Roman" w:eastAsia="Times New Roman" w:hAnsi="Times New Roman" w:cs="Times New Roman"/>
          <w:sz w:val="24"/>
          <w:szCs w:val="24"/>
          <w:lang w:eastAsia="en-ID"/>
        </w:rPr>
      </w:pPr>
      <w:ins w:id="514" w:author="fahmi abdillah" w:date="2022-07-13T23:51:00Z">
        <w:r w:rsidRPr="00945101">
          <w:rPr>
            <w:rFonts w:ascii="Times New Roman" w:eastAsia="Times New Roman" w:hAnsi="Times New Roman" w:cs="Times New Roman"/>
            <w:sz w:val="24"/>
            <w:szCs w:val="24"/>
            <w:lang w:eastAsia="en-ID"/>
          </w:rPr>
          <w:t xml:space="preserve">Prabahari, R. . T. (2014). </w:t>
        </w:r>
        <w:r w:rsidRPr="00945101">
          <w:rPr>
            <w:rFonts w:ascii="Times New Roman" w:eastAsia="Times New Roman" w:hAnsi="Times New Roman" w:cs="Times New Roman"/>
            <w:i/>
            <w:iCs/>
            <w:sz w:val="24"/>
            <w:szCs w:val="24"/>
            <w:lang w:eastAsia="en-ID"/>
          </w:rPr>
          <w:t>A Comparative Analysis of Density Based Clustering Techniques for Outlier Mining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w:t>
        </w:r>
        <w:r w:rsidRPr="00945101">
          <w:rPr>
            <w:rFonts w:ascii="Times New Roman" w:eastAsia="Times New Roman" w:hAnsi="Times New Roman" w:cs="Times New Roman"/>
            <w:sz w:val="24"/>
            <w:szCs w:val="24"/>
            <w:lang w:eastAsia="en-ID"/>
          </w:rPr>
          <w:t>(11), 132–136.</w:t>
        </w:r>
      </w:ins>
    </w:p>
    <w:p w14:paraId="6869FFBE" w14:textId="77777777" w:rsidR="00945101" w:rsidRPr="00945101" w:rsidRDefault="00945101" w:rsidP="00945101">
      <w:pPr>
        <w:spacing w:before="100" w:beforeAutospacing="1" w:after="100" w:afterAutospacing="1" w:line="240" w:lineRule="auto"/>
        <w:ind w:left="480" w:hanging="480"/>
        <w:rPr>
          <w:ins w:id="515" w:author="fahmi abdillah" w:date="2022-07-13T23:51:00Z"/>
          <w:rFonts w:ascii="Times New Roman" w:eastAsia="Times New Roman" w:hAnsi="Times New Roman" w:cs="Times New Roman"/>
          <w:sz w:val="24"/>
          <w:szCs w:val="24"/>
          <w:lang w:eastAsia="en-ID"/>
        </w:rPr>
      </w:pPr>
      <w:ins w:id="516" w:author="fahmi abdillah" w:date="2022-07-13T23:51:00Z">
        <w:r w:rsidRPr="00945101">
          <w:rPr>
            <w:rFonts w:ascii="Times New Roman" w:eastAsia="Times New Roman" w:hAnsi="Times New Roman" w:cs="Times New Roman"/>
            <w:sz w:val="24"/>
            <w:szCs w:val="24"/>
            <w:lang w:eastAsia="en-ID"/>
          </w:rPr>
          <w:t xml:space="preserve">Putri, M. M., Dewi, C., Permata Siam, E., Asri Wijayanti, G., Aulia, N., &amp; Nooraeni, R. (2021). </w:t>
        </w:r>
        <w:r w:rsidRPr="00945101">
          <w:rPr>
            <w:rFonts w:ascii="Times New Roman" w:eastAsia="Times New Roman" w:hAnsi="Times New Roman" w:cs="Times New Roman"/>
            <w:i/>
            <w:iCs/>
            <w:sz w:val="24"/>
            <w:szCs w:val="24"/>
            <w:lang w:eastAsia="en-ID"/>
          </w:rPr>
          <w:t>Komparasi DBSCAN dan K-Means Clustering pada Pengelompokan Status Desa di Jawa Tengah Tahun 2020</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17</w:t>
        </w:r>
        <w:r w:rsidRPr="00945101">
          <w:rPr>
            <w:rFonts w:ascii="Times New Roman" w:eastAsia="Times New Roman" w:hAnsi="Times New Roman" w:cs="Times New Roman"/>
            <w:sz w:val="24"/>
            <w:szCs w:val="24"/>
            <w:lang w:eastAsia="en-ID"/>
          </w:rPr>
          <w:t>(3), 394–404. https://doi.org/10.20956/j.v17i3.11704</w:t>
        </w:r>
      </w:ins>
    </w:p>
    <w:p w14:paraId="45850A05" w14:textId="77777777" w:rsidR="00945101" w:rsidRPr="00945101" w:rsidRDefault="00945101" w:rsidP="00945101">
      <w:pPr>
        <w:spacing w:before="100" w:beforeAutospacing="1" w:after="100" w:afterAutospacing="1" w:line="240" w:lineRule="auto"/>
        <w:ind w:left="480" w:hanging="480"/>
        <w:rPr>
          <w:ins w:id="517" w:author="fahmi abdillah" w:date="2022-07-13T23:51:00Z"/>
          <w:rFonts w:ascii="Times New Roman" w:eastAsia="Times New Roman" w:hAnsi="Times New Roman" w:cs="Times New Roman"/>
          <w:sz w:val="24"/>
          <w:szCs w:val="24"/>
          <w:lang w:eastAsia="en-ID"/>
        </w:rPr>
      </w:pPr>
      <w:ins w:id="518" w:author="fahmi abdillah" w:date="2022-07-13T23:51:00Z">
        <w:r w:rsidRPr="00945101">
          <w:rPr>
            <w:rFonts w:ascii="Times New Roman" w:eastAsia="Times New Roman" w:hAnsi="Times New Roman" w:cs="Times New Roman"/>
            <w:sz w:val="24"/>
            <w:szCs w:val="24"/>
            <w:lang w:eastAsia="en-ID"/>
          </w:rPr>
          <w:t xml:space="preserve">Rahmanti, A. R., Ningrum, D. N. A., Lazuardi, L., Yang, H. C., &amp; Li, Y. C. (2021). Social Media Data Analytics for Outbreak Risk Communication: Public Attention on the “New Normal” During the COVID-19 Pandemic in Indonesia. </w:t>
        </w:r>
        <w:r w:rsidRPr="00945101">
          <w:rPr>
            <w:rFonts w:ascii="Times New Roman" w:eastAsia="Times New Roman" w:hAnsi="Times New Roman" w:cs="Times New Roman"/>
            <w:i/>
            <w:iCs/>
            <w:sz w:val="24"/>
            <w:szCs w:val="24"/>
            <w:lang w:eastAsia="en-ID"/>
          </w:rPr>
          <w:t>Computer Methods and Programs in Biomedicine</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205</w:t>
        </w:r>
        <w:r w:rsidRPr="00945101">
          <w:rPr>
            <w:rFonts w:ascii="Times New Roman" w:eastAsia="Times New Roman" w:hAnsi="Times New Roman" w:cs="Times New Roman"/>
            <w:sz w:val="24"/>
            <w:szCs w:val="24"/>
            <w:lang w:eastAsia="en-ID"/>
          </w:rPr>
          <w:t>, 106083. https://doi.org/10.1016/j.cmpb.2021.106083</w:t>
        </w:r>
      </w:ins>
    </w:p>
    <w:p w14:paraId="1BDE2E2C" w14:textId="77777777" w:rsidR="00945101" w:rsidRPr="00945101" w:rsidRDefault="00945101" w:rsidP="00945101">
      <w:pPr>
        <w:spacing w:before="100" w:beforeAutospacing="1" w:after="100" w:afterAutospacing="1" w:line="240" w:lineRule="auto"/>
        <w:ind w:left="480" w:hanging="480"/>
        <w:rPr>
          <w:ins w:id="519" w:author="fahmi abdillah" w:date="2022-07-13T23:51:00Z"/>
          <w:rFonts w:ascii="Times New Roman" w:eastAsia="Times New Roman" w:hAnsi="Times New Roman" w:cs="Times New Roman"/>
          <w:sz w:val="24"/>
          <w:szCs w:val="24"/>
          <w:lang w:eastAsia="en-ID"/>
        </w:rPr>
      </w:pPr>
      <w:ins w:id="520" w:author="fahmi abdillah" w:date="2022-07-13T23:51:00Z">
        <w:r w:rsidRPr="00945101">
          <w:rPr>
            <w:rFonts w:ascii="Times New Roman" w:eastAsia="Times New Roman" w:hAnsi="Times New Roman" w:cs="Times New Roman"/>
            <w:sz w:val="24"/>
            <w:szCs w:val="24"/>
            <w:lang w:eastAsia="en-ID"/>
          </w:rPr>
          <w:t xml:space="preserve">Sakaki, T., Okazaki, M., &amp; Matsuo, Y. (2013). Tweet analysis for real-time event detection and earthquake reporting system development. </w:t>
        </w:r>
        <w:r w:rsidRPr="00945101">
          <w:rPr>
            <w:rFonts w:ascii="Times New Roman" w:eastAsia="Times New Roman" w:hAnsi="Times New Roman" w:cs="Times New Roman"/>
            <w:i/>
            <w:iCs/>
            <w:sz w:val="24"/>
            <w:szCs w:val="24"/>
            <w:lang w:eastAsia="en-ID"/>
          </w:rPr>
          <w:t>IEEE Transactions on Knowledge and Data Engineering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25</w:t>
        </w:r>
        <w:r w:rsidRPr="00945101">
          <w:rPr>
            <w:rFonts w:ascii="Times New Roman" w:eastAsia="Times New Roman" w:hAnsi="Times New Roman" w:cs="Times New Roman"/>
            <w:sz w:val="24"/>
            <w:szCs w:val="24"/>
            <w:lang w:eastAsia="en-ID"/>
          </w:rPr>
          <w:t>(4), 919–931. https://doi.org/10.1109/TKDE.2012.29</w:t>
        </w:r>
      </w:ins>
    </w:p>
    <w:p w14:paraId="359E04FC" w14:textId="77777777" w:rsidR="00945101" w:rsidRPr="00945101" w:rsidRDefault="00945101" w:rsidP="00945101">
      <w:pPr>
        <w:spacing w:before="100" w:beforeAutospacing="1" w:after="100" w:afterAutospacing="1" w:line="240" w:lineRule="auto"/>
        <w:ind w:left="480" w:hanging="480"/>
        <w:rPr>
          <w:ins w:id="521" w:author="fahmi abdillah" w:date="2022-07-13T23:51:00Z"/>
          <w:rFonts w:ascii="Times New Roman" w:eastAsia="Times New Roman" w:hAnsi="Times New Roman" w:cs="Times New Roman"/>
          <w:sz w:val="24"/>
          <w:szCs w:val="24"/>
          <w:lang w:eastAsia="en-ID"/>
        </w:rPr>
      </w:pPr>
      <w:ins w:id="522" w:author="fahmi abdillah" w:date="2022-07-13T23:51:00Z">
        <w:r w:rsidRPr="00945101">
          <w:rPr>
            <w:rFonts w:ascii="Times New Roman" w:eastAsia="Times New Roman" w:hAnsi="Times New Roman" w:cs="Times New Roman"/>
            <w:sz w:val="24"/>
            <w:szCs w:val="24"/>
            <w:lang w:eastAsia="en-ID"/>
          </w:rPr>
          <w:t xml:space="preserve">Santoso, A. M. . (2022). Covid-19 : Varian Dan Mutasi. </w:t>
        </w:r>
        <w:r w:rsidRPr="00945101">
          <w:rPr>
            <w:rFonts w:ascii="Times New Roman" w:eastAsia="Times New Roman" w:hAnsi="Times New Roman" w:cs="Times New Roman"/>
            <w:i/>
            <w:iCs/>
            <w:sz w:val="24"/>
            <w:szCs w:val="24"/>
            <w:lang w:eastAsia="en-ID"/>
          </w:rPr>
          <w:t>Jurnal Medika Hutama</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w:t>
        </w:r>
        <w:r w:rsidRPr="00945101">
          <w:rPr>
            <w:rFonts w:ascii="Times New Roman" w:eastAsia="Times New Roman" w:hAnsi="Times New Roman" w:cs="Times New Roman"/>
            <w:sz w:val="24"/>
            <w:szCs w:val="24"/>
            <w:lang w:eastAsia="en-ID"/>
          </w:rPr>
          <w:t>(02), 1980–1986. https://jurnalmedikahutama.com/index.php/JMH/article/view/396/271</w:t>
        </w:r>
      </w:ins>
    </w:p>
    <w:p w14:paraId="0A31F777" w14:textId="77777777" w:rsidR="00945101" w:rsidRPr="00945101" w:rsidRDefault="00945101" w:rsidP="00945101">
      <w:pPr>
        <w:spacing w:before="100" w:beforeAutospacing="1" w:after="100" w:afterAutospacing="1" w:line="240" w:lineRule="auto"/>
        <w:ind w:left="480" w:hanging="480"/>
        <w:rPr>
          <w:ins w:id="523" w:author="fahmi abdillah" w:date="2022-07-13T23:51:00Z"/>
          <w:rFonts w:ascii="Times New Roman" w:eastAsia="Times New Roman" w:hAnsi="Times New Roman" w:cs="Times New Roman"/>
          <w:sz w:val="24"/>
          <w:szCs w:val="24"/>
          <w:lang w:eastAsia="en-ID"/>
        </w:rPr>
      </w:pPr>
      <w:ins w:id="524" w:author="fahmi abdillah" w:date="2022-07-13T23:51:00Z">
        <w:r w:rsidRPr="00945101">
          <w:rPr>
            <w:rFonts w:ascii="Times New Roman" w:eastAsia="Times New Roman" w:hAnsi="Times New Roman" w:cs="Times New Roman"/>
            <w:sz w:val="24"/>
            <w:szCs w:val="24"/>
            <w:lang w:eastAsia="en-ID"/>
          </w:rPr>
          <w:t xml:space="preserve">Silitonga, P. (2016). ANALISIS POLA PENYEBARAN PENYAKIT PASIEN PENGGUNA BADAN PENYELENGGARA JAMINAN SOSIAL (BPJS) KESEHATAN DENGAN MENGGUNAKAN METODE DBSCAN CLUSTERING ( Studi Kasus Rumah Sakit Umum Pusat Haji Adam Malik </w:t>
        </w:r>
        <w:r w:rsidRPr="00945101">
          <w:rPr>
            <w:rFonts w:ascii="Times New Roman" w:eastAsia="Times New Roman" w:hAnsi="Times New Roman" w:cs="Times New Roman"/>
            <w:sz w:val="24"/>
            <w:szCs w:val="24"/>
            <w:lang w:eastAsia="en-ID"/>
          </w:rPr>
          <w:lastRenderedPageBreak/>
          <w:t xml:space="preserve">Medan ). </w:t>
        </w:r>
        <w:r w:rsidRPr="00945101">
          <w:rPr>
            <w:rFonts w:ascii="Times New Roman" w:eastAsia="Times New Roman" w:hAnsi="Times New Roman" w:cs="Times New Roman"/>
            <w:i/>
            <w:iCs/>
            <w:sz w:val="24"/>
            <w:szCs w:val="24"/>
            <w:lang w:eastAsia="en-ID"/>
          </w:rPr>
          <w:t>Jurnal TIMES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Vol. V No</w:t>
        </w:r>
        <w:r w:rsidRPr="00945101">
          <w:rPr>
            <w:rFonts w:ascii="Times New Roman" w:eastAsia="Times New Roman" w:hAnsi="Times New Roman" w:cs="Times New Roman"/>
            <w:sz w:val="24"/>
            <w:szCs w:val="24"/>
            <w:lang w:eastAsia="en-ID"/>
          </w:rPr>
          <w:t>(ISSN : 2337-3601), 11–40. http://etd.lib.metu.edu.tr/upload/12620012/index.pdf</w:t>
        </w:r>
      </w:ins>
    </w:p>
    <w:p w14:paraId="39EF4162" w14:textId="77777777" w:rsidR="00945101" w:rsidRPr="00945101" w:rsidRDefault="00945101" w:rsidP="00945101">
      <w:pPr>
        <w:spacing w:before="100" w:beforeAutospacing="1" w:after="100" w:afterAutospacing="1" w:line="240" w:lineRule="auto"/>
        <w:ind w:left="480" w:hanging="480"/>
        <w:rPr>
          <w:ins w:id="525" w:author="fahmi abdillah" w:date="2022-07-13T23:51:00Z"/>
          <w:rFonts w:ascii="Times New Roman" w:eastAsia="Times New Roman" w:hAnsi="Times New Roman" w:cs="Times New Roman"/>
          <w:sz w:val="24"/>
          <w:szCs w:val="24"/>
          <w:lang w:eastAsia="en-ID"/>
        </w:rPr>
      </w:pPr>
      <w:ins w:id="526" w:author="fahmi abdillah" w:date="2022-07-13T23:51:00Z">
        <w:r w:rsidRPr="00945101">
          <w:rPr>
            <w:rFonts w:ascii="Times New Roman" w:eastAsia="Times New Roman" w:hAnsi="Times New Roman" w:cs="Times New Roman"/>
            <w:sz w:val="24"/>
            <w:szCs w:val="24"/>
            <w:lang w:eastAsia="en-ID"/>
          </w:rPr>
          <w:t xml:space="preserve">Susanto, H., Sumpeno, S., &amp; Rachmadi, R. F. (2014). Visualisasi Data Teks TwitterBerbasis Bahasa Indonesia Menggunakan Teknik Pengklasteran. </w:t>
        </w:r>
        <w:r w:rsidRPr="00945101">
          <w:rPr>
            <w:rFonts w:ascii="Times New Roman" w:eastAsia="Times New Roman" w:hAnsi="Times New Roman" w:cs="Times New Roman"/>
            <w:i/>
            <w:iCs/>
            <w:sz w:val="24"/>
            <w:szCs w:val="24"/>
            <w:lang w:eastAsia="en-ID"/>
          </w:rPr>
          <w:t>Jurnal Teknik Elektro Institut Teknologi Sepuluh Nopember</w:t>
        </w:r>
        <w:r w:rsidRPr="00945101">
          <w:rPr>
            <w:rFonts w:ascii="Times New Roman" w:eastAsia="Times New Roman" w:hAnsi="Times New Roman" w:cs="Times New Roman"/>
            <w:sz w:val="24"/>
            <w:szCs w:val="24"/>
            <w:lang w:eastAsia="en-ID"/>
          </w:rPr>
          <w:t>, 6. http://digilib.its.ac.id/ITS-paper-22121150006831/35629</w:t>
        </w:r>
      </w:ins>
    </w:p>
    <w:p w14:paraId="2AAC2C70" w14:textId="77777777" w:rsidR="00945101" w:rsidRPr="00945101" w:rsidRDefault="00945101" w:rsidP="00945101">
      <w:pPr>
        <w:spacing w:before="100" w:beforeAutospacing="1" w:after="100" w:afterAutospacing="1" w:line="240" w:lineRule="auto"/>
        <w:ind w:left="480" w:hanging="480"/>
        <w:rPr>
          <w:ins w:id="527" w:author="fahmi abdillah" w:date="2022-07-13T23:51:00Z"/>
          <w:rFonts w:ascii="Times New Roman" w:eastAsia="Times New Roman" w:hAnsi="Times New Roman" w:cs="Times New Roman"/>
          <w:sz w:val="24"/>
          <w:szCs w:val="24"/>
          <w:lang w:eastAsia="en-ID"/>
        </w:rPr>
      </w:pPr>
      <w:ins w:id="528" w:author="fahmi abdillah" w:date="2022-07-13T23:51:00Z">
        <w:r w:rsidRPr="00945101">
          <w:rPr>
            <w:rFonts w:ascii="Times New Roman" w:eastAsia="Times New Roman" w:hAnsi="Times New Roman" w:cs="Times New Roman"/>
            <w:sz w:val="24"/>
            <w:szCs w:val="24"/>
            <w:lang w:eastAsia="en-ID"/>
          </w:rPr>
          <w:t xml:space="preserve">Susilo, A., Rumende, C. M., Pitoyo, C. W., Santoso, W. D., Yulianti, M., Herikurniawan, H., Sinto, R., Singh, G., Nainggolan, L., Nelwan, E. J., Chen, L. K., Widhani, A., Wijaya, E., Wicaksana, B., Maksum, M., Annisa, F., Jasirwan, C. O. M., &amp; Yunihastuti, E. (2020). Coronavirus Disease 2019: Tinjauan Literatur Terkini. </w:t>
        </w:r>
        <w:r w:rsidRPr="00945101">
          <w:rPr>
            <w:rFonts w:ascii="Times New Roman" w:eastAsia="Times New Roman" w:hAnsi="Times New Roman" w:cs="Times New Roman"/>
            <w:i/>
            <w:iCs/>
            <w:sz w:val="24"/>
            <w:szCs w:val="24"/>
            <w:lang w:eastAsia="en-ID"/>
          </w:rPr>
          <w:t>Jurnal Penyakit Dalam Indonesia</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7</w:t>
        </w:r>
        <w:r w:rsidRPr="00945101">
          <w:rPr>
            <w:rFonts w:ascii="Times New Roman" w:eastAsia="Times New Roman" w:hAnsi="Times New Roman" w:cs="Times New Roman"/>
            <w:sz w:val="24"/>
            <w:szCs w:val="24"/>
            <w:lang w:eastAsia="en-ID"/>
          </w:rPr>
          <w:t>(1), 45. https://doi.org/10.7454/jpdi.v7i1.415</w:t>
        </w:r>
      </w:ins>
    </w:p>
    <w:p w14:paraId="2A318461" w14:textId="77777777" w:rsidR="00945101" w:rsidRPr="00945101" w:rsidRDefault="00945101" w:rsidP="00945101">
      <w:pPr>
        <w:spacing w:before="100" w:beforeAutospacing="1" w:after="100" w:afterAutospacing="1" w:line="240" w:lineRule="auto"/>
        <w:ind w:left="480" w:hanging="480"/>
        <w:rPr>
          <w:ins w:id="529" w:author="fahmi abdillah" w:date="2022-07-13T23:51:00Z"/>
          <w:rFonts w:ascii="Times New Roman" w:eastAsia="Times New Roman" w:hAnsi="Times New Roman" w:cs="Times New Roman"/>
          <w:sz w:val="24"/>
          <w:szCs w:val="24"/>
          <w:lang w:eastAsia="en-ID"/>
        </w:rPr>
      </w:pPr>
      <w:ins w:id="530" w:author="fahmi abdillah" w:date="2022-07-13T23:51:00Z">
        <w:r w:rsidRPr="00945101">
          <w:rPr>
            <w:rFonts w:ascii="Times New Roman" w:eastAsia="Times New Roman" w:hAnsi="Times New Roman" w:cs="Times New Roman"/>
            <w:sz w:val="24"/>
            <w:szCs w:val="24"/>
            <w:lang w:eastAsia="en-ID"/>
          </w:rPr>
          <w:t xml:space="preserve">Wahyuni, R. T., Prastiyanto, D., &amp; Supraptono, E. (2017). Penerapan Algoritma Cosine Similarity dan Pembobotan TF-IDF pada Sistem Klasifikasi Dokumen Skripsi. </w:t>
        </w:r>
        <w:r w:rsidRPr="00945101">
          <w:rPr>
            <w:rFonts w:ascii="Times New Roman" w:eastAsia="Times New Roman" w:hAnsi="Times New Roman" w:cs="Times New Roman"/>
            <w:i/>
            <w:iCs/>
            <w:sz w:val="24"/>
            <w:szCs w:val="24"/>
            <w:lang w:eastAsia="en-ID"/>
          </w:rPr>
          <w:t>Jurnal Teknik Elektro Universitas Negeri Semarang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9</w:t>
        </w:r>
        <w:r w:rsidRPr="00945101">
          <w:rPr>
            <w:rFonts w:ascii="Times New Roman" w:eastAsia="Times New Roman" w:hAnsi="Times New Roman" w:cs="Times New Roman"/>
            <w:sz w:val="24"/>
            <w:szCs w:val="24"/>
            <w:lang w:eastAsia="en-ID"/>
          </w:rPr>
          <w:t>(1), 18–23. https://journal.unnes.ac.id/nju/index.php/jte/article/download/10955/6659</w:t>
        </w:r>
      </w:ins>
    </w:p>
    <w:p w14:paraId="48B03FD9" w14:textId="77777777" w:rsidR="00945101" w:rsidRPr="00945101" w:rsidRDefault="00945101" w:rsidP="00945101">
      <w:pPr>
        <w:spacing w:after="0" w:line="276" w:lineRule="auto"/>
        <w:rPr>
          <w:rFonts w:ascii="Times New Roman" w:eastAsia="Arial" w:hAnsi="Times New Roman" w:cs="Arial"/>
          <w:sz w:val="24"/>
          <w:lang w:val="id" w:eastAsia="en-ID"/>
        </w:rPr>
      </w:pPr>
    </w:p>
    <w:p w14:paraId="1A77E56D" w14:textId="2C8E5408" w:rsidR="00F51AA2" w:rsidRDefault="00945101" w:rsidP="00945101">
      <w:pPr>
        <w:spacing w:line="360" w:lineRule="auto"/>
        <w:jc w:val="both"/>
        <w:rPr>
          <w:rFonts w:ascii="Times New Roman" w:hAnsi="Times New Roman" w:cs="Times New Roman"/>
          <w:sz w:val="24"/>
          <w:szCs w:val="24"/>
          <w:lang w:val="en-US"/>
        </w:rPr>
      </w:pPr>
      <w:r w:rsidRPr="00945101">
        <w:rPr>
          <w:rFonts w:ascii="Times New Roman" w:eastAsia="Arial" w:hAnsi="Times New Roman" w:cs="Arial"/>
          <w:sz w:val="24"/>
          <w:lang w:val="id" w:eastAsia="en-ID"/>
        </w:rPr>
        <w:br w:type="page"/>
      </w:r>
    </w:p>
    <w:p w14:paraId="7F3ECF65" w14:textId="77777777" w:rsidR="007E68CB" w:rsidRDefault="007E68CB" w:rsidP="00F64834">
      <w:pPr>
        <w:pStyle w:val="Heading1"/>
        <w:numPr>
          <w:ilvl w:val="0"/>
          <w:numId w:val="0"/>
        </w:numPr>
        <w:ind w:left="432" w:hanging="432"/>
        <w:rPr>
          <w:lang w:val="id-ID"/>
        </w:rPr>
        <w:sectPr w:rsidR="007E68CB" w:rsidSect="00E41779">
          <w:headerReference w:type="default" r:id="rId43"/>
          <w:footerReference w:type="default" r:id="rId44"/>
          <w:pgSz w:w="11909" w:h="16834"/>
          <w:pgMar w:top="2268" w:right="1701" w:bottom="1701" w:left="2268" w:header="720" w:footer="720" w:gutter="0"/>
          <w:pgNumType w:start="1"/>
          <w:cols w:space="708"/>
          <w:docGrid w:linePitch="299"/>
        </w:sectPr>
      </w:pPr>
      <w:bookmarkStart w:id="531" w:name="_Toc149284664"/>
    </w:p>
    <w:p w14:paraId="1C9A3703" w14:textId="4AB790E7" w:rsidR="00F64834" w:rsidRDefault="00F64834" w:rsidP="00F46139">
      <w:pPr>
        <w:pStyle w:val="Heading1"/>
        <w:numPr>
          <w:ilvl w:val="0"/>
          <w:numId w:val="0"/>
        </w:numPr>
        <w:spacing w:line="360" w:lineRule="auto"/>
        <w:ind w:left="432" w:hanging="432"/>
        <w:rPr>
          <w:lang w:val="id-ID"/>
        </w:rPr>
      </w:pPr>
      <w:r>
        <w:rPr>
          <w:lang w:val="id-ID"/>
        </w:rPr>
        <w:lastRenderedPageBreak/>
        <w:t>LAMPIRAN</w:t>
      </w:r>
      <w:bookmarkEnd w:id="531"/>
    </w:p>
    <w:p w14:paraId="761BA342" w14:textId="77777777" w:rsidR="00F64834" w:rsidRPr="00F64834" w:rsidRDefault="00F64834" w:rsidP="00F46139">
      <w:pPr>
        <w:spacing w:after="0" w:line="360" w:lineRule="auto"/>
        <w:rPr>
          <w:rFonts w:ascii="Times New Roman" w:eastAsia="Arial" w:hAnsi="Times New Roman" w:cs="Arial"/>
          <w:sz w:val="24"/>
          <w:lang w:val="en-US" w:eastAsia="en-ID"/>
        </w:rPr>
      </w:pPr>
      <w:r w:rsidRPr="00F64834">
        <w:rPr>
          <w:rFonts w:ascii="Times New Roman" w:eastAsia="Arial" w:hAnsi="Times New Roman" w:cs="Arial"/>
          <w:sz w:val="24"/>
          <w:lang w:val="en-US" w:eastAsia="en-ID"/>
        </w:rPr>
        <w:t>LAMPIRAN 1: Daftar Kata Stopword</w:t>
      </w:r>
    </w:p>
    <w:p w14:paraId="1D530B4C" w14:textId="77777777" w:rsidR="00F64834" w:rsidRPr="00F64834" w:rsidRDefault="00F64834" w:rsidP="00F64834">
      <w:pPr>
        <w:spacing w:after="0" w:line="276" w:lineRule="auto"/>
        <w:rPr>
          <w:rFonts w:ascii="Times New Roman" w:eastAsia="Arial" w:hAnsi="Times New Roman" w:cs="Times New Roman"/>
          <w:sz w:val="24"/>
          <w:lang w:val="id" w:eastAsia="en-ID"/>
        </w:rPr>
      </w:pPr>
      <w:r w:rsidRPr="00F64834">
        <w:rPr>
          <w:rFonts w:ascii="Times New Roman" w:eastAsia="Arial" w:hAnsi="Times New Roman" w:cs="Times New Roman"/>
          <w:sz w:val="24"/>
          <w:lang w:val="id" w:eastAsia="en-ID"/>
        </w:rPr>
        <w:t xml:space="preserve">‘ada’, ‘adalah’, ’adanya’, ‘adapun’, ‘agak’, ‘agaknya’, ‘agar’, ‘akan’, ‘akankah’, ‘akhir’, ‘akhiri’, ‘akhirnya’, ‘aku’, ’akulah’, ‘amat’, ‘amatlah’, ‘anda’, ‘andalah’, ‘antar’, ‘antara’, ‘antaranya’, ‘apa’, ‘apaan’, ‘apabila’, ‘apakah’, ‘apalagi’, ‘apatah’, ‘artinya’, ‘asal’, ‘asalkan’, ‘atas’, ‘atau’, ‘ataukah’, ‘ataupun’, ‘awal’, ‘awalnya’, ‘bagai’, ‘bagaikan’, ‘bagaimana’, ‘bagaimanakah’, ‘bagaimanapun’, ‘bagi’, ‘bagian’, ‘bahkan’, ‘bahwa’, ‘bahwasanya’, ‘baik’, ‘bakal’, ‘bakalan’, ‘balik’, ‘banyak’, ‘bapak’, ‘baru’, ‘bawah’, ‘beberapa’, ‘begini’, ‘beginian’, ‘beginikah’, ‘beginilah’, ‘begitu’, ‘begitukah’, ‘begitulah’, ‘begitupun’, ‘bekerja’, ‘belakang’, ‘belakangan’, ‘belum’, ‘belumlah’, ‘benar’, ‘benarkah’, ‘benarlah’, ‘berada’, ‘berakhir’, ‘berakhirlah’, ‘berakhirnya’, ‘berapa’, ‘berapakah’, ‘berapalah’, ‘berapapun’, ‘berarti’, ‘berawal’, ‘berbagai’, ‘berdatangan’, ‘beri’, ‘berikan’, ‘berikut’, ‘berikutnya, ‘berjumlah’, ‘berkali-kali’, ‘berkata’, ‘berkehendak’, ‘berkeinginan’, ‘berkenaan’, ‘berlainan’, ‘berlalu’, ‘berlangsung’, ‘berlebihan’, ‘bermacam’, ‘bermacam-macam’, ‘bermaksud’, ‘bermula’, ‘bersama’, ‘bersama-sama’, ‘bersiap’, ‘bersiap-siap’, ‘bertanya’, ‘bertanya-tanya’, ‘berturut’, ‘berturut-turut’, ‘bertutur’, ‘berujar’, ‘berupa’, ‘besar’, ‘betul’, ‘betulkah’, ‘biasa’, ‘biasanya’, ‘bila’, ‘bilakah’, ‘bisa’, ‘bisakah’, ‘boleh’, ‘bolehkah’, ‘bolehlah’, ‘buat’, ‘bukan’, ‘bukankah’, ‘bukanlah’, ‘bukannya’, ‘bulan’, ‘bung’, ‘cara’, ‘caranya’, ‘cukup’, ‘cukupkah’, ‘cukuplah’, ‘cuma’, ‘dahulu’, ‘dalam’, ‘dan’, ‘dapat’, ‘dari’, ‘daripada’, ‘datang’, ‘dekat’, ‘demi’, ‘demikian’, ‘demikianlah’, ‘dengan’, ‘depan’, ‘di’, ‘dia’, ‘diakhiri’, ‘diakhirinya’, ‘dialah’, ‘diantara’, ‘diantaranya’, ‘diberi’, ‘diberikan’, ‘diberikannya’, ‘dibuat’, ‘dibuatnya’, ‘didapat’, ‘didatangkan’, ‘digunakan’, ‘diibaratkan’, ‘diibaratkannya’, ‘diingat’, ‘diingatkan’, ‘diinginkan’, ‘dijawab’, ‘dijelaskan’, ‘dijelaskannya’, ‘dikarenakan’, ‘dikatakan’, ‘dikatakannya’, ‘dikerjakan’, ‘diketahui’, ‘diketahuinya’, ‘dikira’, ‘dilakukan’, ‘dilalui’, ‘dilihat’, ‘dimaksud’, ‘dimaksudkan’, ‘dimaksudkannya’, ‘dimaksudnya’, ‘diminta’, ‘dimintai’, ‘dimisalkan’, ‘dimulai’, ‘dimulailah’, ‘dimulainya’, ‘dimungkinkan’, ‘dini’, ‘dipastikan’, ‘diperbuat’, ‘diperbuatnya’, ‘dipergunakan’, ‘diperkirakan’, ‘diperlihatkan’, ‘diperlukan’, ‘diperlukannya’, ‘dipersoalkan’, ‘dipertanyakan’, ‘dipunyai’, ‘diri’, ‘dirinya’, ‘disampaikan’, ‘disebut’, ‘disebutkan’, ‘disebutkannya’, ‘disini’, ‘disinilah’, ‘ditambahkan’, ‘ditandaskan’, ‘ditanya’, ‘ditanyai’, ‘ditanyakan’, ‘ditegaskan’, ‘ditujukan’, ‘ditunjuk’, ‘ditunjuki’, ‘ditunjukkan’, ‘ditunjukkannya’, ‘ditunjuknya’, ‘dituturkan’, ‘dituturkannya’, ‘diucapkan’, ‘diucapkannya’, ‘diungkapkan’, ‘dong’, ‘dua’, ‘dulu’, ‘empat’, ‘enggak’, ‘enggaknya’, ‘entah’, ‘entahlah’, ‘guna’, ‘gunakan’, ‘hal’, ‘hampir’, ‘hanya’, ‘hanyalah’, ‘hari’, ‘harus’, ‘haruslah’, ‘harusnya’, ‘hendak’, ‘hendaklah’, </w:t>
      </w:r>
      <w:r w:rsidRPr="00F64834">
        <w:rPr>
          <w:rFonts w:ascii="Times New Roman" w:eastAsia="Arial" w:hAnsi="Times New Roman" w:cs="Times New Roman"/>
          <w:sz w:val="24"/>
          <w:lang w:val="id" w:eastAsia="en-ID"/>
        </w:rPr>
        <w:lastRenderedPageBreak/>
        <w:t xml:space="preserve">‘hendaknya’, ‘hingga’, ‘ia’, ‘ialah’, ‘ibarat’, ‘ibaratkan’, ‘ibaratnya’, ‘ibu’, ‘ikut’, ‘ingat’, ‘ingat-ingat’, ‘ingin’, ‘inginkah’, ‘inginkan’, ‘ini’, ‘inikah’, ‘inilah’, ‘itu’, ‘itukah’, ‘itulah’, ‘jadi’, ‘jadilah’, ‘jadinya’, ‘jangan’, ‘jangankan’, ‘janganlah’, ‘jauh’, ‘jawab’, ‘jawaban’, ‘jawabnya’, ‘jelas’, ‘jelaskan’, ‘jelaslah’, ‘jelasnya’, ‘jika’, ‘jikalau’, ‘juga’, ‘jumlah’, ‘jumlahnya’, ‘justru’, ‘kala’, ‘kalau’, ‘kalaulah’, ‘kalaupun’, ‘kalian’, ‘kami’, ‘kamilah’, ‘kamu’, ‘kamulah’, ‘kan’, ‘kapan’, ‘kapankah’, ‘kapanpun’, ‘karena’, ‘karenanya’, ‘kasus’, ‘kata’, ‘katakan’, ‘katakanlah’, ‘katanya’, ‘ke’, ‘keadaan’, ‘kebetulan’, ‘kecil’, ‘kedua’, ‘keduanya’, ‘keinginan’, ‘kelamaan’, ‘kelihatan’, ‘kelihatannya’, ‘kelima’, ‘keluar’, ‘kembali’, ‘kemudian’, ‘kemungkinan’, ‘kemungkinannya’, ‘kenapa’, ‘kepada’, ‘kepadanya’, ‘kesampaian’, ‘keseluruhan’, ‘keseluruhannya’, ‘keterlaluan’, ‘ketika’, ‘khususnya’, ‘kini’, ‘kinilah’, ‘kira’, ‘kira-kira’, ‘kiranya’, ‘kita’, ‘kitalah’, ‘kok’, ‘kurang’, ‘lagi’, ‘lagian’, ‘lah’, ‘lain’, ‘lainnya’, ‘lalu’, ‘lama’, ‘lamanya’, ‘lanjut’, ‘lanjutnya’, ‘lebih’, ‘lewat’, ‘lima’, ‘luar’, ‘macam’, ‘maka’, ‘makanya’, ‘makin’, ‘malah’, ‘malahan’, ‘mampu’, ‘mampukah’, ‘mana’, ‘manakala’, ‘manalagi’, ‘masa’, ‘masalah’, ‘masalahnya’, ‘masih’, ‘masihkah’, ‘masing’, ‘masing-masing’, ‘mau’, ‘maupun’, ‘melainkan’, ‘melakukan’, ‘melalui’, ‘melihat’, ‘melihatnya’, ‘memang’, ‘memastikan’, ‘memberi’, ‘memberikan’, ‘membuat’, ‘memerlukan’, ‘memihak’, ‘meminta’, ‘memintakan’, ‘memisalkan’, ‘memperbuat’, ‘mempergunakan’, ‘memperkirakan’, ‘memperlihatkan’, ‘mempersiapkan’, ‘mempersoalkan’, ‘mempertanyakan’, ‘mempunyai’, ‘memulai’, ‘memungkinkan’, ‘menaiki’, ‘menambahkan’, ‘menandaskan’, ‘menanti’, ‘menanti-nanti’, ‘menantikan’, ‘menanya’, ‘menanyai’, ‘menanyakan’, ‘mendapat’, ‘mendapatkan’, ‘mendatang’, ‘mendatangi’, ‘mendatangkan’, ‘menegaskan’, ‘mengakhiri’, ‘mengapa’, ‘mengatakan’, ‘mengatakannya’, ‘mengenai’, ‘mengerjakan’, ‘mengetahui’, ‘menggunakan’, ‘menghendaki’, ‘mengibaratkan’, ‘mengibaratkannya’, ‘mengingat’, ‘mengingatkan’, ‘menginginkan’, ‘mengira’, ‘mengucapkan’, ‘mengucapkannya’, ‘mengungkapkan’, ‘menjadi’, ‘menjawab’, ‘menjelaskan’, ‘menuju’, ‘menunjuk’, ‘menunjuki’, ‘menunjukkan’, ‘menunjuknya’, ‘menurut’, ‘menuturkan’, ‘menyampaikan’, ‘menyangkut’, ‘menyatakan’, ‘menyebutkan’, ‘menyeluruh’, ‘menyiapkan’, ‘merasa’, ‘mereka’, ‘merekalah’, ‘merupakan’, ‘meski’, ‘meskipun’, ‘meyakini’, ‘meyakinkan’, ‘mirip’, ‘misal’, ‘misalkan’, ‘misalnya’, ‘mula’, ‘mulai’, ‘mulailah’, ‘mulanya’, ‘mungkin’, ‘mungkinkah’, ‘nah’, ‘naik’, ‘namun’, ‘nanti’, ‘nantinya’, ‘nyaris’, ‘nyatanya’, ‘oleh’, ‘olehnya’, ‘pada’, ‘padahal’, ‘padanya’, ‘pak’, ‘paling’, ‘panjang’, ‘pantas’, ‘para’, ‘pasti’, ‘pastilah’, ‘penting’, ‘pentingnya’, ‘per’, ‘percuma’, ‘perlu’, ‘perlukah’, ‘perlunya’, ‘pernah’, ‘persoalan’, ‘pertama’, ‘pertama-tama’, ‘pertanyaan’, ‘pertanyakan’, ‘pihak’, ‘pihaknya’, ‘pukul’, ‘pula’, ‘pun’, ‘punya’, ‘rasa’, ‘rasanya’, ‘rata’, ‘rupanya’, ‘saat’, ‘saatnya’, ‘saja’, ‘sajalah’, ‘saling’, ‘sama’, ‘sama-sama’, ‘sambil’, </w:t>
      </w:r>
      <w:r w:rsidRPr="00F64834">
        <w:rPr>
          <w:rFonts w:ascii="Times New Roman" w:eastAsia="Arial" w:hAnsi="Times New Roman" w:cs="Times New Roman"/>
          <w:sz w:val="24"/>
          <w:lang w:val="id" w:eastAsia="en-ID"/>
        </w:rPr>
        <w:lastRenderedPageBreak/>
        <w:t>‘sampai’, ‘sampai-sampai’, ‘sampaikan’, ‘sana’, ‘sangat’, ‘sangatlah’, ‘satu’, ‘saya’, ‘sayalah’, ‘se’, ‘sebab’, ‘sebabnya’, ‘sebagai’, ‘sebagaimana’, ‘sebagainya’, ‘sebagian’, ‘sebaik’, ‘sebaik-baiknya’, ‘sebaiknya’, ‘sebaliknya’, ‘sebanyak’, ‘sebegini’, ‘sebegitu’, ‘sebelum’, ‘sebelumnya’, ‘sebenarnya’, ‘seberapa’, ‘sebesar’, ‘sebetulnya’, ‘sebisanya’, ‘sebuah’, ‘sebut’, ‘sebutlah’, ‘sebutnya’, ‘secara’, ‘secukupnya’, ‘sedang’, ‘sedangkan’, ‘sedemikian’, ‘sedikit’, ‘sedikitnya’, ‘seenaknya’, ‘segala’, ‘segalanya’, ‘segera’, ‘seharusnya’, ‘sehingga’, ‘seingat’, ‘sejak’, ‘sejauh’, ‘sejenak’, ‘sejumlah’, ‘sekadar’, ‘sekadarnya’, ‘sekali’, ‘sekali-kali’, ‘sekalian’, ‘sekaligus’, ‘sekalipun’, ‘sekarang’, ‘sekarang’, ‘sekecil’, ‘seketika’, ‘sekiranya’, ‘sekitar’, ‘sekitarnya’, ‘sekurang-kurangnya’, ‘sekurangnya’, ‘sela’, ‘selain’, ‘selaku’, ‘selalu’, ‘selama’, ‘selama-lamanya’, ‘selamanya’, ‘selanjutnya’, ‘seluruh’, ‘seluruhnya’, ‘semacam’, ‘semakin’, ‘semampu’, ‘semampunya’, ‘semasa’, ‘semasih’, ‘semata’, ‘semata-mata’, ‘semaunya’, ‘sementara’, ‘semisal’, ‘semisalnya’, ‘sempat’, ‘semua’, ‘semuanya’, ‘semula’, ‘sendiri’, ‘sendirian’, ‘sendirinya’, ‘seolah’, ‘seolah-olah’, ‘seorang’, ‘sepanjang’, ‘sepantasnya’, ‘sepantasnyalah’, ‘seperlunya’, ‘seperti’, ‘sepertinya’, ‘sepihak’, ‘sering’, ‘seringnya’, ‘serta’, ‘serupa’, ‘sesaat’, ‘sesama’, ‘sesampai’, ‘sesegera’, ‘sesekali’, ‘seseorang’, ‘sesuatu’, ‘sesuatunya’, ‘sesudah’, ‘sesudahnya’, ‘setelah’, ‘setempat’, ‘setengah’, ‘seterusnya’, ‘setiap’, ‘setiba’, ‘setibanya’, ‘setidak-tidaknya’, ‘setidaknya’, ‘setinggi’, ‘seusai’, ‘sewaktu’, ‘siap’, ‘siapa’, ‘siapakah’, ‘siapapun’, ‘sini’, ‘sinilah’, ‘soal’, ‘soalnya’, ‘suatu’, ‘sudah’, ‘sudahkah’, ‘sudahlah’, ‘supaya’, ‘tadi’, ‘tadinya’, ‘tahu’, ‘tahun’, ‘tak’, ‘tambah’, ‘tambahnya’, ‘tampak’, ‘tampaknya’, ‘tandas’, ‘tandasnya’, ‘tanpa’, ‘tanya’, ‘tanyakan’, ‘tanyanya’, ‘tapi’, ‘tegas’, ‘tegasnya’, ‘telah’, ‘tempat’, ‘tengah’, ‘tentang’, ‘tentu’, ‘tentulah’, ‘tentunya’, ‘tepat’, ‘terakhir’, ‘terasa’, ‘terbanyak’, ‘terdahulu’, ‘terdapat’, ‘terdiri’, ‘terhadap’, ‘terhadapnya’, ‘teringat’, ‘teringat-ingat’, ‘terjadi’, ‘terjadilah’, ‘terjadinya’, ‘terkira’, ‘terlalu’, ‘terlebih’, ‘terlihat’, ‘termasuk’, ‘ternyata’, ‘tersampaikan’, ‘tersebut’, ‘tersebutlah’, ‘tertentu’, ‘tertuju’, ‘terus’, ‘terutama’, ‘tetap’, ‘tetapi’, ‘tiap’, ‘tiba’, ‘tiba-tiba’, ‘tidak’, ‘tidakkah’, ‘tidaklah’, ‘tiga’, ‘tinggi’, ‘toh’, ‘tunjuk’, ‘turut’, ‘tutur’, ‘tuturnya’, ‘ucap’, ‘ucapnya’, ‘ujar’, ‘ujarnya’, ‘umum’, ‘umumnya’, ‘ungkap’, ‘ungkapnya’, ‘untuk’, ‘usah’, ‘usai’, ‘waduh’, ‘wah’, ‘wahai’, ‘waktu’, ‘waktunya’, ‘walau’, ‘walaupun’, ‘wong’, ‘yaitu’, ‘yakin’, ‘yakni’, ‘yang’</w:t>
      </w:r>
    </w:p>
    <w:p w14:paraId="15E520E1" w14:textId="77777777" w:rsidR="00F64834" w:rsidRPr="00F64834" w:rsidRDefault="00F64834" w:rsidP="00F64834">
      <w:pPr>
        <w:spacing w:after="0" w:line="276" w:lineRule="auto"/>
        <w:rPr>
          <w:rFonts w:ascii="Times New Roman" w:eastAsia="Arial" w:hAnsi="Times New Roman" w:cs="Arial"/>
          <w:sz w:val="24"/>
          <w:lang w:val="en-US" w:eastAsia="en-ID"/>
        </w:rPr>
      </w:pPr>
      <w:r w:rsidRPr="00F64834">
        <w:rPr>
          <w:rFonts w:ascii="Times New Roman" w:eastAsia="Arial" w:hAnsi="Times New Roman" w:cs="Arial"/>
          <w:sz w:val="24"/>
          <w:lang w:val="en-US" w:eastAsia="en-ID"/>
        </w:rPr>
        <w:br w:type="page"/>
      </w:r>
    </w:p>
    <w:tbl>
      <w:tblPr>
        <w:tblStyle w:val="TableGrid5"/>
        <w:tblpPr w:leftFromText="180" w:rightFromText="180" w:vertAnchor="text" w:horzAnchor="margin" w:tblpXSpec="right" w:tblpY="609"/>
        <w:tblW w:w="0" w:type="auto"/>
        <w:tblLook w:val="04A0" w:firstRow="1" w:lastRow="0" w:firstColumn="1" w:lastColumn="0" w:noHBand="0" w:noVBand="1"/>
      </w:tblPr>
      <w:tblGrid>
        <w:gridCol w:w="1925"/>
        <w:gridCol w:w="1925"/>
      </w:tblGrid>
      <w:tr w:rsidR="00F64834" w:rsidRPr="00E41779" w14:paraId="53F6F73A" w14:textId="77777777" w:rsidTr="00BE332A">
        <w:trPr>
          <w:trHeight w:val="257"/>
        </w:trPr>
        <w:tc>
          <w:tcPr>
            <w:tcW w:w="1925" w:type="dxa"/>
          </w:tcPr>
          <w:p w14:paraId="122B090B"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lastRenderedPageBreak/>
              <w:t>Sebelum</w:t>
            </w:r>
          </w:p>
        </w:tc>
        <w:tc>
          <w:tcPr>
            <w:tcW w:w="1925" w:type="dxa"/>
          </w:tcPr>
          <w:p w14:paraId="1806B268"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t>Sesudah</w:t>
            </w:r>
          </w:p>
        </w:tc>
      </w:tr>
      <w:tr w:rsidR="00F64834" w:rsidRPr="00E41779" w14:paraId="2E3E26A3" w14:textId="77777777" w:rsidTr="00BE332A">
        <w:trPr>
          <w:trHeight w:val="246"/>
        </w:trPr>
        <w:tc>
          <w:tcPr>
            <w:tcW w:w="1925" w:type="dxa"/>
            <w:vAlign w:val="bottom"/>
          </w:tcPr>
          <w:p w14:paraId="447755C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Difinisi</w:t>
            </w:r>
          </w:p>
        </w:tc>
        <w:tc>
          <w:tcPr>
            <w:tcW w:w="1925" w:type="dxa"/>
            <w:vAlign w:val="bottom"/>
          </w:tcPr>
          <w:p w14:paraId="312331E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Definisi</w:t>
            </w:r>
          </w:p>
        </w:tc>
      </w:tr>
      <w:tr w:rsidR="00F64834" w:rsidRPr="00E41779" w14:paraId="792C31E0" w14:textId="77777777" w:rsidTr="00BE332A">
        <w:trPr>
          <w:trHeight w:val="246"/>
        </w:trPr>
        <w:tc>
          <w:tcPr>
            <w:tcW w:w="1925" w:type="dxa"/>
            <w:vAlign w:val="bottom"/>
          </w:tcPr>
          <w:p w14:paraId="215D0C2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difinisi</w:t>
            </w:r>
          </w:p>
        </w:tc>
        <w:tc>
          <w:tcPr>
            <w:tcW w:w="1925" w:type="dxa"/>
            <w:vAlign w:val="bottom"/>
          </w:tcPr>
          <w:p w14:paraId="09A77B2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Definisi</w:t>
            </w:r>
          </w:p>
        </w:tc>
      </w:tr>
      <w:tr w:rsidR="00F64834" w:rsidRPr="00E41779" w14:paraId="51FC80F8" w14:textId="77777777" w:rsidTr="00BE332A">
        <w:trPr>
          <w:trHeight w:val="246"/>
        </w:trPr>
        <w:tc>
          <w:tcPr>
            <w:tcW w:w="1925" w:type="dxa"/>
            <w:vAlign w:val="bottom"/>
          </w:tcPr>
          <w:p w14:paraId="2F824CB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w:t>
            </w:r>
          </w:p>
        </w:tc>
        <w:tc>
          <w:tcPr>
            <w:tcW w:w="1925" w:type="dxa"/>
            <w:vAlign w:val="bottom"/>
          </w:tcPr>
          <w:p w14:paraId="34C7044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Depot</w:t>
            </w:r>
          </w:p>
        </w:tc>
      </w:tr>
      <w:tr w:rsidR="00F64834" w:rsidRPr="00E41779" w14:paraId="2AA8D7A8" w14:textId="77777777" w:rsidTr="00BE332A">
        <w:trPr>
          <w:trHeight w:val="246"/>
        </w:trPr>
        <w:tc>
          <w:tcPr>
            <w:tcW w:w="1925" w:type="dxa"/>
            <w:vAlign w:val="bottom"/>
          </w:tcPr>
          <w:p w14:paraId="5EEC8E1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w:t>
            </w:r>
          </w:p>
        </w:tc>
        <w:tc>
          <w:tcPr>
            <w:tcW w:w="1925" w:type="dxa"/>
            <w:vAlign w:val="bottom"/>
          </w:tcPr>
          <w:p w14:paraId="341527E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Depot</w:t>
            </w:r>
          </w:p>
        </w:tc>
      </w:tr>
      <w:tr w:rsidR="00F64834" w:rsidRPr="00E41779" w14:paraId="40FB288B" w14:textId="77777777" w:rsidTr="00BE332A">
        <w:trPr>
          <w:trHeight w:val="246"/>
        </w:trPr>
        <w:tc>
          <w:tcPr>
            <w:tcW w:w="1925" w:type="dxa"/>
            <w:vAlign w:val="bottom"/>
          </w:tcPr>
          <w:p w14:paraId="2A6622D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Detil</w:t>
            </w:r>
          </w:p>
        </w:tc>
        <w:tc>
          <w:tcPr>
            <w:tcW w:w="1925" w:type="dxa"/>
            <w:vAlign w:val="bottom"/>
          </w:tcPr>
          <w:p w14:paraId="2B53980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detail</w:t>
            </w:r>
          </w:p>
        </w:tc>
      </w:tr>
      <w:tr w:rsidR="00F64834" w:rsidRPr="00E41779" w14:paraId="708C7A3C" w14:textId="77777777" w:rsidTr="00BE332A">
        <w:trPr>
          <w:trHeight w:val="246"/>
        </w:trPr>
        <w:tc>
          <w:tcPr>
            <w:tcW w:w="1925" w:type="dxa"/>
            <w:vAlign w:val="bottom"/>
          </w:tcPr>
          <w:p w14:paraId="7E4F2F9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detil</w:t>
            </w:r>
          </w:p>
        </w:tc>
        <w:tc>
          <w:tcPr>
            <w:tcW w:w="1925" w:type="dxa"/>
            <w:vAlign w:val="bottom"/>
          </w:tcPr>
          <w:p w14:paraId="3EE19E8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detail</w:t>
            </w:r>
          </w:p>
        </w:tc>
      </w:tr>
      <w:tr w:rsidR="00F64834" w:rsidRPr="00E41779" w14:paraId="491EA4C9" w14:textId="77777777" w:rsidTr="00BE332A">
        <w:trPr>
          <w:trHeight w:val="246"/>
        </w:trPr>
        <w:tc>
          <w:tcPr>
            <w:tcW w:w="1925" w:type="dxa"/>
            <w:vAlign w:val="bottom"/>
          </w:tcPr>
          <w:p w14:paraId="583A490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Diagnosa</w:t>
            </w:r>
          </w:p>
        </w:tc>
        <w:tc>
          <w:tcPr>
            <w:tcW w:w="1925" w:type="dxa"/>
            <w:vAlign w:val="bottom"/>
          </w:tcPr>
          <w:p w14:paraId="4F108DD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Diagnosis</w:t>
            </w:r>
          </w:p>
        </w:tc>
      </w:tr>
      <w:tr w:rsidR="00F64834" w:rsidRPr="00E41779" w14:paraId="7E336571" w14:textId="77777777" w:rsidTr="00BE332A">
        <w:trPr>
          <w:trHeight w:val="246"/>
        </w:trPr>
        <w:tc>
          <w:tcPr>
            <w:tcW w:w="1925" w:type="dxa"/>
            <w:vAlign w:val="bottom"/>
          </w:tcPr>
          <w:p w14:paraId="37A47C8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diagnosa</w:t>
            </w:r>
          </w:p>
        </w:tc>
        <w:tc>
          <w:tcPr>
            <w:tcW w:w="1925" w:type="dxa"/>
            <w:vAlign w:val="bottom"/>
          </w:tcPr>
          <w:p w14:paraId="3C4A01C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diagnosis </w:t>
            </w:r>
          </w:p>
        </w:tc>
      </w:tr>
      <w:tr w:rsidR="00F64834" w:rsidRPr="00E41779" w14:paraId="2A9CB2D1" w14:textId="77777777" w:rsidTr="00BE332A">
        <w:trPr>
          <w:trHeight w:val="246"/>
        </w:trPr>
        <w:tc>
          <w:tcPr>
            <w:tcW w:w="1925" w:type="dxa"/>
            <w:vAlign w:val="bottom"/>
          </w:tcPr>
          <w:p w14:paraId="14C78FB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Differensial</w:t>
            </w:r>
          </w:p>
        </w:tc>
        <w:tc>
          <w:tcPr>
            <w:tcW w:w="1925" w:type="dxa"/>
            <w:vAlign w:val="bottom"/>
          </w:tcPr>
          <w:p w14:paraId="46E06C0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diferensial</w:t>
            </w:r>
          </w:p>
        </w:tc>
      </w:tr>
      <w:tr w:rsidR="00F64834" w:rsidRPr="00E41779" w14:paraId="2E02F999" w14:textId="77777777" w:rsidTr="00BE332A">
        <w:trPr>
          <w:trHeight w:val="246"/>
        </w:trPr>
        <w:tc>
          <w:tcPr>
            <w:tcW w:w="1925" w:type="dxa"/>
            <w:vAlign w:val="bottom"/>
          </w:tcPr>
          <w:p w14:paraId="5884BBD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differensial</w:t>
            </w:r>
          </w:p>
        </w:tc>
        <w:tc>
          <w:tcPr>
            <w:tcW w:w="1925" w:type="dxa"/>
            <w:vAlign w:val="bottom"/>
          </w:tcPr>
          <w:p w14:paraId="7726FE9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diferensial</w:t>
            </w:r>
          </w:p>
        </w:tc>
      </w:tr>
      <w:tr w:rsidR="00F64834" w:rsidRPr="00E41779" w14:paraId="0099C7B9" w14:textId="77777777" w:rsidTr="00BE332A">
        <w:trPr>
          <w:trHeight w:val="246"/>
        </w:trPr>
        <w:tc>
          <w:tcPr>
            <w:tcW w:w="1925" w:type="dxa"/>
            <w:vAlign w:val="bottom"/>
          </w:tcPr>
          <w:p w14:paraId="432E225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Dipersilahkan</w:t>
            </w:r>
          </w:p>
        </w:tc>
        <w:tc>
          <w:tcPr>
            <w:tcW w:w="1925" w:type="dxa"/>
            <w:vAlign w:val="bottom"/>
          </w:tcPr>
          <w:p w14:paraId="5BE879E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dipersilakan</w:t>
            </w:r>
          </w:p>
        </w:tc>
      </w:tr>
      <w:tr w:rsidR="00F64834" w:rsidRPr="00E41779" w14:paraId="15EE4D0D" w14:textId="77777777" w:rsidTr="00BE332A">
        <w:trPr>
          <w:trHeight w:val="246"/>
        </w:trPr>
        <w:tc>
          <w:tcPr>
            <w:tcW w:w="1925" w:type="dxa"/>
            <w:vAlign w:val="bottom"/>
          </w:tcPr>
          <w:p w14:paraId="268FC32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dipersilahkan</w:t>
            </w:r>
          </w:p>
        </w:tc>
        <w:tc>
          <w:tcPr>
            <w:tcW w:w="1925" w:type="dxa"/>
            <w:vAlign w:val="bottom"/>
          </w:tcPr>
          <w:p w14:paraId="743E527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dipersilakan</w:t>
            </w:r>
          </w:p>
        </w:tc>
      </w:tr>
      <w:tr w:rsidR="00F64834" w:rsidRPr="00E41779" w14:paraId="19C2CEC6" w14:textId="77777777" w:rsidTr="00BE332A">
        <w:trPr>
          <w:trHeight w:val="246"/>
        </w:trPr>
        <w:tc>
          <w:tcPr>
            <w:tcW w:w="1925" w:type="dxa"/>
            <w:vAlign w:val="bottom"/>
          </w:tcPr>
          <w:p w14:paraId="720EB5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Disyahkan</w:t>
            </w:r>
          </w:p>
        </w:tc>
        <w:tc>
          <w:tcPr>
            <w:tcW w:w="1925" w:type="dxa"/>
            <w:vAlign w:val="bottom"/>
          </w:tcPr>
          <w:p w14:paraId="394B532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disahkan</w:t>
            </w:r>
          </w:p>
        </w:tc>
      </w:tr>
      <w:tr w:rsidR="00F64834" w:rsidRPr="00E41779" w14:paraId="7EE9A1B6" w14:textId="77777777" w:rsidTr="00BE332A">
        <w:trPr>
          <w:trHeight w:val="246"/>
        </w:trPr>
        <w:tc>
          <w:tcPr>
            <w:tcW w:w="1925" w:type="dxa"/>
            <w:vAlign w:val="bottom"/>
          </w:tcPr>
          <w:p w14:paraId="61834B3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disyahkan</w:t>
            </w:r>
          </w:p>
        </w:tc>
        <w:tc>
          <w:tcPr>
            <w:tcW w:w="1925" w:type="dxa"/>
            <w:vAlign w:val="bottom"/>
          </w:tcPr>
          <w:p w14:paraId="04E922D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disahkan</w:t>
            </w:r>
          </w:p>
        </w:tc>
      </w:tr>
      <w:tr w:rsidR="00F64834" w:rsidRPr="00E41779" w14:paraId="7FFDB3ED" w14:textId="77777777" w:rsidTr="00BE332A">
        <w:trPr>
          <w:trHeight w:val="246"/>
        </w:trPr>
        <w:tc>
          <w:tcPr>
            <w:tcW w:w="1925" w:type="dxa"/>
            <w:vAlign w:val="bottom"/>
          </w:tcPr>
          <w:p w14:paraId="63EDB1A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Eksport</w:t>
            </w:r>
          </w:p>
        </w:tc>
        <w:tc>
          <w:tcPr>
            <w:tcW w:w="1925" w:type="dxa"/>
            <w:vAlign w:val="bottom"/>
          </w:tcPr>
          <w:p w14:paraId="30C4910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w:t>
            </w:r>
          </w:p>
        </w:tc>
      </w:tr>
      <w:tr w:rsidR="00F64834" w:rsidRPr="00E41779" w14:paraId="5804093D" w14:textId="77777777" w:rsidTr="00BE332A">
        <w:trPr>
          <w:trHeight w:val="246"/>
        </w:trPr>
        <w:tc>
          <w:tcPr>
            <w:tcW w:w="1925" w:type="dxa"/>
            <w:vAlign w:val="bottom"/>
          </w:tcPr>
          <w:p w14:paraId="42EC963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eksport</w:t>
            </w:r>
          </w:p>
        </w:tc>
        <w:tc>
          <w:tcPr>
            <w:tcW w:w="1925" w:type="dxa"/>
            <w:vAlign w:val="bottom"/>
          </w:tcPr>
          <w:p w14:paraId="094C87D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w:t>
            </w:r>
          </w:p>
        </w:tc>
      </w:tr>
      <w:tr w:rsidR="00F64834" w:rsidRPr="00E41779" w14:paraId="14EE7701" w14:textId="77777777" w:rsidTr="00BE332A">
        <w:trPr>
          <w:trHeight w:val="246"/>
        </w:trPr>
        <w:tc>
          <w:tcPr>
            <w:tcW w:w="1925" w:type="dxa"/>
            <w:vAlign w:val="bottom"/>
          </w:tcPr>
          <w:p w14:paraId="2DE3439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Ekstrim</w:t>
            </w:r>
          </w:p>
        </w:tc>
        <w:tc>
          <w:tcPr>
            <w:tcW w:w="1925" w:type="dxa"/>
            <w:vAlign w:val="bottom"/>
          </w:tcPr>
          <w:p w14:paraId="02A527A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ekstrem</w:t>
            </w:r>
          </w:p>
        </w:tc>
      </w:tr>
      <w:tr w:rsidR="00F64834" w:rsidRPr="00E41779" w14:paraId="0E998B8E" w14:textId="77777777" w:rsidTr="00BE332A">
        <w:trPr>
          <w:trHeight w:val="246"/>
        </w:trPr>
        <w:tc>
          <w:tcPr>
            <w:tcW w:w="1925" w:type="dxa"/>
            <w:vAlign w:val="bottom"/>
          </w:tcPr>
          <w:p w14:paraId="1B580C3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ekstrim</w:t>
            </w:r>
          </w:p>
        </w:tc>
        <w:tc>
          <w:tcPr>
            <w:tcW w:w="1925" w:type="dxa"/>
            <w:vAlign w:val="bottom"/>
          </w:tcPr>
          <w:p w14:paraId="1BD9D3A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ekstrem</w:t>
            </w:r>
          </w:p>
        </w:tc>
      </w:tr>
      <w:tr w:rsidR="00F64834" w:rsidRPr="00E41779" w14:paraId="0B495C18" w14:textId="77777777" w:rsidTr="00BE332A">
        <w:trPr>
          <w:trHeight w:val="246"/>
        </w:trPr>
        <w:tc>
          <w:tcPr>
            <w:tcW w:w="1925" w:type="dxa"/>
            <w:vAlign w:val="bottom"/>
          </w:tcPr>
          <w:p w14:paraId="338B90E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Ekwivalen</w:t>
            </w:r>
          </w:p>
        </w:tc>
        <w:tc>
          <w:tcPr>
            <w:tcW w:w="1925" w:type="dxa"/>
            <w:vAlign w:val="bottom"/>
          </w:tcPr>
          <w:p w14:paraId="0C43420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ekuivalen</w:t>
            </w:r>
          </w:p>
        </w:tc>
      </w:tr>
      <w:tr w:rsidR="00F64834" w:rsidRPr="00E41779" w14:paraId="4BD56C48" w14:textId="77777777" w:rsidTr="00BE332A">
        <w:trPr>
          <w:trHeight w:val="246"/>
        </w:trPr>
        <w:tc>
          <w:tcPr>
            <w:tcW w:w="1925" w:type="dxa"/>
            <w:vAlign w:val="bottom"/>
          </w:tcPr>
          <w:p w14:paraId="185EABC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ekwivalen</w:t>
            </w:r>
          </w:p>
        </w:tc>
        <w:tc>
          <w:tcPr>
            <w:tcW w:w="1925" w:type="dxa"/>
            <w:vAlign w:val="bottom"/>
          </w:tcPr>
          <w:p w14:paraId="02EFFD4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ekuivalen</w:t>
            </w:r>
          </w:p>
        </w:tc>
      </w:tr>
      <w:tr w:rsidR="00F64834" w:rsidRPr="00E41779" w14:paraId="7170491E" w14:textId="77777777" w:rsidTr="00BE332A">
        <w:trPr>
          <w:trHeight w:val="246"/>
        </w:trPr>
        <w:tc>
          <w:tcPr>
            <w:tcW w:w="1925" w:type="dxa"/>
            <w:vAlign w:val="bottom"/>
          </w:tcPr>
          <w:p w14:paraId="55A7E2E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Hembus</w:t>
            </w:r>
          </w:p>
        </w:tc>
        <w:tc>
          <w:tcPr>
            <w:tcW w:w="1925" w:type="dxa"/>
            <w:vAlign w:val="bottom"/>
          </w:tcPr>
          <w:p w14:paraId="24B93D4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embus</w:t>
            </w:r>
          </w:p>
        </w:tc>
      </w:tr>
      <w:tr w:rsidR="00F64834" w:rsidRPr="00E41779" w14:paraId="6B13CF87" w14:textId="77777777" w:rsidTr="00BE332A">
        <w:trPr>
          <w:trHeight w:val="246"/>
        </w:trPr>
        <w:tc>
          <w:tcPr>
            <w:tcW w:w="1925" w:type="dxa"/>
            <w:vAlign w:val="bottom"/>
          </w:tcPr>
          <w:p w14:paraId="7BB207E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hembus</w:t>
            </w:r>
          </w:p>
        </w:tc>
        <w:tc>
          <w:tcPr>
            <w:tcW w:w="1925" w:type="dxa"/>
            <w:vAlign w:val="bottom"/>
          </w:tcPr>
          <w:p w14:paraId="77E6C4A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embus</w:t>
            </w:r>
          </w:p>
        </w:tc>
      </w:tr>
      <w:tr w:rsidR="00F64834" w:rsidRPr="00E41779" w14:paraId="6B0F7614" w14:textId="77777777" w:rsidTr="00BE332A">
        <w:trPr>
          <w:trHeight w:val="246"/>
        </w:trPr>
        <w:tc>
          <w:tcPr>
            <w:tcW w:w="1925" w:type="dxa"/>
            <w:vAlign w:val="bottom"/>
          </w:tcPr>
          <w:p w14:paraId="720D4E2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esei</w:t>
            </w:r>
          </w:p>
        </w:tc>
        <w:tc>
          <w:tcPr>
            <w:tcW w:w="1925" w:type="dxa"/>
            <w:vAlign w:val="bottom"/>
          </w:tcPr>
          <w:p w14:paraId="037CEFF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esai</w:t>
            </w:r>
          </w:p>
        </w:tc>
      </w:tr>
      <w:tr w:rsidR="00F64834" w:rsidRPr="00E41779" w14:paraId="3D8E54B0" w14:textId="77777777" w:rsidTr="00BE332A">
        <w:trPr>
          <w:trHeight w:val="246"/>
        </w:trPr>
        <w:tc>
          <w:tcPr>
            <w:tcW w:w="1925" w:type="dxa"/>
            <w:vAlign w:val="bottom"/>
          </w:tcPr>
          <w:p w14:paraId="4B31CDC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Pebruari</w:t>
            </w:r>
          </w:p>
        </w:tc>
        <w:tc>
          <w:tcPr>
            <w:tcW w:w="1925" w:type="dxa"/>
            <w:vAlign w:val="bottom"/>
          </w:tcPr>
          <w:p w14:paraId="50B1517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Februari</w:t>
            </w:r>
          </w:p>
        </w:tc>
      </w:tr>
      <w:tr w:rsidR="00F64834" w:rsidRPr="00E41779" w14:paraId="0A7F2C65" w14:textId="77777777" w:rsidTr="00BE332A">
        <w:trPr>
          <w:trHeight w:val="246"/>
        </w:trPr>
        <w:tc>
          <w:tcPr>
            <w:tcW w:w="1925" w:type="dxa"/>
            <w:vAlign w:val="bottom"/>
          </w:tcPr>
          <w:p w14:paraId="1853A85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pebruari</w:t>
            </w:r>
          </w:p>
        </w:tc>
        <w:tc>
          <w:tcPr>
            <w:tcW w:w="1925" w:type="dxa"/>
            <w:vAlign w:val="bottom"/>
          </w:tcPr>
          <w:p w14:paraId="5C6E31F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Februari</w:t>
            </w:r>
          </w:p>
        </w:tc>
      </w:tr>
      <w:tr w:rsidR="00F64834" w:rsidRPr="00E41779" w14:paraId="04440AFF" w14:textId="77777777" w:rsidTr="00BE332A">
        <w:trPr>
          <w:trHeight w:val="246"/>
        </w:trPr>
        <w:tc>
          <w:tcPr>
            <w:tcW w:w="1925" w:type="dxa"/>
            <w:vAlign w:val="bottom"/>
          </w:tcPr>
          <w:p w14:paraId="4BD6CE7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Phiologi</w:t>
            </w:r>
          </w:p>
        </w:tc>
        <w:tc>
          <w:tcPr>
            <w:tcW w:w="1925" w:type="dxa"/>
            <w:vAlign w:val="bottom"/>
          </w:tcPr>
          <w:p w14:paraId="0ABCB3A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Fiologi </w:t>
            </w:r>
          </w:p>
        </w:tc>
      </w:tr>
      <w:tr w:rsidR="00F64834" w:rsidRPr="00E41779" w14:paraId="3E3B4C66" w14:textId="77777777" w:rsidTr="00BE332A">
        <w:trPr>
          <w:trHeight w:val="246"/>
        </w:trPr>
        <w:tc>
          <w:tcPr>
            <w:tcW w:w="1925" w:type="dxa"/>
            <w:vAlign w:val="bottom"/>
          </w:tcPr>
          <w:p w14:paraId="4166948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phiologi</w:t>
            </w:r>
          </w:p>
        </w:tc>
        <w:tc>
          <w:tcPr>
            <w:tcW w:w="1925" w:type="dxa"/>
            <w:vAlign w:val="bottom"/>
          </w:tcPr>
          <w:p w14:paraId="175BF7B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Fiologi </w:t>
            </w:r>
          </w:p>
        </w:tc>
      </w:tr>
      <w:tr w:rsidR="00F64834" w:rsidRPr="00E41779" w14:paraId="7DA43D5F" w14:textId="77777777" w:rsidTr="00BE332A">
        <w:trPr>
          <w:trHeight w:val="246"/>
        </w:trPr>
        <w:tc>
          <w:tcPr>
            <w:tcW w:w="1925" w:type="dxa"/>
            <w:vAlign w:val="bottom"/>
          </w:tcPr>
          <w:p w14:paraId="03EEB6E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Filem</w:t>
            </w:r>
          </w:p>
        </w:tc>
        <w:tc>
          <w:tcPr>
            <w:tcW w:w="1925" w:type="dxa"/>
            <w:vAlign w:val="bottom"/>
          </w:tcPr>
          <w:p w14:paraId="77EA96B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Film</w:t>
            </w:r>
          </w:p>
        </w:tc>
      </w:tr>
      <w:tr w:rsidR="00F64834" w:rsidRPr="00E41779" w14:paraId="540A97AC" w14:textId="77777777" w:rsidTr="00BE332A">
        <w:trPr>
          <w:trHeight w:val="246"/>
        </w:trPr>
        <w:tc>
          <w:tcPr>
            <w:tcW w:w="1925" w:type="dxa"/>
            <w:vAlign w:val="bottom"/>
          </w:tcPr>
          <w:p w14:paraId="20D3588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filem</w:t>
            </w:r>
          </w:p>
        </w:tc>
        <w:tc>
          <w:tcPr>
            <w:tcW w:w="1925" w:type="dxa"/>
            <w:vAlign w:val="bottom"/>
          </w:tcPr>
          <w:p w14:paraId="66F805F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Film</w:t>
            </w:r>
          </w:p>
        </w:tc>
      </w:tr>
      <w:tr w:rsidR="00F64834" w:rsidRPr="00E41779" w14:paraId="59785B42" w14:textId="77777777" w:rsidTr="00BE332A">
        <w:trPr>
          <w:trHeight w:val="246"/>
        </w:trPr>
        <w:tc>
          <w:tcPr>
            <w:tcW w:w="1925" w:type="dxa"/>
            <w:vAlign w:val="bottom"/>
          </w:tcPr>
          <w:p w14:paraId="3569766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Phisik</w:t>
            </w:r>
          </w:p>
        </w:tc>
        <w:tc>
          <w:tcPr>
            <w:tcW w:w="1925" w:type="dxa"/>
            <w:vAlign w:val="bottom"/>
          </w:tcPr>
          <w:p w14:paraId="29EF395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fisik</w:t>
            </w:r>
          </w:p>
        </w:tc>
      </w:tr>
      <w:tr w:rsidR="00F64834" w:rsidRPr="00E41779" w14:paraId="01A0D519" w14:textId="77777777" w:rsidTr="00BE332A">
        <w:trPr>
          <w:trHeight w:val="246"/>
        </w:trPr>
        <w:tc>
          <w:tcPr>
            <w:tcW w:w="1925" w:type="dxa"/>
            <w:vAlign w:val="bottom"/>
          </w:tcPr>
          <w:p w14:paraId="7951CED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phisik</w:t>
            </w:r>
          </w:p>
        </w:tc>
        <w:tc>
          <w:tcPr>
            <w:tcW w:w="1925" w:type="dxa"/>
            <w:vAlign w:val="bottom"/>
          </w:tcPr>
          <w:p w14:paraId="5278DC1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fisik</w:t>
            </w:r>
          </w:p>
        </w:tc>
      </w:tr>
      <w:tr w:rsidR="00F64834" w:rsidRPr="00E41779" w14:paraId="2DA378AC" w14:textId="77777777" w:rsidTr="00BE332A">
        <w:trPr>
          <w:trHeight w:val="246"/>
        </w:trPr>
        <w:tc>
          <w:tcPr>
            <w:tcW w:w="1925" w:type="dxa"/>
            <w:vAlign w:val="bottom"/>
          </w:tcPr>
          <w:p w14:paraId="121BD90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Photo</w:t>
            </w:r>
          </w:p>
        </w:tc>
        <w:tc>
          <w:tcPr>
            <w:tcW w:w="1925" w:type="dxa"/>
            <w:vAlign w:val="bottom"/>
          </w:tcPr>
          <w:p w14:paraId="5161BD2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Foto</w:t>
            </w:r>
          </w:p>
        </w:tc>
      </w:tr>
      <w:tr w:rsidR="00F64834" w:rsidRPr="00E41779" w14:paraId="52F5CAD1" w14:textId="77777777" w:rsidTr="00BE332A">
        <w:trPr>
          <w:trHeight w:val="246"/>
        </w:trPr>
        <w:tc>
          <w:tcPr>
            <w:tcW w:w="1925" w:type="dxa"/>
            <w:vAlign w:val="bottom"/>
          </w:tcPr>
          <w:p w14:paraId="7359304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Photo</w:t>
            </w:r>
          </w:p>
        </w:tc>
        <w:tc>
          <w:tcPr>
            <w:tcW w:w="1925" w:type="dxa"/>
            <w:vAlign w:val="bottom"/>
          </w:tcPr>
          <w:p w14:paraId="3F9F07A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Foto</w:t>
            </w:r>
          </w:p>
        </w:tc>
      </w:tr>
      <w:tr w:rsidR="00F64834" w:rsidRPr="00E41779" w14:paraId="484A670F" w14:textId="77777777" w:rsidTr="00BE332A">
        <w:trPr>
          <w:trHeight w:val="246"/>
        </w:trPr>
        <w:tc>
          <w:tcPr>
            <w:tcW w:w="1925" w:type="dxa"/>
            <w:vAlign w:val="bottom"/>
          </w:tcPr>
          <w:p w14:paraId="3A72876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frekwensi</w:t>
            </w:r>
          </w:p>
        </w:tc>
        <w:tc>
          <w:tcPr>
            <w:tcW w:w="1925" w:type="dxa"/>
            <w:vAlign w:val="bottom"/>
          </w:tcPr>
          <w:p w14:paraId="56C114D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Frekuensi</w:t>
            </w:r>
          </w:p>
        </w:tc>
      </w:tr>
      <w:tr w:rsidR="00F64834" w:rsidRPr="00E41779" w14:paraId="2EC8EC69" w14:textId="77777777" w:rsidTr="00BE332A">
        <w:trPr>
          <w:trHeight w:val="246"/>
        </w:trPr>
        <w:tc>
          <w:tcPr>
            <w:tcW w:w="1925" w:type="dxa"/>
            <w:vAlign w:val="bottom"/>
          </w:tcPr>
          <w:p w14:paraId="69607F3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Frekwensi</w:t>
            </w:r>
          </w:p>
        </w:tc>
        <w:tc>
          <w:tcPr>
            <w:tcW w:w="1925" w:type="dxa"/>
            <w:vAlign w:val="bottom"/>
          </w:tcPr>
          <w:p w14:paraId="35FC655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Frekuensi</w:t>
            </w:r>
          </w:p>
        </w:tc>
      </w:tr>
      <w:tr w:rsidR="00F64834" w:rsidRPr="00E41779" w14:paraId="45FEFFF3" w14:textId="77777777" w:rsidTr="00BE332A">
        <w:trPr>
          <w:trHeight w:val="246"/>
        </w:trPr>
        <w:tc>
          <w:tcPr>
            <w:tcW w:w="1925" w:type="dxa"/>
            <w:vAlign w:val="bottom"/>
          </w:tcPr>
          <w:p w14:paraId="6D22534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Hapal</w:t>
            </w:r>
          </w:p>
        </w:tc>
        <w:tc>
          <w:tcPr>
            <w:tcW w:w="1925" w:type="dxa"/>
            <w:vAlign w:val="bottom"/>
          </w:tcPr>
          <w:p w14:paraId="58E0E00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hafal</w:t>
            </w:r>
          </w:p>
        </w:tc>
      </w:tr>
      <w:tr w:rsidR="00F64834" w:rsidRPr="00E41779" w14:paraId="21B5ACEA" w14:textId="77777777" w:rsidTr="00BE332A">
        <w:trPr>
          <w:trHeight w:val="246"/>
        </w:trPr>
        <w:tc>
          <w:tcPr>
            <w:tcW w:w="1925" w:type="dxa"/>
            <w:vAlign w:val="bottom"/>
          </w:tcPr>
          <w:p w14:paraId="62ADE8D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hapal</w:t>
            </w:r>
          </w:p>
        </w:tc>
        <w:tc>
          <w:tcPr>
            <w:tcW w:w="1925" w:type="dxa"/>
            <w:vAlign w:val="bottom"/>
          </w:tcPr>
          <w:p w14:paraId="44CA589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hafal</w:t>
            </w:r>
          </w:p>
        </w:tc>
      </w:tr>
      <w:tr w:rsidR="00F64834" w:rsidRPr="00E41779" w14:paraId="23A8F6A1" w14:textId="77777777" w:rsidTr="00BE332A">
        <w:trPr>
          <w:trHeight w:val="246"/>
        </w:trPr>
        <w:tc>
          <w:tcPr>
            <w:tcW w:w="1925" w:type="dxa"/>
            <w:vAlign w:val="bottom"/>
          </w:tcPr>
          <w:p w14:paraId="51B763D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Hakekat</w:t>
            </w:r>
          </w:p>
        </w:tc>
        <w:tc>
          <w:tcPr>
            <w:tcW w:w="1925" w:type="dxa"/>
            <w:vAlign w:val="bottom"/>
          </w:tcPr>
          <w:p w14:paraId="037E69A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Hakikat</w:t>
            </w:r>
          </w:p>
        </w:tc>
      </w:tr>
      <w:tr w:rsidR="00F64834" w:rsidRPr="00E41779" w14:paraId="643113A4" w14:textId="77777777" w:rsidTr="00BE332A">
        <w:trPr>
          <w:trHeight w:val="246"/>
        </w:trPr>
        <w:tc>
          <w:tcPr>
            <w:tcW w:w="1925" w:type="dxa"/>
            <w:vAlign w:val="bottom"/>
          </w:tcPr>
          <w:p w14:paraId="240A3DB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hakekat</w:t>
            </w:r>
          </w:p>
        </w:tc>
        <w:tc>
          <w:tcPr>
            <w:tcW w:w="1925" w:type="dxa"/>
            <w:vAlign w:val="bottom"/>
          </w:tcPr>
          <w:p w14:paraId="37EEEE1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Hakikat</w:t>
            </w:r>
          </w:p>
        </w:tc>
      </w:tr>
      <w:tr w:rsidR="00F64834" w:rsidRPr="00E41779" w14:paraId="4B16A2FC" w14:textId="77777777" w:rsidTr="00BE332A">
        <w:trPr>
          <w:trHeight w:val="246"/>
        </w:trPr>
        <w:tc>
          <w:tcPr>
            <w:tcW w:w="1925" w:type="dxa"/>
            <w:vAlign w:val="bottom"/>
          </w:tcPr>
          <w:p w14:paraId="49CB5D4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Hirarki</w:t>
            </w:r>
          </w:p>
        </w:tc>
        <w:tc>
          <w:tcPr>
            <w:tcW w:w="1925" w:type="dxa"/>
            <w:vAlign w:val="bottom"/>
          </w:tcPr>
          <w:p w14:paraId="19C58F4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Hierarki</w:t>
            </w:r>
          </w:p>
        </w:tc>
      </w:tr>
      <w:tr w:rsidR="00F64834" w:rsidRPr="00E41779" w14:paraId="6B748705" w14:textId="77777777" w:rsidTr="00BE332A">
        <w:trPr>
          <w:trHeight w:val="246"/>
        </w:trPr>
        <w:tc>
          <w:tcPr>
            <w:tcW w:w="1925" w:type="dxa"/>
            <w:vAlign w:val="bottom"/>
          </w:tcPr>
          <w:p w14:paraId="3E77719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Hipotesa</w:t>
            </w:r>
          </w:p>
        </w:tc>
        <w:tc>
          <w:tcPr>
            <w:tcW w:w="1925" w:type="dxa"/>
            <w:vAlign w:val="bottom"/>
          </w:tcPr>
          <w:p w14:paraId="074E8C9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Hipotesis</w:t>
            </w:r>
          </w:p>
        </w:tc>
      </w:tr>
    </w:tbl>
    <w:p w14:paraId="706CC8EB" w14:textId="77777777" w:rsidR="00F64834" w:rsidRPr="00F64834" w:rsidRDefault="00F64834" w:rsidP="00325678">
      <w:pPr>
        <w:spacing w:after="0" w:line="360" w:lineRule="auto"/>
        <w:rPr>
          <w:rFonts w:ascii="Times New Roman" w:eastAsia="Arial" w:hAnsi="Times New Roman" w:cs="Arial"/>
          <w:sz w:val="24"/>
          <w:lang w:val="en-US" w:eastAsia="en-ID"/>
        </w:rPr>
      </w:pPr>
      <w:r w:rsidRPr="00F64834">
        <w:rPr>
          <w:rFonts w:ascii="Times New Roman" w:eastAsia="Arial" w:hAnsi="Times New Roman" w:cs="Arial"/>
          <w:sz w:val="24"/>
          <w:lang w:val="en-US" w:eastAsia="en-ID"/>
        </w:rPr>
        <w:t>LAMPIRAN 2: Daftar Kata Normalisasi</w:t>
      </w:r>
    </w:p>
    <w:tbl>
      <w:tblPr>
        <w:tblStyle w:val="TableGrid5"/>
        <w:tblW w:w="0" w:type="auto"/>
        <w:tblLook w:val="04A0" w:firstRow="1" w:lastRow="0" w:firstColumn="1" w:lastColumn="0" w:noHBand="0" w:noVBand="1"/>
      </w:tblPr>
      <w:tblGrid>
        <w:gridCol w:w="1925"/>
        <w:gridCol w:w="1925"/>
      </w:tblGrid>
      <w:tr w:rsidR="00F64834" w:rsidRPr="00F64834" w14:paraId="29F89EC9" w14:textId="77777777" w:rsidTr="00BE332A">
        <w:trPr>
          <w:trHeight w:val="257"/>
        </w:trPr>
        <w:tc>
          <w:tcPr>
            <w:tcW w:w="1925" w:type="dxa"/>
          </w:tcPr>
          <w:p w14:paraId="1864D430" w14:textId="77777777" w:rsidR="00F64834" w:rsidRPr="00F64834" w:rsidRDefault="00F64834" w:rsidP="00F64834">
            <w:pPr>
              <w:jc w:val="center"/>
              <w:rPr>
                <w:rFonts w:ascii="Times New Roman" w:hAnsi="Times New Roman"/>
                <w:b/>
                <w:bCs/>
                <w:sz w:val="24"/>
                <w:lang w:val="en-US"/>
              </w:rPr>
            </w:pPr>
            <w:r w:rsidRPr="00F64834">
              <w:rPr>
                <w:rFonts w:ascii="Times New Roman" w:hAnsi="Times New Roman"/>
                <w:b/>
                <w:bCs/>
                <w:sz w:val="24"/>
                <w:lang w:val="en-US"/>
              </w:rPr>
              <w:t>Sebelum</w:t>
            </w:r>
          </w:p>
        </w:tc>
        <w:tc>
          <w:tcPr>
            <w:tcW w:w="1925" w:type="dxa"/>
          </w:tcPr>
          <w:p w14:paraId="6F2CEFCE" w14:textId="77777777" w:rsidR="00F64834" w:rsidRPr="00F64834" w:rsidRDefault="00F64834" w:rsidP="00F64834">
            <w:pPr>
              <w:jc w:val="center"/>
              <w:rPr>
                <w:rFonts w:ascii="Times New Roman" w:hAnsi="Times New Roman"/>
                <w:b/>
                <w:bCs/>
                <w:sz w:val="24"/>
                <w:lang w:val="en-US"/>
              </w:rPr>
            </w:pPr>
            <w:r w:rsidRPr="00F64834">
              <w:rPr>
                <w:rFonts w:ascii="Times New Roman" w:hAnsi="Times New Roman"/>
                <w:b/>
                <w:bCs/>
                <w:sz w:val="24"/>
                <w:lang w:val="en-US"/>
              </w:rPr>
              <w:t>Sesudah</w:t>
            </w:r>
          </w:p>
        </w:tc>
      </w:tr>
      <w:tr w:rsidR="00F64834" w:rsidRPr="00F64834" w14:paraId="364ED577" w14:textId="77777777" w:rsidTr="00BE332A">
        <w:trPr>
          <w:trHeight w:val="246"/>
        </w:trPr>
        <w:tc>
          <w:tcPr>
            <w:tcW w:w="1925" w:type="dxa"/>
          </w:tcPr>
          <w:p w14:paraId="41F03CB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aktip</w:t>
            </w:r>
          </w:p>
        </w:tc>
        <w:tc>
          <w:tcPr>
            <w:tcW w:w="1925" w:type="dxa"/>
          </w:tcPr>
          <w:p w14:paraId="38552A9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aktif</w:t>
            </w:r>
          </w:p>
        </w:tc>
      </w:tr>
      <w:tr w:rsidR="00F64834" w:rsidRPr="00F64834" w14:paraId="4DEE2957" w14:textId="77777777" w:rsidTr="00BE332A">
        <w:trPr>
          <w:trHeight w:val="246"/>
        </w:trPr>
        <w:tc>
          <w:tcPr>
            <w:tcW w:w="1925" w:type="dxa"/>
          </w:tcPr>
          <w:p w14:paraId="0960197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aktifitas</w:t>
            </w:r>
          </w:p>
        </w:tc>
        <w:tc>
          <w:tcPr>
            <w:tcW w:w="1925" w:type="dxa"/>
          </w:tcPr>
          <w:p w14:paraId="46BCA40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aktivitas</w:t>
            </w:r>
          </w:p>
        </w:tc>
      </w:tr>
      <w:tr w:rsidR="00F64834" w:rsidRPr="00F64834" w14:paraId="6F42B8F9" w14:textId="77777777" w:rsidTr="00BE332A">
        <w:trPr>
          <w:trHeight w:val="246"/>
        </w:trPr>
        <w:tc>
          <w:tcPr>
            <w:tcW w:w="1925" w:type="dxa"/>
          </w:tcPr>
          <w:p w14:paraId="44B4C54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Apotik</w:t>
            </w:r>
          </w:p>
        </w:tc>
        <w:tc>
          <w:tcPr>
            <w:tcW w:w="1925" w:type="dxa"/>
          </w:tcPr>
          <w:p w14:paraId="6601D48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Apotek</w:t>
            </w:r>
          </w:p>
        </w:tc>
      </w:tr>
      <w:tr w:rsidR="00F64834" w:rsidRPr="00F64834" w14:paraId="0AA8044B" w14:textId="77777777" w:rsidTr="00BE332A">
        <w:trPr>
          <w:trHeight w:val="246"/>
        </w:trPr>
        <w:tc>
          <w:tcPr>
            <w:tcW w:w="1925" w:type="dxa"/>
          </w:tcPr>
          <w:p w14:paraId="6DBF0D4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apotik</w:t>
            </w:r>
          </w:p>
        </w:tc>
        <w:tc>
          <w:tcPr>
            <w:tcW w:w="1925" w:type="dxa"/>
          </w:tcPr>
          <w:p w14:paraId="556E7C6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Apotek</w:t>
            </w:r>
          </w:p>
        </w:tc>
      </w:tr>
      <w:tr w:rsidR="00F64834" w:rsidRPr="00F64834" w14:paraId="3BCF4F8D" w14:textId="77777777" w:rsidTr="00BE332A">
        <w:trPr>
          <w:trHeight w:val="246"/>
        </w:trPr>
        <w:tc>
          <w:tcPr>
            <w:tcW w:w="1925" w:type="dxa"/>
          </w:tcPr>
          <w:p w14:paraId="6AB9688A"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analisa</w:t>
            </w:r>
          </w:p>
        </w:tc>
        <w:tc>
          <w:tcPr>
            <w:tcW w:w="1925" w:type="dxa"/>
          </w:tcPr>
          <w:p w14:paraId="65EC78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analisis</w:t>
            </w:r>
          </w:p>
        </w:tc>
      </w:tr>
      <w:tr w:rsidR="00F64834" w:rsidRPr="00F64834" w14:paraId="2C136481" w14:textId="77777777" w:rsidTr="00BE332A">
        <w:trPr>
          <w:trHeight w:val="246"/>
        </w:trPr>
        <w:tc>
          <w:tcPr>
            <w:tcW w:w="1925" w:type="dxa"/>
          </w:tcPr>
          <w:p w14:paraId="1B2BB58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azas</w:t>
            </w:r>
          </w:p>
        </w:tc>
        <w:tc>
          <w:tcPr>
            <w:tcW w:w="1925" w:type="dxa"/>
          </w:tcPr>
          <w:p w14:paraId="76E0E08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asas</w:t>
            </w:r>
          </w:p>
        </w:tc>
      </w:tr>
      <w:tr w:rsidR="00F64834" w:rsidRPr="00F64834" w14:paraId="2DB8665A" w14:textId="77777777" w:rsidTr="00BE332A">
        <w:trPr>
          <w:trHeight w:val="246"/>
        </w:trPr>
        <w:tc>
          <w:tcPr>
            <w:tcW w:w="1925" w:type="dxa"/>
          </w:tcPr>
          <w:p w14:paraId="7F03764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Azas</w:t>
            </w:r>
          </w:p>
        </w:tc>
        <w:tc>
          <w:tcPr>
            <w:tcW w:w="1925" w:type="dxa"/>
          </w:tcPr>
          <w:p w14:paraId="42DCDA8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asas</w:t>
            </w:r>
          </w:p>
        </w:tc>
      </w:tr>
      <w:tr w:rsidR="00F64834" w:rsidRPr="00F64834" w14:paraId="1FA0C32E" w14:textId="77777777" w:rsidTr="00BE332A">
        <w:trPr>
          <w:trHeight w:val="246"/>
        </w:trPr>
        <w:tc>
          <w:tcPr>
            <w:tcW w:w="1925" w:type="dxa"/>
          </w:tcPr>
          <w:p w14:paraId="163B677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atlit</w:t>
            </w:r>
          </w:p>
        </w:tc>
        <w:tc>
          <w:tcPr>
            <w:tcW w:w="1925" w:type="dxa"/>
          </w:tcPr>
          <w:p w14:paraId="7FFCC86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Atlet</w:t>
            </w:r>
          </w:p>
        </w:tc>
      </w:tr>
      <w:tr w:rsidR="00F64834" w:rsidRPr="00F64834" w14:paraId="35DED557" w14:textId="77777777" w:rsidTr="00BE332A">
        <w:trPr>
          <w:trHeight w:val="246"/>
        </w:trPr>
        <w:tc>
          <w:tcPr>
            <w:tcW w:w="1925" w:type="dxa"/>
          </w:tcPr>
          <w:p w14:paraId="756C722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Atlit</w:t>
            </w:r>
          </w:p>
        </w:tc>
        <w:tc>
          <w:tcPr>
            <w:tcW w:w="1925" w:type="dxa"/>
          </w:tcPr>
          <w:p w14:paraId="5C6550E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Atlet</w:t>
            </w:r>
          </w:p>
        </w:tc>
      </w:tr>
      <w:tr w:rsidR="00F64834" w:rsidRPr="00F64834" w14:paraId="4D99391B" w14:textId="77777777" w:rsidTr="00BE332A">
        <w:trPr>
          <w:trHeight w:val="246"/>
        </w:trPr>
        <w:tc>
          <w:tcPr>
            <w:tcW w:w="1925" w:type="dxa"/>
          </w:tcPr>
          <w:p w14:paraId="40AB2F6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Antri</w:t>
            </w:r>
          </w:p>
        </w:tc>
        <w:tc>
          <w:tcPr>
            <w:tcW w:w="1925" w:type="dxa"/>
          </w:tcPr>
          <w:p w14:paraId="0245DF6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antre </w:t>
            </w:r>
          </w:p>
        </w:tc>
      </w:tr>
      <w:tr w:rsidR="00F64834" w:rsidRPr="00F64834" w14:paraId="04DD1222" w14:textId="77777777" w:rsidTr="00BE332A">
        <w:trPr>
          <w:trHeight w:val="246"/>
        </w:trPr>
        <w:tc>
          <w:tcPr>
            <w:tcW w:w="1925" w:type="dxa"/>
          </w:tcPr>
          <w:p w14:paraId="0A3098D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antri</w:t>
            </w:r>
          </w:p>
        </w:tc>
        <w:tc>
          <w:tcPr>
            <w:tcW w:w="1925" w:type="dxa"/>
          </w:tcPr>
          <w:p w14:paraId="0564BE1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antre </w:t>
            </w:r>
          </w:p>
        </w:tc>
      </w:tr>
      <w:tr w:rsidR="00F64834" w:rsidRPr="00F64834" w14:paraId="6A0D0936" w14:textId="77777777" w:rsidTr="00BE332A">
        <w:trPr>
          <w:trHeight w:val="246"/>
        </w:trPr>
        <w:tc>
          <w:tcPr>
            <w:tcW w:w="1925" w:type="dxa"/>
          </w:tcPr>
          <w:p w14:paraId="300D686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Atmosfir</w:t>
            </w:r>
          </w:p>
        </w:tc>
        <w:tc>
          <w:tcPr>
            <w:tcW w:w="1925" w:type="dxa"/>
          </w:tcPr>
          <w:p w14:paraId="0D6B579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Atmosfer</w:t>
            </w:r>
          </w:p>
        </w:tc>
      </w:tr>
      <w:tr w:rsidR="00F64834" w:rsidRPr="00F64834" w14:paraId="71E4EB11" w14:textId="77777777" w:rsidTr="00BE332A">
        <w:trPr>
          <w:trHeight w:val="246"/>
        </w:trPr>
        <w:tc>
          <w:tcPr>
            <w:tcW w:w="1925" w:type="dxa"/>
          </w:tcPr>
          <w:p w14:paraId="11273B0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atmosfir</w:t>
            </w:r>
          </w:p>
        </w:tc>
        <w:tc>
          <w:tcPr>
            <w:tcW w:w="1925" w:type="dxa"/>
          </w:tcPr>
          <w:p w14:paraId="2910504A"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Atmosfer</w:t>
            </w:r>
          </w:p>
        </w:tc>
      </w:tr>
      <w:tr w:rsidR="00F64834" w:rsidRPr="00F64834" w14:paraId="038E1C90" w14:textId="77777777" w:rsidTr="00BE332A">
        <w:trPr>
          <w:trHeight w:val="246"/>
        </w:trPr>
        <w:tc>
          <w:tcPr>
            <w:tcW w:w="1925" w:type="dxa"/>
          </w:tcPr>
          <w:p w14:paraId="761AD04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Erobik</w:t>
            </w:r>
          </w:p>
        </w:tc>
        <w:tc>
          <w:tcPr>
            <w:tcW w:w="1925" w:type="dxa"/>
          </w:tcPr>
          <w:p w14:paraId="7DB428C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Aerobic</w:t>
            </w:r>
          </w:p>
        </w:tc>
      </w:tr>
      <w:tr w:rsidR="00F64834" w:rsidRPr="00F64834" w14:paraId="2DAA0F23" w14:textId="77777777" w:rsidTr="00BE332A">
        <w:trPr>
          <w:trHeight w:val="246"/>
        </w:trPr>
        <w:tc>
          <w:tcPr>
            <w:tcW w:w="1925" w:type="dxa"/>
          </w:tcPr>
          <w:p w14:paraId="7DEA7CED"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erobik</w:t>
            </w:r>
          </w:p>
        </w:tc>
        <w:tc>
          <w:tcPr>
            <w:tcW w:w="1925" w:type="dxa"/>
          </w:tcPr>
          <w:p w14:paraId="27C78E4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Aerobic</w:t>
            </w:r>
          </w:p>
        </w:tc>
      </w:tr>
      <w:tr w:rsidR="00F64834" w:rsidRPr="00F64834" w14:paraId="1A7961AD" w14:textId="77777777" w:rsidTr="00BE332A">
        <w:trPr>
          <w:trHeight w:val="246"/>
        </w:trPr>
        <w:tc>
          <w:tcPr>
            <w:tcW w:w="1925" w:type="dxa"/>
          </w:tcPr>
          <w:p w14:paraId="701387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ahir</w:t>
            </w:r>
          </w:p>
        </w:tc>
        <w:tc>
          <w:tcPr>
            <w:tcW w:w="1925" w:type="dxa"/>
          </w:tcPr>
          <w:p w14:paraId="3839BFA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akhir</w:t>
            </w:r>
          </w:p>
        </w:tc>
      </w:tr>
      <w:tr w:rsidR="00F64834" w:rsidRPr="00F64834" w14:paraId="46FBDA00" w14:textId="77777777" w:rsidTr="00BE332A">
        <w:trPr>
          <w:trHeight w:val="246"/>
        </w:trPr>
        <w:tc>
          <w:tcPr>
            <w:tcW w:w="1925" w:type="dxa"/>
          </w:tcPr>
          <w:p w14:paraId="3DA4E9B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Ahir</w:t>
            </w:r>
          </w:p>
        </w:tc>
        <w:tc>
          <w:tcPr>
            <w:tcW w:w="1925" w:type="dxa"/>
          </w:tcPr>
          <w:p w14:paraId="7AA5D57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akhir</w:t>
            </w:r>
          </w:p>
        </w:tc>
      </w:tr>
      <w:tr w:rsidR="00F64834" w:rsidRPr="00F64834" w14:paraId="0965C231" w14:textId="77777777" w:rsidTr="00BE332A">
        <w:trPr>
          <w:trHeight w:val="246"/>
        </w:trPr>
        <w:tc>
          <w:tcPr>
            <w:tcW w:w="1925" w:type="dxa"/>
          </w:tcPr>
          <w:p w14:paraId="46E717D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c>
          <w:tcPr>
            <w:tcW w:w="1925" w:type="dxa"/>
          </w:tcPr>
          <w:p w14:paraId="2A89F41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r>
      <w:tr w:rsidR="00F64834" w:rsidRPr="00F64834" w14:paraId="10FFA015" w14:textId="77777777" w:rsidTr="00BE332A">
        <w:trPr>
          <w:trHeight w:val="246"/>
        </w:trPr>
        <w:tc>
          <w:tcPr>
            <w:tcW w:w="1925" w:type="dxa"/>
          </w:tcPr>
          <w:p w14:paraId="1FD78F3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c>
          <w:tcPr>
            <w:tcW w:w="1925" w:type="dxa"/>
          </w:tcPr>
          <w:p w14:paraId="2B9F154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r>
      <w:tr w:rsidR="00F64834" w:rsidRPr="00F64834" w14:paraId="58253E4A" w14:textId="77777777" w:rsidTr="00BE332A">
        <w:trPr>
          <w:trHeight w:val="246"/>
        </w:trPr>
        <w:tc>
          <w:tcPr>
            <w:tcW w:w="1925" w:type="dxa"/>
          </w:tcPr>
          <w:p w14:paraId="39ACF8F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Baud</w:t>
            </w:r>
          </w:p>
        </w:tc>
        <w:tc>
          <w:tcPr>
            <w:tcW w:w="1925" w:type="dxa"/>
          </w:tcPr>
          <w:p w14:paraId="3BD792BD"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Baut</w:t>
            </w:r>
          </w:p>
        </w:tc>
      </w:tr>
      <w:tr w:rsidR="00F64834" w:rsidRPr="00F64834" w14:paraId="63FBE130" w14:textId="77777777" w:rsidTr="00BE332A">
        <w:trPr>
          <w:trHeight w:val="246"/>
        </w:trPr>
        <w:tc>
          <w:tcPr>
            <w:tcW w:w="1925" w:type="dxa"/>
          </w:tcPr>
          <w:p w14:paraId="27D390B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baud</w:t>
            </w:r>
          </w:p>
        </w:tc>
        <w:tc>
          <w:tcPr>
            <w:tcW w:w="1925" w:type="dxa"/>
          </w:tcPr>
          <w:p w14:paraId="7A63DC0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Baut</w:t>
            </w:r>
          </w:p>
        </w:tc>
      </w:tr>
      <w:tr w:rsidR="00F64834" w:rsidRPr="00F64834" w14:paraId="54AB6ACF" w14:textId="77777777" w:rsidTr="00BE332A">
        <w:trPr>
          <w:trHeight w:val="246"/>
        </w:trPr>
        <w:tc>
          <w:tcPr>
            <w:tcW w:w="1925" w:type="dxa"/>
          </w:tcPr>
          <w:p w14:paraId="50FACB9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Bis</w:t>
            </w:r>
          </w:p>
        </w:tc>
        <w:tc>
          <w:tcPr>
            <w:tcW w:w="1925" w:type="dxa"/>
          </w:tcPr>
          <w:p w14:paraId="406097C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Bus</w:t>
            </w:r>
          </w:p>
        </w:tc>
      </w:tr>
      <w:tr w:rsidR="00F64834" w:rsidRPr="00F64834" w14:paraId="1971029F" w14:textId="77777777" w:rsidTr="00BE332A">
        <w:trPr>
          <w:trHeight w:val="246"/>
        </w:trPr>
        <w:tc>
          <w:tcPr>
            <w:tcW w:w="1925" w:type="dxa"/>
          </w:tcPr>
          <w:p w14:paraId="4F2D65E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bis</w:t>
            </w:r>
          </w:p>
        </w:tc>
        <w:tc>
          <w:tcPr>
            <w:tcW w:w="1925" w:type="dxa"/>
          </w:tcPr>
          <w:p w14:paraId="1BAB65E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Bus</w:t>
            </w:r>
          </w:p>
        </w:tc>
      </w:tr>
      <w:tr w:rsidR="00F64834" w:rsidRPr="00F64834" w14:paraId="5E65202E" w14:textId="77777777" w:rsidTr="00BE332A">
        <w:trPr>
          <w:trHeight w:val="246"/>
        </w:trPr>
        <w:tc>
          <w:tcPr>
            <w:tcW w:w="1925" w:type="dxa"/>
          </w:tcPr>
          <w:p w14:paraId="1F7E4DFA"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Berfikir</w:t>
            </w:r>
          </w:p>
        </w:tc>
        <w:tc>
          <w:tcPr>
            <w:tcW w:w="1925" w:type="dxa"/>
          </w:tcPr>
          <w:p w14:paraId="4B823CD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berpikir </w:t>
            </w:r>
          </w:p>
        </w:tc>
      </w:tr>
      <w:tr w:rsidR="00F64834" w:rsidRPr="00F64834" w14:paraId="25859493" w14:textId="77777777" w:rsidTr="00BE332A">
        <w:trPr>
          <w:trHeight w:val="246"/>
        </w:trPr>
        <w:tc>
          <w:tcPr>
            <w:tcW w:w="1925" w:type="dxa"/>
          </w:tcPr>
          <w:p w14:paraId="68906C42"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berfikir</w:t>
            </w:r>
          </w:p>
        </w:tc>
        <w:tc>
          <w:tcPr>
            <w:tcW w:w="1925" w:type="dxa"/>
          </w:tcPr>
          <w:p w14:paraId="0796213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berpikir </w:t>
            </w:r>
          </w:p>
        </w:tc>
      </w:tr>
      <w:tr w:rsidR="00F64834" w:rsidRPr="00F64834" w14:paraId="0262DD6C" w14:textId="77777777" w:rsidTr="00BE332A">
        <w:trPr>
          <w:trHeight w:val="246"/>
        </w:trPr>
        <w:tc>
          <w:tcPr>
            <w:tcW w:w="1925" w:type="dxa"/>
          </w:tcPr>
          <w:p w14:paraId="10A1917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Cabe</w:t>
            </w:r>
          </w:p>
        </w:tc>
        <w:tc>
          <w:tcPr>
            <w:tcW w:w="1925" w:type="dxa"/>
          </w:tcPr>
          <w:p w14:paraId="21562F5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Cabai</w:t>
            </w:r>
          </w:p>
        </w:tc>
      </w:tr>
      <w:tr w:rsidR="00F64834" w:rsidRPr="00F64834" w14:paraId="5D0A8F1B" w14:textId="77777777" w:rsidTr="00BE332A">
        <w:trPr>
          <w:trHeight w:val="246"/>
        </w:trPr>
        <w:tc>
          <w:tcPr>
            <w:tcW w:w="1925" w:type="dxa"/>
          </w:tcPr>
          <w:p w14:paraId="25D530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cabe</w:t>
            </w:r>
          </w:p>
        </w:tc>
        <w:tc>
          <w:tcPr>
            <w:tcW w:w="1925" w:type="dxa"/>
          </w:tcPr>
          <w:p w14:paraId="7EAA0EE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Cabai</w:t>
            </w:r>
          </w:p>
        </w:tc>
      </w:tr>
      <w:tr w:rsidR="00F64834" w:rsidRPr="00F64834" w14:paraId="7EAB9DED" w14:textId="77777777" w:rsidTr="00BE332A">
        <w:trPr>
          <w:trHeight w:val="246"/>
        </w:trPr>
        <w:tc>
          <w:tcPr>
            <w:tcW w:w="1925" w:type="dxa"/>
          </w:tcPr>
          <w:p w14:paraId="7920DAE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Cinderamata</w:t>
            </w:r>
          </w:p>
        </w:tc>
        <w:tc>
          <w:tcPr>
            <w:tcW w:w="1925" w:type="dxa"/>
          </w:tcPr>
          <w:p w14:paraId="7C7A661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Cenderamata</w:t>
            </w:r>
          </w:p>
        </w:tc>
      </w:tr>
      <w:tr w:rsidR="00F64834" w:rsidRPr="00F64834" w14:paraId="70F78FA3" w14:textId="77777777" w:rsidTr="00BE332A">
        <w:trPr>
          <w:trHeight w:val="246"/>
        </w:trPr>
        <w:tc>
          <w:tcPr>
            <w:tcW w:w="1925" w:type="dxa"/>
          </w:tcPr>
          <w:p w14:paraId="18D68D0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cinderamata</w:t>
            </w:r>
          </w:p>
        </w:tc>
        <w:tc>
          <w:tcPr>
            <w:tcW w:w="1925" w:type="dxa"/>
          </w:tcPr>
          <w:p w14:paraId="79EC153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Cenderamata</w:t>
            </w:r>
          </w:p>
        </w:tc>
      </w:tr>
      <w:tr w:rsidR="00F64834" w:rsidRPr="00F64834" w14:paraId="44AED0AF" w14:textId="77777777" w:rsidTr="00BE332A">
        <w:trPr>
          <w:trHeight w:val="246"/>
        </w:trPr>
        <w:tc>
          <w:tcPr>
            <w:tcW w:w="1925" w:type="dxa"/>
          </w:tcPr>
          <w:p w14:paraId="644E4F5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Difinisi</w:t>
            </w:r>
          </w:p>
        </w:tc>
        <w:tc>
          <w:tcPr>
            <w:tcW w:w="1925" w:type="dxa"/>
          </w:tcPr>
          <w:p w14:paraId="2B46581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definisi</w:t>
            </w:r>
          </w:p>
        </w:tc>
      </w:tr>
      <w:tr w:rsidR="00F64834" w:rsidRPr="00F64834" w14:paraId="08010CC5" w14:textId="77777777" w:rsidTr="00BE332A">
        <w:trPr>
          <w:trHeight w:val="246"/>
        </w:trPr>
        <w:tc>
          <w:tcPr>
            <w:tcW w:w="1925" w:type="dxa"/>
          </w:tcPr>
          <w:p w14:paraId="0188B15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difinisi</w:t>
            </w:r>
          </w:p>
        </w:tc>
        <w:tc>
          <w:tcPr>
            <w:tcW w:w="1925" w:type="dxa"/>
          </w:tcPr>
          <w:p w14:paraId="7408931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definisi</w:t>
            </w:r>
          </w:p>
        </w:tc>
      </w:tr>
      <w:tr w:rsidR="00F64834" w:rsidRPr="00F64834" w14:paraId="7BD7CFC9" w14:textId="77777777" w:rsidTr="00BE332A">
        <w:trPr>
          <w:trHeight w:val="246"/>
        </w:trPr>
        <w:tc>
          <w:tcPr>
            <w:tcW w:w="1925" w:type="dxa"/>
          </w:tcPr>
          <w:p w14:paraId="2B538E0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Disel</w:t>
            </w:r>
          </w:p>
        </w:tc>
        <w:tc>
          <w:tcPr>
            <w:tcW w:w="1925" w:type="dxa"/>
          </w:tcPr>
          <w:p w14:paraId="3F7B64D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Diesel</w:t>
            </w:r>
          </w:p>
        </w:tc>
      </w:tr>
      <w:tr w:rsidR="00F64834" w:rsidRPr="00F64834" w14:paraId="5E2432B9" w14:textId="77777777" w:rsidTr="00BE332A">
        <w:trPr>
          <w:trHeight w:val="246"/>
        </w:trPr>
        <w:tc>
          <w:tcPr>
            <w:tcW w:w="1925" w:type="dxa"/>
          </w:tcPr>
          <w:p w14:paraId="214B49C2"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disel</w:t>
            </w:r>
          </w:p>
        </w:tc>
        <w:tc>
          <w:tcPr>
            <w:tcW w:w="1925" w:type="dxa"/>
          </w:tcPr>
          <w:p w14:paraId="6059552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disel</w:t>
            </w:r>
          </w:p>
        </w:tc>
      </w:tr>
      <w:tr w:rsidR="00F64834" w:rsidRPr="00F64834" w14:paraId="74551615" w14:textId="77777777" w:rsidTr="00BE332A">
        <w:trPr>
          <w:trHeight w:val="246"/>
        </w:trPr>
        <w:tc>
          <w:tcPr>
            <w:tcW w:w="1925" w:type="dxa"/>
          </w:tcPr>
          <w:p w14:paraId="2DBACB9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Dipersilahkan</w:t>
            </w:r>
          </w:p>
        </w:tc>
        <w:tc>
          <w:tcPr>
            <w:tcW w:w="1925" w:type="dxa"/>
          </w:tcPr>
          <w:p w14:paraId="7220EDF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dipersilakan</w:t>
            </w:r>
          </w:p>
        </w:tc>
      </w:tr>
      <w:tr w:rsidR="00F64834" w:rsidRPr="00F64834" w14:paraId="2C01C6CD" w14:textId="77777777" w:rsidTr="00BE332A">
        <w:trPr>
          <w:trHeight w:val="246"/>
        </w:trPr>
        <w:tc>
          <w:tcPr>
            <w:tcW w:w="1925" w:type="dxa"/>
          </w:tcPr>
          <w:p w14:paraId="7F3D143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dipersilahkan</w:t>
            </w:r>
          </w:p>
        </w:tc>
        <w:tc>
          <w:tcPr>
            <w:tcW w:w="1925" w:type="dxa"/>
          </w:tcPr>
          <w:p w14:paraId="653E8F0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dipersilakan</w:t>
            </w:r>
          </w:p>
        </w:tc>
      </w:tr>
      <w:tr w:rsidR="00F64834" w:rsidRPr="00F64834" w14:paraId="35E3583B" w14:textId="77777777" w:rsidTr="00BE332A">
        <w:trPr>
          <w:trHeight w:val="246"/>
        </w:trPr>
        <w:tc>
          <w:tcPr>
            <w:tcW w:w="1925" w:type="dxa"/>
          </w:tcPr>
          <w:p w14:paraId="5B34765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w:t>
            </w:r>
          </w:p>
        </w:tc>
        <w:tc>
          <w:tcPr>
            <w:tcW w:w="1925" w:type="dxa"/>
          </w:tcPr>
          <w:p w14:paraId="06ACFFF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dipindahkan</w:t>
            </w:r>
          </w:p>
        </w:tc>
      </w:tr>
      <w:tr w:rsidR="00F64834" w:rsidRPr="00F64834" w14:paraId="4470BCA9" w14:textId="77777777" w:rsidTr="00BE332A">
        <w:trPr>
          <w:trHeight w:val="246"/>
        </w:trPr>
        <w:tc>
          <w:tcPr>
            <w:tcW w:w="1925" w:type="dxa"/>
          </w:tcPr>
          <w:p w14:paraId="6DBC923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w:t>
            </w:r>
          </w:p>
        </w:tc>
        <w:tc>
          <w:tcPr>
            <w:tcW w:w="1925" w:type="dxa"/>
          </w:tcPr>
          <w:p w14:paraId="76415BE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dipindahkan</w:t>
            </w:r>
          </w:p>
        </w:tc>
      </w:tr>
      <w:tr w:rsidR="00F64834" w:rsidRPr="00F64834" w14:paraId="2EBE9DEC" w14:textId="77777777" w:rsidTr="00BE332A">
        <w:trPr>
          <w:trHeight w:val="246"/>
        </w:trPr>
        <w:tc>
          <w:tcPr>
            <w:tcW w:w="1925" w:type="dxa"/>
          </w:tcPr>
          <w:p w14:paraId="34027B5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Dollar</w:t>
            </w:r>
          </w:p>
        </w:tc>
        <w:tc>
          <w:tcPr>
            <w:tcW w:w="1925" w:type="dxa"/>
          </w:tcPr>
          <w:p w14:paraId="5E4240D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Dolar</w:t>
            </w:r>
          </w:p>
        </w:tc>
      </w:tr>
      <w:tr w:rsidR="00F64834" w:rsidRPr="00F64834" w14:paraId="62A592EE" w14:textId="77777777" w:rsidTr="00BE332A">
        <w:trPr>
          <w:trHeight w:val="246"/>
        </w:trPr>
        <w:tc>
          <w:tcPr>
            <w:tcW w:w="1925" w:type="dxa"/>
          </w:tcPr>
          <w:p w14:paraId="61BD3F7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dollar</w:t>
            </w:r>
          </w:p>
        </w:tc>
        <w:tc>
          <w:tcPr>
            <w:tcW w:w="1925" w:type="dxa"/>
          </w:tcPr>
          <w:p w14:paraId="3437FB0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Dolar</w:t>
            </w:r>
          </w:p>
        </w:tc>
      </w:tr>
      <w:tr w:rsidR="00F64834" w:rsidRPr="00F64834" w14:paraId="4DE8C57F" w14:textId="77777777" w:rsidTr="00BE332A">
        <w:trPr>
          <w:trHeight w:val="246"/>
        </w:trPr>
        <w:tc>
          <w:tcPr>
            <w:tcW w:w="1925" w:type="dxa"/>
          </w:tcPr>
          <w:p w14:paraId="0502A36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Daptar</w:t>
            </w:r>
          </w:p>
        </w:tc>
        <w:tc>
          <w:tcPr>
            <w:tcW w:w="1925" w:type="dxa"/>
          </w:tcPr>
          <w:p w14:paraId="51448D2D"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Daftar</w:t>
            </w:r>
          </w:p>
        </w:tc>
      </w:tr>
      <w:tr w:rsidR="00F64834" w:rsidRPr="00F64834" w14:paraId="6735F1FB" w14:textId="77777777" w:rsidTr="00BE332A">
        <w:trPr>
          <w:trHeight w:val="246"/>
        </w:trPr>
        <w:tc>
          <w:tcPr>
            <w:tcW w:w="1925" w:type="dxa"/>
          </w:tcPr>
          <w:p w14:paraId="75ED84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daptar</w:t>
            </w:r>
          </w:p>
        </w:tc>
        <w:tc>
          <w:tcPr>
            <w:tcW w:w="1925" w:type="dxa"/>
          </w:tcPr>
          <w:p w14:paraId="33F8B49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Daftar</w:t>
            </w:r>
          </w:p>
        </w:tc>
      </w:tr>
    </w:tbl>
    <w:p w14:paraId="1B910932" w14:textId="77777777" w:rsidR="00F64834" w:rsidRPr="00F64834" w:rsidRDefault="00F64834" w:rsidP="00F64834">
      <w:pPr>
        <w:spacing w:after="0" w:line="276" w:lineRule="auto"/>
        <w:rPr>
          <w:rFonts w:ascii="Times New Roman" w:eastAsia="Arial" w:hAnsi="Times New Roman" w:cs="Arial"/>
          <w:sz w:val="24"/>
          <w:lang w:val="en-US" w:eastAsia="en-ID"/>
        </w:rPr>
      </w:pPr>
    </w:p>
    <w:tbl>
      <w:tblPr>
        <w:tblStyle w:val="TableGrid5"/>
        <w:tblW w:w="0" w:type="auto"/>
        <w:tblLook w:val="04A0" w:firstRow="1" w:lastRow="0" w:firstColumn="1" w:lastColumn="0" w:noHBand="0" w:noVBand="1"/>
      </w:tblPr>
      <w:tblGrid>
        <w:gridCol w:w="2189"/>
        <w:gridCol w:w="2136"/>
        <w:gridCol w:w="1811"/>
        <w:gridCol w:w="1794"/>
      </w:tblGrid>
      <w:tr w:rsidR="00F64834" w:rsidRPr="00E41779" w14:paraId="27351F1B" w14:textId="77777777" w:rsidTr="00BE332A">
        <w:trPr>
          <w:trHeight w:val="257"/>
        </w:trPr>
        <w:tc>
          <w:tcPr>
            <w:tcW w:w="2045" w:type="dxa"/>
          </w:tcPr>
          <w:p w14:paraId="261A82EE"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lastRenderedPageBreak/>
              <w:t>Sebelum</w:t>
            </w:r>
          </w:p>
        </w:tc>
        <w:tc>
          <w:tcPr>
            <w:tcW w:w="1993" w:type="dxa"/>
          </w:tcPr>
          <w:p w14:paraId="621DAE0A"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t>Sesudah</w:t>
            </w:r>
          </w:p>
        </w:tc>
        <w:tc>
          <w:tcPr>
            <w:tcW w:w="1925" w:type="dxa"/>
          </w:tcPr>
          <w:p w14:paraId="27AA9DB6" w14:textId="77777777" w:rsidR="00F64834" w:rsidRPr="00E41779" w:rsidRDefault="00F64834" w:rsidP="00F64834">
            <w:pPr>
              <w:jc w:val="center"/>
              <w:rPr>
                <w:rFonts w:ascii="Times New Roman" w:hAnsi="Times New Roman" w:cs="Times New Roman"/>
                <w:sz w:val="24"/>
                <w:szCs w:val="24"/>
                <w:lang w:val="en-US"/>
              </w:rPr>
            </w:pPr>
            <w:r w:rsidRPr="00E41779">
              <w:rPr>
                <w:rFonts w:ascii="Times New Roman" w:hAnsi="Times New Roman" w:cs="Times New Roman"/>
                <w:b/>
                <w:bCs/>
                <w:sz w:val="24"/>
                <w:szCs w:val="24"/>
                <w:lang w:val="en-US"/>
              </w:rPr>
              <w:t>Sebelum</w:t>
            </w:r>
          </w:p>
        </w:tc>
        <w:tc>
          <w:tcPr>
            <w:tcW w:w="1925" w:type="dxa"/>
          </w:tcPr>
          <w:p w14:paraId="57710E0E" w14:textId="77777777" w:rsidR="00F64834" w:rsidRPr="00E41779" w:rsidRDefault="00F64834" w:rsidP="00F64834">
            <w:pPr>
              <w:jc w:val="center"/>
              <w:rPr>
                <w:rFonts w:ascii="Times New Roman" w:hAnsi="Times New Roman" w:cs="Times New Roman"/>
                <w:sz w:val="24"/>
                <w:szCs w:val="24"/>
                <w:lang w:val="en-US"/>
              </w:rPr>
            </w:pPr>
            <w:r w:rsidRPr="00E41779">
              <w:rPr>
                <w:rFonts w:ascii="Times New Roman" w:hAnsi="Times New Roman" w:cs="Times New Roman"/>
                <w:b/>
                <w:bCs/>
                <w:sz w:val="24"/>
                <w:szCs w:val="24"/>
                <w:lang w:val="en-US"/>
              </w:rPr>
              <w:t>Sesudah</w:t>
            </w:r>
          </w:p>
        </w:tc>
      </w:tr>
      <w:tr w:rsidR="00F64834" w:rsidRPr="00E41779" w14:paraId="1056A0B9" w14:textId="77777777" w:rsidTr="00BE332A">
        <w:trPr>
          <w:trHeight w:val="246"/>
        </w:trPr>
        <w:tc>
          <w:tcPr>
            <w:tcW w:w="2045" w:type="dxa"/>
            <w:vAlign w:val="bottom"/>
          </w:tcPr>
          <w:p w14:paraId="3BF7177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Ijasah</w:t>
            </w:r>
          </w:p>
        </w:tc>
        <w:tc>
          <w:tcPr>
            <w:tcW w:w="1993" w:type="dxa"/>
            <w:vAlign w:val="bottom"/>
          </w:tcPr>
          <w:p w14:paraId="114CF79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Ijazah</w:t>
            </w:r>
          </w:p>
        </w:tc>
        <w:tc>
          <w:tcPr>
            <w:tcW w:w="1925" w:type="dxa"/>
            <w:vAlign w:val="bottom"/>
          </w:tcPr>
          <w:p w14:paraId="50C34C3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danayanya</w:t>
            </w:r>
          </w:p>
        </w:tc>
        <w:tc>
          <w:tcPr>
            <w:tcW w:w="1925" w:type="dxa"/>
            <w:vAlign w:val="bottom"/>
          </w:tcPr>
          <w:p w14:paraId="6F50F86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dana</w:t>
            </w:r>
          </w:p>
        </w:tc>
      </w:tr>
      <w:tr w:rsidR="00F64834" w:rsidRPr="00E41779" w14:paraId="61358399" w14:textId="77777777" w:rsidTr="00BE332A">
        <w:trPr>
          <w:trHeight w:val="246"/>
        </w:trPr>
        <w:tc>
          <w:tcPr>
            <w:tcW w:w="2045" w:type="dxa"/>
            <w:vAlign w:val="bottom"/>
          </w:tcPr>
          <w:p w14:paraId="6660A54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Ihlas</w:t>
            </w:r>
          </w:p>
        </w:tc>
        <w:tc>
          <w:tcPr>
            <w:tcW w:w="1993" w:type="dxa"/>
            <w:vAlign w:val="bottom"/>
          </w:tcPr>
          <w:p w14:paraId="24B0BCD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Ikhlas</w:t>
            </w:r>
          </w:p>
        </w:tc>
        <w:tc>
          <w:tcPr>
            <w:tcW w:w="1925" w:type="dxa"/>
            <w:vAlign w:val="bottom"/>
          </w:tcPr>
          <w:p w14:paraId="2B48E16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ngantre</w:t>
            </w:r>
          </w:p>
        </w:tc>
        <w:tc>
          <w:tcPr>
            <w:tcW w:w="1925" w:type="dxa"/>
            <w:vAlign w:val="bottom"/>
          </w:tcPr>
          <w:p w14:paraId="25FC758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mengantri</w:t>
            </w:r>
          </w:p>
        </w:tc>
      </w:tr>
      <w:tr w:rsidR="00F64834" w:rsidRPr="00E41779" w14:paraId="762DEA0F" w14:textId="77777777" w:rsidTr="00BE332A">
        <w:trPr>
          <w:trHeight w:val="246"/>
        </w:trPr>
        <w:tc>
          <w:tcPr>
            <w:tcW w:w="2045" w:type="dxa"/>
            <w:vAlign w:val="bottom"/>
          </w:tcPr>
          <w:p w14:paraId="5D06705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Himbau</w:t>
            </w:r>
          </w:p>
        </w:tc>
        <w:tc>
          <w:tcPr>
            <w:tcW w:w="1993" w:type="dxa"/>
            <w:vAlign w:val="bottom"/>
          </w:tcPr>
          <w:p w14:paraId="5B1027F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Imbau</w:t>
            </w:r>
          </w:p>
        </w:tc>
        <w:tc>
          <w:tcPr>
            <w:tcW w:w="1925" w:type="dxa"/>
            <w:vAlign w:val="bottom"/>
          </w:tcPr>
          <w:p w14:paraId="15DB478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gak</w:t>
            </w:r>
          </w:p>
        </w:tc>
        <w:tc>
          <w:tcPr>
            <w:tcW w:w="1925" w:type="dxa"/>
            <w:vAlign w:val="bottom"/>
          </w:tcPr>
          <w:p w14:paraId="1854542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4B6EC53C" w14:textId="77777777" w:rsidTr="00BE332A">
        <w:trPr>
          <w:trHeight w:val="246"/>
        </w:trPr>
        <w:tc>
          <w:tcPr>
            <w:tcW w:w="2045" w:type="dxa"/>
            <w:vAlign w:val="bottom"/>
          </w:tcPr>
          <w:p w14:paraId="5A7925A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Ilmiawan</w:t>
            </w:r>
          </w:p>
        </w:tc>
        <w:tc>
          <w:tcPr>
            <w:tcW w:w="1993" w:type="dxa"/>
            <w:vAlign w:val="bottom"/>
          </w:tcPr>
          <w:p w14:paraId="74A565C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Ilmuwan</w:t>
            </w:r>
          </w:p>
        </w:tc>
        <w:tc>
          <w:tcPr>
            <w:tcW w:w="1925" w:type="dxa"/>
            <w:vAlign w:val="bottom"/>
          </w:tcPr>
          <w:p w14:paraId="083E90C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haii</w:t>
            </w:r>
          </w:p>
        </w:tc>
        <w:tc>
          <w:tcPr>
            <w:tcW w:w="1925" w:type="dxa"/>
            <w:vAlign w:val="bottom"/>
          </w:tcPr>
          <w:p w14:paraId="634439E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hai</w:t>
            </w:r>
          </w:p>
        </w:tc>
      </w:tr>
      <w:tr w:rsidR="00F64834" w:rsidRPr="00E41779" w14:paraId="4DFBB736" w14:textId="77777777" w:rsidTr="00BE332A">
        <w:trPr>
          <w:trHeight w:val="246"/>
        </w:trPr>
        <w:tc>
          <w:tcPr>
            <w:tcW w:w="2045" w:type="dxa"/>
            <w:vAlign w:val="bottom"/>
          </w:tcPr>
          <w:p w14:paraId="739178F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Import</w:t>
            </w:r>
          </w:p>
        </w:tc>
        <w:tc>
          <w:tcPr>
            <w:tcW w:w="1993" w:type="dxa"/>
            <w:vAlign w:val="bottom"/>
          </w:tcPr>
          <w:p w14:paraId="2EDAAAB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Impor</w:t>
            </w:r>
          </w:p>
        </w:tc>
        <w:tc>
          <w:tcPr>
            <w:tcW w:w="1925" w:type="dxa"/>
            <w:vAlign w:val="bottom"/>
          </w:tcPr>
          <w:p w14:paraId="15D3380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dbuka</w:t>
            </w:r>
          </w:p>
        </w:tc>
        <w:tc>
          <w:tcPr>
            <w:tcW w:w="1925" w:type="dxa"/>
            <w:vAlign w:val="bottom"/>
          </w:tcPr>
          <w:p w14:paraId="6318EAF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 buka</w:t>
            </w:r>
          </w:p>
        </w:tc>
      </w:tr>
      <w:tr w:rsidR="00F64834" w:rsidRPr="00E41779" w14:paraId="3FAC53E8" w14:textId="77777777" w:rsidTr="00BE332A">
        <w:trPr>
          <w:trHeight w:val="246"/>
        </w:trPr>
        <w:tc>
          <w:tcPr>
            <w:tcW w:w="2045" w:type="dxa"/>
            <w:vAlign w:val="bottom"/>
          </w:tcPr>
          <w:p w14:paraId="4CB0818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Insyaf</w:t>
            </w:r>
          </w:p>
        </w:tc>
        <w:tc>
          <w:tcPr>
            <w:tcW w:w="1993" w:type="dxa"/>
            <w:vAlign w:val="bottom"/>
          </w:tcPr>
          <w:p w14:paraId="2A6551D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Insaf</w:t>
            </w:r>
          </w:p>
        </w:tc>
        <w:tc>
          <w:tcPr>
            <w:tcW w:w="1925" w:type="dxa"/>
            <w:vAlign w:val="bottom"/>
          </w:tcPr>
          <w:p w14:paraId="0C01510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dy</w:t>
            </w:r>
          </w:p>
        </w:tc>
        <w:tc>
          <w:tcPr>
            <w:tcW w:w="1925" w:type="dxa"/>
            <w:vAlign w:val="bottom"/>
          </w:tcPr>
          <w:p w14:paraId="298DCAD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w:t>
            </w:r>
          </w:p>
        </w:tc>
      </w:tr>
      <w:tr w:rsidR="00F64834" w:rsidRPr="00E41779" w14:paraId="4AB33365" w14:textId="77777777" w:rsidTr="00BE332A">
        <w:trPr>
          <w:trHeight w:val="246"/>
        </w:trPr>
        <w:tc>
          <w:tcPr>
            <w:tcW w:w="2045" w:type="dxa"/>
            <w:vAlign w:val="bottom"/>
          </w:tcPr>
          <w:p w14:paraId="511BBA0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Hisap</w:t>
            </w:r>
          </w:p>
        </w:tc>
        <w:tc>
          <w:tcPr>
            <w:tcW w:w="1993" w:type="dxa"/>
            <w:vAlign w:val="bottom"/>
          </w:tcPr>
          <w:p w14:paraId="2FBC9B1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Isap</w:t>
            </w:r>
          </w:p>
        </w:tc>
        <w:tc>
          <w:tcPr>
            <w:tcW w:w="1925" w:type="dxa"/>
            <w:vAlign w:val="bottom"/>
          </w:tcPr>
          <w:p w14:paraId="7195FD6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sndirinya</w:t>
            </w:r>
          </w:p>
        </w:tc>
        <w:tc>
          <w:tcPr>
            <w:tcW w:w="1925" w:type="dxa"/>
            <w:vAlign w:val="bottom"/>
          </w:tcPr>
          <w:p w14:paraId="2226EF3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sendirinya</w:t>
            </w:r>
          </w:p>
        </w:tc>
      </w:tr>
      <w:tr w:rsidR="00F64834" w:rsidRPr="00E41779" w14:paraId="413AC674" w14:textId="77777777" w:rsidTr="00BE332A">
        <w:trPr>
          <w:trHeight w:val="246"/>
        </w:trPr>
        <w:tc>
          <w:tcPr>
            <w:tcW w:w="2045" w:type="dxa"/>
            <w:vAlign w:val="bottom"/>
          </w:tcPr>
          <w:p w14:paraId="57C7888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Isteri</w:t>
            </w:r>
          </w:p>
        </w:tc>
        <w:tc>
          <w:tcPr>
            <w:tcW w:w="1993" w:type="dxa"/>
            <w:vAlign w:val="bottom"/>
          </w:tcPr>
          <w:p w14:paraId="1CCE616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Istri</w:t>
            </w:r>
          </w:p>
        </w:tc>
        <w:tc>
          <w:tcPr>
            <w:tcW w:w="1925" w:type="dxa"/>
            <w:vAlign w:val="bottom"/>
          </w:tcPr>
          <w:p w14:paraId="347BF15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ndak</w:t>
            </w:r>
          </w:p>
        </w:tc>
        <w:tc>
          <w:tcPr>
            <w:tcW w:w="1925" w:type="dxa"/>
            <w:vAlign w:val="bottom"/>
          </w:tcPr>
          <w:p w14:paraId="11E60AD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7800D1EE" w14:textId="77777777" w:rsidTr="00BE332A">
        <w:trPr>
          <w:trHeight w:val="246"/>
        </w:trPr>
        <w:tc>
          <w:tcPr>
            <w:tcW w:w="2045" w:type="dxa"/>
            <w:vAlign w:val="bottom"/>
          </w:tcPr>
          <w:p w14:paraId="06DC1CA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Ijin</w:t>
            </w:r>
          </w:p>
        </w:tc>
        <w:tc>
          <w:tcPr>
            <w:tcW w:w="1993" w:type="dxa"/>
            <w:vAlign w:val="bottom"/>
          </w:tcPr>
          <w:p w14:paraId="4543AAE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Izin</w:t>
            </w:r>
          </w:p>
        </w:tc>
        <w:tc>
          <w:tcPr>
            <w:tcW w:w="1925" w:type="dxa"/>
            <w:vAlign w:val="bottom"/>
          </w:tcPr>
          <w:p w14:paraId="4FFF316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audah</w:t>
            </w:r>
          </w:p>
        </w:tc>
        <w:tc>
          <w:tcPr>
            <w:tcW w:w="1925" w:type="dxa"/>
            <w:vAlign w:val="bottom"/>
          </w:tcPr>
          <w:p w14:paraId="0C17616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sudah</w:t>
            </w:r>
          </w:p>
        </w:tc>
      </w:tr>
      <w:tr w:rsidR="00F64834" w:rsidRPr="00E41779" w14:paraId="7EC66F59" w14:textId="77777777" w:rsidTr="00BE332A">
        <w:trPr>
          <w:trHeight w:val="246"/>
        </w:trPr>
        <w:tc>
          <w:tcPr>
            <w:tcW w:w="2045" w:type="dxa"/>
            <w:vAlign w:val="bottom"/>
          </w:tcPr>
          <w:p w14:paraId="5282A10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Jadual</w:t>
            </w:r>
          </w:p>
        </w:tc>
        <w:tc>
          <w:tcPr>
            <w:tcW w:w="1993" w:type="dxa"/>
            <w:vAlign w:val="bottom"/>
          </w:tcPr>
          <w:p w14:paraId="7868764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Jadwal</w:t>
            </w:r>
          </w:p>
        </w:tc>
        <w:tc>
          <w:tcPr>
            <w:tcW w:w="1925" w:type="dxa"/>
            <w:vAlign w:val="bottom"/>
          </w:tcPr>
          <w:p w14:paraId="5A8DD7A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kjlsn</w:t>
            </w:r>
          </w:p>
        </w:tc>
        <w:tc>
          <w:tcPr>
            <w:tcW w:w="1925" w:type="dxa"/>
            <w:vAlign w:val="bottom"/>
          </w:tcPr>
          <w:p w14:paraId="0E982B6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kejelasan</w:t>
            </w:r>
          </w:p>
        </w:tc>
      </w:tr>
      <w:tr w:rsidR="00F64834" w:rsidRPr="00E41779" w14:paraId="1B85FAA0" w14:textId="77777777" w:rsidTr="00BE332A">
        <w:trPr>
          <w:trHeight w:val="246"/>
        </w:trPr>
        <w:tc>
          <w:tcPr>
            <w:tcW w:w="2045" w:type="dxa"/>
            <w:vAlign w:val="bottom"/>
          </w:tcPr>
          <w:p w14:paraId="1DAAB47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Jenasah</w:t>
            </w:r>
          </w:p>
        </w:tc>
        <w:tc>
          <w:tcPr>
            <w:tcW w:w="1993" w:type="dxa"/>
            <w:vAlign w:val="bottom"/>
          </w:tcPr>
          <w:p w14:paraId="38DA6BA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Jenazah</w:t>
            </w:r>
          </w:p>
        </w:tc>
        <w:tc>
          <w:tcPr>
            <w:tcW w:w="1925" w:type="dxa"/>
            <w:vAlign w:val="bottom"/>
          </w:tcPr>
          <w:p w14:paraId="2E60125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ttg</w:t>
            </w:r>
          </w:p>
        </w:tc>
        <w:tc>
          <w:tcPr>
            <w:tcW w:w="1925" w:type="dxa"/>
            <w:vAlign w:val="bottom"/>
          </w:tcPr>
          <w:p w14:paraId="36ACBAC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tentang</w:t>
            </w:r>
          </w:p>
        </w:tc>
      </w:tr>
      <w:tr w:rsidR="00F64834" w:rsidRPr="00E41779" w14:paraId="7B79D7B8" w14:textId="77777777" w:rsidTr="00BE332A">
        <w:trPr>
          <w:trHeight w:val="246"/>
        </w:trPr>
        <w:tc>
          <w:tcPr>
            <w:tcW w:w="2045" w:type="dxa"/>
            <w:vAlign w:val="bottom"/>
          </w:tcPr>
          <w:p w14:paraId="7DEC848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Jendral</w:t>
            </w:r>
          </w:p>
        </w:tc>
        <w:tc>
          <w:tcPr>
            <w:tcW w:w="1993" w:type="dxa"/>
            <w:vAlign w:val="bottom"/>
          </w:tcPr>
          <w:p w14:paraId="75A5C01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Jenderal</w:t>
            </w:r>
          </w:p>
        </w:tc>
        <w:tc>
          <w:tcPr>
            <w:tcW w:w="1925" w:type="dxa"/>
            <w:vAlign w:val="bottom"/>
          </w:tcPr>
          <w:p w14:paraId="72C6BB9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smp</w:t>
            </w:r>
          </w:p>
        </w:tc>
        <w:tc>
          <w:tcPr>
            <w:tcW w:w="1925" w:type="dxa"/>
            <w:vAlign w:val="bottom"/>
          </w:tcPr>
          <w:p w14:paraId="4D16B71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sampai</w:t>
            </w:r>
          </w:p>
        </w:tc>
      </w:tr>
      <w:tr w:rsidR="00F64834" w:rsidRPr="00E41779" w14:paraId="18386DB8" w14:textId="77777777" w:rsidTr="00BE332A">
        <w:trPr>
          <w:trHeight w:val="246"/>
        </w:trPr>
        <w:tc>
          <w:tcPr>
            <w:tcW w:w="2045" w:type="dxa"/>
            <w:vAlign w:val="bottom"/>
          </w:tcPr>
          <w:p w14:paraId="0C55B82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Kaedah</w:t>
            </w:r>
          </w:p>
        </w:tc>
        <w:tc>
          <w:tcPr>
            <w:tcW w:w="1993" w:type="dxa"/>
            <w:vAlign w:val="bottom"/>
          </w:tcPr>
          <w:p w14:paraId="4F86E2B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Kaidah</w:t>
            </w:r>
          </w:p>
        </w:tc>
        <w:tc>
          <w:tcPr>
            <w:tcW w:w="1925" w:type="dxa"/>
            <w:vAlign w:val="bottom"/>
          </w:tcPr>
          <w:p w14:paraId="04B4A74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nda</w:t>
            </w:r>
          </w:p>
        </w:tc>
        <w:tc>
          <w:tcPr>
            <w:tcW w:w="1925" w:type="dxa"/>
            <w:vAlign w:val="bottom"/>
          </w:tcPr>
          <w:p w14:paraId="218220F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5C74F02E" w14:textId="77777777" w:rsidTr="00BE332A">
        <w:trPr>
          <w:trHeight w:val="246"/>
        </w:trPr>
        <w:tc>
          <w:tcPr>
            <w:tcW w:w="2045" w:type="dxa"/>
            <w:vAlign w:val="bottom"/>
          </w:tcPr>
          <w:p w14:paraId="47D5DD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Karir</w:t>
            </w:r>
          </w:p>
        </w:tc>
        <w:tc>
          <w:tcPr>
            <w:tcW w:w="1993" w:type="dxa"/>
            <w:vAlign w:val="bottom"/>
          </w:tcPr>
          <w:p w14:paraId="7294A21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Karier</w:t>
            </w:r>
          </w:p>
        </w:tc>
        <w:tc>
          <w:tcPr>
            <w:tcW w:w="1925" w:type="dxa"/>
            <w:vAlign w:val="bottom"/>
          </w:tcPr>
          <w:p w14:paraId="4B1AD95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beda2</w:t>
            </w:r>
          </w:p>
        </w:tc>
        <w:tc>
          <w:tcPr>
            <w:tcW w:w="1925" w:type="dxa"/>
            <w:vAlign w:val="bottom"/>
          </w:tcPr>
          <w:p w14:paraId="600FE29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beda beda</w:t>
            </w:r>
          </w:p>
        </w:tc>
      </w:tr>
      <w:tr w:rsidR="00F64834" w:rsidRPr="00E41779" w14:paraId="2535728F" w14:textId="77777777" w:rsidTr="00BE332A">
        <w:trPr>
          <w:trHeight w:val="246"/>
        </w:trPr>
        <w:tc>
          <w:tcPr>
            <w:tcW w:w="2045" w:type="dxa"/>
            <w:vAlign w:val="bottom"/>
          </w:tcPr>
          <w:p w14:paraId="0D2F046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Khutbah</w:t>
            </w:r>
          </w:p>
        </w:tc>
        <w:tc>
          <w:tcPr>
            <w:tcW w:w="1993" w:type="dxa"/>
            <w:vAlign w:val="bottom"/>
          </w:tcPr>
          <w:p w14:paraId="5FC9C32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Khotbah</w:t>
            </w:r>
          </w:p>
        </w:tc>
        <w:tc>
          <w:tcPr>
            <w:tcW w:w="1925" w:type="dxa"/>
            <w:vAlign w:val="bottom"/>
          </w:tcPr>
          <w:p w14:paraId="5A4FBAA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dr</w:t>
            </w:r>
          </w:p>
        </w:tc>
        <w:tc>
          <w:tcPr>
            <w:tcW w:w="1925" w:type="dxa"/>
            <w:vAlign w:val="bottom"/>
          </w:tcPr>
          <w:p w14:paraId="3FB8879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dari   </w:t>
            </w:r>
          </w:p>
        </w:tc>
      </w:tr>
      <w:tr w:rsidR="00F64834" w:rsidRPr="00E41779" w14:paraId="7130C257" w14:textId="77777777" w:rsidTr="00BE332A">
        <w:trPr>
          <w:trHeight w:val="246"/>
        </w:trPr>
        <w:tc>
          <w:tcPr>
            <w:tcW w:w="2045" w:type="dxa"/>
            <w:vAlign w:val="bottom"/>
          </w:tcPr>
          <w:p w14:paraId="0E78AA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Komplek</w:t>
            </w:r>
          </w:p>
        </w:tc>
        <w:tc>
          <w:tcPr>
            <w:tcW w:w="1993" w:type="dxa"/>
            <w:vAlign w:val="bottom"/>
          </w:tcPr>
          <w:p w14:paraId="4627111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Kompleks</w:t>
            </w:r>
          </w:p>
        </w:tc>
        <w:tc>
          <w:tcPr>
            <w:tcW w:w="1925" w:type="dxa"/>
            <w:vAlign w:val="bottom"/>
          </w:tcPr>
          <w:p w14:paraId="63C87F8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ga</w:t>
            </w:r>
          </w:p>
        </w:tc>
        <w:tc>
          <w:tcPr>
            <w:tcW w:w="1925" w:type="dxa"/>
            <w:vAlign w:val="bottom"/>
          </w:tcPr>
          <w:p w14:paraId="1DD0E01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29A90242" w14:textId="77777777" w:rsidTr="00BE332A">
        <w:trPr>
          <w:trHeight w:val="246"/>
        </w:trPr>
        <w:tc>
          <w:tcPr>
            <w:tcW w:w="2045" w:type="dxa"/>
            <w:vAlign w:val="bottom"/>
          </w:tcPr>
          <w:p w14:paraId="769C7F7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Kondite</w:t>
            </w:r>
          </w:p>
        </w:tc>
        <w:tc>
          <w:tcPr>
            <w:tcW w:w="1993" w:type="dxa"/>
            <w:vAlign w:val="bottom"/>
          </w:tcPr>
          <w:p w14:paraId="6CD2B57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Konduite</w:t>
            </w:r>
          </w:p>
        </w:tc>
        <w:tc>
          <w:tcPr>
            <w:tcW w:w="1925" w:type="dxa"/>
            <w:vAlign w:val="bottom"/>
          </w:tcPr>
          <w:p w14:paraId="6A87BFB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makasih</w:t>
            </w:r>
          </w:p>
        </w:tc>
        <w:tc>
          <w:tcPr>
            <w:tcW w:w="1925" w:type="dxa"/>
            <w:vAlign w:val="bottom"/>
          </w:tcPr>
          <w:p w14:paraId="74D1A4B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terima kasih</w:t>
            </w:r>
          </w:p>
        </w:tc>
      </w:tr>
      <w:tr w:rsidR="00F64834" w:rsidRPr="00E41779" w14:paraId="61A7980D" w14:textId="77777777" w:rsidTr="00BE332A">
        <w:trPr>
          <w:trHeight w:val="246"/>
        </w:trPr>
        <w:tc>
          <w:tcPr>
            <w:tcW w:w="2045" w:type="dxa"/>
            <w:vAlign w:val="bottom"/>
          </w:tcPr>
          <w:p w14:paraId="53C8688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konperensi</w:t>
            </w:r>
          </w:p>
        </w:tc>
        <w:tc>
          <w:tcPr>
            <w:tcW w:w="1993" w:type="dxa"/>
            <w:vAlign w:val="bottom"/>
          </w:tcPr>
          <w:p w14:paraId="4A5EF8F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Konferesi</w:t>
            </w:r>
          </w:p>
        </w:tc>
        <w:tc>
          <w:tcPr>
            <w:tcW w:w="1925" w:type="dxa"/>
            <w:vAlign w:val="bottom"/>
          </w:tcPr>
          <w:p w14:paraId="38828B4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pa</w:t>
            </w:r>
          </w:p>
        </w:tc>
        <w:tc>
          <w:tcPr>
            <w:tcW w:w="1925" w:type="dxa"/>
            <w:vAlign w:val="bottom"/>
          </w:tcPr>
          <w:p w14:paraId="0325F15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apa </w:t>
            </w:r>
          </w:p>
        </w:tc>
      </w:tr>
      <w:tr w:rsidR="00F64834" w:rsidRPr="00E41779" w14:paraId="0B400ADE" w14:textId="77777777" w:rsidTr="00BE332A">
        <w:trPr>
          <w:trHeight w:val="246"/>
        </w:trPr>
        <w:tc>
          <w:tcPr>
            <w:tcW w:w="2045" w:type="dxa"/>
            <w:vAlign w:val="bottom"/>
          </w:tcPr>
          <w:p w14:paraId="75810C9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Konkrit</w:t>
            </w:r>
          </w:p>
        </w:tc>
        <w:tc>
          <w:tcPr>
            <w:tcW w:w="1993" w:type="dxa"/>
            <w:vAlign w:val="bottom"/>
          </w:tcPr>
          <w:p w14:paraId="72CC832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Konkret</w:t>
            </w:r>
          </w:p>
        </w:tc>
        <w:tc>
          <w:tcPr>
            <w:tcW w:w="1925" w:type="dxa"/>
            <w:vAlign w:val="bottom"/>
          </w:tcPr>
          <w:p w14:paraId="2AD02C8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bs</w:t>
            </w:r>
          </w:p>
        </w:tc>
        <w:tc>
          <w:tcPr>
            <w:tcW w:w="1925" w:type="dxa"/>
            <w:vAlign w:val="bottom"/>
          </w:tcPr>
          <w:p w14:paraId="0F49549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bisa</w:t>
            </w:r>
          </w:p>
        </w:tc>
      </w:tr>
      <w:tr w:rsidR="00F64834" w:rsidRPr="00E41779" w14:paraId="065DD9F3" w14:textId="77777777" w:rsidTr="00BE332A">
        <w:trPr>
          <w:trHeight w:val="246"/>
        </w:trPr>
        <w:tc>
          <w:tcPr>
            <w:tcW w:w="2045" w:type="dxa"/>
            <w:vAlign w:val="bottom"/>
          </w:tcPr>
          <w:p w14:paraId="32ED957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Konsepsionil</w:t>
            </w:r>
          </w:p>
        </w:tc>
        <w:tc>
          <w:tcPr>
            <w:tcW w:w="1993" w:type="dxa"/>
            <w:vAlign w:val="bottom"/>
          </w:tcPr>
          <w:p w14:paraId="5F8C575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Konsepsional</w:t>
            </w:r>
          </w:p>
        </w:tc>
        <w:tc>
          <w:tcPr>
            <w:tcW w:w="1925" w:type="dxa"/>
            <w:vAlign w:val="bottom"/>
          </w:tcPr>
          <w:p w14:paraId="25FE8AC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w:t>
            </w:r>
          </w:p>
        </w:tc>
        <w:tc>
          <w:tcPr>
            <w:tcW w:w="1925" w:type="dxa"/>
            <w:vAlign w:val="bottom"/>
          </w:tcPr>
          <w:p w14:paraId="311ED1A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di  </w:t>
            </w:r>
          </w:p>
        </w:tc>
      </w:tr>
      <w:tr w:rsidR="00F64834" w:rsidRPr="00E41779" w14:paraId="47CFD091" w14:textId="77777777" w:rsidTr="00BE332A">
        <w:trPr>
          <w:trHeight w:val="246"/>
        </w:trPr>
        <w:tc>
          <w:tcPr>
            <w:tcW w:w="2045" w:type="dxa"/>
            <w:vAlign w:val="bottom"/>
          </w:tcPr>
          <w:p w14:paraId="597EF06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Koordinir</w:t>
            </w:r>
          </w:p>
        </w:tc>
        <w:tc>
          <w:tcPr>
            <w:tcW w:w="1993" w:type="dxa"/>
            <w:vAlign w:val="bottom"/>
          </w:tcPr>
          <w:p w14:paraId="75DA8BC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Koordinasi</w:t>
            </w:r>
          </w:p>
        </w:tc>
        <w:tc>
          <w:tcPr>
            <w:tcW w:w="1925" w:type="dxa"/>
            <w:vAlign w:val="bottom"/>
          </w:tcPr>
          <w:p w14:paraId="5C31D0C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thn</w:t>
            </w:r>
          </w:p>
        </w:tc>
        <w:tc>
          <w:tcPr>
            <w:tcW w:w="1925" w:type="dxa"/>
            <w:vAlign w:val="bottom"/>
          </w:tcPr>
          <w:p w14:paraId="7E240B3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tahun</w:t>
            </w:r>
          </w:p>
        </w:tc>
      </w:tr>
      <w:tr w:rsidR="00F64834" w:rsidRPr="00E41779" w14:paraId="6515E139" w14:textId="77777777" w:rsidTr="00BE332A">
        <w:trPr>
          <w:trHeight w:val="246"/>
        </w:trPr>
        <w:tc>
          <w:tcPr>
            <w:tcW w:w="2045" w:type="dxa"/>
            <w:vAlign w:val="bottom"/>
          </w:tcPr>
          <w:p w14:paraId="0A81278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Kwalitas</w:t>
            </w:r>
          </w:p>
        </w:tc>
        <w:tc>
          <w:tcPr>
            <w:tcW w:w="1993" w:type="dxa"/>
            <w:vAlign w:val="bottom"/>
          </w:tcPr>
          <w:p w14:paraId="17D5A87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Kualitas</w:t>
            </w:r>
          </w:p>
        </w:tc>
        <w:tc>
          <w:tcPr>
            <w:tcW w:w="1925" w:type="dxa"/>
            <w:vAlign w:val="bottom"/>
          </w:tcPr>
          <w:p w14:paraId="7AAC382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Trmn ksh</w:t>
            </w:r>
          </w:p>
        </w:tc>
        <w:tc>
          <w:tcPr>
            <w:tcW w:w="1925" w:type="dxa"/>
            <w:vAlign w:val="bottom"/>
          </w:tcPr>
          <w:p w14:paraId="3BF29A4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terima kasih</w:t>
            </w:r>
          </w:p>
        </w:tc>
      </w:tr>
      <w:tr w:rsidR="00F64834" w:rsidRPr="00E41779" w14:paraId="6FDF7C25" w14:textId="77777777" w:rsidTr="00BE332A">
        <w:trPr>
          <w:trHeight w:val="246"/>
        </w:trPr>
        <w:tc>
          <w:tcPr>
            <w:tcW w:w="2045" w:type="dxa"/>
            <w:vAlign w:val="bottom"/>
          </w:tcPr>
          <w:p w14:paraId="136E277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Kwantitas</w:t>
            </w:r>
          </w:p>
        </w:tc>
        <w:tc>
          <w:tcPr>
            <w:tcW w:w="1993" w:type="dxa"/>
            <w:vAlign w:val="bottom"/>
          </w:tcPr>
          <w:p w14:paraId="03ECDF5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Kuantitas</w:t>
            </w:r>
          </w:p>
        </w:tc>
        <w:tc>
          <w:tcPr>
            <w:tcW w:w="1925" w:type="dxa"/>
            <w:vAlign w:val="bottom"/>
          </w:tcPr>
          <w:p w14:paraId="313FED2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thks</w:t>
            </w:r>
          </w:p>
        </w:tc>
        <w:tc>
          <w:tcPr>
            <w:tcW w:w="1925" w:type="dxa"/>
            <w:vAlign w:val="bottom"/>
          </w:tcPr>
          <w:p w14:paraId="7C7A035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terima kasih</w:t>
            </w:r>
          </w:p>
        </w:tc>
      </w:tr>
      <w:tr w:rsidR="00F64834" w:rsidRPr="00E41779" w14:paraId="647C586C" w14:textId="77777777" w:rsidTr="00BE332A">
        <w:trPr>
          <w:trHeight w:val="246"/>
        </w:trPr>
        <w:tc>
          <w:tcPr>
            <w:tcW w:w="2045" w:type="dxa"/>
            <w:vAlign w:val="bottom"/>
          </w:tcPr>
          <w:p w14:paraId="6BAA795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Kwitansi</w:t>
            </w:r>
          </w:p>
        </w:tc>
        <w:tc>
          <w:tcPr>
            <w:tcW w:w="1993" w:type="dxa"/>
            <w:vAlign w:val="bottom"/>
          </w:tcPr>
          <w:p w14:paraId="05FF1AF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Kuitansi</w:t>
            </w:r>
          </w:p>
        </w:tc>
        <w:tc>
          <w:tcPr>
            <w:tcW w:w="1925" w:type="dxa"/>
            <w:vAlign w:val="bottom"/>
          </w:tcPr>
          <w:p w14:paraId="26B9328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melakukab</w:t>
            </w:r>
          </w:p>
        </w:tc>
        <w:tc>
          <w:tcPr>
            <w:tcW w:w="1925" w:type="dxa"/>
            <w:vAlign w:val="bottom"/>
          </w:tcPr>
          <w:p w14:paraId="29D4D1A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melakukan</w:t>
            </w:r>
          </w:p>
        </w:tc>
      </w:tr>
      <w:tr w:rsidR="00F64834" w:rsidRPr="00E41779" w14:paraId="53D93AE5" w14:textId="77777777" w:rsidTr="00BE332A">
        <w:trPr>
          <w:trHeight w:val="246"/>
        </w:trPr>
        <w:tc>
          <w:tcPr>
            <w:tcW w:w="2045" w:type="dxa"/>
            <w:vAlign w:val="bottom"/>
          </w:tcPr>
          <w:p w14:paraId="1159162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Lobang</w:t>
            </w:r>
          </w:p>
        </w:tc>
        <w:tc>
          <w:tcPr>
            <w:tcW w:w="1993" w:type="dxa"/>
            <w:vAlign w:val="bottom"/>
          </w:tcPr>
          <w:p w14:paraId="21B2C33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Lubang</w:t>
            </w:r>
          </w:p>
        </w:tc>
        <w:tc>
          <w:tcPr>
            <w:tcW w:w="1925" w:type="dxa"/>
            <w:vAlign w:val="bottom"/>
          </w:tcPr>
          <w:p w14:paraId="61F8A71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tlg</w:t>
            </w:r>
          </w:p>
        </w:tc>
        <w:tc>
          <w:tcPr>
            <w:tcW w:w="1925" w:type="dxa"/>
            <w:vAlign w:val="bottom"/>
          </w:tcPr>
          <w:p w14:paraId="1B2E21F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tolong</w:t>
            </w:r>
          </w:p>
        </w:tc>
      </w:tr>
      <w:tr w:rsidR="00F64834" w:rsidRPr="00E41779" w14:paraId="708E7469" w14:textId="77777777" w:rsidTr="00BE332A">
        <w:trPr>
          <w:trHeight w:val="246"/>
        </w:trPr>
        <w:tc>
          <w:tcPr>
            <w:tcW w:w="2045" w:type="dxa"/>
            <w:vAlign w:val="bottom"/>
          </w:tcPr>
          <w:p w14:paraId="4FB5584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Managemen</w:t>
            </w:r>
          </w:p>
        </w:tc>
        <w:tc>
          <w:tcPr>
            <w:tcW w:w="1993" w:type="dxa"/>
            <w:vAlign w:val="bottom"/>
          </w:tcPr>
          <w:p w14:paraId="7B097E8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Manajemen</w:t>
            </w:r>
          </w:p>
        </w:tc>
        <w:tc>
          <w:tcPr>
            <w:tcW w:w="1925" w:type="dxa"/>
            <w:vAlign w:val="bottom"/>
          </w:tcPr>
          <w:p w14:paraId="3646F05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anak2</w:t>
            </w:r>
          </w:p>
        </w:tc>
        <w:tc>
          <w:tcPr>
            <w:tcW w:w="1925" w:type="dxa"/>
            <w:vAlign w:val="bottom"/>
          </w:tcPr>
          <w:p w14:paraId="5A7FB6A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anak anak</w:t>
            </w:r>
          </w:p>
        </w:tc>
      </w:tr>
      <w:tr w:rsidR="00F64834" w:rsidRPr="00E41779" w14:paraId="5E19AEFD" w14:textId="77777777" w:rsidTr="00BE332A">
        <w:trPr>
          <w:trHeight w:val="246"/>
        </w:trPr>
        <w:tc>
          <w:tcPr>
            <w:tcW w:w="2045" w:type="dxa"/>
            <w:vAlign w:val="bottom"/>
          </w:tcPr>
          <w:p w14:paraId="2414E13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Manager</w:t>
            </w:r>
          </w:p>
        </w:tc>
        <w:tc>
          <w:tcPr>
            <w:tcW w:w="1993" w:type="dxa"/>
            <w:vAlign w:val="bottom"/>
          </w:tcPr>
          <w:p w14:paraId="5012068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Manajer</w:t>
            </w:r>
          </w:p>
        </w:tc>
        <w:tc>
          <w:tcPr>
            <w:tcW w:w="1925" w:type="dxa"/>
            <w:vAlign w:val="bottom"/>
          </w:tcPr>
          <w:p w14:paraId="5E913E4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th</w:t>
            </w:r>
          </w:p>
        </w:tc>
        <w:tc>
          <w:tcPr>
            <w:tcW w:w="1925" w:type="dxa"/>
            <w:vAlign w:val="bottom"/>
          </w:tcPr>
          <w:p w14:paraId="051051A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tahun</w:t>
            </w:r>
          </w:p>
        </w:tc>
      </w:tr>
      <w:tr w:rsidR="00F64834" w:rsidRPr="00E41779" w14:paraId="2FC233A3" w14:textId="77777777" w:rsidTr="00BE332A">
        <w:trPr>
          <w:trHeight w:val="246"/>
        </w:trPr>
        <w:tc>
          <w:tcPr>
            <w:tcW w:w="2045" w:type="dxa"/>
            <w:vAlign w:val="bottom"/>
          </w:tcPr>
          <w:p w14:paraId="1A5AFDA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Memproklamirkan</w:t>
            </w:r>
          </w:p>
        </w:tc>
        <w:tc>
          <w:tcPr>
            <w:tcW w:w="1993" w:type="dxa"/>
            <w:vAlign w:val="bottom"/>
          </w:tcPr>
          <w:p w14:paraId="2FC185B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Memproklamasikan</w:t>
            </w:r>
          </w:p>
        </w:tc>
        <w:tc>
          <w:tcPr>
            <w:tcW w:w="1925" w:type="dxa"/>
            <w:vAlign w:val="bottom"/>
          </w:tcPr>
          <w:p w14:paraId="2E32E6F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kmarin</w:t>
            </w:r>
          </w:p>
        </w:tc>
        <w:tc>
          <w:tcPr>
            <w:tcW w:w="1925" w:type="dxa"/>
            <w:vAlign w:val="bottom"/>
          </w:tcPr>
          <w:p w14:paraId="71D266E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kemarin</w:t>
            </w:r>
          </w:p>
        </w:tc>
      </w:tr>
      <w:tr w:rsidR="00F64834" w:rsidRPr="00E41779" w14:paraId="2B5AA785" w14:textId="77777777" w:rsidTr="00BE332A">
        <w:trPr>
          <w:trHeight w:val="246"/>
        </w:trPr>
        <w:tc>
          <w:tcPr>
            <w:tcW w:w="2045" w:type="dxa"/>
            <w:vAlign w:val="bottom"/>
          </w:tcPr>
          <w:p w14:paraId="4843C2F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Menyolok</w:t>
            </w:r>
          </w:p>
        </w:tc>
        <w:tc>
          <w:tcPr>
            <w:tcW w:w="1993" w:type="dxa"/>
            <w:vAlign w:val="bottom"/>
          </w:tcPr>
          <w:p w14:paraId="6A9B53E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Mencolok</w:t>
            </w:r>
          </w:p>
        </w:tc>
        <w:tc>
          <w:tcPr>
            <w:tcW w:w="1925" w:type="dxa"/>
            <w:vAlign w:val="bottom"/>
          </w:tcPr>
          <w:p w14:paraId="63EE740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diknfirmasike</w:t>
            </w:r>
          </w:p>
        </w:tc>
        <w:tc>
          <w:tcPr>
            <w:tcW w:w="1925" w:type="dxa"/>
            <w:vAlign w:val="bottom"/>
          </w:tcPr>
          <w:p w14:paraId="4DE6D3D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 Dikonfirmasi ke</w:t>
            </w:r>
          </w:p>
        </w:tc>
      </w:tr>
      <w:tr w:rsidR="00F64834" w:rsidRPr="00E41779" w14:paraId="019A0B28" w14:textId="77777777" w:rsidTr="00BE332A">
        <w:trPr>
          <w:trHeight w:val="246"/>
        </w:trPr>
        <w:tc>
          <w:tcPr>
            <w:tcW w:w="2045" w:type="dxa"/>
            <w:vAlign w:val="bottom"/>
          </w:tcPr>
          <w:p w14:paraId="4FD951D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Mendifinisikan</w:t>
            </w:r>
          </w:p>
        </w:tc>
        <w:tc>
          <w:tcPr>
            <w:tcW w:w="1993" w:type="dxa"/>
            <w:vAlign w:val="bottom"/>
          </w:tcPr>
          <w:p w14:paraId="5F2470C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Mendefinisikan</w:t>
            </w:r>
          </w:p>
        </w:tc>
        <w:tc>
          <w:tcPr>
            <w:tcW w:w="1925" w:type="dxa"/>
            <w:vAlign w:val="bottom"/>
          </w:tcPr>
          <w:p w14:paraId="14066DF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peswat</w:t>
            </w:r>
          </w:p>
        </w:tc>
        <w:tc>
          <w:tcPr>
            <w:tcW w:w="1925" w:type="dxa"/>
            <w:vAlign w:val="bottom"/>
          </w:tcPr>
          <w:p w14:paraId="55B4512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pesawat</w:t>
            </w:r>
          </w:p>
        </w:tc>
      </w:tr>
      <w:tr w:rsidR="00F64834" w:rsidRPr="00E41779" w14:paraId="4A8ACDCE" w14:textId="77777777" w:rsidTr="00BE332A">
        <w:trPr>
          <w:trHeight w:val="246"/>
        </w:trPr>
        <w:tc>
          <w:tcPr>
            <w:tcW w:w="2045" w:type="dxa"/>
            <w:vAlign w:val="bottom"/>
          </w:tcPr>
          <w:p w14:paraId="0DAAA3A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Menterapkan</w:t>
            </w:r>
          </w:p>
        </w:tc>
        <w:tc>
          <w:tcPr>
            <w:tcW w:w="1993" w:type="dxa"/>
            <w:vAlign w:val="bottom"/>
          </w:tcPr>
          <w:p w14:paraId="6655C26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Menerapkan</w:t>
            </w:r>
          </w:p>
        </w:tc>
        <w:tc>
          <w:tcPr>
            <w:tcW w:w="1925" w:type="dxa"/>
            <w:vAlign w:val="bottom"/>
          </w:tcPr>
          <w:p w14:paraId="03106C6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untk</w:t>
            </w:r>
          </w:p>
        </w:tc>
        <w:tc>
          <w:tcPr>
            <w:tcW w:w="1925" w:type="dxa"/>
            <w:vAlign w:val="bottom"/>
          </w:tcPr>
          <w:p w14:paraId="281BB8B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untuk</w:t>
            </w:r>
          </w:p>
        </w:tc>
      </w:tr>
      <w:tr w:rsidR="00F64834" w:rsidRPr="00E41779" w14:paraId="05A49C17" w14:textId="77777777" w:rsidTr="00BE332A">
        <w:trPr>
          <w:trHeight w:val="246"/>
        </w:trPr>
        <w:tc>
          <w:tcPr>
            <w:tcW w:w="2045" w:type="dxa"/>
            <w:vAlign w:val="bottom"/>
          </w:tcPr>
          <w:p w14:paraId="4A06299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Menterjemahkan</w:t>
            </w:r>
          </w:p>
        </w:tc>
        <w:tc>
          <w:tcPr>
            <w:tcW w:w="1993" w:type="dxa"/>
            <w:vAlign w:val="bottom"/>
          </w:tcPr>
          <w:p w14:paraId="6976197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Menerjemahkan</w:t>
            </w:r>
          </w:p>
        </w:tc>
        <w:tc>
          <w:tcPr>
            <w:tcW w:w="1925" w:type="dxa"/>
            <w:vAlign w:val="bottom"/>
          </w:tcPr>
          <w:p w14:paraId="72BC9A8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bokingnya</w:t>
            </w:r>
          </w:p>
        </w:tc>
        <w:tc>
          <w:tcPr>
            <w:tcW w:w="1925" w:type="dxa"/>
            <w:vAlign w:val="bottom"/>
          </w:tcPr>
          <w:p w14:paraId="4880861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bookingnya</w:t>
            </w:r>
          </w:p>
        </w:tc>
      </w:tr>
      <w:tr w:rsidR="00F64834" w:rsidRPr="00E41779" w14:paraId="49180ACE" w14:textId="77777777" w:rsidTr="00BE332A">
        <w:trPr>
          <w:trHeight w:val="246"/>
        </w:trPr>
        <w:tc>
          <w:tcPr>
            <w:tcW w:w="2045" w:type="dxa"/>
            <w:vAlign w:val="bottom"/>
          </w:tcPr>
          <w:p w14:paraId="1704C44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Melola</w:t>
            </w:r>
          </w:p>
        </w:tc>
        <w:tc>
          <w:tcPr>
            <w:tcW w:w="1993" w:type="dxa"/>
            <w:vAlign w:val="bottom"/>
          </w:tcPr>
          <w:p w14:paraId="2CEA617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Mengelola</w:t>
            </w:r>
          </w:p>
        </w:tc>
        <w:tc>
          <w:tcPr>
            <w:tcW w:w="1925" w:type="dxa"/>
            <w:vAlign w:val="bottom"/>
          </w:tcPr>
          <w:p w14:paraId="36A9AFE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mrndapat</w:t>
            </w:r>
          </w:p>
        </w:tc>
        <w:tc>
          <w:tcPr>
            <w:tcW w:w="1925" w:type="dxa"/>
            <w:vAlign w:val="bottom"/>
          </w:tcPr>
          <w:p w14:paraId="26CE081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mendapat</w:t>
            </w:r>
          </w:p>
        </w:tc>
      </w:tr>
      <w:tr w:rsidR="00F64834" w:rsidRPr="00E41779" w14:paraId="3E8EAFA1" w14:textId="77777777" w:rsidTr="00BE332A">
        <w:trPr>
          <w:trHeight w:val="246"/>
        </w:trPr>
        <w:tc>
          <w:tcPr>
            <w:tcW w:w="2045" w:type="dxa"/>
            <w:vAlign w:val="bottom"/>
          </w:tcPr>
          <w:p w14:paraId="3A63552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Mengenyampingkan</w:t>
            </w:r>
          </w:p>
        </w:tc>
        <w:tc>
          <w:tcPr>
            <w:tcW w:w="1993" w:type="dxa"/>
            <w:vAlign w:val="bottom"/>
          </w:tcPr>
          <w:p w14:paraId="0FC5BA1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Mengesampingkan</w:t>
            </w:r>
          </w:p>
        </w:tc>
        <w:tc>
          <w:tcPr>
            <w:tcW w:w="1925" w:type="dxa"/>
            <w:vAlign w:val="bottom"/>
          </w:tcPr>
          <w:p w14:paraId="2F80DBC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skitar</w:t>
            </w:r>
          </w:p>
        </w:tc>
        <w:tc>
          <w:tcPr>
            <w:tcW w:w="1925" w:type="dxa"/>
            <w:vAlign w:val="bottom"/>
          </w:tcPr>
          <w:p w14:paraId="7D7CF9F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sekitar</w:t>
            </w:r>
          </w:p>
        </w:tc>
      </w:tr>
      <w:tr w:rsidR="00F64834" w:rsidRPr="00E41779" w14:paraId="473187A2" w14:textId="77777777" w:rsidTr="00BE332A">
        <w:trPr>
          <w:trHeight w:val="246"/>
        </w:trPr>
        <w:tc>
          <w:tcPr>
            <w:tcW w:w="2045" w:type="dxa"/>
            <w:vAlign w:val="bottom"/>
          </w:tcPr>
          <w:p w14:paraId="02F49C2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Mengeritik</w:t>
            </w:r>
          </w:p>
        </w:tc>
        <w:tc>
          <w:tcPr>
            <w:tcW w:w="1993" w:type="dxa"/>
            <w:vAlign w:val="bottom"/>
          </w:tcPr>
          <w:p w14:paraId="7D17C79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Mengkritik</w:t>
            </w:r>
          </w:p>
        </w:tc>
        <w:tc>
          <w:tcPr>
            <w:tcW w:w="1925" w:type="dxa"/>
            <w:vAlign w:val="bottom"/>
          </w:tcPr>
          <w:p w14:paraId="14506E2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sblm</w:t>
            </w:r>
          </w:p>
        </w:tc>
        <w:tc>
          <w:tcPr>
            <w:tcW w:w="1925" w:type="dxa"/>
            <w:vAlign w:val="bottom"/>
          </w:tcPr>
          <w:p w14:paraId="6C9FBD6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sebelum</w:t>
            </w:r>
          </w:p>
        </w:tc>
      </w:tr>
      <w:tr w:rsidR="00F64834" w:rsidRPr="00E41779" w14:paraId="6EEFCC3D" w14:textId="77777777" w:rsidTr="00BE332A">
        <w:trPr>
          <w:trHeight w:val="246"/>
        </w:trPr>
        <w:tc>
          <w:tcPr>
            <w:tcW w:w="2045" w:type="dxa"/>
            <w:vAlign w:val="bottom"/>
          </w:tcPr>
          <w:p w14:paraId="522D37A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Mengobah</w:t>
            </w:r>
          </w:p>
        </w:tc>
        <w:tc>
          <w:tcPr>
            <w:tcW w:w="1993" w:type="dxa"/>
            <w:vAlign w:val="bottom"/>
          </w:tcPr>
          <w:p w14:paraId="2BBDE24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Mengubah</w:t>
            </w:r>
          </w:p>
        </w:tc>
        <w:tc>
          <w:tcPr>
            <w:tcW w:w="1925" w:type="dxa"/>
            <w:vAlign w:val="bottom"/>
          </w:tcPr>
          <w:p w14:paraId="2E9EB65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klo</w:t>
            </w:r>
          </w:p>
        </w:tc>
        <w:tc>
          <w:tcPr>
            <w:tcW w:w="1925" w:type="dxa"/>
            <w:vAlign w:val="bottom"/>
          </w:tcPr>
          <w:p w14:paraId="19C67E8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kalau</w:t>
            </w:r>
          </w:p>
        </w:tc>
      </w:tr>
      <w:tr w:rsidR="00F64834" w:rsidRPr="00E41779" w14:paraId="202A6AB9" w14:textId="77777777" w:rsidTr="00BE332A">
        <w:trPr>
          <w:trHeight w:val="246"/>
        </w:trPr>
        <w:tc>
          <w:tcPr>
            <w:tcW w:w="2045" w:type="dxa"/>
            <w:vAlign w:val="bottom"/>
          </w:tcPr>
          <w:p w14:paraId="007B34E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merubah</w:t>
            </w:r>
          </w:p>
        </w:tc>
        <w:tc>
          <w:tcPr>
            <w:tcW w:w="1993" w:type="dxa"/>
            <w:vAlign w:val="bottom"/>
          </w:tcPr>
          <w:p w14:paraId="11A9356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Mengubah</w:t>
            </w:r>
          </w:p>
        </w:tc>
        <w:tc>
          <w:tcPr>
            <w:tcW w:w="1925" w:type="dxa"/>
            <w:vAlign w:val="bottom"/>
          </w:tcPr>
          <w:p w14:paraId="2372355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beress</w:t>
            </w:r>
          </w:p>
        </w:tc>
        <w:tc>
          <w:tcPr>
            <w:tcW w:w="1925" w:type="dxa"/>
            <w:vAlign w:val="bottom"/>
          </w:tcPr>
          <w:p w14:paraId="6F7615A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beres</w:t>
            </w:r>
          </w:p>
        </w:tc>
      </w:tr>
      <w:tr w:rsidR="00F64834" w:rsidRPr="00E41779" w14:paraId="69E13456" w14:textId="77777777" w:rsidTr="00BE332A">
        <w:trPr>
          <w:trHeight w:val="246"/>
        </w:trPr>
        <w:tc>
          <w:tcPr>
            <w:tcW w:w="2045" w:type="dxa"/>
            <w:vAlign w:val="bottom"/>
          </w:tcPr>
          <w:p w14:paraId="164D076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Mensukseskan</w:t>
            </w:r>
          </w:p>
        </w:tc>
        <w:tc>
          <w:tcPr>
            <w:tcW w:w="1993" w:type="dxa"/>
            <w:vAlign w:val="bottom"/>
          </w:tcPr>
          <w:p w14:paraId="2422169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Menyukseskan</w:t>
            </w:r>
          </w:p>
        </w:tc>
        <w:tc>
          <w:tcPr>
            <w:tcW w:w="1925" w:type="dxa"/>
            <w:vAlign w:val="bottom"/>
          </w:tcPr>
          <w:p w14:paraId="4AC8A73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bgtu</w:t>
            </w:r>
          </w:p>
        </w:tc>
        <w:tc>
          <w:tcPr>
            <w:tcW w:w="1925" w:type="dxa"/>
            <w:vAlign w:val="bottom"/>
          </w:tcPr>
          <w:p w14:paraId="0EC2FFE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begitu</w:t>
            </w:r>
          </w:p>
        </w:tc>
      </w:tr>
      <w:tr w:rsidR="00F64834" w:rsidRPr="00E41779" w14:paraId="22CAA6C6" w14:textId="77777777" w:rsidTr="00BE332A">
        <w:trPr>
          <w:trHeight w:val="246"/>
        </w:trPr>
        <w:tc>
          <w:tcPr>
            <w:tcW w:w="2045" w:type="dxa"/>
            <w:vAlign w:val="bottom"/>
          </w:tcPr>
          <w:p w14:paraId="7FA1B02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Musti</w:t>
            </w:r>
          </w:p>
        </w:tc>
        <w:tc>
          <w:tcPr>
            <w:tcW w:w="1993" w:type="dxa"/>
            <w:vAlign w:val="bottom"/>
          </w:tcPr>
          <w:p w14:paraId="78EF3A4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Mesti</w:t>
            </w:r>
          </w:p>
        </w:tc>
        <w:tc>
          <w:tcPr>
            <w:tcW w:w="1925" w:type="dxa"/>
            <w:vAlign w:val="bottom"/>
          </w:tcPr>
          <w:p w14:paraId="0C9CAB7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tlfn</w:t>
            </w:r>
          </w:p>
        </w:tc>
        <w:tc>
          <w:tcPr>
            <w:tcW w:w="1925" w:type="dxa"/>
            <w:vAlign w:val="bottom"/>
          </w:tcPr>
          <w:p w14:paraId="716AA1B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telepon</w:t>
            </w:r>
          </w:p>
        </w:tc>
      </w:tr>
      <w:tr w:rsidR="00F64834" w:rsidRPr="00E41779" w14:paraId="5B4F1B4D" w14:textId="77777777" w:rsidTr="00BE332A">
        <w:trPr>
          <w:trHeight w:val="246"/>
        </w:trPr>
        <w:tc>
          <w:tcPr>
            <w:tcW w:w="2045" w:type="dxa"/>
            <w:vAlign w:val="bottom"/>
          </w:tcPr>
          <w:p w14:paraId="536CC3E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Metoda</w:t>
            </w:r>
          </w:p>
        </w:tc>
        <w:tc>
          <w:tcPr>
            <w:tcW w:w="1993" w:type="dxa"/>
            <w:vAlign w:val="bottom"/>
          </w:tcPr>
          <w:p w14:paraId="0EA399A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Metode</w:t>
            </w:r>
          </w:p>
        </w:tc>
        <w:tc>
          <w:tcPr>
            <w:tcW w:w="1925" w:type="dxa"/>
            <w:vAlign w:val="bottom"/>
          </w:tcPr>
          <w:p w14:paraId="354A92B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kta</w:t>
            </w:r>
          </w:p>
        </w:tc>
        <w:tc>
          <w:tcPr>
            <w:tcW w:w="1925" w:type="dxa"/>
            <w:vAlign w:val="bottom"/>
          </w:tcPr>
          <w:p w14:paraId="08EBDB7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kata</w:t>
            </w:r>
          </w:p>
        </w:tc>
      </w:tr>
      <w:tr w:rsidR="00F64834" w:rsidRPr="00E41779" w14:paraId="20305F15" w14:textId="77777777" w:rsidTr="00BE332A">
        <w:trPr>
          <w:trHeight w:val="246"/>
        </w:trPr>
        <w:tc>
          <w:tcPr>
            <w:tcW w:w="2045" w:type="dxa"/>
            <w:vAlign w:val="bottom"/>
          </w:tcPr>
          <w:p w14:paraId="04D746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Motip</w:t>
            </w:r>
          </w:p>
        </w:tc>
        <w:tc>
          <w:tcPr>
            <w:tcW w:w="1993" w:type="dxa"/>
            <w:vAlign w:val="bottom"/>
          </w:tcPr>
          <w:p w14:paraId="51ADA5B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Motif</w:t>
            </w:r>
          </w:p>
        </w:tc>
        <w:tc>
          <w:tcPr>
            <w:tcW w:w="1925" w:type="dxa"/>
            <w:vAlign w:val="bottom"/>
          </w:tcPr>
          <w:p w14:paraId="0DBC23D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tmn</w:t>
            </w:r>
          </w:p>
        </w:tc>
        <w:tc>
          <w:tcPr>
            <w:tcW w:w="1925" w:type="dxa"/>
            <w:vAlign w:val="bottom"/>
          </w:tcPr>
          <w:p w14:paraId="05B8DE2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teman</w:t>
            </w:r>
          </w:p>
        </w:tc>
      </w:tr>
    </w:tbl>
    <w:p w14:paraId="7ABC7055" w14:textId="77777777" w:rsidR="00F64834" w:rsidRPr="00F64834" w:rsidRDefault="00F64834" w:rsidP="00F64834">
      <w:pPr>
        <w:spacing w:after="0" w:line="276" w:lineRule="auto"/>
        <w:rPr>
          <w:rFonts w:ascii="Times New Roman" w:eastAsia="Arial" w:hAnsi="Times New Roman" w:cs="Arial"/>
          <w:sz w:val="24"/>
          <w:lang w:val="en-US" w:eastAsia="en-ID"/>
        </w:rPr>
      </w:pPr>
    </w:p>
    <w:sectPr w:rsidR="00F64834" w:rsidRPr="00F64834" w:rsidSect="003360A2">
      <w:headerReference w:type="default" r:id="rId45"/>
      <w:footerReference w:type="default" r:id="rId46"/>
      <w:pgSz w:w="11909" w:h="16834"/>
      <w:pgMar w:top="2268" w:right="1701" w:bottom="1701" w:left="2268" w:header="720" w:footer="72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FFA166" w14:textId="77777777" w:rsidR="00385D33" w:rsidRDefault="00385D33" w:rsidP="007E68CB">
      <w:pPr>
        <w:spacing w:after="0" w:line="240" w:lineRule="auto"/>
      </w:pPr>
      <w:r>
        <w:separator/>
      </w:r>
    </w:p>
  </w:endnote>
  <w:endnote w:type="continuationSeparator" w:id="0">
    <w:p w14:paraId="49B4E6F4" w14:textId="77777777" w:rsidR="00385D33" w:rsidRDefault="00385D33" w:rsidP="007E6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7158349"/>
      <w:docPartObj>
        <w:docPartGallery w:val="Page Numbers (Bottom of Page)"/>
        <w:docPartUnique/>
      </w:docPartObj>
    </w:sdtPr>
    <w:sdtEndPr>
      <w:rPr>
        <w:noProof/>
      </w:rPr>
    </w:sdtEndPr>
    <w:sdtContent>
      <w:p w14:paraId="5163A1C6" w14:textId="60708EB5" w:rsidR="006C5A22" w:rsidRDefault="006C5A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C9091D" w14:textId="77777777" w:rsidR="006C5A22" w:rsidRDefault="006C5A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307652"/>
      <w:docPartObj>
        <w:docPartGallery w:val="Page Numbers (Bottom of Page)"/>
        <w:docPartUnique/>
      </w:docPartObj>
    </w:sdtPr>
    <w:sdtEndPr>
      <w:rPr>
        <w:noProof/>
      </w:rPr>
    </w:sdtEndPr>
    <w:sdtContent>
      <w:p w14:paraId="7EBBA9D9" w14:textId="5EAEE165" w:rsidR="006C5A22" w:rsidRDefault="006C5A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16CB4" w14:textId="77777777" w:rsidR="006C5A22" w:rsidRDefault="006C5A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6AA984" w14:textId="77777777" w:rsidR="006C5A22" w:rsidRDefault="006C5A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E53680" w14:textId="77777777" w:rsidR="00385D33" w:rsidRDefault="00385D33" w:rsidP="007E68CB">
      <w:pPr>
        <w:spacing w:after="0" w:line="240" w:lineRule="auto"/>
      </w:pPr>
      <w:r>
        <w:separator/>
      </w:r>
    </w:p>
  </w:footnote>
  <w:footnote w:type="continuationSeparator" w:id="0">
    <w:p w14:paraId="2B1BF34F" w14:textId="77777777" w:rsidR="00385D33" w:rsidRDefault="00385D33" w:rsidP="007E68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BFFB6F" w14:textId="77777777" w:rsidR="006C5A22" w:rsidRDefault="006C5A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FE427B" w14:textId="77777777" w:rsidR="006C5A22" w:rsidRDefault="006C5A2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88EA4" w14:textId="77777777" w:rsidR="006C5A22" w:rsidRDefault="006C5A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4A60DBE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9B55B0"/>
    <w:multiLevelType w:val="hybridMultilevel"/>
    <w:tmpl w:val="2D9AF20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2DD0DD7"/>
    <w:multiLevelType w:val="hybridMultilevel"/>
    <w:tmpl w:val="512C8DF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47012"/>
    <w:multiLevelType w:val="hybridMultilevel"/>
    <w:tmpl w:val="E51C1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BA601A9"/>
    <w:multiLevelType w:val="hybridMultilevel"/>
    <w:tmpl w:val="EEE088C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8871867"/>
    <w:multiLevelType w:val="hybridMultilevel"/>
    <w:tmpl w:val="947253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9D11C71"/>
    <w:multiLevelType w:val="hybridMultilevel"/>
    <w:tmpl w:val="E4B6AA1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B181EA0"/>
    <w:multiLevelType w:val="hybridMultilevel"/>
    <w:tmpl w:val="1A708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B63981"/>
    <w:multiLevelType w:val="hybridMultilevel"/>
    <w:tmpl w:val="7260420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8A0F60"/>
    <w:multiLevelType w:val="hybridMultilevel"/>
    <w:tmpl w:val="32068A3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22C4673B"/>
    <w:multiLevelType w:val="hybridMultilevel"/>
    <w:tmpl w:val="FA8433A2"/>
    <w:lvl w:ilvl="0" w:tplc="38090019">
      <w:start w:val="1"/>
      <w:numFmt w:val="lowerLetter"/>
      <w:lvlText w:val="%1."/>
      <w:lvlJc w:val="left"/>
      <w:pPr>
        <w:ind w:left="1140" w:hanging="360"/>
      </w:pPr>
    </w:lvl>
    <w:lvl w:ilvl="1" w:tplc="38090019" w:tentative="1">
      <w:start w:val="1"/>
      <w:numFmt w:val="lowerLetter"/>
      <w:lvlText w:val="%2."/>
      <w:lvlJc w:val="left"/>
      <w:pPr>
        <w:ind w:left="1860" w:hanging="360"/>
      </w:pPr>
    </w:lvl>
    <w:lvl w:ilvl="2" w:tplc="3809001B" w:tentative="1">
      <w:start w:val="1"/>
      <w:numFmt w:val="lowerRoman"/>
      <w:lvlText w:val="%3."/>
      <w:lvlJc w:val="right"/>
      <w:pPr>
        <w:ind w:left="2580" w:hanging="180"/>
      </w:pPr>
    </w:lvl>
    <w:lvl w:ilvl="3" w:tplc="3809000F" w:tentative="1">
      <w:start w:val="1"/>
      <w:numFmt w:val="decimal"/>
      <w:lvlText w:val="%4."/>
      <w:lvlJc w:val="left"/>
      <w:pPr>
        <w:ind w:left="3300" w:hanging="360"/>
      </w:pPr>
    </w:lvl>
    <w:lvl w:ilvl="4" w:tplc="38090019" w:tentative="1">
      <w:start w:val="1"/>
      <w:numFmt w:val="lowerLetter"/>
      <w:lvlText w:val="%5."/>
      <w:lvlJc w:val="left"/>
      <w:pPr>
        <w:ind w:left="4020" w:hanging="360"/>
      </w:pPr>
    </w:lvl>
    <w:lvl w:ilvl="5" w:tplc="3809001B" w:tentative="1">
      <w:start w:val="1"/>
      <w:numFmt w:val="lowerRoman"/>
      <w:lvlText w:val="%6."/>
      <w:lvlJc w:val="right"/>
      <w:pPr>
        <w:ind w:left="4740" w:hanging="180"/>
      </w:pPr>
    </w:lvl>
    <w:lvl w:ilvl="6" w:tplc="3809000F" w:tentative="1">
      <w:start w:val="1"/>
      <w:numFmt w:val="decimal"/>
      <w:lvlText w:val="%7."/>
      <w:lvlJc w:val="left"/>
      <w:pPr>
        <w:ind w:left="5460" w:hanging="360"/>
      </w:pPr>
    </w:lvl>
    <w:lvl w:ilvl="7" w:tplc="38090019" w:tentative="1">
      <w:start w:val="1"/>
      <w:numFmt w:val="lowerLetter"/>
      <w:lvlText w:val="%8."/>
      <w:lvlJc w:val="left"/>
      <w:pPr>
        <w:ind w:left="6180" w:hanging="360"/>
      </w:pPr>
    </w:lvl>
    <w:lvl w:ilvl="8" w:tplc="3809001B" w:tentative="1">
      <w:start w:val="1"/>
      <w:numFmt w:val="lowerRoman"/>
      <w:lvlText w:val="%9."/>
      <w:lvlJc w:val="right"/>
      <w:pPr>
        <w:ind w:left="6900" w:hanging="180"/>
      </w:pPr>
    </w:lvl>
  </w:abstractNum>
  <w:abstractNum w:abstractNumId="11" w15:restartNumberingAfterBreak="0">
    <w:nsid w:val="290C5C67"/>
    <w:multiLevelType w:val="hybridMultilevel"/>
    <w:tmpl w:val="621C326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2AF12150"/>
    <w:multiLevelType w:val="hybridMultilevel"/>
    <w:tmpl w:val="6360ED1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D210BCF"/>
    <w:multiLevelType w:val="hybridMultilevel"/>
    <w:tmpl w:val="DBE8CC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E1475A4"/>
    <w:multiLevelType w:val="hybridMultilevel"/>
    <w:tmpl w:val="94F893B0"/>
    <w:lvl w:ilvl="0" w:tplc="87E870F2">
      <w:start w:val="2"/>
      <w:numFmt w:val="bullet"/>
      <w:lvlText w:val="-"/>
      <w:lvlJc w:val="left"/>
      <w:pPr>
        <w:ind w:left="936" w:hanging="360"/>
      </w:pPr>
      <w:rPr>
        <w:rFonts w:ascii="Times New Roman" w:eastAsia="Arial" w:hAnsi="Times New Roman" w:cs="Times New Roman" w:hint="default"/>
      </w:rPr>
    </w:lvl>
    <w:lvl w:ilvl="1" w:tplc="38090003" w:tentative="1">
      <w:start w:val="1"/>
      <w:numFmt w:val="bullet"/>
      <w:lvlText w:val="o"/>
      <w:lvlJc w:val="left"/>
      <w:pPr>
        <w:ind w:left="1656" w:hanging="360"/>
      </w:pPr>
      <w:rPr>
        <w:rFonts w:ascii="Courier New" w:hAnsi="Courier New" w:cs="Courier New" w:hint="default"/>
      </w:rPr>
    </w:lvl>
    <w:lvl w:ilvl="2" w:tplc="38090005" w:tentative="1">
      <w:start w:val="1"/>
      <w:numFmt w:val="bullet"/>
      <w:lvlText w:val=""/>
      <w:lvlJc w:val="left"/>
      <w:pPr>
        <w:ind w:left="2376" w:hanging="360"/>
      </w:pPr>
      <w:rPr>
        <w:rFonts w:ascii="Wingdings" w:hAnsi="Wingdings" w:hint="default"/>
      </w:rPr>
    </w:lvl>
    <w:lvl w:ilvl="3" w:tplc="38090001" w:tentative="1">
      <w:start w:val="1"/>
      <w:numFmt w:val="bullet"/>
      <w:lvlText w:val=""/>
      <w:lvlJc w:val="left"/>
      <w:pPr>
        <w:ind w:left="3096" w:hanging="360"/>
      </w:pPr>
      <w:rPr>
        <w:rFonts w:ascii="Symbol" w:hAnsi="Symbol" w:hint="default"/>
      </w:rPr>
    </w:lvl>
    <w:lvl w:ilvl="4" w:tplc="38090003" w:tentative="1">
      <w:start w:val="1"/>
      <w:numFmt w:val="bullet"/>
      <w:lvlText w:val="o"/>
      <w:lvlJc w:val="left"/>
      <w:pPr>
        <w:ind w:left="3816" w:hanging="360"/>
      </w:pPr>
      <w:rPr>
        <w:rFonts w:ascii="Courier New" w:hAnsi="Courier New" w:cs="Courier New" w:hint="default"/>
      </w:rPr>
    </w:lvl>
    <w:lvl w:ilvl="5" w:tplc="38090005" w:tentative="1">
      <w:start w:val="1"/>
      <w:numFmt w:val="bullet"/>
      <w:lvlText w:val=""/>
      <w:lvlJc w:val="left"/>
      <w:pPr>
        <w:ind w:left="4536" w:hanging="360"/>
      </w:pPr>
      <w:rPr>
        <w:rFonts w:ascii="Wingdings" w:hAnsi="Wingdings" w:hint="default"/>
      </w:rPr>
    </w:lvl>
    <w:lvl w:ilvl="6" w:tplc="38090001" w:tentative="1">
      <w:start w:val="1"/>
      <w:numFmt w:val="bullet"/>
      <w:lvlText w:val=""/>
      <w:lvlJc w:val="left"/>
      <w:pPr>
        <w:ind w:left="5256" w:hanging="360"/>
      </w:pPr>
      <w:rPr>
        <w:rFonts w:ascii="Symbol" w:hAnsi="Symbol" w:hint="default"/>
      </w:rPr>
    </w:lvl>
    <w:lvl w:ilvl="7" w:tplc="38090003" w:tentative="1">
      <w:start w:val="1"/>
      <w:numFmt w:val="bullet"/>
      <w:lvlText w:val="o"/>
      <w:lvlJc w:val="left"/>
      <w:pPr>
        <w:ind w:left="5976" w:hanging="360"/>
      </w:pPr>
      <w:rPr>
        <w:rFonts w:ascii="Courier New" w:hAnsi="Courier New" w:cs="Courier New" w:hint="default"/>
      </w:rPr>
    </w:lvl>
    <w:lvl w:ilvl="8" w:tplc="38090005" w:tentative="1">
      <w:start w:val="1"/>
      <w:numFmt w:val="bullet"/>
      <w:lvlText w:val=""/>
      <w:lvlJc w:val="left"/>
      <w:pPr>
        <w:ind w:left="6696" w:hanging="360"/>
      </w:pPr>
      <w:rPr>
        <w:rFonts w:ascii="Wingdings" w:hAnsi="Wingdings" w:hint="default"/>
      </w:rPr>
    </w:lvl>
  </w:abstractNum>
  <w:abstractNum w:abstractNumId="15" w15:restartNumberingAfterBreak="0">
    <w:nsid w:val="32BE5341"/>
    <w:multiLevelType w:val="hybridMultilevel"/>
    <w:tmpl w:val="84ECDFA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34C950A9"/>
    <w:multiLevelType w:val="hybridMultilevel"/>
    <w:tmpl w:val="83C819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8AD7791"/>
    <w:multiLevelType w:val="hybridMultilevel"/>
    <w:tmpl w:val="B254C3C4"/>
    <w:lvl w:ilvl="0" w:tplc="D658729A">
      <w:start w:val="1"/>
      <w:numFmt w:val="lowerLetter"/>
      <w:lvlText w:val="%1."/>
      <w:lvlJc w:val="left"/>
      <w:pPr>
        <w:ind w:left="720" w:hanging="360"/>
      </w:pPr>
      <w:rPr>
        <w:b w:val="0"/>
        <w:bCs w:val="0"/>
        <w:i w:val="0"/>
        <w:iCs w:val="0"/>
        <w:sz w:val="24"/>
        <w:szCs w:val="24"/>
        <w:u w:val="no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98327F5"/>
    <w:multiLevelType w:val="hybridMultilevel"/>
    <w:tmpl w:val="4CF23F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A01739B"/>
    <w:multiLevelType w:val="hybridMultilevel"/>
    <w:tmpl w:val="45B225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B072D7D"/>
    <w:multiLevelType w:val="hybridMultilevel"/>
    <w:tmpl w:val="AAC01BB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D6874E3"/>
    <w:multiLevelType w:val="hybridMultilevel"/>
    <w:tmpl w:val="8DD82BD2"/>
    <w:lvl w:ilvl="0" w:tplc="A52C121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15:restartNumberingAfterBreak="0">
    <w:nsid w:val="3E4778BA"/>
    <w:multiLevelType w:val="hybridMultilevel"/>
    <w:tmpl w:val="76C60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04C6678"/>
    <w:multiLevelType w:val="multilevel"/>
    <w:tmpl w:val="ECC27892"/>
    <w:lvl w:ilvl="0">
      <w:start w:val="1"/>
      <w:numFmt w:val="upperRoman"/>
      <w:pStyle w:val="Heading1"/>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408E39D4"/>
    <w:multiLevelType w:val="hybridMultilevel"/>
    <w:tmpl w:val="6ECA94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24477B2"/>
    <w:multiLevelType w:val="hybridMultilevel"/>
    <w:tmpl w:val="EBF2448E"/>
    <w:lvl w:ilvl="0" w:tplc="38090019">
      <w:start w:val="1"/>
      <w:numFmt w:val="lowerLetter"/>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26" w15:restartNumberingAfterBreak="0">
    <w:nsid w:val="42E32F09"/>
    <w:multiLevelType w:val="hybridMultilevel"/>
    <w:tmpl w:val="EBF2448E"/>
    <w:lvl w:ilvl="0" w:tplc="38090019">
      <w:start w:val="1"/>
      <w:numFmt w:val="lowerLetter"/>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27" w15:restartNumberingAfterBreak="0">
    <w:nsid w:val="48674CDA"/>
    <w:multiLevelType w:val="hybridMultilevel"/>
    <w:tmpl w:val="3A066F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B5423E8"/>
    <w:multiLevelType w:val="hybridMultilevel"/>
    <w:tmpl w:val="610EDCF2"/>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29" w15:restartNumberingAfterBreak="0">
    <w:nsid w:val="4E6A0CFE"/>
    <w:multiLevelType w:val="hybridMultilevel"/>
    <w:tmpl w:val="1A964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5B41E3C"/>
    <w:multiLevelType w:val="hybridMultilevel"/>
    <w:tmpl w:val="59BA88D6"/>
    <w:lvl w:ilvl="0" w:tplc="3809000F">
      <w:start w:val="1"/>
      <w:numFmt w:val="decimal"/>
      <w:lvlText w:val="%1."/>
      <w:lvlJc w:val="left"/>
      <w:pPr>
        <w:ind w:left="1860" w:hanging="360"/>
      </w:pPr>
    </w:lvl>
    <w:lvl w:ilvl="1" w:tplc="38090019" w:tentative="1">
      <w:start w:val="1"/>
      <w:numFmt w:val="lowerLetter"/>
      <w:lvlText w:val="%2."/>
      <w:lvlJc w:val="left"/>
      <w:pPr>
        <w:ind w:left="2580" w:hanging="360"/>
      </w:pPr>
    </w:lvl>
    <w:lvl w:ilvl="2" w:tplc="3809001B" w:tentative="1">
      <w:start w:val="1"/>
      <w:numFmt w:val="lowerRoman"/>
      <w:lvlText w:val="%3."/>
      <w:lvlJc w:val="right"/>
      <w:pPr>
        <w:ind w:left="3300" w:hanging="180"/>
      </w:pPr>
    </w:lvl>
    <w:lvl w:ilvl="3" w:tplc="3809000F" w:tentative="1">
      <w:start w:val="1"/>
      <w:numFmt w:val="decimal"/>
      <w:lvlText w:val="%4."/>
      <w:lvlJc w:val="left"/>
      <w:pPr>
        <w:ind w:left="4020" w:hanging="360"/>
      </w:pPr>
    </w:lvl>
    <w:lvl w:ilvl="4" w:tplc="38090019" w:tentative="1">
      <w:start w:val="1"/>
      <w:numFmt w:val="lowerLetter"/>
      <w:lvlText w:val="%5."/>
      <w:lvlJc w:val="left"/>
      <w:pPr>
        <w:ind w:left="4740" w:hanging="360"/>
      </w:pPr>
    </w:lvl>
    <w:lvl w:ilvl="5" w:tplc="3809001B" w:tentative="1">
      <w:start w:val="1"/>
      <w:numFmt w:val="lowerRoman"/>
      <w:lvlText w:val="%6."/>
      <w:lvlJc w:val="right"/>
      <w:pPr>
        <w:ind w:left="5460" w:hanging="180"/>
      </w:pPr>
    </w:lvl>
    <w:lvl w:ilvl="6" w:tplc="3809000F" w:tentative="1">
      <w:start w:val="1"/>
      <w:numFmt w:val="decimal"/>
      <w:lvlText w:val="%7."/>
      <w:lvlJc w:val="left"/>
      <w:pPr>
        <w:ind w:left="6180" w:hanging="360"/>
      </w:pPr>
    </w:lvl>
    <w:lvl w:ilvl="7" w:tplc="38090019" w:tentative="1">
      <w:start w:val="1"/>
      <w:numFmt w:val="lowerLetter"/>
      <w:lvlText w:val="%8."/>
      <w:lvlJc w:val="left"/>
      <w:pPr>
        <w:ind w:left="6900" w:hanging="360"/>
      </w:pPr>
    </w:lvl>
    <w:lvl w:ilvl="8" w:tplc="3809001B" w:tentative="1">
      <w:start w:val="1"/>
      <w:numFmt w:val="lowerRoman"/>
      <w:lvlText w:val="%9."/>
      <w:lvlJc w:val="right"/>
      <w:pPr>
        <w:ind w:left="7620" w:hanging="180"/>
      </w:pPr>
    </w:lvl>
  </w:abstractNum>
  <w:abstractNum w:abstractNumId="31" w15:restartNumberingAfterBreak="0">
    <w:nsid w:val="5B4A6EB6"/>
    <w:multiLevelType w:val="hybridMultilevel"/>
    <w:tmpl w:val="2572FF3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2" w15:restartNumberingAfterBreak="0">
    <w:nsid w:val="5B8256FB"/>
    <w:multiLevelType w:val="hybridMultilevel"/>
    <w:tmpl w:val="468CC7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BAE660D"/>
    <w:multiLevelType w:val="hybridMultilevel"/>
    <w:tmpl w:val="83C819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E634B4D"/>
    <w:multiLevelType w:val="multilevel"/>
    <w:tmpl w:val="16F412AE"/>
    <w:lvl w:ilvl="0">
      <w:start w:val="1"/>
      <w:numFmt w:val="decimal"/>
      <w:lvlText w:val="BAB %1"/>
      <w:lvlJc w:val="center"/>
      <w:pPr>
        <w:ind w:left="360" w:hanging="72"/>
      </w:pPr>
      <w:rPr>
        <w:rFonts w:hint="default"/>
      </w:rPr>
    </w:lvl>
    <w:lvl w:ilvl="1">
      <w:start w:val="1"/>
      <w:numFmt w:val="decimal"/>
      <w:lvlText w:val="%1.%2"/>
      <w:lvlJc w:val="left"/>
      <w:pPr>
        <w:ind w:left="576" w:hanging="576"/>
      </w:pPr>
      <w:rPr>
        <w:rFonts w:hint="default"/>
        <w:i w:val="0"/>
        <w:iCs w:val="0"/>
      </w:rPr>
    </w:lvl>
    <w:lvl w:ilvl="2">
      <w:start w:val="1"/>
      <w:numFmt w:val="decimal"/>
      <w:lvlText w:val="%1.%2.%3"/>
      <w:lvlJc w:val="left"/>
      <w:pPr>
        <w:ind w:left="720" w:hanging="720"/>
      </w:pPr>
      <w:rPr>
        <w:rFonts w:hint="default"/>
        <w:i w:val="0"/>
        <w:iCs w:val="0"/>
        <w:color w:val="auto"/>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32553FF"/>
    <w:multiLevelType w:val="hybridMultilevel"/>
    <w:tmpl w:val="B198A2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4AC5CD0"/>
    <w:multiLevelType w:val="hybridMultilevel"/>
    <w:tmpl w:val="9E827C4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6FFD1D09"/>
    <w:multiLevelType w:val="hybridMultilevel"/>
    <w:tmpl w:val="259C543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73247DB0"/>
    <w:multiLevelType w:val="hybridMultilevel"/>
    <w:tmpl w:val="ACB887A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58128CD"/>
    <w:multiLevelType w:val="hybridMultilevel"/>
    <w:tmpl w:val="EEE088C2"/>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5F33BCC"/>
    <w:multiLevelType w:val="hybridMultilevel"/>
    <w:tmpl w:val="2572FF3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1" w15:restartNumberingAfterBreak="0">
    <w:nsid w:val="77A37A13"/>
    <w:multiLevelType w:val="hybridMultilevel"/>
    <w:tmpl w:val="ACB887A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7E96C35"/>
    <w:multiLevelType w:val="hybridMultilevel"/>
    <w:tmpl w:val="621C326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3" w15:restartNumberingAfterBreak="0">
    <w:nsid w:val="7A3212A9"/>
    <w:multiLevelType w:val="hybridMultilevel"/>
    <w:tmpl w:val="5104738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3"/>
  </w:num>
  <w:num w:numId="2">
    <w:abstractNumId w:val="13"/>
  </w:num>
  <w:num w:numId="3">
    <w:abstractNumId w:val="36"/>
  </w:num>
  <w:num w:numId="4">
    <w:abstractNumId w:val="17"/>
  </w:num>
  <w:num w:numId="5">
    <w:abstractNumId w:val="21"/>
  </w:num>
  <w:num w:numId="6">
    <w:abstractNumId w:val="41"/>
  </w:num>
  <w:num w:numId="7">
    <w:abstractNumId w:val="38"/>
  </w:num>
  <w:num w:numId="8">
    <w:abstractNumId w:val="6"/>
  </w:num>
  <w:num w:numId="9">
    <w:abstractNumId w:val="25"/>
  </w:num>
  <w:num w:numId="10">
    <w:abstractNumId w:val="34"/>
  </w:num>
  <w:num w:numId="11">
    <w:abstractNumId w:val="20"/>
  </w:num>
  <w:num w:numId="12">
    <w:abstractNumId w:val="28"/>
  </w:num>
  <w:num w:numId="13">
    <w:abstractNumId w:val="24"/>
  </w:num>
  <w:num w:numId="14">
    <w:abstractNumId w:val="18"/>
  </w:num>
  <w:num w:numId="15">
    <w:abstractNumId w:val="26"/>
  </w:num>
  <w:num w:numId="16">
    <w:abstractNumId w:val="11"/>
  </w:num>
  <w:num w:numId="17">
    <w:abstractNumId w:val="10"/>
  </w:num>
  <w:num w:numId="18">
    <w:abstractNumId w:val="33"/>
  </w:num>
  <w:num w:numId="19">
    <w:abstractNumId w:val="2"/>
  </w:num>
  <w:num w:numId="20">
    <w:abstractNumId w:val="31"/>
  </w:num>
  <w:num w:numId="21">
    <w:abstractNumId w:val="40"/>
  </w:num>
  <w:num w:numId="22">
    <w:abstractNumId w:val="3"/>
  </w:num>
  <w:num w:numId="23">
    <w:abstractNumId w:val="8"/>
  </w:num>
  <w:num w:numId="24">
    <w:abstractNumId w:val="27"/>
  </w:num>
  <w:num w:numId="25">
    <w:abstractNumId w:val="7"/>
  </w:num>
  <w:num w:numId="26">
    <w:abstractNumId w:val="43"/>
  </w:num>
  <w:num w:numId="27">
    <w:abstractNumId w:val="5"/>
  </w:num>
  <w:num w:numId="28">
    <w:abstractNumId w:val="29"/>
  </w:num>
  <w:num w:numId="29">
    <w:abstractNumId w:val="22"/>
  </w:num>
  <w:num w:numId="30">
    <w:abstractNumId w:val="19"/>
  </w:num>
  <w:num w:numId="31">
    <w:abstractNumId w:val="30"/>
  </w:num>
  <w:num w:numId="32">
    <w:abstractNumId w:val="15"/>
  </w:num>
  <w:num w:numId="33">
    <w:abstractNumId w:val="32"/>
  </w:num>
  <w:num w:numId="34">
    <w:abstractNumId w:val="1"/>
  </w:num>
  <w:num w:numId="35">
    <w:abstractNumId w:val="0"/>
  </w:num>
  <w:num w:numId="36">
    <w:abstractNumId w:val="42"/>
  </w:num>
  <w:num w:numId="37">
    <w:abstractNumId w:val="12"/>
  </w:num>
  <w:num w:numId="38">
    <w:abstractNumId w:val="9"/>
  </w:num>
  <w:num w:numId="39">
    <w:abstractNumId w:val="16"/>
  </w:num>
  <w:num w:numId="40">
    <w:abstractNumId w:val="39"/>
  </w:num>
  <w:num w:numId="41">
    <w:abstractNumId w:val="35"/>
  </w:num>
  <w:num w:numId="42">
    <w:abstractNumId w:val="37"/>
  </w:num>
  <w:num w:numId="43">
    <w:abstractNumId w:val="4"/>
  </w:num>
  <w:num w:numId="44">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ahmi abdillah">
    <w15:presenceInfo w15:providerId="Windows Live" w15:userId="3f15b1362644f9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B14"/>
    <w:rsid w:val="000004A6"/>
    <w:rsid w:val="000243E6"/>
    <w:rsid w:val="000275F6"/>
    <w:rsid w:val="00030324"/>
    <w:rsid w:val="000319EE"/>
    <w:rsid w:val="000344CB"/>
    <w:rsid w:val="00036E9E"/>
    <w:rsid w:val="00040B3F"/>
    <w:rsid w:val="000459A9"/>
    <w:rsid w:val="00045ADF"/>
    <w:rsid w:val="0004785B"/>
    <w:rsid w:val="0005734E"/>
    <w:rsid w:val="00062E36"/>
    <w:rsid w:val="00064B27"/>
    <w:rsid w:val="0006646C"/>
    <w:rsid w:val="00067053"/>
    <w:rsid w:val="00075F4E"/>
    <w:rsid w:val="00080F84"/>
    <w:rsid w:val="00081FD6"/>
    <w:rsid w:val="00085257"/>
    <w:rsid w:val="00086482"/>
    <w:rsid w:val="000921E4"/>
    <w:rsid w:val="000A3EE1"/>
    <w:rsid w:val="000B3672"/>
    <w:rsid w:val="000B4D9A"/>
    <w:rsid w:val="000B6EC7"/>
    <w:rsid w:val="000C1A6F"/>
    <w:rsid w:val="000C6B32"/>
    <w:rsid w:val="000D1DF5"/>
    <w:rsid w:val="000E7932"/>
    <w:rsid w:val="000F049F"/>
    <w:rsid w:val="000F6216"/>
    <w:rsid w:val="0010253F"/>
    <w:rsid w:val="00106C53"/>
    <w:rsid w:val="00110734"/>
    <w:rsid w:val="00112894"/>
    <w:rsid w:val="00117222"/>
    <w:rsid w:val="001206D7"/>
    <w:rsid w:val="00120A37"/>
    <w:rsid w:val="0013543D"/>
    <w:rsid w:val="001357DC"/>
    <w:rsid w:val="00137F32"/>
    <w:rsid w:val="00154106"/>
    <w:rsid w:val="0016393D"/>
    <w:rsid w:val="001709DD"/>
    <w:rsid w:val="0017730B"/>
    <w:rsid w:val="001A097F"/>
    <w:rsid w:val="001A5EC3"/>
    <w:rsid w:val="001A60FF"/>
    <w:rsid w:val="001A7E42"/>
    <w:rsid w:val="001B0901"/>
    <w:rsid w:val="001B5C9E"/>
    <w:rsid w:val="001B70D4"/>
    <w:rsid w:val="001C671A"/>
    <w:rsid w:val="001D199A"/>
    <w:rsid w:val="001E10FD"/>
    <w:rsid w:val="001E12DE"/>
    <w:rsid w:val="001E70E5"/>
    <w:rsid w:val="00204DD8"/>
    <w:rsid w:val="002068D0"/>
    <w:rsid w:val="0020697E"/>
    <w:rsid w:val="0020726B"/>
    <w:rsid w:val="00224E76"/>
    <w:rsid w:val="00225A3B"/>
    <w:rsid w:val="00232D11"/>
    <w:rsid w:val="002409BA"/>
    <w:rsid w:val="00244C59"/>
    <w:rsid w:val="002503FA"/>
    <w:rsid w:val="00253914"/>
    <w:rsid w:val="0025424B"/>
    <w:rsid w:val="0026455C"/>
    <w:rsid w:val="00265082"/>
    <w:rsid w:val="002713B2"/>
    <w:rsid w:val="00276E3C"/>
    <w:rsid w:val="0028613A"/>
    <w:rsid w:val="002949BF"/>
    <w:rsid w:val="00297F43"/>
    <w:rsid w:val="002A2D5D"/>
    <w:rsid w:val="002A5163"/>
    <w:rsid w:val="002A5B43"/>
    <w:rsid w:val="002D1154"/>
    <w:rsid w:val="002D5FED"/>
    <w:rsid w:val="002E1F55"/>
    <w:rsid w:val="002F7861"/>
    <w:rsid w:val="00325678"/>
    <w:rsid w:val="00335D24"/>
    <w:rsid w:val="003360A2"/>
    <w:rsid w:val="00341F3C"/>
    <w:rsid w:val="00346348"/>
    <w:rsid w:val="00353092"/>
    <w:rsid w:val="00354FFD"/>
    <w:rsid w:val="00362CD5"/>
    <w:rsid w:val="003631C3"/>
    <w:rsid w:val="00366C91"/>
    <w:rsid w:val="003815FD"/>
    <w:rsid w:val="00385D33"/>
    <w:rsid w:val="00390576"/>
    <w:rsid w:val="00395E18"/>
    <w:rsid w:val="003A55A7"/>
    <w:rsid w:val="003C6001"/>
    <w:rsid w:val="003C7CD5"/>
    <w:rsid w:val="003D12E2"/>
    <w:rsid w:val="003D7336"/>
    <w:rsid w:val="003F4CFD"/>
    <w:rsid w:val="00403FAF"/>
    <w:rsid w:val="0040438B"/>
    <w:rsid w:val="00416016"/>
    <w:rsid w:val="00425982"/>
    <w:rsid w:val="00427693"/>
    <w:rsid w:val="004308AC"/>
    <w:rsid w:val="0044284B"/>
    <w:rsid w:val="00447404"/>
    <w:rsid w:val="0046502D"/>
    <w:rsid w:val="00472816"/>
    <w:rsid w:val="0047758C"/>
    <w:rsid w:val="00496E15"/>
    <w:rsid w:val="004A441A"/>
    <w:rsid w:val="004B13C7"/>
    <w:rsid w:val="004B7DE8"/>
    <w:rsid w:val="004C0333"/>
    <w:rsid w:val="004D091D"/>
    <w:rsid w:val="004D28F9"/>
    <w:rsid w:val="004E54A9"/>
    <w:rsid w:val="004F0EDE"/>
    <w:rsid w:val="004F115E"/>
    <w:rsid w:val="004F71D2"/>
    <w:rsid w:val="004F7E1F"/>
    <w:rsid w:val="00500DA1"/>
    <w:rsid w:val="00502943"/>
    <w:rsid w:val="00514DEF"/>
    <w:rsid w:val="005206C4"/>
    <w:rsid w:val="00536F58"/>
    <w:rsid w:val="00545F5A"/>
    <w:rsid w:val="0054617A"/>
    <w:rsid w:val="00554119"/>
    <w:rsid w:val="00557085"/>
    <w:rsid w:val="00565D59"/>
    <w:rsid w:val="00570A9B"/>
    <w:rsid w:val="00576646"/>
    <w:rsid w:val="0058043E"/>
    <w:rsid w:val="0058376C"/>
    <w:rsid w:val="005926DC"/>
    <w:rsid w:val="00594365"/>
    <w:rsid w:val="005A07EE"/>
    <w:rsid w:val="005B5FB9"/>
    <w:rsid w:val="005C4D5F"/>
    <w:rsid w:val="005D5519"/>
    <w:rsid w:val="005D5900"/>
    <w:rsid w:val="005D5F1B"/>
    <w:rsid w:val="005E3BAB"/>
    <w:rsid w:val="00602182"/>
    <w:rsid w:val="006037FB"/>
    <w:rsid w:val="00604BE4"/>
    <w:rsid w:val="006118C8"/>
    <w:rsid w:val="00613256"/>
    <w:rsid w:val="00616039"/>
    <w:rsid w:val="00617BE4"/>
    <w:rsid w:val="00630EBF"/>
    <w:rsid w:val="00632B4A"/>
    <w:rsid w:val="006426E4"/>
    <w:rsid w:val="00650C36"/>
    <w:rsid w:val="00651031"/>
    <w:rsid w:val="00660A0D"/>
    <w:rsid w:val="006700E3"/>
    <w:rsid w:val="00686759"/>
    <w:rsid w:val="00690370"/>
    <w:rsid w:val="006A598C"/>
    <w:rsid w:val="006B7C49"/>
    <w:rsid w:val="006C4513"/>
    <w:rsid w:val="006C5A22"/>
    <w:rsid w:val="006D0DFD"/>
    <w:rsid w:val="006D1238"/>
    <w:rsid w:val="006E1AC2"/>
    <w:rsid w:val="006E389A"/>
    <w:rsid w:val="00705830"/>
    <w:rsid w:val="00706297"/>
    <w:rsid w:val="0071010C"/>
    <w:rsid w:val="007147AC"/>
    <w:rsid w:val="00715054"/>
    <w:rsid w:val="00732401"/>
    <w:rsid w:val="00737F1B"/>
    <w:rsid w:val="0074716D"/>
    <w:rsid w:val="00750C0B"/>
    <w:rsid w:val="00752F56"/>
    <w:rsid w:val="007547B9"/>
    <w:rsid w:val="00756FD6"/>
    <w:rsid w:val="00772B03"/>
    <w:rsid w:val="007873F8"/>
    <w:rsid w:val="007A0B56"/>
    <w:rsid w:val="007B2B83"/>
    <w:rsid w:val="007D1158"/>
    <w:rsid w:val="007D5E88"/>
    <w:rsid w:val="007E5192"/>
    <w:rsid w:val="007E68CB"/>
    <w:rsid w:val="007F1516"/>
    <w:rsid w:val="007F6FB6"/>
    <w:rsid w:val="008000D1"/>
    <w:rsid w:val="008048F3"/>
    <w:rsid w:val="00806EF2"/>
    <w:rsid w:val="0081316F"/>
    <w:rsid w:val="008207A3"/>
    <w:rsid w:val="00822ACB"/>
    <w:rsid w:val="008329FC"/>
    <w:rsid w:val="00855BC3"/>
    <w:rsid w:val="00873280"/>
    <w:rsid w:val="008777B2"/>
    <w:rsid w:val="0087798D"/>
    <w:rsid w:val="008A3B2C"/>
    <w:rsid w:val="008B08BA"/>
    <w:rsid w:val="008B3469"/>
    <w:rsid w:val="008C3333"/>
    <w:rsid w:val="008D3A76"/>
    <w:rsid w:val="008E15F3"/>
    <w:rsid w:val="008F029D"/>
    <w:rsid w:val="00914A8C"/>
    <w:rsid w:val="009229FC"/>
    <w:rsid w:val="009356C2"/>
    <w:rsid w:val="00945101"/>
    <w:rsid w:val="009453C0"/>
    <w:rsid w:val="00954B14"/>
    <w:rsid w:val="009565FB"/>
    <w:rsid w:val="0095702D"/>
    <w:rsid w:val="00961697"/>
    <w:rsid w:val="0096171B"/>
    <w:rsid w:val="00966E09"/>
    <w:rsid w:val="00973D36"/>
    <w:rsid w:val="009755F5"/>
    <w:rsid w:val="0097756B"/>
    <w:rsid w:val="009852BF"/>
    <w:rsid w:val="009857FE"/>
    <w:rsid w:val="009933F5"/>
    <w:rsid w:val="009A3075"/>
    <w:rsid w:val="009A6038"/>
    <w:rsid w:val="009B1E1E"/>
    <w:rsid w:val="009C74CF"/>
    <w:rsid w:val="009E08C3"/>
    <w:rsid w:val="009E1723"/>
    <w:rsid w:val="009E25F3"/>
    <w:rsid w:val="00A06586"/>
    <w:rsid w:val="00A07D1F"/>
    <w:rsid w:val="00A164B2"/>
    <w:rsid w:val="00A20BEB"/>
    <w:rsid w:val="00A216B9"/>
    <w:rsid w:val="00A27302"/>
    <w:rsid w:val="00A34C72"/>
    <w:rsid w:val="00A35FB4"/>
    <w:rsid w:val="00A41B20"/>
    <w:rsid w:val="00A42D9E"/>
    <w:rsid w:val="00A44BC8"/>
    <w:rsid w:val="00A451CB"/>
    <w:rsid w:val="00A519B7"/>
    <w:rsid w:val="00A83BE1"/>
    <w:rsid w:val="00A85782"/>
    <w:rsid w:val="00A94172"/>
    <w:rsid w:val="00AA02C9"/>
    <w:rsid w:val="00AA0D94"/>
    <w:rsid w:val="00AA1157"/>
    <w:rsid w:val="00AA1BDC"/>
    <w:rsid w:val="00AA5A75"/>
    <w:rsid w:val="00AB1B73"/>
    <w:rsid w:val="00AB27E3"/>
    <w:rsid w:val="00AB46B1"/>
    <w:rsid w:val="00AC2190"/>
    <w:rsid w:val="00AC626A"/>
    <w:rsid w:val="00AD318C"/>
    <w:rsid w:val="00AE0EEB"/>
    <w:rsid w:val="00AE6FE7"/>
    <w:rsid w:val="00AF20C1"/>
    <w:rsid w:val="00AF281F"/>
    <w:rsid w:val="00B00CD4"/>
    <w:rsid w:val="00B015C5"/>
    <w:rsid w:val="00B2198B"/>
    <w:rsid w:val="00B27D36"/>
    <w:rsid w:val="00B31F07"/>
    <w:rsid w:val="00B32B13"/>
    <w:rsid w:val="00B45CAF"/>
    <w:rsid w:val="00B507ED"/>
    <w:rsid w:val="00B51F4D"/>
    <w:rsid w:val="00B52E03"/>
    <w:rsid w:val="00B55D2C"/>
    <w:rsid w:val="00B57F42"/>
    <w:rsid w:val="00B62676"/>
    <w:rsid w:val="00B62979"/>
    <w:rsid w:val="00B63DFD"/>
    <w:rsid w:val="00B75246"/>
    <w:rsid w:val="00B7575D"/>
    <w:rsid w:val="00B769A9"/>
    <w:rsid w:val="00B82E08"/>
    <w:rsid w:val="00B90402"/>
    <w:rsid w:val="00B90B9B"/>
    <w:rsid w:val="00B910FB"/>
    <w:rsid w:val="00BA7237"/>
    <w:rsid w:val="00BB3DC9"/>
    <w:rsid w:val="00BC1E34"/>
    <w:rsid w:val="00BC4FF9"/>
    <w:rsid w:val="00BC7803"/>
    <w:rsid w:val="00BD3A70"/>
    <w:rsid w:val="00BD6280"/>
    <w:rsid w:val="00BE332A"/>
    <w:rsid w:val="00BE4864"/>
    <w:rsid w:val="00BF36BD"/>
    <w:rsid w:val="00BF7A16"/>
    <w:rsid w:val="00C03C87"/>
    <w:rsid w:val="00C204A4"/>
    <w:rsid w:val="00C22386"/>
    <w:rsid w:val="00C24F98"/>
    <w:rsid w:val="00C31DB4"/>
    <w:rsid w:val="00C34C2D"/>
    <w:rsid w:val="00C43BE3"/>
    <w:rsid w:val="00C46736"/>
    <w:rsid w:val="00C56D39"/>
    <w:rsid w:val="00C663FA"/>
    <w:rsid w:val="00C804EB"/>
    <w:rsid w:val="00C80BDD"/>
    <w:rsid w:val="00C81539"/>
    <w:rsid w:val="00C877B3"/>
    <w:rsid w:val="00C91A2C"/>
    <w:rsid w:val="00C949AB"/>
    <w:rsid w:val="00C9739A"/>
    <w:rsid w:val="00CA1FB4"/>
    <w:rsid w:val="00CB2360"/>
    <w:rsid w:val="00CB73A5"/>
    <w:rsid w:val="00CC3B58"/>
    <w:rsid w:val="00CC6B3E"/>
    <w:rsid w:val="00CC74B8"/>
    <w:rsid w:val="00CD0183"/>
    <w:rsid w:val="00CD08FC"/>
    <w:rsid w:val="00CD4950"/>
    <w:rsid w:val="00CF1521"/>
    <w:rsid w:val="00CF3742"/>
    <w:rsid w:val="00CF549F"/>
    <w:rsid w:val="00D000D8"/>
    <w:rsid w:val="00D00148"/>
    <w:rsid w:val="00D1085A"/>
    <w:rsid w:val="00D272C4"/>
    <w:rsid w:val="00D407DD"/>
    <w:rsid w:val="00D52006"/>
    <w:rsid w:val="00D52704"/>
    <w:rsid w:val="00D54058"/>
    <w:rsid w:val="00D641E0"/>
    <w:rsid w:val="00D73331"/>
    <w:rsid w:val="00D74278"/>
    <w:rsid w:val="00D77B87"/>
    <w:rsid w:val="00D859E6"/>
    <w:rsid w:val="00D876FA"/>
    <w:rsid w:val="00DB1ED4"/>
    <w:rsid w:val="00DB372C"/>
    <w:rsid w:val="00DB68BC"/>
    <w:rsid w:val="00DC0C2B"/>
    <w:rsid w:val="00DC1BB6"/>
    <w:rsid w:val="00DE49C3"/>
    <w:rsid w:val="00DE5688"/>
    <w:rsid w:val="00DE5890"/>
    <w:rsid w:val="00DE72AB"/>
    <w:rsid w:val="00DF0DF0"/>
    <w:rsid w:val="00E14AFE"/>
    <w:rsid w:val="00E22DA9"/>
    <w:rsid w:val="00E23C52"/>
    <w:rsid w:val="00E252A4"/>
    <w:rsid w:val="00E306A7"/>
    <w:rsid w:val="00E310EA"/>
    <w:rsid w:val="00E40AF0"/>
    <w:rsid w:val="00E41779"/>
    <w:rsid w:val="00E50034"/>
    <w:rsid w:val="00E60948"/>
    <w:rsid w:val="00E673A2"/>
    <w:rsid w:val="00E91DA3"/>
    <w:rsid w:val="00EB4AA3"/>
    <w:rsid w:val="00EC48F8"/>
    <w:rsid w:val="00ED2D4B"/>
    <w:rsid w:val="00EF2FA6"/>
    <w:rsid w:val="00F12664"/>
    <w:rsid w:val="00F133E4"/>
    <w:rsid w:val="00F16709"/>
    <w:rsid w:val="00F17E95"/>
    <w:rsid w:val="00F21303"/>
    <w:rsid w:val="00F27E56"/>
    <w:rsid w:val="00F306D6"/>
    <w:rsid w:val="00F31554"/>
    <w:rsid w:val="00F3283B"/>
    <w:rsid w:val="00F46139"/>
    <w:rsid w:val="00F51AA2"/>
    <w:rsid w:val="00F61B4A"/>
    <w:rsid w:val="00F64834"/>
    <w:rsid w:val="00F67F0F"/>
    <w:rsid w:val="00F7022D"/>
    <w:rsid w:val="00F73B7B"/>
    <w:rsid w:val="00F753E1"/>
    <w:rsid w:val="00F83650"/>
    <w:rsid w:val="00F86856"/>
    <w:rsid w:val="00F92F6F"/>
    <w:rsid w:val="00F95B91"/>
    <w:rsid w:val="00FB4BB3"/>
    <w:rsid w:val="00FC5F1E"/>
    <w:rsid w:val="00FD1AA4"/>
    <w:rsid w:val="00FD698E"/>
    <w:rsid w:val="00FF3E1F"/>
    <w:rsid w:val="00FF6A1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7E798"/>
  <w15:chartTrackingRefBased/>
  <w15:docId w15:val="{EE3BAB1D-611F-4FCC-8C62-448374242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C0B"/>
  </w:style>
  <w:style w:type="paragraph" w:styleId="Heading1">
    <w:name w:val="heading 1"/>
    <w:basedOn w:val="Normal"/>
    <w:next w:val="Normal"/>
    <w:link w:val="Heading1Char"/>
    <w:uiPriority w:val="9"/>
    <w:qFormat/>
    <w:rsid w:val="0028613A"/>
    <w:pPr>
      <w:keepNext/>
      <w:keepLines/>
      <w:numPr>
        <w:numId w:val="1"/>
      </w:numPr>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28613A"/>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E25F3"/>
    <w:pPr>
      <w:keepNext/>
      <w:keepLines/>
      <w:numPr>
        <w:ilvl w:val="2"/>
        <w:numId w:val="1"/>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F51AA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51AA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51AA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51AA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51AA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51AA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613A"/>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28613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E25F3"/>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F51A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51AA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51AA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51AA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51AA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51AA2"/>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650C36"/>
    <w:rPr>
      <w:color w:val="0563C1" w:themeColor="hyperlink"/>
      <w:u w:val="single"/>
    </w:rPr>
  </w:style>
  <w:style w:type="paragraph" w:styleId="TOC1">
    <w:name w:val="toc 1"/>
    <w:basedOn w:val="Normal"/>
    <w:next w:val="Normal"/>
    <w:autoRedefine/>
    <w:uiPriority w:val="39"/>
    <w:unhideWhenUsed/>
    <w:rsid w:val="00650C36"/>
    <w:pPr>
      <w:spacing w:after="100"/>
    </w:pPr>
  </w:style>
  <w:style w:type="table" w:styleId="TableGrid">
    <w:name w:val="Table Grid"/>
    <w:basedOn w:val="TableNormal"/>
    <w:uiPriority w:val="39"/>
    <w:qFormat/>
    <w:rsid w:val="00CD08FC"/>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qFormat/>
    <w:rsid w:val="00CD4950"/>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D641E0"/>
    <w:pPr>
      <w:spacing w:after="100"/>
      <w:ind w:left="220"/>
    </w:pPr>
  </w:style>
  <w:style w:type="paragraph" w:styleId="TOC3">
    <w:name w:val="toc 3"/>
    <w:basedOn w:val="Normal"/>
    <w:next w:val="Normal"/>
    <w:autoRedefine/>
    <w:uiPriority w:val="39"/>
    <w:unhideWhenUsed/>
    <w:rsid w:val="00D641E0"/>
    <w:pPr>
      <w:spacing w:after="100"/>
      <w:ind w:left="440"/>
    </w:pPr>
  </w:style>
  <w:style w:type="paragraph" w:styleId="ListParagraph">
    <w:name w:val="List Paragraph"/>
    <w:basedOn w:val="Normal"/>
    <w:uiPriority w:val="34"/>
    <w:qFormat/>
    <w:rsid w:val="00752F56"/>
    <w:pPr>
      <w:spacing w:after="0" w:line="276" w:lineRule="auto"/>
      <w:ind w:left="720"/>
      <w:contextualSpacing/>
    </w:pPr>
    <w:rPr>
      <w:rFonts w:ascii="Times New Roman" w:eastAsia="Arial" w:hAnsi="Times New Roman" w:cs="Arial"/>
      <w:sz w:val="24"/>
      <w:lang w:val="id" w:eastAsia="en-ID"/>
    </w:rPr>
  </w:style>
  <w:style w:type="table" w:customStyle="1" w:styleId="TableGrid2">
    <w:name w:val="Table Grid2"/>
    <w:basedOn w:val="TableNormal"/>
    <w:next w:val="TableGrid"/>
    <w:uiPriority w:val="39"/>
    <w:qFormat/>
    <w:rsid w:val="004308AC"/>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qFormat/>
    <w:rsid w:val="0005734E"/>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qFormat/>
    <w:rsid w:val="0074716D"/>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216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16B9"/>
    <w:rPr>
      <w:rFonts w:ascii="Segoe UI" w:hAnsi="Segoe UI" w:cs="Segoe UI"/>
      <w:sz w:val="18"/>
      <w:szCs w:val="18"/>
    </w:rPr>
  </w:style>
  <w:style w:type="numbering" w:customStyle="1" w:styleId="NoList1">
    <w:name w:val="No List1"/>
    <w:next w:val="NoList"/>
    <w:uiPriority w:val="99"/>
    <w:semiHidden/>
    <w:unhideWhenUsed/>
    <w:rsid w:val="00F64834"/>
  </w:style>
  <w:style w:type="paragraph" w:styleId="Title">
    <w:name w:val="Title"/>
    <w:basedOn w:val="Normal"/>
    <w:next w:val="Normal"/>
    <w:link w:val="TitleChar"/>
    <w:uiPriority w:val="10"/>
    <w:qFormat/>
    <w:rsid w:val="00F64834"/>
    <w:pPr>
      <w:keepNext/>
      <w:keepLines/>
      <w:spacing w:after="60" w:line="276" w:lineRule="auto"/>
    </w:pPr>
    <w:rPr>
      <w:rFonts w:ascii="Times New Roman" w:eastAsia="Arial" w:hAnsi="Times New Roman" w:cs="Arial"/>
      <w:sz w:val="52"/>
      <w:szCs w:val="52"/>
      <w:lang w:val="id" w:eastAsia="en-ID"/>
    </w:rPr>
  </w:style>
  <w:style w:type="character" w:customStyle="1" w:styleId="TitleChar">
    <w:name w:val="Title Char"/>
    <w:basedOn w:val="DefaultParagraphFont"/>
    <w:link w:val="Title"/>
    <w:uiPriority w:val="10"/>
    <w:rsid w:val="00F64834"/>
    <w:rPr>
      <w:rFonts w:ascii="Times New Roman" w:eastAsia="Arial" w:hAnsi="Times New Roman" w:cs="Arial"/>
      <w:sz w:val="52"/>
      <w:szCs w:val="52"/>
      <w:lang w:val="id" w:eastAsia="en-ID"/>
    </w:rPr>
  </w:style>
  <w:style w:type="paragraph" w:styleId="Subtitle">
    <w:name w:val="Subtitle"/>
    <w:basedOn w:val="Normal"/>
    <w:next w:val="Normal"/>
    <w:link w:val="SubtitleChar"/>
    <w:uiPriority w:val="11"/>
    <w:qFormat/>
    <w:rsid w:val="00F64834"/>
    <w:pPr>
      <w:keepNext/>
      <w:keepLines/>
      <w:spacing w:after="320" w:line="276" w:lineRule="auto"/>
    </w:pPr>
    <w:rPr>
      <w:rFonts w:ascii="Times New Roman" w:eastAsia="Arial" w:hAnsi="Times New Roman" w:cs="Arial"/>
      <w:color w:val="666666"/>
      <w:sz w:val="30"/>
      <w:szCs w:val="30"/>
      <w:lang w:val="id" w:eastAsia="en-ID"/>
    </w:rPr>
  </w:style>
  <w:style w:type="character" w:customStyle="1" w:styleId="SubtitleChar">
    <w:name w:val="Subtitle Char"/>
    <w:basedOn w:val="DefaultParagraphFont"/>
    <w:link w:val="Subtitle"/>
    <w:uiPriority w:val="11"/>
    <w:rsid w:val="00F64834"/>
    <w:rPr>
      <w:rFonts w:ascii="Times New Roman" w:eastAsia="Arial" w:hAnsi="Times New Roman" w:cs="Arial"/>
      <w:color w:val="666666"/>
      <w:sz w:val="30"/>
      <w:szCs w:val="30"/>
      <w:lang w:val="id" w:eastAsia="en-ID"/>
    </w:rPr>
  </w:style>
  <w:style w:type="paragraph" w:styleId="Header">
    <w:name w:val="header"/>
    <w:basedOn w:val="Normal"/>
    <w:link w:val="HeaderChar"/>
    <w:uiPriority w:val="99"/>
    <w:unhideWhenUsed/>
    <w:rsid w:val="00F64834"/>
    <w:pPr>
      <w:tabs>
        <w:tab w:val="center" w:pos="4513"/>
        <w:tab w:val="right" w:pos="9026"/>
      </w:tabs>
      <w:spacing w:after="0" w:line="240" w:lineRule="auto"/>
    </w:pPr>
    <w:rPr>
      <w:rFonts w:ascii="Times New Roman" w:eastAsia="Arial" w:hAnsi="Times New Roman" w:cs="Arial"/>
      <w:sz w:val="24"/>
      <w:lang w:val="id" w:eastAsia="en-ID"/>
    </w:rPr>
  </w:style>
  <w:style w:type="character" w:customStyle="1" w:styleId="HeaderChar">
    <w:name w:val="Header Char"/>
    <w:basedOn w:val="DefaultParagraphFont"/>
    <w:link w:val="Header"/>
    <w:uiPriority w:val="99"/>
    <w:rsid w:val="00F64834"/>
    <w:rPr>
      <w:rFonts w:ascii="Times New Roman" w:eastAsia="Arial" w:hAnsi="Times New Roman" w:cs="Arial"/>
      <w:sz w:val="24"/>
      <w:lang w:val="id" w:eastAsia="en-ID"/>
    </w:rPr>
  </w:style>
  <w:style w:type="paragraph" w:styleId="Footer">
    <w:name w:val="footer"/>
    <w:basedOn w:val="Normal"/>
    <w:link w:val="FooterChar"/>
    <w:uiPriority w:val="99"/>
    <w:unhideWhenUsed/>
    <w:rsid w:val="00F64834"/>
    <w:pPr>
      <w:tabs>
        <w:tab w:val="center" w:pos="4513"/>
        <w:tab w:val="right" w:pos="9026"/>
      </w:tabs>
      <w:spacing w:after="0" w:line="240" w:lineRule="auto"/>
    </w:pPr>
    <w:rPr>
      <w:rFonts w:ascii="Times New Roman" w:eastAsia="Arial" w:hAnsi="Times New Roman" w:cs="Arial"/>
      <w:sz w:val="24"/>
      <w:lang w:val="id" w:eastAsia="en-ID"/>
    </w:rPr>
  </w:style>
  <w:style w:type="character" w:customStyle="1" w:styleId="FooterChar">
    <w:name w:val="Footer Char"/>
    <w:basedOn w:val="DefaultParagraphFont"/>
    <w:link w:val="Footer"/>
    <w:uiPriority w:val="99"/>
    <w:rsid w:val="00F64834"/>
    <w:rPr>
      <w:rFonts w:ascii="Times New Roman" w:eastAsia="Arial" w:hAnsi="Times New Roman" w:cs="Arial"/>
      <w:sz w:val="24"/>
      <w:lang w:val="id" w:eastAsia="en-ID"/>
    </w:rPr>
  </w:style>
  <w:style w:type="paragraph" w:styleId="NormalWeb">
    <w:name w:val="Normal (Web)"/>
    <w:basedOn w:val="Normal"/>
    <w:uiPriority w:val="99"/>
    <w:semiHidden/>
    <w:unhideWhenUsed/>
    <w:rsid w:val="00F64834"/>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UnresolvedMention">
    <w:name w:val="Unresolved Mention"/>
    <w:basedOn w:val="DefaultParagraphFont"/>
    <w:uiPriority w:val="99"/>
    <w:semiHidden/>
    <w:unhideWhenUsed/>
    <w:rsid w:val="00F64834"/>
    <w:rPr>
      <w:color w:val="605E5C"/>
      <w:shd w:val="clear" w:color="auto" w:fill="E1DFDD"/>
    </w:rPr>
  </w:style>
  <w:style w:type="character" w:customStyle="1" w:styleId="apple-tab-span">
    <w:name w:val="apple-tab-span"/>
    <w:basedOn w:val="DefaultParagraphFont"/>
    <w:rsid w:val="00F64834"/>
  </w:style>
  <w:style w:type="table" w:customStyle="1" w:styleId="TableGrid5">
    <w:name w:val="Table Grid5"/>
    <w:basedOn w:val="TableNormal"/>
    <w:next w:val="TableGrid"/>
    <w:uiPriority w:val="39"/>
    <w:qFormat/>
    <w:rsid w:val="00F64834"/>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64834"/>
    <w:rPr>
      <w:sz w:val="16"/>
      <w:szCs w:val="16"/>
    </w:rPr>
  </w:style>
  <w:style w:type="paragraph" w:styleId="CommentText">
    <w:name w:val="annotation text"/>
    <w:basedOn w:val="Normal"/>
    <w:link w:val="CommentTextChar"/>
    <w:uiPriority w:val="99"/>
    <w:semiHidden/>
    <w:unhideWhenUsed/>
    <w:rsid w:val="00F64834"/>
    <w:pPr>
      <w:spacing w:after="0" w:line="240" w:lineRule="auto"/>
    </w:pPr>
    <w:rPr>
      <w:rFonts w:ascii="Times New Roman" w:eastAsia="Arial" w:hAnsi="Times New Roman" w:cs="Arial"/>
      <w:sz w:val="20"/>
      <w:szCs w:val="20"/>
      <w:lang w:val="id" w:eastAsia="en-ID"/>
    </w:rPr>
  </w:style>
  <w:style w:type="character" w:customStyle="1" w:styleId="CommentTextChar">
    <w:name w:val="Comment Text Char"/>
    <w:basedOn w:val="DefaultParagraphFont"/>
    <w:link w:val="CommentText"/>
    <w:uiPriority w:val="99"/>
    <w:semiHidden/>
    <w:rsid w:val="00F64834"/>
    <w:rPr>
      <w:rFonts w:ascii="Times New Roman" w:eastAsia="Arial" w:hAnsi="Times New Roman" w:cs="Arial"/>
      <w:sz w:val="20"/>
      <w:szCs w:val="20"/>
      <w:lang w:val="id" w:eastAsia="en-ID"/>
    </w:rPr>
  </w:style>
  <w:style w:type="paragraph" w:styleId="CommentSubject">
    <w:name w:val="annotation subject"/>
    <w:basedOn w:val="CommentText"/>
    <w:next w:val="CommentText"/>
    <w:link w:val="CommentSubjectChar"/>
    <w:uiPriority w:val="99"/>
    <w:semiHidden/>
    <w:unhideWhenUsed/>
    <w:rsid w:val="00F64834"/>
    <w:rPr>
      <w:b/>
      <w:bCs/>
    </w:rPr>
  </w:style>
  <w:style w:type="character" w:customStyle="1" w:styleId="CommentSubjectChar">
    <w:name w:val="Comment Subject Char"/>
    <w:basedOn w:val="CommentTextChar"/>
    <w:link w:val="CommentSubject"/>
    <w:uiPriority w:val="99"/>
    <w:semiHidden/>
    <w:rsid w:val="00F64834"/>
    <w:rPr>
      <w:rFonts w:ascii="Times New Roman" w:eastAsia="Arial" w:hAnsi="Times New Roman" w:cs="Arial"/>
      <w:b/>
      <w:bCs/>
      <w:sz w:val="20"/>
      <w:szCs w:val="20"/>
      <w:lang w:val="id" w:eastAsia="en-ID"/>
    </w:rPr>
  </w:style>
  <w:style w:type="paragraph" w:customStyle="1" w:styleId="TOCHeading1">
    <w:name w:val="TOC Heading1"/>
    <w:basedOn w:val="Heading1"/>
    <w:next w:val="Normal"/>
    <w:uiPriority w:val="39"/>
    <w:unhideWhenUsed/>
    <w:qFormat/>
    <w:rsid w:val="00F64834"/>
    <w:pPr>
      <w:numPr>
        <w:numId w:val="0"/>
      </w:numPr>
      <w:outlineLvl w:val="9"/>
    </w:pPr>
    <w:rPr>
      <w:rFonts w:ascii="Calibri" w:hAnsi="Calibri"/>
      <w:b w:val="0"/>
      <w:color w:val="365F91"/>
      <w:sz w:val="32"/>
      <w:lang w:val="en-US"/>
    </w:rPr>
  </w:style>
  <w:style w:type="paragraph" w:customStyle="1" w:styleId="Caption1">
    <w:name w:val="Caption1"/>
    <w:basedOn w:val="Normal"/>
    <w:next w:val="Normal"/>
    <w:uiPriority w:val="35"/>
    <w:unhideWhenUsed/>
    <w:qFormat/>
    <w:rsid w:val="00F64834"/>
    <w:pPr>
      <w:spacing w:after="200" w:line="240" w:lineRule="auto"/>
    </w:pPr>
    <w:rPr>
      <w:rFonts w:ascii="Times New Roman" w:eastAsia="Arial" w:hAnsi="Times New Roman" w:cs="Arial"/>
      <w:i/>
      <w:iCs/>
      <w:color w:val="1F497D"/>
      <w:sz w:val="18"/>
      <w:szCs w:val="18"/>
      <w:lang w:val="id" w:eastAsia="en-ID"/>
    </w:rPr>
  </w:style>
  <w:style w:type="character" w:customStyle="1" w:styleId="FollowedHyperlink1">
    <w:name w:val="FollowedHyperlink1"/>
    <w:basedOn w:val="DefaultParagraphFont"/>
    <w:uiPriority w:val="99"/>
    <w:semiHidden/>
    <w:unhideWhenUsed/>
    <w:rsid w:val="00F64834"/>
    <w:rPr>
      <w:color w:val="800080"/>
      <w:u w:val="single"/>
    </w:rPr>
  </w:style>
  <w:style w:type="paragraph" w:styleId="TableofFigures">
    <w:name w:val="table of figures"/>
    <w:basedOn w:val="Normal"/>
    <w:next w:val="Normal"/>
    <w:uiPriority w:val="99"/>
    <w:unhideWhenUsed/>
    <w:rsid w:val="00F64834"/>
    <w:pPr>
      <w:spacing w:after="0" w:line="276" w:lineRule="auto"/>
    </w:pPr>
    <w:rPr>
      <w:rFonts w:ascii="Times New Roman" w:eastAsia="Arial" w:hAnsi="Times New Roman" w:cs="Arial"/>
      <w:b/>
      <w:sz w:val="24"/>
      <w:lang w:val="id" w:eastAsia="en-ID"/>
    </w:rPr>
  </w:style>
  <w:style w:type="character" w:styleId="PlaceholderText">
    <w:name w:val="Placeholder Text"/>
    <w:basedOn w:val="DefaultParagraphFont"/>
    <w:uiPriority w:val="99"/>
    <w:semiHidden/>
    <w:rsid w:val="00F64834"/>
    <w:rPr>
      <w:color w:val="808080"/>
    </w:rPr>
  </w:style>
  <w:style w:type="paragraph" w:styleId="ListBullet">
    <w:name w:val="List Bullet"/>
    <w:basedOn w:val="Normal"/>
    <w:uiPriority w:val="99"/>
    <w:unhideWhenUsed/>
    <w:rsid w:val="00F64834"/>
    <w:pPr>
      <w:numPr>
        <w:numId w:val="35"/>
      </w:numPr>
      <w:spacing w:after="0" w:line="276" w:lineRule="auto"/>
      <w:contextualSpacing/>
    </w:pPr>
    <w:rPr>
      <w:rFonts w:ascii="Times New Roman" w:eastAsia="Arial" w:hAnsi="Times New Roman" w:cs="Arial"/>
      <w:sz w:val="24"/>
      <w:lang w:val="id" w:eastAsia="en-ID"/>
    </w:rPr>
  </w:style>
  <w:style w:type="paragraph" w:customStyle="1" w:styleId="HeaderBab">
    <w:name w:val="Header Bab"/>
    <w:basedOn w:val="NoSpacing"/>
    <w:link w:val="HeaderBabChar"/>
    <w:qFormat/>
    <w:rsid w:val="00F64834"/>
    <w:pPr>
      <w:spacing w:line="360" w:lineRule="auto"/>
      <w:jc w:val="center"/>
    </w:pPr>
    <w:rPr>
      <w:rFonts w:eastAsia="Cambria" w:cs="Times New Roman"/>
      <w:b/>
      <w:szCs w:val="24"/>
      <w:lang w:val="id-ID" w:eastAsia="id-ID"/>
    </w:rPr>
  </w:style>
  <w:style w:type="character" w:customStyle="1" w:styleId="HeaderBabChar">
    <w:name w:val="Header Bab Char"/>
    <w:basedOn w:val="DefaultParagraphFont"/>
    <w:link w:val="HeaderBab"/>
    <w:rsid w:val="00F64834"/>
    <w:rPr>
      <w:rFonts w:ascii="Times New Roman" w:eastAsia="Cambria" w:hAnsi="Times New Roman" w:cs="Times New Roman"/>
      <w:b/>
      <w:sz w:val="24"/>
      <w:szCs w:val="24"/>
      <w:lang w:val="id-ID" w:eastAsia="id-ID"/>
    </w:rPr>
  </w:style>
  <w:style w:type="paragraph" w:styleId="NoSpacing">
    <w:name w:val="No Spacing"/>
    <w:link w:val="NoSpacingChar"/>
    <w:uiPriority w:val="1"/>
    <w:qFormat/>
    <w:rsid w:val="00F64834"/>
    <w:pPr>
      <w:spacing w:after="0" w:line="240" w:lineRule="auto"/>
    </w:pPr>
    <w:rPr>
      <w:rFonts w:ascii="Times New Roman" w:eastAsia="Arial" w:hAnsi="Times New Roman" w:cs="Arial"/>
      <w:sz w:val="24"/>
      <w:lang w:val="id" w:eastAsia="en-ID"/>
    </w:rPr>
  </w:style>
  <w:style w:type="character" w:customStyle="1" w:styleId="NoSpacingChar">
    <w:name w:val="No Spacing Char"/>
    <w:basedOn w:val="DefaultParagraphFont"/>
    <w:link w:val="NoSpacing"/>
    <w:uiPriority w:val="1"/>
    <w:rsid w:val="00F64834"/>
    <w:rPr>
      <w:rFonts w:ascii="Times New Roman" w:eastAsia="Arial" w:hAnsi="Times New Roman" w:cs="Arial"/>
      <w:sz w:val="24"/>
      <w:lang w:val="id" w:eastAsia="en-ID"/>
    </w:rPr>
  </w:style>
  <w:style w:type="character" w:customStyle="1" w:styleId="hljs-string">
    <w:name w:val="hljs-string"/>
    <w:basedOn w:val="DefaultParagraphFont"/>
    <w:rsid w:val="00F64834"/>
  </w:style>
  <w:style w:type="character" w:customStyle="1" w:styleId="hljs-keyword">
    <w:name w:val="hljs-keyword"/>
    <w:basedOn w:val="DefaultParagraphFont"/>
    <w:rsid w:val="00F64834"/>
  </w:style>
  <w:style w:type="character" w:customStyle="1" w:styleId="hljs-builtin">
    <w:name w:val="hljs-built_in"/>
    <w:basedOn w:val="DefaultParagraphFont"/>
    <w:rsid w:val="00F64834"/>
  </w:style>
  <w:style w:type="character" w:styleId="FollowedHyperlink">
    <w:name w:val="FollowedHyperlink"/>
    <w:basedOn w:val="DefaultParagraphFont"/>
    <w:uiPriority w:val="99"/>
    <w:semiHidden/>
    <w:unhideWhenUsed/>
    <w:rsid w:val="00F64834"/>
    <w:rPr>
      <w:color w:val="954F72" w:themeColor="followedHyperlink"/>
      <w:u w:val="single"/>
    </w:rPr>
  </w:style>
  <w:style w:type="paragraph" w:styleId="Caption">
    <w:name w:val="caption"/>
    <w:basedOn w:val="Normal"/>
    <w:next w:val="Normal"/>
    <w:uiPriority w:val="35"/>
    <w:unhideWhenUsed/>
    <w:qFormat/>
    <w:rsid w:val="005D5900"/>
    <w:pPr>
      <w:spacing w:after="200" w:line="240" w:lineRule="auto"/>
    </w:pPr>
    <w:rPr>
      <w:i/>
      <w:iCs/>
      <w:color w:val="44546A" w:themeColor="text2"/>
      <w:sz w:val="18"/>
      <w:szCs w:val="18"/>
    </w:rPr>
  </w:style>
  <w:style w:type="paragraph" w:styleId="Revision">
    <w:name w:val="Revision"/>
    <w:hidden/>
    <w:uiPriority w:val="99"/>
    <w:semiHidden/>
    <w:rsid w:val="0070583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073621">
      <w:bodyDiv w:val="1"/>
      <w:marLeft w:val="0"/>
      <w:marRight w:val="0"/>
      <w:marTop w:val="0"/>
      <w:marBottom w:val="0"/>
      <w:divBdr>
        <w:top w:val="none" w:sz="0" w:space="0" w:color="auto"/>
        <w:left w:val="none" w:sz="0" w:space="0" w:color="auto"/>
        <w:bottom w:val="none" w:sz="0" w:space="0" w:color="auto"/>
        <w:right w:val="none" w:sz="0" w:space="0" w:color="auto"/>
      </w:divBdr>
    </w:div>
    <w:div w:id="523858786">
      <w:bodyDiv w:val="1"/>
      <w:marLeft w:val="0"/>
      <w:marRight w:val="0"/>
      <w:marTop w:val="0"/>
      <w:marBottom w:val="0"/>
      <w:divBdr>
        <w:top w:val="none" w:sz="0" w:space="0" w:color="auto"/>
        <w:left w:val="none" w:sz="0" w:space="0" w:color="auto"/>
        <w:bottom w:val="none" w:sz="0" w:space="0" w:color="auto"/>
        <w:right w:val="none" w:sz="0" w:space="0" w:color="auto"/>
      </w:divBdr>
    </w:div>
    <w:div w:id="696278677">
      <w:bodyDiv w:val="1"/>
      <w:marLeft w:val="0"/>
      <w:marRight w:val="0"/>
      <w:marTop w:val="0"/>
      <w:marBottom w:val="0"/>
      <w:divBdr>
        <w:top w:val="none" w:sz="0" w:space="0" w:color="auto"/>
        <w:left w:val="none" w:sz="0" w:space="0" w:color="auto"/>
        <w:bottom w:val="none" w:sz="0" w:space="0" w:color="auto"/>
        <w:right w:val="none" w:sz="0" w:space="0" w:color="auto"/>
      </w:divBdr>
    </w:div>
    <w:div w:id="791900663">
      <w:bodyDiv w:val="1"/>
      <w:marLeft w:val="0"/>
      <w:marRight w:val="0"/>
      <w:marTop w:val="0"/>
      <w:marBottom w:val="0"/>
      <w:divBdr>
        <w:top w:val="none" w:sz="0" w:space="0" w:color="auto"/>
        <w:left w:val="none" w:sz="0" w:space="0" w:color="auto"/>
        <w:bottom w:val="none" w:sz="0" w:space="0" w:color="auto"/>
        <w:right w:val="none" w:sz="0" w:space="0" w:color="auto"/>
      </w:divBdr>
    </w:div>
    <w:div w:id="925841889">
      <w:bodyDiv w:val="1"/>
      <w:marLeft w:val="0"/>
      <w:marRight w:val="0"/>
      <w:marTop w:val="0"/>
      <w:marBottom w:val="0"/>
      <w:divBdr>
        <w:top w:val="none" w:sz="0" w:space="0" w:color="auto"/>
        <w:left w:val="none" w:sz="0" w:space="0" w:color="auto"/>
        <w:bottom w:val="none" w:sz="0" w:space="0" w:color="auto"/>
        <w:right w:val="none" w:sz="0" w:space="0" w:color="auto"/>
      </w:divBdr>
    </w:div>
    <w:div w:id="1051928826">
      <w:bodyDiv w:val="1"/>
      <w:marLeft w:val="0"/>
      <w:marRight w:val="0"/>
      <w:marTop w:val="0"/>
      <w:marBottom w:val="0"/>
      <w:divBdr>
        <w:top w:val="none" w:sz="0" w:space="0" w:color="auto"/>
        <w:left w:val="none" w:sz="0" w:space="0" w:color="auto"/>
        <w:bottom w:val="none" w:sz="0" w:space="0" w:color="auto"/>
        <w:right w:val="none" w:sz="0" w:space="0" w:color="auto"/>
      </w:divBdr>
    </w:div>
    <w:div w:id="1192262641">
      <w:bodyDiv w:val="1"/>
      <w:marLeft w:val="0"/>
      <w:marRight w:val="0"/>
      <w:marTop w:val="0"/>
      <w:marBottom w:val="0"/>
      <w:divBdr>
        <w:top w:val="none" w:sz="0" w:space="0" w:color="auto"/>
        <w:left w:val="none" w:sz="0" w:space="0" w:color="auto"/>
        <w:bottom w:val="none" w:sz="0" w:space="0" w:color="auto"/>
        <w:right w:val="none" w:sz="0" w:space="0" w:color="auto"/>
      </w:divBdr>
    </w:div>
    <w:div w:id="1690062811">
      <w:bodyDiv w:val="1"/>
      <w:marLeft w:val="0"/>
      <w:marRight w:val="0"/>
      <w:marTop w:val="0"/>
      <w:marBottom w:val="0"/>
      <w:divBdr>
        <w:top w:val="none" w:sz="0" w:space="0" w:color="auto"/>
        <w:left w:val="none" w:sz="0" w:space="0" w:color="auto"/>
        <w:bottom w:val="none" w:sz="0" w:space="0" w:color="auto"/>
        <w:right w:val="none" w:sz="0" w:space="0" w:color="auto"/>
      </w:divBdr>
    </w:div>
    <w:div w:id="1756323943">
      <w:bodyDiv w:val="1"/>
      <w:marLeft w:val="0"/>
      <w:marRight w:val="0"/>
      <w:marTop w:val="0"/>
      <w:marBottom w:val="0"/>
      <w:divBdr>
        <w:top w:val="none" w:sz="0" w:space="0" w:color="auto"/>
        <w:left w:val="none" w:sz="0" w:space="0" w:color="auto"/>
        <w:bottom w:val="none" w:sz="0" w:space="0" w:color="auto"/>
        <w:right w:val="none" w:sz="0" w:space="0" w:color="auto"/>
      </w:divBdr>
    </w:div>
    <w:div w:id="1855193772">
      <w:bodyDiv w:val="1"/>
      <w:marLeft w:val="0"/>
      <w:marRight w:val="0"/>
      <w:marTop w:val="0"/>
      <w:marBottom w:val="0"/>
      <w:divBdr>
        <w:top w:val="none" w:sz="0" w:space="0" w:color="auto"/>
        <w:left w:val="none" w:sz="0" w:space="0" w:color="auto"/>
        <w:bottom w:val="none" w:sz="0" w:space="0" w:color="auto"/>
        <w:right w:val="none" w:sz="0" w:space="0" w:color="auto"/>
      </w:divBdr>
    </w:div>
    <w:div w:id="2045210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sastrawi/sastrawi"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github.com/JustAnotherArchivist/snscrap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2.xml"/><Relationship Id="rId48"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01C55-1CAE-49B3-BE39-4F5D29BD6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7133</TotalTime>
  <Pages>1</Pages>
  <Words>19001</Words>
  <Characters>108311</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fahmi abdillah</dc:creator>
  <cp:keywords/>
  <dc:description/>
  <cp:lastModifiedBy>fahmi abdillah</cp:lastModifiedBy>
  <cp:revision>380</cp:revision>
  <cp:lastPrinted>2023-10-27T05:59:00Z</cp:lastPrinted>
  <dcterms:created xsi:type="dcterms:W3CDTF">2023-07-12T04:32:00Z</dcterms:created>
  <dcterms:modified xsi:type="dcterms:W3CDTF">2023-10-27T05:59:00Z</dcterms:modified>
</cp:coreProperties>
</file>