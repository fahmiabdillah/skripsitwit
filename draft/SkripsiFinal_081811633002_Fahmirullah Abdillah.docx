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28459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28459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bookmarkStart w:id="8" w:name="_Toc149284593"/>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28459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C80691" w:rsidRPr="007E68CB" w:rsidRDefault="00C8069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C80691" w:rsidRPr="007E68CB" w:rsidRDefault="00C80691" w:rsidP="009B1E1E">
                            <w:pPr>
                              <w:rPr>
                                <w:rFonts w:ascii="Times New Roman" w:hAnsi="Times New Roman" w:cs="Times New Roman"/>
                                <w:sz w:val="24"/>
                                <w:szCs w:val="24"/>
                              </w:rPr>
                            </w:pPr>
                          </w:p>
                          <w:p w14:paraId="6BED8D13" w14:textId="77777777" w:rsidR="00C80691" w:rsidRPr="007E68CB" w:rsidRDefault="00C80691" w:rsidP="009B1E1E">
                            <w:pPr>
                              <w:rPr>
                                <w:rFonts w:ascii="Times New Roman" w:hAnsi="Times New Roman" w:cs="Times New Roman"/>
                                <w:sz w:val="24"/>
                                <w:szCs w:val="24"/>
                              </w:rPr>
                            </w:pPr>
                          </w:p>
                          <w:p w14:paraId="1349F51D" w14:textId="77777777" w:rsidR="00C80691" w:rsidRPr="007E68CB" w:rsidRDefault="00C80691" w:rsidP="009B1E1E">
                            <w:pPr>
                              <w:rPr>
                                <w:rFonts w:ascii="Times New Roman" w:hAnsi="Times New Roman" w:cs="Times New Roman"/>
                                <w:sz w:val="24"/>
                                <w:szCs w:val="24"/>
                              </w:rPr>
                            </w:pPr>
                          </w:p>
                          <w:p w14:paraId="174D109C" w14:textId="77777777" w:rsidR="00C80691" w:rsidRPr="007E68CB" w:rsidRDefault="00C8069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C80691" w:rsidRPr="007E68CB" w:rsidRDefault="00C8069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C80691" w:rsidRPr="007E68CB" w:rsidRDefault="00C8069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C80691" w:rsidRPr="007E68CB" w:rsidRDefault="00C80691" w:rsidP="009B1E1E">
                      <w:pPr>
                        <w:rPr>
                          <w:rFonts w:ascii="Times New Roman" w:hAnsi="Times New Roman" w:cs="Times New Roman"/>
                          <w:sz w:val="24"/>
                          <w:szCs w:val="24"/>
                        </w:rPr>
                      </w:pPr>
                    </w:p>
                    <w:p w14:paraId="6BED8D13" w14:textId="77777777" w:rsidR="00C80691" w:rsidRPr="007E68CB" w:rsidRDefault="00C80691" w:rsidP="009B1E1E">
                      <w:pPr>
                        <w:rPr>
                          <w:rFonts w:ascii="Times New Roman" w:hAnsi="Times New Roman" w:cs="Times New Roman"/>
                          <w:sz w:val="24"/>
                          <w:szCs w:val="24"/>
                        </w:rPr>
                      </w:pPr>
                    </w:p>
                    <w:p w14:paraId="1349F51D" w14:textId="77777777" w:rsidR="00C80691" w:rsidRPr="007E68CB" w:rsidRDefault="00C80691" w:rsidP="009B1E1E">
                      <w:pPr>
                        <w:rPr>
                          <w:rFonts w:ascii="Times New Roman" w:hAnsi="Times New Roman" w:cs="Times New Roman"/>
                          <w:sz w:val="24"/>
                          <w:szCs w:val="24"/>
                        </w:rPr>
                      </w:pPr>
                    </w:p>
                    <w:p w14:paraId="174D109C" w14:textId="77777777" w:rsidR="00C80691" w:rsidRPr="007E68CB" w:rsidRDefault="00C8069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C80691" w:rsidRPr="007E68CB" w:rsidRDefault="00C8069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28459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CD4950">
      <w:pPr>
        <w:pStyle w:val="Heading1"/>
        <w:numPr>
          <w:ilvl w:val="0"/>
          <w:numId w:val="0"/>
        </w:numPr>
        <w:spacing w:line="360" w:lineRule="auto"/>
        <w:ind w:left="432" w:hanging="432"/>
        <w:rPr>
          <w:lang w:val="en-US"/>
        </w:rPr>
      </w:pPr>
      <w:bookmarkStart w:id="12" w:name="_Toc14928459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C80691"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284597"/>
      <w:r>
        <w:rPr>
          <w:lang w:val="en-US"/>
        </w:rPr>
        <w:t>ABSTRAK</w:t>
      </w:r>
      <w:bookmarkEnd w:id="13"/>
    </w:p>
    <w:p w14:paraId="0F75A068" w14:textId="675A7BF2"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w:t>
      </w:r>
      <w:proofErr w:type="spellStart"/>
      <w:r>
        <w:rPr>
          <w:rFonts w:ascii="Times New Roman" w:eastAsia="Arial" w:hAnsi="Times New Roman" w:cs="Times New Roman"/>
          <w:sz w:val="24"/>
          <w:szCs w:val="24"/>
          <w:lang w:val="en-US" w:eastAsia="en-ID"/>
        </w:rPr>
        <w:t>klaster</w:t>
      </w:r>
      <w:proofErr w:type="spellEnd"/>
      <w:r>
        <w:rPr>
          <w:rFonts w:ascii="Times New Roman" w:eastAsia="Arial" w:hAnsi="Times New Roman" w:cs="Times New Roman"/>
          <w:sz w:val="24"/>
          <w:szCs w:val="24"/>
          <w:lang w:val="en-US" w:eastAsia="en-ID"/>
        </w:rPr>
        <w:t xml:space="preserve">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 xml:space="preserve">menciptakan hasil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 xml:space="preserve">metode </w:t>
      </w:r>
      <w:proofErr w:type="spellStart"/>
      <w:r w:rsidR="00613256">
        <w:rPr>
          <w:rFonts w:ascii="Times New Roman" w:eastAsia="Arial" w:hAnsi="Times New Roman" w:cs="Times New Roman"/>
          <w:sz w:val="24"/>
          <w:szCs w:val="24"/>
          <w:lang w:val="en-US" w:eastAsia="en-ID"/>
        </w:rPr>
        <w:t>algoritm</w:t>
      </w:r>
      <w:r w:rsidR="00BB3DC9">
        <w:rPr>
          <w:rFonts w:ascii="Times New Roman" w:eastAsia="Arial" w:hAnsi="Times New Roman" w:cs="Times New Roman"/>
          <w:sz w:val="24"/>
          <w:szCs w:val="24"/>
          <w:lang w:val="en-US" w:eastAsia="en-ID"/>
        </w:rPr>
        <w:t>a</w:t>
      </w:r>
      <w:proofErr w:type="spellEnd"/>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w:t>
      </w:r>
      <w:proofErr w:type="spellStart"/>
      <w:r w:rsidR="00613256">
        <w:rPr>
          <w:rFonts w:ascii="Times New Roman" w:eastAsia="Arial" w:hAnsi="Times New Roman" w:cs="Times New Roman"/>
          <w:sz w:val="24"/>
          <w:szCs w:val="24"/>
          <w:lang w:val="en-US" w:eastAsia="en-ID"/>
        </w:rPr>
        <w:t>augmentasi</w:t>
      </w:r>
      <w:proofErr w:type="spellEnd"/>
      <w:r w:rsidR="00613256">
        <w:rPr>
          <w:rFonts w:ascii="Times New Roman" w:eastAsia="Arial" w:hAnsi="Times New Roman" w:cs="Times New Roman"/>
          <w:sz w:val="24"/>
          <w:szCs w:val="24"/>
          <w:lang w:val="en-US" w:eastAsia="en-ID"/>
        </w:rPr>
        <w:t xml:space="preserve">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 xml:space="preserve">uji validasi luaran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w:t>
      </w:r>
      <w:proofErr w:type="spellStart"/>
      <w:r w:rsidR="00427693">
        <w:rPr>
          <w:rFonts w:ascii="Times New Roman" w:eastAsia="Arial" w:hAnsi="Times New Roman" w:cs="Times New Roman"/>
          <w:sz w:val="24"/>
          <w:szCs w:val="24"/>
          <w:lang w:val="en-US" w:eastAsia="en-ID"/>
        </w:rPr>
        <w:t>klaster</w:t>
      </w:r>
      <w:proofErr w:type="spellEnd"/>
      <w:r w:rsidR="00427693">
        <w:rPr>
          <w:rFonts w:ascii="Times New Roman" w:eastAsia="Arial" w:hAnsi="Times New Roman" w:cs="Times New Roman"/>
          <w:sz w:val="24"/>
          <w:szCs w:val="24"/>
          <w:lang w:val="en-US" w:eastAsia="en-ID"/>
        </w:rPr>
        <w:t xml:space="preserve">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 xml:space="preserve">yang sudah </w:t>
      </w:r>
      <w:proofErr w:type="spellStart"/>
      <w:r w:rsidR="00BB3DC9">
        <w:rPr>
          <w:rFonts w:ascii="Times New Roman" w:eastAsia="Arial" w:hAnsi="Times New Roman" w:cs="Times New Roman"/>
          <w:sz w:val="24"/>
          <w:szCs w:val="24"/>
          <w:lang w:val="en-US" w:eastAsia="en-ID"/>
        </w:rPr>
        <w:t>diakuisisi</w:t>
      </w:r>
      <w:proofErr w:type="spellEnd"/>
      <w:r w:rsidR="00BB3DC9">
        <w:rPr>
          <w:rFonts w:ascii="Times New Roman" w:eastAsia="Arial" w:hAnsi="Times New Roman" w:cs="Times New Roman"/>
          <w:sz w:val="24"/>
          <w:szCs w:val="24"/>
          <w:lang w:val="en-US" w:eastAsia="en-ID"/>
        </w:rPr>
        <w:t xml:space="preserve">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w:t>
      </w:r>
      <w:proofErr w:type="spellStart"/>
      <w:r w:rsidR="00BB3DC9">
        <w:rPr>
          <w:rFonts w:ascii="Times New Roman" w:eastAsia="Arial" w:hAnsi="Times New Roman" w:cs="Times New Roman"/>
          <w:sz w:val="24"/>
          <w:szCs w:val="24"/>
          <w:lang w:val="en-US" w:eastAsia="en-ID"/>
        </w:rPr>
        <w:t>pembobotan</w:t>
      </w:r>
      <w:proofErr w:type="spellEnd"/>
      <w:r w:rsidR="00BB3DC9">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 xml:space="preserve">. Hasil terbaik dari analisis yang dilakukan kedua metode, didapatkan </w:t>
      </w:r>
      <w:proofErr w:type="spellStart"/>
      <w:r w:rsidR="00BB3DC9">
        <w:rPr>
          <w:rFonts w:ascii="Times New Roman" w:eastAsia="Arial" w:hAnsi="Times New Roman" w:cs="Times New Roman"/>
          <w:sz w:val="24"/>
          <w:szCs w:val="24"/>
          <w:lang w:val="en-US" w:eastAsia="en-ID"/>
        </w:rPr>
        <w:t>algoritma</w:t>
      </w:r>
      <w:proofErr w:type="spellEnd"/>
      <w:r w:rsidR="00BB3DC9">
        <w:rPr>
          <w:rFonts w:ascii="Times New Roman" w:eastAsia="Arial" w:hAnsi="Times New Roman" w:cs="Times New Roman"/>
          <w:sz w:val="24"/>
          <w:szCs w:val="24"/>
          <w:lang w:val="en-US" w:eastAsia="en-ID"/>
        </w:rPr>
        <w:t xml:space="preserve">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proofErr w:type="spellStart"/>
      <w:r w:rsidR="002949BF">
        <w:rPr>
          <w:rFonts w:ascii="Times New Roman" w:eastAsia="Arial" w:hAnsi="Times New Roman" w:cs="Times New Roman"/>
          <w:sz w:val="24"/>
          <w:szCs w:val="24"/>
          <w:lang w:val="en-US" w:eastAsia="en-ID"/>
        </w:rPr>
        <w:t>minpts</w:t>
      </w:r>
      <w:proofErr w:type="spellEnd"/>
      <w:r w:rsidR="002949BF">
        <w:rPr>
          <w:rFonts w:ascii="Times New Roman" w:eastAsia="Arial" w:hAnsi="Times New Roman" w:cs="Times New Roman"/>
          <w:sz w:val="24"/>
          <w:szCs w:val="24"/>
          <w:lang w:val="en-US" w:eastAsia="en-ID"/>
        </w:rPr>
        <w:t xml:space="preserve">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 xml:space="preserve">6 </w:t>
      </w:r>
      <w:proofErr w:type="spellStart"/>
      <w:r w:rsidR="00045ADF">
        <w:rPr>
          <w:rFonts w:ascii="Times New Roman" w:hAnsi="Times New Roman"/>
          <w:sz w:val="24"/>
        </w:rPr>
        <w:t>klaster</w:t>
      </w:r>
      <w:proofErr w:type="spellEnd"/>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xml:space="preserve">, yaitu </w:t>
      </w:r>
      <w:proofErr w:type="spellStart"/>
      <w:r w:rsidR="00045ADF" w:rsidRPr="00045ADF">
        <w:rPr>
          <w:rFonts w:ascii="Times New Roman" w:hAnsi="Times New Roman"/>
          <w:sz w:val="24"/>
        </w:rPr>
        <w:t>klaster</w:t>
      </w:r>
      <w:proofErr w:type="spellEnd"/>
      <w:r w:rsidR="00045ADF" w:rsidRPr="00045ADF">
        <w:rPr>
          <w:rFonts w:ascii="Times New Roman" w:hAnsi="Times New Roman"/>
          <w:sz w:val="24"/>
        </w:rPr>
        <w:t xml:space="preserve">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3 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proofErr w:type="spellStart"/>
      <w:r w:rsidR="00154106" w:rsidRPr="00154106">
        <w:rPr>
          <w:rFonts w:ascii="Times New Roman" w:hAnsi="Times New Roman"/>
          <w:sz w:val="24"/>
        </w:rPr>
        <w:t>covid</w:t>
      </w:r>
      <w:proofErr w:type="spellEnd"/>
      <w:r w:rsidR="00045ADF" w:rsidRPr="00045ADF">
        <w:rPr>
          <w:rFonts w:ascii="Times New Roman" w:hAnsi="Times New Roman"/>
          <w:sz w:val="24"/>
        </w:rPr>
        <w:t xml:space="preserve">, dan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6 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3638401D" w14:textId="77777777" w:rsidR="00F27E56" w:rsidRPr="00F27E56" w:rsidRDefault="00C80691"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284598"/>
      <w:r>
        <w:rPr>
          <w:lang w:val="en-US"/>
        </w:rPr>
        <w:t>ABSTRACT</w:t>
      </w:r>
      <w:bookmarkEnd w:id="14"/>
    </w:p>
    <w:p w14:paraId="15622A06" w14:textId="28DA1C52"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 xml:space="preserve">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w:t>
      </w:r>
      <w:proofErr w:type="spellStart"/>
      <w:r w:rsidRPr="00A44BC8">
        <w:rPr>
          <w:rFonts w:ascii="Times New Roman" w:eastAsia="Calibri" w:hAnsi="Times New Roman" w:cs="Times New Roman"/>
          <w:sz w:val="24"/>
          <w:lang w:eastAsia="en-ID"/>
        </w:rPr>
        <w:t>preprocessed</w:t>
      </w:r>
      <w:proofErr w:type="spellEnd"/>
      <w:r w:rsidRPr="00A44BC8">
        <w:rPr>
          <w:rFonts w:ascii="Times New Roman" w:eastAsia="Calibri" w:hAnsi="Times New Roman" w:cs="Times New Roman"/>
          <w:sz w:val="24"/>
          <w:lang w:eastAsia="en-ID"/>
        </w:rPr>
        <w:t>, then weighted terms which will then go through the cluster method analysis process.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w:t>
      </w:r>
      <w:proofErr w:type="spellStart"/>
      <w:r w:rsidR="002949BF" w:rsidRPr="002949BF">
        <w:rPr>
          <w:rFonts w:ascii="Times New Roman" w:eastAsia="Calibri" w:hAnsi="Times New Roman" w:cs="Times New Roman"/>
          <w:sz w:val="24"/>
          <w:lang w:eastAsia="en-ID"/>
        </w:rPr>
        <w:t>minpts</w:t>
      </w:r>
      <w:proofErr w:type="spellEnd"/>
      <w:r w:rsidR="002949BF" w:rsidRPr="002949BF">
        <w:rPr>
          <w:rFonts w:ascii="Times New Roman" w:eastAsia="Calibri" w:hAnsi="Times New Roman" w:cs="Times New Roman"/>
          <w:sz w:val="24"/>
          <w:lang w:eastAsia="en-ID"/>
        </w:rPr>
        <w:t xml:space="preserve"> =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w:t>
      </w:r>
      <w:proofErr w:type="spellStart"/>
      <w:r w:rsidRPr="00A44BC8">
        <w:rPr>
          <w:rFonts w:ascii="Times New Roman" w:eastAsia="Calibri" w:hAnsi="Times New Roman" w:cs="Times New Roman"/>
          <w:sz w:val="24"/>
          <w:lang w:eastAsia="en-ID"/>
        </w:rPr>
        <w:t>diarrhea</w:t>
      </w:r>
      <w:proofErr w:type="spellEnd"/>
      <w:r w:rsidRPr="00A44BC8">
        <w:rPr>
          <w:rFonts w:ascii="Times New Roman" w:eastAsia="Calibri" w:hAnsi="Times New Roman" w:cs="Times New Roman"/>
          <w:sz w:val="24"/>
          <w:lang w:eastAsia="en-ID"/>
        </w:rPr>
        <w:t xml:space="preserve">, cluster 3 formed the term cold, cluster 4 formed the term cough, cluster 5 formed the term </w:t>
      </w:r>
      <w:proofErr w:type="spellStart"/>
      <w:r w:rsidRPr="00A44BC8">
        <w:rPr>
          <w:rFonts w:ascii="Times New Roman" w:eastAsia="Calibri" w:hAnsi="Times New Roman" w:cs="Times New Roman"/>
          <w:sz w:val="24"/>
          <w:lang w:eastAsia="en-ID"/>
        </w:rPr>
        <w:t>covid</w:t>
      </w:r>
      <w:proofErr w:type="spellEnd"/>
      <w:r w:rsidRPr="00A44BC8">
        <w:rPr>
          <w:rFonts w:ascii="Times New Roman" w:eastAsia="Calibri" w:hAnsi="Times New Roman" w:cs="Times New Roman"/>
          <w:sz w:val="24"/>
          <w:lang w:eastAsia="en-ID"/>
        </w:rPr>
        <w:t>,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5" w:name="_Toc149284599"/>
      <w:r w:rsidRPr="00D641E0">
        <w:rPr>
          <w:rFonts w:cs="Times New Roman"/>
          <w:lang w:val="en-US"/>
        </w:rPr>
        <w:lastRenderedPageBreak/>
        <w:t>DAFTAR ISI</w:t>
      </w:r>
      <w:bookmarkEnd w:id="15"/>
    </w:p>
    <w:p w14:paraId="5630B801" w14:textId="77777777" w:rsidR="00A34C72" w:rsidRPr="00A34C72" w:rsidRDefault="00A34C72" w:rsidP="00A34C72">
      <w:pPr>
        <w:rPr>
          <w:lang w:val="en-US"/>
        </w:rPr>
      </w:pPr>
    </w:p>
    <w:p w14:paraId="5EB9C7AE" w14:textId="24A1AB8A" w:rsidR="001A60FF" w:rsidRPr="00775AF8" w:rsidRDefault="00650C36">
      <w:pPr>
        <w:pStyle w:val="TOC1"/>
        <w:tabs>
          <w:tab w:val="right" w:leader="dot" w:pos="7930"/>
        </w:tabs>
        <w:rPr>
          <w:rFonts w:ascii="Times New Roman" w:eastAsiaTheme="minorEastAsia" w:hAnsi="Times New Roman" w:cs="Times New Roman"/>
          <w:noProof/>
          <w:sz w:val="24"/>
          <w:szCs w:val="24"/>
          <w:lang w:eastAsia="en-ID"/>
        </w:rPr>
      </w:pPr>
      <w:r w:rsidRPr="00775AF8">
        <w:rPr>
          <w:rFonts w:ascii="Times New Roman" w:hAnsi="Times New Roman" w:cs="Times New Roman"/>
          <w:sz w:val="24"/>
          <w:szCs w:val="24"/>
          <w:lang w:val="en-US"/>
        </w:rPr>
        <w:fldChar w:fldCharType="begin"/>
      </w:r>
      <w:r w:rsidRPr="00775AF8">
        <w:rPr>
          <w:rFonts w:ascii="Times New Roman" w:hAnsi="Times New Roman" w:cs="Times New Roman"/>
          <w:sz w:val="24"/>
          <w:szCs w:val="24"/>
          <w:lang w:val="en-US"/>
        </w:rPr>
        <w:instrText xml:space="preserve"> TOC \o "1-3" \h \z \u </w:instrText>
      </w:r>
      <w:r w:rsidRPr="00775AF8">
        <w:rPr>
          <w:rFonts w:ascii="Times New Roman" w:hAnsi="Times New Roman" w:cs="Times New Roman"/>
          <w:sz w:val="24"/>
          <w:szCs w:val="24"/>
          <w:lang w:val="en-US"/>
        </w:rPr>
        <w:fldChar w:fldCharType="separate"/>
      </w:r>
      <w:hyperlink w:anchor="_Toc149284591" w:history="1">
        <w:r w:rsidR="001A60FF" w:rsidRPr="00775AF8">
          <w:rPr>
            <w:rStyle w:val="Hyperlink"/>
            <w:rFonts w:ascii="Times New Roman" w:hAnsi="Times New Roman" w:cs="Times New Roman"/>
            <w:noProof/>
            <w:sz w:val="24"/>
            <w:szCs w:val="24"/>
            <w:lang w:val="en-US"/>
          </w:rPr>
          <w:t>SKRIPSI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w:t>
        </w:r>
        <w:r w:rsidR="001A60FF" w:rsidRPr="00775AF8">
          <w:rPr>
            <w:rFonts w:ascii="Times New Roman" w:hAnsi="Times New Roman" w:cs="Times New Roman"/>
            <w:noProof/>
            <w:webHidden/>
            <w:sz w:val="24"/>
            <w:szCs w:val="24"/>
          </w:rPr>
          <w:fldChar w:fldCharType="end"/>
        </w:r>
      </w:hyperlink>
    </w:p>
    <w:p w14:paraId="182E4C6F" w14:textId="64FCC626"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2" w:history="1">
        <w:r w:rsidR="001A60FF" w:rsidRPr="00775AF8">
          <w:rPr>
            <w:rStyle w:val="Hyperlink"/>
            <w:rFonts w:ascii="Times New Roman" w:hAnsi="Times New Roman" w:cs="Times New Roman"/>
            <w:noProof/>
            <w:sz w:val="24"/>
            <w:szCs w:val="24"/>
            <w:lang w:val="en-US"/>
          </w:rPr>
          <w:t>SKRIPSI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w:t>
        </w:r>
        <w:r w:rsidR="001A60FF" w:rsidRPr="00775AF8">
          <w:rPr>
            <w:rFonts w:ascii="Times New Roman" w:hAnsi="Times New Roman" w:cs="Times New Roman"/>
            <w:noProof/>
            <w:webHidden/>
            <w:sz w:val="24"/>
            <w:szCs w:val="24"/>
          </w:rPr>
          <w:fldChar w:fldCharType="end"/>
        </w:r>
      </w:hyperlink>
    </w:p>
    <w:p w14:paraId="4336F938" w14:textId="55C1AE3F"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3" w:history="1">
        <w:r w:rsidR="001A60FF" w:rsidRPr="00775AF8">
          <w:rPr>
            <w:rStyle w:val="Hyperlink"/>
            <w:rFonts w:ascii="Times New Roman" w:hAnsi="Times New Roman" w:cs="Times New Roman"/>
            <w:noProof/>
            <w:sz w:val="24"/>
            <w:szCs w:val="24"/>
            <w:lang w:val="en-US"/>
          </w:rPr>
          <w:t>LEMBAR PENGESAHAN NASKAH SKRIPSI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i</w:t>
        </w:r>
        <w:r w:rsidR="001A60FF" w:rsidRPr="00775AF8">
          <w:rPr>
            <w:rFonts w:ascii="Times New Roman" w:hAnsi="Times New Roman" w:cs="Times New Roman"/>
            <w:noProof/>
            <w:webHidden/>
            <w:sz w:val="24"/>
            <w:szCs w:val="24"/>
          </w:rPr>
          <w:fldChar w:fldCharType="end"/>
        </w:r>
      </w:hyperlink>
    </w:p>
    <w:p w14:paraId="2F03AA58" w14:textId="69FE009D"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4" w:history="1">
        <w:r w:rsidR="001A60FF" w:rsidRPr="00775AF8">
          <w:rPr>
            <w:rStyle w:val="Hyperlink"/>
            <w:rFonts w:ascii="Times New Roman" w:hAnsi="Times New Roman" w:cs="Times New Roman"/>
            <w:noProof/>
            <w:sz w:val="24"/>
            <w:szCs w:val="24"/>
            <w:lang w:val="en-US"/>
          </w:rPr>
          <w:t>SURAT PERNYATAAN TENTANG ORISINALITAS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ii</w:t>
        </w:r>
        <w:r w:rsidR="001A60FF" w:rsidRPr="00775AF8">
          <w:rPr>
            <w:rFonts w:ascii="Times New Roman" w:hAnsi="Times New Roman" w:cs="Times New Roman"/>
            <w:noProof/>
            <w:webHidden/>
            <w:sz w:val="24"/>
            <w:szCs w:val="24"/>
          </w:rPr>
          <w:fldChar w:fldCharType="end"/>
        </w:r>
      </w:hyperlink>
    </w:p>
    <w:p w14:paraId="3AAAB302" w14:textId="1F82F27A"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5" w:history="1">
        <w:r w:rsidR="001A60FF" w:rsidRPr="00775AF8">
          <w:rPr>
            <w:rStyle w:val="Hyperlink"/>
            <w:rFonts w:ascii="Times New Roman" w:hAnsi="Times New Roman" w:cs="Times New Roman"/>
            <w:noProof/>
            <w:sz w:val="24"/>
            <w:szCs w:val="24"/>
            <w:lang w:val="en-US"/>
          </w:rPr>
          <w:t>PEDOMAN PENGGUNAAN SKRIPSI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iii</w:t>
        </w:r>
        <w:r w:rsidR="001A60FF" w:rsidRPr="00775AF8">
          <w:rPr>
            <w:rFonts w:ascii="Times New Roman" w:hAnsi="Times New Roman" w:cs="Times New Roman"/>
            <w:noProof/>
            <w:webHidden/>
            <w:sz w:val="24"/>
            <w:szCs w:val="24"/>
          </w:rPr>
          <w:fldChar w:fldCharType="end"/>
        </w:r>
      </w:hyperlink>
    </w:p>
    <w:p w14:paraId="41A220AE" w14:textId="0C38FA75"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6" w:history="1">
        <w:r w:rsidR="001A60FF" w:rsidRPr="00775AF8">
          <w:rPr>
            <w:rStyle w:val="Hyperlink"/>
            <w:rFonts w:ascii="Times New Roman" w:hAnsi="Times New Roman" w:cs="Times New Roman"/>
            <w:noProof/>
            <w:sz w:val="24"/>
            <w:szCs w:val="24"/>
            <w:lang w:val="en-US"/>
          </w:rPr>
          <w:t>KATA PENGANTAR</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iv</w:t>
        </w:r>
        <w:r w:rsidR="001A60FF" w:rsidRPr="00775AF8">
          <w:rPr>
            <w:rFonts w:ascii="Times New Roman" w:hAnsi="Times New Roman" w:cs="Times New Roman"/>
            <w:noProof/>
            <w:webHidden/>
            <w:sz w:val="24"/>
            <w:szCs w:val="24"/>
          </w:rPr>
          <w:fldChar w:fldCharType="end"/>
        </w:r>
      </w:hyperlink>
    </w:p>
    <w:p w14:paraId="03CC7B98" w14:textId="245D43E8"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7" w:history="1">
        <w:r w:rsidR="001A60FF" w:rsidRPr="00775AF8">
          <w:rPr>
            <w:rStyle w:val="Hyperlink"/>
            <w:rFonts w:ascii="Times New Roman" w:hAnsi="Times New Roman" w:cs="Times New Roman"/>
            <w:noProof/>
            <w:sz w:val="24"/>
            <w:szCs w:val="24"/>
            <w:lang w:val="en-US"/>
          </w:rPr>
          <w:t>ABSTRAK</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vi</w:t>
        </w:r>
        <w:r w:rsidR="001A60FF" w:rsidRPr="00775AF8">
          <w:rPr>
            <w:rFonts w:ascii="Times New Roman" w:hAnsi="Times New Roman" w:cs="Times New Roman"/>
            <w:noProof/>
            <w:webHidden/>
            <w:sz w:val="24"/>
            <w:szCs w:val="24"/>
          </w:rPr>
          <w:fldChar w:fldCharType="end"/>
        </w:r>
      </w:hyperlink>
    </w:p>
    <w:p w14:paraId="56AE3B87" w14:textId="6C7ABD5F"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8" w:history="1">
        <w:r w:rsidR="001A60FF" w:rsidRPr="00775AF8">
          <w:rPr>
            <w:rStyle w:val="Hyperlink"/>
            <w:rFonts w:ascii="Times New Roman" w:hAnsi="Times New Roman" w:cs="Times New Roman"/>
            <w:noProof/>
            <w:sz w:val="24"/>
            <w:szCs w:val="24"/>
            <w:lang w:val="en-US"/>
          </w:rPr>
          <w:t>ABSTRACT</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vii</w:t>
        </w:r>
        <w:r w:rsidR="001A60FF" w:rsidRPr="00775AF8">
          <w:rPr>
            <w:rFonts w:ascii="Times New Roman" w:hAnsi="Times New Roman" w:cs="Times New Roman"/>
            <w:noProof/>
            <w:webHidden/>
            <w:sz w:val="24"/>
            <w:szCs w:val="24"/>
          </w:rPr>
          <w:fldChar w:fldCharType="end"/>
        </w:r>
      </w:hyperlink>
    </w:p>
    <w:p w14:paraId="752E848E" w14:textId="48F560B2"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599" w:history="1">
        <w:r w:rsidR="001A60FF" w:rsidRPr="00775AF8">
          <w:rPr>
            <w:rStyle w:val="Hyperlink"/>
            <w:rFonts w:ascii="Times New Roman" w:hAnsi="Times New Roman" w:cs="Times New Roman"/>
            <w:noProof/>
            <w:sz w:val="24"/>
            <w:szCs w:val="24"/>
            <w:lang w:val="en-US"/>
          </w:rPr>
          <w:t>DAFTAR ISI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_Toc149284599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viii</w:t>
        </w:r>
        <w:r w:rsidR="001A60FF" w:rsidRPr="00775AF8">
          <w:rPr>
            <w:rFonts w:ascii="Times New Roman" w:hAnsi="Times New Roman" w:cs="Times New Roman"/>
            <w:noProof/>
            <w:webHidden/>
            <w:sz w:val="24"/>
            <w:szCs w:val="24"/>
          </w:rPr>
          <w:fldChar w:fldCharType="end"/>
        </w:r>
      </w:hyperlink>
    </w:p>
    <w:p w14:paraId="14A0259D" w14:textId="67135298"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00" w:history="1">
        <w:r w:rsidR="001A60FF" w:rsidRPr="00775AF8">
          <w:rPr>
            <w:rStyle w:val="Hyperlink"/>
            <w:rFonts w:ascii="Times New Roman" w:hAnsi="Times New Roman" w:cs="Times New Roman"/>
            <w:noProof/>
            <w:sz w:val="24"/>
            <w:szCs w:val="24"/>
            <w:lang w:val="en-US"/>
          </w:rPr>
          <w:t>DAFTAR GAMBAR</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xi</w:t>
        </w:r>
        <w:r w:rsidR="001A60FF" w:rsidRPr="00775AF8">
          <w:rPr>
            <w:rFonts w:ascii="Times New Roman" w:hAnsi="Times New Roman" w:cs="Times New Roman"/>
            <w:noProof/>
            <w:webHidden/>
            <w:sz w:val="24"/>
            <w:szCs w:val="24"/>
          </w:rPr>
          <w:fldChar w:fldCharType="end"/>
        </w:r>
      </w:hyperlink>
    </w:p>
    <w:p w14:paraId="5ECFAC69" w14:textId="22C6B72A"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01" w:history="1">
        <w:r w:rsidR="001A60FF" w:rsidRPr="00775AF8">
          <w:rPr>
            <w:rStyle w:val="Hyperlink"/>
            <w:rFonts w:ascii="Times New Roman" w:hAnsi="Times New Roman" w:cs="Times New Roman"/>
            <w:noProof/>
            <w:sz w:val="24"/>
            <w:szCs w:val="24"/>
            <w:lang w:val="en-US"/>
          </w:rPr>
          <w:t>DAFTAR TABEL</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xii</w:t>
        </w:r>
        <w:r w:rsidR="001A60FF" w:rsidRPr="00775AF8">
          <w:rPr>
            <w:rFonts w:ascii="Times New Roman" w:hAnsi="Times New Roman" w:cs="Times New Roman"/>
            <w:noProof/>
            <w:webHidden/>
            <w:sz w:val="24"/>
            <w:szCs w:val="24"/>
          </w:rPr>
          <w:fldChar w:fldCharType="end"/>
        </w:r>
      </w:hyperlink>
    </w:p>
    <w:p w14:paraId="601610B5" w14:textId="505F61E6"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02" w:history="1">
        <w:r w:rsidR="001A60FF" w:rsidRPr="00775AF8">
          <w:rPr>
            <w:rStyle w:val="Hyperlink"/>
            <w:rFonts w:ascii="Times New Roman" w:hAnsi="Times New Roman" w:cs="Times New Roman"/>
            <w:noProof/>
            <w:sz w:val="24"/>
            <w:szCs w:val="24"/>
            <w:lang w:val="en-US"/>
          </w:rPr>
          <w:t>BAB 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w:t>
        </w:r>
        <w:r w:rsidR="001A60FF" w:rsidRPr="00775AF8">
          <w:rPr>
            <w:rFonts w:ascii="Times New Roman" w:hAnsi="Times New Roman" w:cs="Times New Roman"/>
            <w:noProof/>
            <w:webHidden/>
            <w:sz w:val="24"/>
            <w:szCs w:val="24"/>
          </w:rPr>
          <w:fldChar w:fldCharType="end"/>
        </w:r>
      </w:hyperlink>
    </w:p>
    <w:p w14:paraId="498BE46B" w14:textId="64B8D709"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03" w:history="1">
        <w:r w:rsidR="001A60FF" w:rsidRPr="00775AF8">
          <w:rPr>
            <w:rStyle w:val="Hyperlink"/>
            <w:rFonts w:ascii="Times New Roman" w:hAnsi="Times New Roman" w:cs="Times New Roman"/>
            <w:noProof/>
            <w:sz w:val="24"/>
            <w:szCs w:val="24"/>
            <w:lang w:val="en-US"/>
          </w:rPr>
          <w:t>PENDAHULUAN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w:t>
        </w:r>
        <w:r w:rsidR="001A60FF" w:rsidRPr="00775AF8">
          <w:rPr>
            <w:rFonts w:ascii="Times New Roman" w:hAnsi="Times New Roman" w:cs="Times New Roman"/>
            <w:noProof/>
            <w:webHidden/>
            <w:sz w:val="24"/>
            <w:szCs w:val="24"/>
          </w:rPr>
          <w:fldChar w:fldCharType="end"/>
        </w:r>
      </w:hyperlink>
    </w:p>
    <w:p w14:paraId="16C6AF98" w14:textId="029E37B5"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04" w:history="1">
        <w:r w:rsidR="001A60FF" w:rsidRPr="00775AF8">
          <w:rPr>
            <w:rStyle w:val="Hyperlink"/>
            <w:rFonts w:ascii="Times New Roman" w:hAnsi="Times New Roman" w:cs="Times New Roman"/>
            <w:noProof/>
            <w:sz w:val="24"/>
            <w:szCs w:val="24"/>
            <w:lang w:val="en-US"/>
          </w:rPr>
          <w:t>1.1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Latar Belakang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w:t>
        </w:r>
        <w:r w:rsidR="001A60FF" w:rsidRPr="00775AF8">
          <w:rPr>
            <w:rFonts w:ascii="Times New Roman" w:hAnsi="Times New Roman" w:cs="Times New Roman"/>
            <w:noProof/>
            <w:webHidden/>
            <w:sz w:val="24"/>
            <w:szCs w:val="24"/>
          </w:rPr>
          <w:fldChar w:fldCharType="end"/>
        </w:r>
      </w:hyperlink>
    </w:p>
    <w:p w14:paraId="5F4B2213" w14:textId="459157AE"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05" w:history="1">
        <w:r w:rsidR="001A60FF" w:rsidRPr="00775AF8">
          <w:rPr>
            <w:rStyle w:val="Hyperlink"/>
            <w:rFonts w:ascii="Times New Roman" w:eastAsia="Arial" w:hAnsi="Times New Roman" w:cs="Times New Roman"/>
            <w:noProof/>
            <w:sz w:val="24"/>
            <w:szCs w:val="24"/>
            <w:lang w:val="id" w:eastAsia="en-ID"/>
          </w:rPr>
          <w:t>1.2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Rumusan Masalah</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w:t>
        </w:r>
        <w:r w:rsidR="001A60FF" w:rsidRPr="00775AF8">
          <w:rPr>
            <w:rFonts w:ascii="Times New Roman" w:hAnsi="Times New Roman" w:cs="Times New Roman"/>
            <w:noProof/>
            <w:webHidden/>
            <w:sz w:val="24"/>
            <w:szCs w:val="24"/>
          </w:rPr>
          <w:fldChar w:fldCharType="end"/>
        </w:r>
      </w:hyperlink>
    </w:p>
    <w:p w14:paraId="60671428" w14:textId="14B5F084"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06" w:history="1">
        <w:r w:rsidR="001A60FF" w:rsidRPr="00775AF8">
          <w:rPr>
            <w:rStyle w:val="Hyperlink"/>
            <w:rFonts w:ascii="Times New Roman" w:hAnsi="Times New Roman" w:cs="Times New Roman"/>
            <w:noProof/>
            <w:sz w:val="24"/>
            <w:szCs w:val="24"/>
            <w:lang w:val="en-US"/>
          </w:rPr>
          <w:t>1.3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Tujuan Penelitian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w:t>
        </w:r>
        <w:r w:rsidR="001A60FF" w:rsidRPr="00775AF8">
          <w:rPr>
            <w:rFonts w:ascii="Times New Roman" w:hAnsi="Times New Roman" w:cs="Times New Roman"/>
            <w:noProof/>
            <w:webHidden/>
            <w:sz w:val="24"/>
            <w:szCs w:val="24"/>
          </w:rPr>
          <w:fldChar w:fldCharType="end"/>
        </w:r>
      </w:hyperlink>
    </w:p>
    <w:p w14:paraId="6D7D39E4" w14:textId="6D74A9C9"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07" w:history="1">
        <w:r w:rsidR="001A60FF" w:rsidRPr="00775AF8">
          <w:rPr>
            <w:rStyle w:val="Hyperlink"/>
            <w:rFonts w:ascii="Times New Roman" w:hAnsi="Times New Roman" w:cs="Times New Roman"/>
            <w:noProof/>
            <w:sz w:val="24"/>
            <w:szCs w:val="24"/>
            <w:lang w:val="en-US"/>
          </w:rPr>
          <w:t>1.4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Manfaat</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w:t>
        </w:r>
        <w:r w:rsidR="001A60FF" w:rsidRPr="00775AF8">
          <w:rPr>
            <w:rFonts w:ascii="Times New Roman" w:hAnsi="Times New Roman" w:cs="Times New Roman"/>
            <w:noProof/>
            <w:webHidden/>
            <w:sz w:val="24"/>
            <w:szCs w:val="24"/>
          </w:rPr>
          <w:fldChar w:fldCharType="end"/>
        </w:r>
      </w:hyperlink>
    </w:p>
    <w:p w14:paraId="7822C73A" w14:textId="068F694A"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08" w:history="1">
        <w:r w:rsidR="001A60FF" w:rsidRPr="00775AF8">
          <w:rPr>
            <w:rStyle w:val="Hyperlink"/>
            <w:rFonts w:ascii="Times New Roman" w:hAnsi="Times New Roman" w:cs="Times New Roman"/>
            <w:noProof/>
            <w:sz w:val="24"/>
            <w:szCs w:val="24"/>
            <w:lang w:val="en-US"/>
          </w:rPr>
          <w:t>1.5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Batasan Masalah</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w:t>
        </w:r>
        <w:r w:rsidR="001A60FF" w:rsidRPr="00775AF8">
          <w:rPr>
            <w:rFonts w:ascii="Times New Roman" w:hAnsi="Times New Roman" w:cs="Times New Roman"/>
            <w:noProof/>
            <w:webHidden/>
            <w:sz w:val="24"/>
            <w:szCs w:val="24"/>
          </w:rPr>
          <w:fldChar w:fldCharType="end"/>
        </w:r>
      </w:hyperlink>
    </w:p>
    <w:p w14:paraId="6941EF62" w14:textId="57AB9BAC"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09" w:history="1">
        <w:r w:rsidR="001A60FF" w:rsidRPr="00775AF8">
          <w:rPr>
            <w:rStyle w:val="Hyperlink"/>
            <w:rFonts w:ascii="Times New Roman" w:hAnsi="Times New Roman" w:cs="Times New Roman"/>
            <w:noProof/>
            <w:sz w:val="24"/>
            <w:szCs w:val="24"/>
            <w:lang w:val="en-US"/>
          </w:rPr>
          <w:t>BAB II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_Toc149284609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6</w:t>
        </w:r>
        <w:r w:rsidR="001A60FF" w:rsidRPr="00775AF8">
          <w:rPr>
            <w:rFonts w:ascii="Times New Roman" w:hAnsi="Times New Roman" w:cs="Times New Roman"/>
            <w:noProof/>
            <w:webHidden/>
            <w:sz w:val="24"/>
            <w:szCs w:val="24"/>
          </w:rPr>
          <w:fldChar w:fldCharType="end"/>
        </w:r>
      </w:hyperlink>
    </w:p>
    <w:p w14:paraId="2189716C" w14:textId="6196E31B"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10" w:history="1">
        <w:r w:rsidR="001A60FF" w:rsidRPr="00775AF8">
          <w:rPr>
            <w:rStyle w:val="Hyperlink"/>
            <w:rFonts w:ascii="Times New Roman" w:hAnsi="Times New Roman" w:cs="Times New Roman"/>
            <w:noProof/>
            <w:sz w:val="24"/>
            <w:szCs w:val="24"/>
            <w:lang w:val="en-US"/>
          </w:rPr>
          <w:t>TINJAUAN PUSTAKA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6</w:t>
        </w:r>
        <w:r w:rsidR="001A60FF" w:rsidRPr="00775AF8">
          <w:rPr>
            <w:rFonts w:ascii="Times New Roman" w:hAnsi="Times New Roman" w:cs="Times New Roman"/>
            <w:noProof/>
            <w:webHidden/>
            <w:sz w:val="24"/>
            <w:szCs w:val="24"/>
          </w:rPr>
          <w:fldChar w:fldCharType="end"/>
        </w:r>
      </w:hyperlink>
    </w:p>
    <w:p w14:paraId="30D10883" w14:textId="55E88BDF"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11" w:history="1">
        <w:r w:rsidR="001A60FF" w:rsidRPr="00775AF8">
          <w:rPr>
            <w:rStyle w:val="Hyperlink"/>
            <w:rFonts w:ascii="Times New Roman" w:hAnsi="Times New Roman" w:cs="Times New Roman"/>
            <w:noProof/>
            <w:sz w:val="24"/>
            <w:szCs w:val="24"/>
            <w:lang w:val="en-US"/>
          </w:rPr>
          <w:t>2.1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Twitter API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6</w:t>
        </w:r>
        <w:r w:rsidR="001A60FF" w:rsidRPr="00775AF8">
          <w:rPr>
            <w:rFonts w:ascii="Times New Roman" w:hAnsi="Times New Roman" w:cs="Times New Roman"/>
            <w:noProof/>
            <w:webHidden/>
            <w:sz w:val="24"/>
            <w:szCs w:val="24"/>
          </w:rPr>
          <w:fldChar w:fldCharType="end"/>
        </w:r>
      </w:hyperlink>
    </w:p>
    <w:p w14:paraId="5E405FFB" w14:textId="300356F9"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12" w:history="1">
        <w:r w:rsidR="001A60FF" w:rsidRPr="00775AF8">
          <w:rPr>
            <w:rStyle w:val="Hyperlink"/>
            <w:rFonts w:ascii="Times New Roman" w:hAnsi="Times New Roman" w:cs="Times New Roman"/>
            <w:noProof/>
            <w:sz w:val="24"/>
            <w:szCs w:val="24"/>
            <w:lang w:val="en-US"/>
          </w:rPr>
          <w:t>2.2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Data Mining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7</w:t>
        </w:r>
        <w:r w:rsidR="001A60FF" w:rsidRPr="00775AF8">
          <w:rPr>
            <w:rFonts w:ascii="Times New Roman" w:hAnsi="Times New Roman" w:cs="Times New Roman"/>
            <w:noProof/>
            <w:webHidden/>
            <w:sz w:val="24"/>
            <w:szCs w:val="24"/>
          </w:rPr>
          <w:fldChar w:fldCharType="end"/>
        </w:r>
      </w:hyperlink>
    </w:p>
    <w:p w14:paraId="66AF0A94" w14:textId="3F2BD9FE"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13" w:history="1">
        <w:r w:rsidR="001A60FF" w:rsidRPr="00775AF8">
          <w:rPr>
            <w:rStyle w:val="Hyperlink"/>
            <w:rFonts w:ascii="Times New Roman" w:hAnsi="Times New Roman" w:cs="Times New Roman"/>
            <w:noProof/>
            <w:sz w:val="24"/>
            <w:szCs w:val="24"/>
            <w:lang w:val="en-US"/>
          </w:rPr>
          <w:t>2.3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Praproses Data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7</w:t>
        </w:r>
        <w:r w:rsidR="001A60FF" w:rsidRPr="00775AF8">
          <w:rPr>
            <w:rFonts w:ascii="Times New Roman" w:hAnsi="Times New Roman" w:cs="Times New Roman"/>
            <w:noProof/>
            <w:webHidden/>
            <w:sz w:val="24"/>
            <w:szCs w:val="24"/>
          </w:rPr>
          <w:fldChar w:fldCharType="end"/>
        </w:r>
      </w:hyperlink>
    </w:p>
    <w:p w14:paraId="6435CD45" w14:textId="69FD1811"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4" w:history="1">
        <w:r w:rsidR="001A60FF" w:rsidRPr="00775AF8">
          <w:rPr>
            <w:rStyle w:val="Hyperlink"/>
            <w:rFonts w:ascii="Times New Roman" w:hAnsi="Times New Roman" w:cs="Times New Roman"/>
            <w:noProof/>
            <w:sz w:val="24"/>
            <w:szCs w:val="24"/>
            <w:lang w:val="en-US"/>
          </w:rPr>
          <w:t>2.3.1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Case Folding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8</w:t>
        </w:r>
        <w:r w:rsidR="001A60FF" w:rsidRPr="00775AF8">
          <w:rPr>
            <w:rFonts w:ascii="Times New Roman" w:hAnsi="Times New Roman" w:cs="Times New Roman"/>
            <w:noProof/>
            <w:webHidden/>
            <w:sz w:val="24"/>
            <w:szCs w:val="24"/>
          </w:rPr>
          <w:fldChar w:fldCharType="end"/>
        </w:r>
      </w:hyperlink>
    </w:p>
    <w:p w14:paraId="7F10B36B" w14:textId="390A4E23"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5" w:history="1">
        <w:r w:rsidR="001A60FF" w:rsidRPr="00775AF8">
          <w:rPr>
            <w:rStyle w:val="Hyperlink"/>
            <w:rFonts w:ascii="Times New Roman" w:hAnsi="Times New Roman" w:cs="Times New Roman"/>
            <w:noProof/>
            <w:sz w:val="24"/>
            <w:szCs w:val="24"/>
            <w:lang w:val="en-US"/>
          </w:rPr>
          <w:t>2.3.2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Tokenizing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8</w:t>
        </w:r>
        <w:r w:rsidR="001A60FF" w:rsidRPr="00775AF8">
          <w:rPr>
            <w:rFonts w:ascii="Times New Roman" w:hAnsi="Times New Roman" w:cs="Times New Roman"/>
            <w:noProof/>
            <w:webHidden/>
            <w:sz w:val="24"/>
            <w:szCs w:val="24"/>
          </w:rPr>
          <w:fldChar w:fldCharType="end"/>
        </w:r>
      </w:hyperlink>
    </w:p>
    <w:p w14:paraId="3EC00A87" w14:textId="332C3AB6"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6" w:history="1">
        <w:r w:rsidR="001A60FF" w:rsidRPr="00775AF8">
          <w:rPr>
            <w:rStyle w:val="Hyperlink"/>
            <w:rFonts w:ascii="Times New Roman" w:hAnsi="Times New Roman" w:cs="Times New Roman"/>
            <w:noProof/>
            <w:sz w:val="24"/>
            <w:szCs w:val="24"/>
            <w:lang w:val="en-US"/>
          </w:rPr>
          <w:t>2.3.3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Normalisasi Kata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8</w:t>
        </w:r>
        <w:r w:rsidR="001A60FF" w:rsidRPr="00775AF8">
          <w:rPr>
            <w:rFonts w:ascii="Times New Roman" w:hAnsi="Times New Roman" w:cs="Times New Roman"/>
            <w:noProof/>
            <w:webHidden/>
            <w:sz w:val="24"/>
            <w:szCs w:val="24"/>
          </w:rPr>
          <w:fldChar w:fldCharType="end"/>
        </w:r>
      </w:hyperlink>
    </w:p>
    <w:p w14:paraId="6860C438" w14:textId="0863103F"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7" w:history="1">
        <w:r w:rsidR="001A60FF" w:rsidRPr="00775AF8">
          <w:rPr>
            <w:rStyle w:val="Hyperlink"/>
            <w:rFonts w:ascii="Times New Roman" w:hAnsi="Times New Roman" w:cs="Times New Roman"/>
            <w:noProof/>
            <w:sz w:val="24"/>
            <w:szCs w:val="24"/>
            <w:lang w:val="en-US"/>
          </w:rPr>
          <w:t>2.3.4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Penghapusan Stopword</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9</w:t>
        </w:r>
        <w:r w:rsidR="001A60FF" w:rsidRPr="00775AF8">
          <w:rPr>
            <w:rFonts w:ascii="Times New Roman" w:hAnsi="Times New Roman" w:cs="Times New Roman"/>
            <w:noProof/>
            <w:webHidden/>
            <w:sz w:val="24"/>
            <w:szCs w:val="24"/>
          </w:rPr>
          <w:fldChar w:fldCharType="end"/>
        </w:r>
      </w:hyperlink>
    </w:p>
    <w:p w14:paraId="635476C0" w14:textId="66D2C5E6"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8" w:history="1">
        <w:r w:rsidR="001A60FF" w:rsidRPr="00775AF8">
          <w:rPr>
            <w:rStyle w:val="Hyperlink"/>
            <w:rFonts w:ascii="Times New Roman" w:hAnsi="Times New Roman" w:cs="Times New Roman"/>
            <w:noProof/>
            <w:sz w:val="24"/>
            <w:szCs w:val="24"/>
            <w:lang w:val="en-US"/>
          </w:rPr>
          <w:t>2.3.5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Stemming Nazief-Adriani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9</w:t>
        </w:r>
        <w:r w:rsidR="001A60FF" w:rsidRPr="00775AF8">
          <w:rPr>
            <w:rFonts w:ascii="Times New Roman" w:hAnsi="Times New Roman" w:cs="Times New Roman"/>
            <w:noProof/>
            <w:webHidden/>
            <w:sz w:val="24"/>
            <w:szCs w:val="24"/>
          </w:rPr>
          <w:fldChar w:fldCharType="end"/>
        </w:r>
      </w:hyperlink>
    </w:p>
    <w:p w14:paraId="3A5C9EDC" w14:textId="57B81AE4"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19" w:history="1">
        <w:r w:rsidR="001A60FF" w:rsidRPr="00775AF8">
          <w:rPr>
            <w:rStyle w:val="Hyperlink"/>
            <w:rFonts w:ascii="Times New Roman" w:hAnsi="Times New Roman" w:cs="Times New Roman"/>
            <w:noProof/>
            <w:sz w:val="24"/>
            <w:szCs w:val="24"/>
            <w:lang w:val="en-US"/>
          </w:rPr>
          <w:t>2.3.6</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Term Document Matrix</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_Toc149284619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11</w:t>
        </w:r>
        <w:r w:rsidR="001A60FF" w:rsidRPr="00775AF8">
          <w:rPr>
            <w:rFonts w:ascii="Times New Roman" w:hAnsi="Times New Roman" w:cs="Times New Roman"/>
            <w:noProof/>
            <w:webHidden/>
            <w:sz w:val="24"/>
            <w:szCs w:val="24"/>
          </w:rPr>
          <w:fldChar w:fldCharType="end"/>
        </w:r>
      </w:hyperlink>
    </w:p>
    <w:p w14:paraId="0E47221C" w14:textId="27EA4047"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0" w:history="1">
        <w:r w:rsidR="001A60FF" w:rsidRPr="00775AF8">
          <w:rPr>
            <w:rStyle w:val="Hyperlink"/>
            <w:rFonts w:ascii="Times New Roman" w:hAnsi="Times New Roman" w:cs="Times New Roman"/>
            <w:noProof/>
            <w:sz w:val="24"/>
            <w:szCs w:val="24"/>
          </w:rPr>
          <w:t>2.3.7</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Algoritma TF-IDF</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11</w:t>
        </w:r>
        <w:r w:rsidR="001A60FF" w:rsidRPr="00775AF8">
          <w:rPr>
            <w:rFonts w:ascii="Times New Roman" w:hAnsi="Times New Roman" w:cs="Times New Roman"/>
            <w:noProof/>
            <w:webHidden/>
            <w:sz w:val="24"/>
            <w:szCs w:val="24"/>
          </w:rPr>
          <w:fldChar w:fldCharType="end"/>
        </w:r>
      </w:hyperlink>
    </w:p>
    <w:p w14:paraId="59F44AE3" w14:textId="7237BD45"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21" w:history="1">
        <w:r w:rsidR="001A60FF" w:rsidRPr="00775AF8">
          <w:rPr>
            <w:rStyle w:val="Hyperlink"/>
            <w:rFonts w:ascii="Times New Roman" w:hAnsi="Times New Roman" w:cs="Times New Roman"/>
            <w:noProof/>
            <w:sz w:val="24"/>
            <w:szCs w:val="24"/>
            <w:lang w:val="en-US"/>
          </w:rPr>
          <w:t>2.4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Klasterisasi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12</w:t>
        </w:r>
        <w:r w:rsidR="001A60FF" w:rsidRPr="00775AF8">
          <w:rPr>
            <w:rFonts w:ascii="Times New Roman" w:hAnsi="Times New Roman" w:cs="Times New Roman"/>
            <w:noProof/>
            <w:webHidden/>
            <w:sz w:val="24"/>
            <w:szCs w:val="24"/>
          </w:rPr>
          <w:fldChar w:fldCharType="end"/>
        </w:r>
      </w:hyperlink>
    </w:p>
    <w:p w14:paraId="0BE9C195" w14:textId="3E94C229"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2" w:history="1">
        <w:r w:rsidR="001A60FF" w:rsidRPr="00775AF8">
          <w:rPr>
            <w:rStyle w:val="Hyperlink"/>
            <w:rFonts w:ascii="Times New Roman" w:hAnsi="Times New Roman" w:cs="Times New Roman"/>
            <w:noProof/>
            <w:sz w:val="24"/>
            <w:szCs w:val="24"/>
            <w:lang w:val="en-US"/>
          </w:rPr>
          <w:t>2.4.1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i/>
            <w:iCs/>
            <w:noProof/>
            <w:sz w:val="24"/>
            <w:szCs w:val="24"/>
            <w:lang w:val="en-US"/>
          </w:rPr>
          <w:t>NearestNeighbors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14</w:t>
        </w:r>
        <w:r w:rsidR="001A60FF" w:rsidRPr="00775AF8">
          <w:rPr>
            <w:rFonts w:ascii="Times New Roman" w:hAnsi="Times New Roman" w:cs="Times New Roman"/>
            <w:noProof/>
            <w:webHidden/>
            <w:sz w:val="24"/>
            <w:szCs w:val="24"/>
          </w:rPr>
          <w:fldChar w:fldCharType="end"/>
        </w:r>
      </w:hyperlink>
    </w:p>
    <w:p w14:paraId="21B41FD0" w14:textId="78142718"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3" w:history="1">
        <w:r w:rsidR="001A60FF" w:rsidRPr="00775AF8">
          <w:rPr>
            <w:rStyle w:val="Hyperlink"/>
            <w:rFonts w:ascii="Times New Roman" w:hAnsi="Times New Roman" w:cs="Times New Roman"/>
            <w:noProof/>
            <w:sz w:val="24"/>
            <w:szCs w:val="24"/>
            <w:lang w:val="en-US"/>
          </w:rPr>
          <w:t>2.4.2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Algoritma DBSCAN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14</w:t>
        </w:r>
        <w:r w:rsidR="001A60FF" w:rsidRPr="00775AF8">
          <w:rPr>
            <w:rFonts w:ascii="Times New Roman" w:hAnsi="Times New Roman" w:cs="Times New Roman"/>
            <w:noProof/>
            <w:webHidden/>
            <w:sz w:val="24"/>
            <w:szCs w:val="24"/>
          </w:rPr>
          <w:fldChar w:fldCharType="end"/>
        </w:r>
      </w:hyperlink>
    </w:p>
    <w:p w14:paraId="16352843" w14:textId="264E5E8A"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4" w:history="1">
        <w:r w:rsidR="001A60FF" w:rsidRPr="00775AF8">
          <w:rPr>
            <w:rStyle w:val="Hyperlink"/>
            <w:rFonts w:ascii="Times New Roman" w:hAnsi="Times New Roman" w:cs="Times New Roman"/>
            <w:noProof/>
            <w:sz w:val="24"/>
            <w:szCs w:val="24"/>
            <w:lang w:val="en-US"/>
          </w:rPr>
          <w:t>2.4.3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Algoritma OPTICS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15</w:t>
        </w:r>
        <w:r w:rsidR="001A60FF" w:rsidRPr="00775AF8">
          <w:rPr>
            <w:rFonts w:ascii="Times New Roman" w:hAnsi="Times New Roman" w:cs="Times New Roman"/>
            <w:noProof/>
            <w:webHidden/>
            <w:sz w:val="24"/>
            <w:szCs w:val="24"/>
          </w:rPr>
          <w:fldChar w:fldCharType="end"/>
        </w:r>
      </w:hyperlink>
    </w:p>
    <w:p w14:paraId="10564093" w14:textId="7C759362"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5" w:history="1">
        <w:r w:rsidR="001A60FF" w:rsidRPr="00775AF8">
          <w:rPr>
            <w:rStyle w:val="Hyperlink"/>
            <w:rFonts w:ascii="Times New Roman" w:hAnsi="Times New Roman" w:cs="Times New Roman"/>
            <w:noProof/>
            <w:sz w:val="24"/>
            <w:szCs w:val="24"/>
            <w:lang w:val="en-US"/>
          </w:rPr>
          <w:t>2.4.4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Uji Validasi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16</w:t>
        </w:r>
        <w:r w:rsidR="001A60FF" w:rsidRPr="00775AF8">
          <w:rPr>
            <w:rFonts w:ascii="Times New Roman" w:hAnsi="Times New Roman" w:cs="Times New Roman"/>
            <w:noProof/>
            <w:webHidden/>
            <w:sz w:val="24"/>
            <w:szCs w:val="24"/>
          </w:rPr>
          <w:fldChar w:fldCharType="end"/>
        </w:r>
      </w:hyperlink>
    </w:p>
    <w:p w14:paraId="57F7FDA6" w14:textId="416AE169"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26" w:history="1">
        <w:r w:rsidR="001A60FF" w:rsidRPr="00775AF8">
          <w:rPr>
            <w:rStyle w:val="Hyperlink"/>
            <w:rFonts w:ascii="Times New Roman" w:hAnsi="Times New Roman" w:cs="Times New Roman"/>
            <w:noProof/>
            <w:sz w:val="24"/>
            <w:szCs w:val="24"/>
            <w:lang w:val="en-US"/>
          </w:rPr>
          <w:t>2.5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Geovisualisasi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16</w:t>
        </w:r>
        <w:r w:rsidR="001A60FF" w:rsidRPr="00775AF8">
          <w:rPr>
            <w:rFonts w:ascii="Times New Roman" w:hAnsi="Times New Roman" w:cs="Times New Roman"/>
            <w:noProof/>
            <w:webHidden/>
            <w:sz w:val="24"/>
            <w:szCs w:val="24"/>
          </w:rPr>
          <w:fldChar w:fldCharType="end"/>
        </w:r>
      </w:hyperlink>
    </w:p>
    <w:p w14:paraId="5FCAB6A0" w14:textId="56500401"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27" w:history="1">
        <w:r w:rsidR="001A60FF" w:rsidRPr="00775AF8">
          <w:rPr>
            <w:rStyle w:val="Hyperlink"/>
            <w:rFonts w:ascii="Times New Roman" w:hAnsi="Times New Roman" w:cs="Times New Roman"/>
            <w:noProof/>
            <w:sz w:val="24"/>
            <w:szCs w:val="24"/>
            <w:lang w:val="en-US"/>
          </w:rPr>
          <w:t>2.5.1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Sistem Informasi Geografis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17</w:t>
        </w:r>
        <w:r w:rsidR="001A60FF" w:rsidRPr="00775AF8">
          <w:rPr>
            <w:rFonts w:ascii="Times New Roman" w:hAnsi="Times New Roman" w:cs="Times New Roman"/>
            <w:noProof/>
            <w:webHidden/>
            <w:sz w:val="24"/>
            <w:szCs w:val="24"/>
          </w:rPr>
          <w:fldChar w:fldCharType="end"/>
        </w:r>
      </w:hyperlink>
    </w:p>
    <w:p w14:paraId="7ECCF27C" w14:textId="305E2305"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28" w:history="1">
        <w:r w:rsidR="001A60FF" w:rsidRPr="00775AF8">
          <w:rPr>
            <w:rStyle w:val="Hyperlink"/>
            <w:rFonts w:ascii="Times New Roman" w:hAnsi="Times New Roman" w:cs="Times New Roman"/>
            <w:noProof/>
            <w:sz w:val="24"/>
            <w:szCs w:val="24"/>
            <w:lang w:val="en-US"/>
          </w:rPr>
          <w:t>2.6</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Penelitian Sebelumnya Tentang Penyebaran Informasi Suatu Kejadian Menggunakan Twitter</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17</w:t>
        </w:r>
        <w:r w:rsidR="001A60FF" w:rsidRPr="00775AF8">
          <w:rPr>
            <w:rFonts w:ascii="Times New Roman" w:hAnsi="Times New Roman" w:cs="Times New Roman"/>
            <w:noProof/>
            <w:webHidden/>
            <w:sz w:val="24"/>
            <w:szCs w:val="24"/>
          </w:rPr>
          <w:fldChar w:fldCharType="end"/>
        </w:r>
      </w:hyperlink>
    </w:p>
    <w:p w14:paraId="177F8180" w14:textId="0AB82CC4"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29" w:history="1">
        <w:r w:rsidR="001A60FF" w:rsidRPr="00775AF8">
          <w:rPr>
            <w:rStyle w:val="Hyperlink"/>
            <w:rFonts w:ascii="Times New Roman" w:hAnsi="Times New Roman" w:cs="Times New Roman"/>
            <w:noProof/>
            <w:sz w:val="24"/>
            <w:szCs w:val="24"/>
            <w:lang w:val="en-US"/>
          </w:rPr>
          <w:t>BAB III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_Toc149284629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20</w:t>
        </w:r>
        <w:r w:rsidR="001A60FF" w:rsidRPr="00775AF8">
          <w:rPr>
            <w:rFonts w:ascii="Times New Roman" w:hAnsi="Times New Roman" w:cs="Times New Roman"/>
            <w:noProof/>
            <w:webHidden/>
            <w:sz w:val="24"/>
            <w:szCs w:val="24"/>
          </w:rPr>
          <w:fldChar w:fldCharType="end"/>
        </w:r>
      </w:hyperlink>
    </w:p>
    <w:p w14:paraId="1197C81F" w14:textId="715CC1EC"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30" w:history="1">
        <w:r w:rsidR="001A60FF" w:rsidRPr="00775AF8">
          <w:rPr>
            <w:rStyle w:val="Hyperlink"/>
            <w:rFonts w:ascii="Times New Roman" w:hAnsi="Times New Roman" w:cs="Times New Roman"/>
            <w:noProof/>
            <w:sz w:val="24"/>
            <w:szCs w:val="24"/>
            <w:lang w:val="en-US"/>
          </w:rPr>
          <w:t>METODE PENELITIAN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20</w:t>
        </w:r>
        <w:r w:rsidR="001A60FF" w:rsidRPr="00775AF8">
          <w:rPr>
            <w:rFonts w:ascii="Times New Roman" w:hAnsi="Times New Roman" w:cs="Times New Roman"/>
            <w:noProof/>
            <w:webHidden/>
            <w:sz w:val="24"/>
            <w:szCs w:val="24"/>
          </w:rPr>
          <w:fldChar w:fldCharType="end"/>
        </w:r>
      </w:hyperlink>
    </w:p>
    <w:p w14:paraId="06E4FEB8" w14:textId="2099EC49"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31" w:history="1">
        <w:r w:rsidR="001A60FF" w:rsidRPr="00775AF8">
          <w:rPr>
            <w:rStyle w:val="Hyperlink"/>
            <w:rFonts w:ascii="Times New Roman" w:hAnsi="Times New Roman" w:cs="Times New Roman"/>
            <w:noProof/>
            <w:sz w:val="24"/>
            <w:szCs w:val="24"/>
            <w:lang w:val="en-US"/>
          </w:rPr>
          <w:t>3.1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Waktu Penelitian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20</w:t>
        </w:r>
        <w:r w:rsidR="001A60FF" w:rsidRPr="00775AF8">
          <w:rPr>
            <w:rFonts w:ascii="Times New Roman" w:hAnsi="Times New Roman" w:cs="Times New Roman"/>
            <w:noProof/>
            <w:webHidden/>
            <w:sz w:val="24"/>
            <w:szCs w:val="24"/>
          </w:rPr>
          <w:fldChar w:fldCharType="end"/>
        </w:r>
      </w:hyperlink>
    </w:p>
    <w:p w14:paraId="1A0C87D4" w14:textId="46AC98D1"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32" w:history="1">
        <w:r w:rsidR="001A60FF" w:rsidRPr="00775AF8">
          <w:rPr>
            <w:rStyle w:val="Hyperlink"/>
            <w:rFonts w:ascii="Times New Roman" w:hAnsi="Times New Roman" w:cs="Times New Roman"/>
            <w:noProof/>
            <w:sz w:val="24"/>
            <w:szCs w:val="24"/>
            <w:lang w:val="en-US"/>
          </w:rPr>
          <w:t>3.2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Objek Penelitian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20</w:t>
        </w:r>
        <w:r w:rsidR="001A60FF" w:rsidRPr="00775AF8">
          <w:rPr>
            <w:rFonts w:ascii="Times New Roman" w:hAnsi="Times New Roman" w:cs="Times New Roman"/>
            <w:noProof/>
            <w:webHidden/>
            <w:sz w:val="24"/>
            <w:szCs w:val="24"/>
          </w:rPr>
          <w:fldChar w:fldCharType="end"/>
        </w:r>
      </w:hyperlink>
    </w:p>
    <w:p w14:paraId="6DC37F38" w14:textId="582E2093"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33" w:history="1">
        <w:r w:rsidR="001A60FF" w:rsidRPr="00775AF8">
          <w:rPr>
            <w:rStyle w:val="Hyperlink"/>
            <w:rFonts w:ascii="Times New Roman" w:hAnsi="Times New Roman" w:cs="Times New Roman"/>
            <w:noProof/>
            <w:sz w:val="24"/>
            <w:szCs w:val="24"/>
            <w:lang w:val="en-US"/>
          </w:rPr>
          <w:t>3.3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Tahapan Penelitian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21</w:t>
        </w:r>
        <w:r w:rsidR="001A60FF" w:rsidRPr="00775AF8">
          <w:rPr>
            <w:rFonts w:ascii="Times New Roman" w:hAnsi="Times New Roman" w:cs="Times New Roman"/>
            <w:noProof/>
            <w:webHidden/>
            <w:sz w:val="24"/>
            <w:szCs w:val="24"/>
          </w:rPr>
          <w:fldChar w:fldCharType="end"/>
        </w:r>
      </w:hyperlink>
    </w:p>
    <w:p w14:paraId="7FF471D0" w14:textId="50E777B3"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4" w:history="1">
        <w:r w:rsidR="001A60FF" w:rsidRPr="00775AF8">
          <w:rPr>
            <w:rStyle w:val="Hyperlink"/>
            <w:rFonts w:ascii="Times New Roman" w:hAnsi="Times New Roman" w:cs="Times New Roman"/>
            <w:noProof/>
            <w:sz w:val="24"/>
            <w:szCs w:val="24"/>
            <w:lang w:val="en-US"/>
          </w:rPr>
          <w:t>3.3.1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Akuisisi Tweet</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21</w:t>
        </w:r>
        <w:r w:rsidR="001A60FF" w:rsidRPr="00775AF8">
          <w:rPr>
            <w:rFonts w:ascii="Times New Roman" w:hAnsi="Times New Roman" w:cs="Times New Roman"/>
            <w:noProof/>
            <w:webHidden/>
            <w:sz w:val="24"/>
            <w:szCs w:val="24"/>
          </w:rPr>
          <w:fldChar w:fldCharType="end"/>
        </w:r>
      </w:hyperlink>
    </w:p>
    <w:p w14:paraId="5FBF3D1C" w14:textId="0EAE3634"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5" w:history="1">
        <w:r w:rsidR="001A60FF" w:rsidRPr="00775AF8">
          <w:rPr>
            <w:rStyle w:val="Hyperlink"/>
            <w:rFonts w:ascii="Times New Roman" w:hAnsi="Times New Roman" w:cs="Times New Roman"/>
            <w:noProof/>
            <w:sz w:val="24"/>
            <w:szCs w:val="24"/>
            <w:lang w:val="en-US"/>
          </w:rPr>
          <w:t>3.3.2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Praproses Data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22</w:t>
        </w:r>
        <w:r w:rsidR="001A60FF" w:rsidRPr="00775AF8">
          <w:rPr>
            <w:rFonts w:ascii="Times New Roman" w:hAnsi="Times New Roman" w:cs="Times New Roman"/>
            <w:noProof/>
            <w:webHidden/>
            <w:sz w:val="24"/>
            <w:szCs w:val="24"/>
          </w:rPr>
          <w:fldChar w:fldCharType="end"/>
        </w:r>
      </w:hyperlink>
    </w:p>
    <w:p w14:paraId="46984173" w14:textId="6977245F"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6" w:history="1">
        <w:r w:rsidR="001A60FF" w:rsidRPr="00775AF8">
          <w:rPr>
            <w:rStyle w:val="Hyperlink"/>
            <w:rFonts w:ascii="Times New Roman" w:hAnsi="Times New Roman" w:cs="Times New Roman"/>
            <w:noProof/>
            <w:sz w:val="24"/>
            <w:szCs w:val="24"/>
          </w:rPr>
          <w:t>3.3.3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Pembobotan TF-IDF</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26</w:t>
        </w:r>
        <w:r w:rsidR="001A60FF" w:rsidRPr="00775AF8">
          <w:rPr>
            <w:rFonts w:ascii="Times New Roman" w:hAnsi="Times New Roman" w:cs="Times New Roman"/>
            <w:noProof/>
            <w:webHidden/>
            <w:sz w:val="24"/>
            <w:szCs w:val="24"/>
          </w:rPr>
          <w:fldChar w:fldCharType="end"/>
        </w:r>
      </w:hyperlink>
    </w:p>
    <w:p w14:paraId="5A13B04B" w14:textId="1D931F7C"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7" w:history="1">
        <w:r w:rsidR="001A60FF" w:rsidRPr="00775AF8">
          <w:rPr>
            <w:rStyle w:val="Hyperlink"/>
            <w:rFonts w:ascii="Times New Roman" w:hAnsi="Times New Roman" w:cs="Times New Roman"/>
            <w:noProof/>
            <w:sz w:val="24"/>
            <w:szCs w:val="24"/>
            <w:lang w:val="en-US"/>
          </w:rPr>
          <w:t>3.3.4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Klasterisasi DBSCAN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26</w:t>
        </w:r>
        <w:r w:rsidR="001A60FF" w:rsidRPr="00775AF8">
          <w:rPr>
            <w:rFonts w:ascii="Times New Roman" w:hAnsi="Times New Roman" w:cs="Times New Roman"/>
            <w:noProof/>
            <w:webHidden/>
            <w:sz w:val="24"/>
            <w:szCs w:val="24"/>
          </w:rPr>
          <w:fldChar w:fldCharType="end"/>
        </w:r>
      </w:hyperlink>
    </w:p>
    <w:p w14:paraId="405F0D14" w14:textId="13C7CC02"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8" w:history="1">
        <w:r w:rsidR="001A60FF" w:rsidRPr="00775AF8">
          <w:rPr>
            <w:rStyle w:val="Hyperlink"/>
            <w:rFonts w:ascii="Times New Roman" w:hAnsi="Times New Roman" w:cs="Times New Roman"/>
            <w:noProof/>
            <w:sz w:val="24"/>
            <w:szCs w:val="24"/>
            <w:lang w:val="en-US"/>
          </w:rPr>
          <w:t>3.3.5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Klasterisasi OPTICS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28</w:t>
        </w:r>
        <w:r w:rsidR="001A60FF" w:rsidRPr="00775AF8">
          <w:rPr>
            <w:rFonts w:ascii="Times New Roman" w:hAnsi="Times New Roman" w:cs="Times New Roman"/>
            <w:noProof/>
            <w:webHidden/>
            <w:sz w:val="24"/>
            <w:szCs w:val="24"/>
          </w:rPr>
          <w:fldChar w:fldCharType="end"/>
        </w:r>
      </w:hyperlink>
    </w:p>
    <w:p w14:paraId="19859E52" w14:textId="19E70CF6"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39" w:history="1">
        <w:r w:rsidR="001A60FF" w:rsidRPr="00775AF8">
          <w:rPr>
            <w:rStyle w:val="Hyperlink"/>
            <w:rFonts w:ascii="Times New Roman" w:hAnsi="Times New Roman" w:cs="Times New Roman"/>
            <w:noProof/>
            <w:sz w:val="24"/>
            <w:szCs w:val="24"/>
            <w:lang w:val="en-US"/>
          </w:rPr>
          <w:t>3.3.6</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Geovisualisasi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_Toc149284639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29</w:t>
        </w:r>
        <w:r w:rsidR="001A60FF" w:rsidRPr="00775AF8">
          <w:rPr>
            <w:rFonts w:ascii="Times New Roman" w:hAnsi="Times New Roman" w:cs="Times New Roman"/>
            <w:noProof/>
            <w:webHidden/>
            <w:sz w:val="24"/>
            <w:szCs w:val="24"/>
          </w:rPr>
          <w:fldChar w:fldCharType="end"/>
        </w:r>
      </w:hyperlink>
    </w:p>
    <w:p w14:paraId="36177267" w14:textId="3981C1B9"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0" w:history="1">
        <w:r w:rsidR="001A60FF" w:rsidRPr="00775AF8">
          <w:rPr>
            <w:rStyle w:val="Hyperlink"/>
            <w:rFonts w:ascii="Times New Roman" w:hAnsi="Times New Roman" w:cs="Times New Roman"/>
            <w:noProof/>
            <w:sz w:val="24"/>
            <w:szCs w:val="24"/>
            <w:lang w:val="en-US"/>
          </w:rPr>
          <w:t>3.3.7</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Evaluasi Hasil Analisis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29</w:t>
        </w:r>
        <w:r w:rsidR="001A60FF" w:rsidRPr="00775AF8">
          <w:rPr>
            <w:rFonts w:ascii="Times New Roman" w:hAnsi="Times New Roman" w:cs="Times New Roman"/>
            <w:noProof/>
            <w:webHidden/>
            <w:sz w:val="24"/>
            <w:szCs w:val="24"/>
          </w:rPr>
          <w:fldChar w:fldCharType="end"/>
        </w:r>
      </w:hyperlink>
    </w:p>
    <w:p w14:paraId="3C8C9F40" w14:textId="6E915E53"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41" w:history="1">
        <w:r w:rsidR="001A60FF" w:rsidRPr="00775AF8">
          <w:rPr>
            <w:rStyle w:val="Hyperlink"/>
            <w:rFonts w:ascii="Times New Roman" w:hAnsi="Times New Roman" w:cs="Times New Roman"/>
            <w:noProof/>
            <w:sz w:val="24"/>
            <w:szCs w:val="24"/>
            <w:lang w:val="en-US"/>
          </w:rPr>
          <w:t>BAB IV</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31</w:t>
        </w:r>
        <w:r w:rsidR="001A60FF" w:rsidRPr="00775AF8">
          <w:rPr>
            <w:rFonts w:ascii="Times New Roman" w:hAnsi="Times New Roman" w:cs="Times New Roman"/>
            <w:noProof/>
            <w:webHidden/>
            <w:sz w:val="24"/>
            <w:szCs w:val="24"/>
          </w:rPr>
          <w:fldChar w:fldCharType="end"/>
        </w:r>
      </w:hyperlink>
    </w:p>
    <w:p w14:paraId="79C63F2D" w14:textId="7BC3925C"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42" w:history="1">
        <w:r w:rsidR="001A60FF" w:rsidRPr="00775AF8">
          <w:rPr>
            <w:rStyle w:val="Hyperlink"/>
            <w:rFonts w:ascii="Times New Roman" w:hAnsi="Times New Roman" w:cs="Times New Roman"/>
            <w:noProof/>
            <w:sz w:val="24"/>
            <w:szCs w:val="24"/>
            <w:lang w:val="en-US"/>
          </w:rPr>
          <w:t>HASIL DAN PEMBAHASAN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31</w:t>
        </w:r>
        <w:r w:rsidR="001A60FF" w:rsidRPr="00775AF8">
          <w:rPr>
            <w:rFonts w:ascii="Times New Roman" w:hAnsi="Times New Roman" w:cs="Times New Roman"/>
            <w:noProof/>
            <w:webHidden/>
            <w:sz w:val="24"/>
            <w:szCs w:val="24"/>
          </w:rPr>
          <w:fldChar w:fldCharType="end"/>
        </w:r>
      </w:hyperlink>
    </w:p>
    <w:p w14:paraId="457294E3" w14:textId="677E3BF1"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43" w:history="1">
        <w:r w:rsidR="001A60FF" w:rsidRPr="00775AF8">
          <w:rPr>
            <w:rStyle w:val="Hyperlink"/>
            <w:rFonts w:ascii="Times New Roman" w:hAnsi="Times New Roman" w:cs="Times New Roman"/>
            <w:noProof/>
            <w:sz w:val="24"/>
            <w:szCs w:val="24"/>
            <w:lang w:val="en-US"/>
          </w:rPr>
          <w:t>4.1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Akuisisi Tweet</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31</w:t>
        </w:r>
        <w:r w:rsidR="001A60FF" w:rsidRPr="00775AF8">
          <w:rPr>
            <w:rFonts w:ascii="Times New Roman" w:hAnsi="Times New Roman" w:cs="Times New Roman"/>
            <w:noProof/>
            <w:webHidden/>
            <w:sz w:val="24"/>
            <w:szCs w:val="24"/>
          </w:rPr>
          <w:fldChar w:fldCharType="end"/>
        </w:r>
      </w:hyperlink>
    </w:p>
    <w:p w14:paraId="57C6A5E6" w14:textId="3B8DE13B"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44" w:history="1">
        <w:r w:rsidR="001A60FF" w:rsidRPr="00775AF8">
          <w:rPr>
            <w:rStyle w:val="Hyperlink"/>
            <w:rFonts w:ascii="Times New Roman" w:hAnsi="Times New Roman" w:cs="Times New Roman"/>
            <w:noProof/>
            <w:sz w:val="24"/>
            <w:szCs w:val="24"/>
            <w:lang w:val="en-US"/>
          </w:rPr>
          <w:t>4.2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Praproses Data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33</w:t>
        </w:r>
        <w:r w:rsidR="001A60FF" w:rsidRPr="00775AF8">
          <w:rPr>
            <w:rFonts w:ascii="Times New Roman" w:hAnsi="Times New Roman" w:cs="Times New Roman"/>
            <w:noProof/>
            <w:webHidden/>
            <w:sz w:val="24"/>
            <w:szCs w:val="24"/>
          </w:rPr>
          <w:fldChar w:fldCharType="end"/>
        </w:r>
      </w:hyperlink>
    </w:p>
    <w:p w14:paraId="7AD755CC" w14:textId="09571566"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5" w:history="1">
        <w:r w:rsidR="001A60FF" w:rsidRPr="00775AF8">
          <w:rPr>
            <w:rStyle w:val="Hyperlink"/>
            <w:rFonts w:ascii="Times New Roman" w:hAnsi="Times New Roman" w:cs="Times New Roman"/>
            <w:noProof/>
            <w:sz w:val="24"/>
            <w:szCs w:val="24"/>
            <w:lang w:val="en-US"/>
          </w:rPr>
          <w:t>4.2.1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Case Folding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33</w:t>
        </w:r>
        <w:r w:rsidR="001A60FF" w:rsidRPr="00775AF8">
          <w:rPr>
            <w:rFonts w:ascii="Times New Roman" w:hAnsi="Times New Roman" w:cs="Times New Roman"/>
            <w:noProof/>
            <w:webHidden/>
            <w:sz w:val="24"/>
            <w:szCs w:val="24"/>
          </w:rPr>
          <w:fldChar w:fldCharType="end"/>
        </w:r>
      </w:hyperlink>
    </w:p>
    <w:p w14:paraId="32036CDE" w14:textId="6996996B"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6" w:history="1">
        <w:r w:rsidR="001A60FF" w:rsidRPr="00775AF8">
          <w:rPr>
            <w:rStyle w:val="Hyperlink"/>
            <w:rFonts w:ascii="Times New Roman" w:hAnsi="Times New Roman" w:cs="Times New Roman"/>
            <w:noProof/>
            <w:sz w:val="24"/>
            <w:szCs w:val="24"/>
            <w:lang w:val="en-US"/>
          </w:rPr>
          <w:t>4.2.2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Tokenizing</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33</w:t>
        </w:r>
        <w:r w:rsidR="001A60FF" w:rsidRPr="00775AF8">
          <w:rPr>
            <w:rFonts w:ascii="Times New Roman" w:hAnsi="Times New Roman" w:cs="Times New Roman"/>
            <w:noProof/>
            <w:webHidden/>
            <w:sz w:val="24"/>
            <w:szCs w:val="24"/>
          </w:rPr>
          <w:fldChar w:fldCharType="end"/>
        </w:r>
      </w:hyperlink>
    </w:p>
    <w:p w14:paraId="487460EE" w14:textId="7C904556"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7" w:history="1">
        <w:r w:rsidR="001A60FF" w:rsidRPr="00775AF8">
          <w:rPr>
            <w:rStyle w:val="Hyperlink"/>
            <w:rFonts w:ascii="Times New Roman" w:hAnsi="Times New Roman" w:cs="Times New Roman"/>
            <w:noProof/>
            <w:sz w:val="24"/>
            <w:szCs w:val="24"/>
            <w:lang w:val="en-US"/>
          </w:rPr>
          <w:t>4.2.3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Penghapusan Stopword</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34</w:t>
        </w:r>
        <w:r w:rsidR="001A60FF" w:rsidRPr="00775AF8">
          <w:rPr>
            <w:rFonts w:ascii="Times New Roman" w:hAnsi="Times New Roman" w:cs="Times New Roman"/>
            <w:noProof/>
            <w:webHidden/>
            <w:sz w:val="24"/>
            <w:szCs w:val="24"/>
          </w:rPr>
          <w:fldChar w:fldCharType="end"/>
        </w:r>
      </w:hyperlink>
    </w:p>
    <w:p w14:paraId="33B773F6" w14:textId="15605752"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8" w:history="1">
        <w:r w:rsidR="001A60FF" w:rsidRPr="00775AF8">
          <w:rPr>
            <w:rStyle w:val="Hyperlink"/>
            <w:rFonts w:ascii="Times New Roman" w:hAnsi="Times New Roman" w:cs="Times New Roman"/>
            <w:noProof/>
            <w:sz w:val="24"/>
            <w:szCs w:val="24"/>
            <w:lang w:val="en-US"/>
          </w:rPr>
          <w:t>4.2.4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Stemming Nazief-Adriani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35</w:t>
        </w:r>
        <w:r w:rsidR="001A60FF" w:rsidRPr="00775AF8">
          <w:rPr>
            <w:rFonts w:ascii="Times New Roman" w:hAnsi="Times New Roman" w:cs="Times New Roman"/>
            <w:noProof/>
            <w:webHidden/>
            <w:sz w:val="24"/>
            <w:szCs w:val="24"/>
          </w:rPr>
          <w:fldChar w:fldCharType="end"/>
        </w:r>
      </w:hyperlink>
    </w:p>
    <w:p w14:paraId="1FE8749E" w14:textId="7C2208A7"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49" w:history="1">
        <w:r w:rsidR="001A60FF" w:rsidRPr="00775AF8">
          <w:rPr>
            <w:rStyle w:val="Hyperlink"/>
            <w:rFonts w:ascii="Times New Roman" w:hAnsi="Times New Roman" w:cs="Times New Roman"/>
            <w:noProof/>
            <w:sz w:val="24"/>
            <w:szCs w:val="24"/>
            <w:lang w:val="en-US"/>
          </w:rPr>
          <w:t>4.2.5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Term Document Matrix</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_Toc149284649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35</w:t>
        </w:r>
        <w:r w:rsidR="001A60FF" w:rsidRPr="00775AF8">
          <w:rPr>
            <w:rFonts w:ascii="Times New Roman" w:hAnsi="Times New Roman" w:cs="Times New Roman"/>
            <w:noProof/>
            <w:webHidden/>
            <w:sz w:val="24"/>
            <w:szCs w:val="24"/>
          </w:rPr>
          <w:fldChar w:fldCharType="end"/>
        </w:r>
      </w:hyperlink>
    </w:p>
    <w:p w14:paraId="33CE997B" w14:textId="2D1240DC"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50" w:history="1">
        <w:r w:rsidR="001A60FF" w:rsidRPr="00775AF8">
          <w:rPr>
            <w:rStyle w:val="Hyperlink"/>
            <w:rFonts w:ascii="Times New Roman" w:hAnsi="Times New Roman" w:cs="Times New Roman"/>
            <w:noProof/>
            <w:sz w:val="24"/>
            <w:szCs w:val="24"/>
          </w:rPr>
          <w:t>4.3</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Pembobotan TF-IDF</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36</w:t>
        </w:r>
        <w:r w:rsidR="001A60FF" w:rsidRPr="00775AF8">
          <w:rPr>
            <w:rFonts w:ascii="Times New Roman" w:hAnsi="Times New Roman" w:cs="Times New Roman"/>
            <w:noProof/>
            <w:webHidden/>
            <w:sz w:val="24"/>
            <w:szCs w:val="24"/>
          </w:rPr>
          <w:fldChar w:fldCharType="end"/>
        </w:r>
      </w:hyperlink>
    </w:p>
    <w:p w14:paraId="17E2D37C" w14:textId="61137DEB"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51" w:history="1">
        <w:r w:rsidR="001A60FF" w:rsidRPr="00775AF8">
          <w:rPr>
            <w:rStyle w:val="Hyperlink"/>
            <w:rFonts w:ascii="Times New Roman" w:hAnsi="Times New Roman" w:cs="Times New Roman"/>
            <w:noProof/>
            <w:sz w:val="24"/>
            <w:szCs w:val="24"/>
            <w:lang w:val="en-US"/>
          </w:rPr>
          <w:t>4.4</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eastAsia="Arial" w:hAnsi="Times New Roman" w:cs="Times New Roman"/>
            <w:i/>
            <w:iCs/>
            <w:noProof/>
            <w:sz w:val="24"/>
            <w:szCs w:val="24"/>
            <w:lang w:val="en-US" w:eastAsia="en-ID"/>
          </w:rPr>
          <w:t>NearestNeighbors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37</w:t>
        </w:r>
        <w:r w:rsidR="001A60FF" w:rsidRPr="00775AF8">
          <w:rPr>
            <w:rFonts w:ascii="Times New Roman" w:hAnsi="Times New Roman" w:cs="Times New Roman"/>
            <w:noProof/>
            <w:webHidden/>
            <w:sz w:val="24"/>
            <w:szCs w:val="24"/>
          </w:rPr>
          <w:fldChar w:fldCharType="end"/>
        </w:r>
      </w:hyperlink>
    </w:p>
    <w:p w14:paraId="73D800AE" w14:textId="01C8E031"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52" w:history="1">
        <w:r w:rsidR="001A60FF" w:rsidRPr="00775AF8">
          <w:rPr>
            <w:rStyle w:val="Hyperlink"/>
            <w:rFonts w:ascii="Times New Roman" w:hAnsi="Times New Roman" w:cs="Times New Roman"/>
            <w:noProof/>
            <w:sz w:val="24"/>
            <w:szCs w:val="24"/>
            <w:lang w:val="en-US"/>
          </w:rPr>
          <w:t>4.5</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Klasterisasi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39</w:t>
        </w:r>
        <w:r w:rsidR="001A60FF" w:rsidRPr="00775AF8">
          <w:rPr>
            <w:rFonts w:ascii="Times New Roman" w:hAnsi="Times New Roman" w:cs="Times New Roman"/>
            <w:noProof/>
            <w:webHidden/>
            <w:sz w:val="24"/>
            <w:szCs w:val="24"/>
          </w:rPr>
          <w:fldChar w:fldCharType="end"/>
        </w:r>
      </w:hyperlink>
    </w:p>
    <w:p w14:paraId="409EFBBC" w14:textId="3E80FB52"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53" w:history="1">
        <w:r w:rsidR="001A60FF" w:rsidRPr="00775AF8">
          <w:rPr>
            <w:rStyle w:val="Hyperlink"/>
            <w:rFonts w:ascii="Times New Roman" w:hAnsi="Times New Roman" w:cs="Times New Roman"/>
            <w:noProof/>
            <w:sz w:val="24"/>
            <w:szCs w:val="24"/>
          </w:rPr>
          <w:t>4.5.1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DBSCAN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39</w:t>
        </w:r>
        <w:r w:rsidR="001A60FF" w:rsidRPr="00775AF8">
          <w:rPr>
            <w:rFonts w:ascii="Times New Roman" w:hAnsi="Times New Roman" w:cs="Times New Roman"/>
            <w:noProof/>
            <w:webHidden/>
            <w:sz w:val="24"/>
            <w:szCs w:val="24"/>
          </w:rPr>
          <w:fldChar w:fldCharType="end"/>
        </w:r>
      </w:hyperlink>
    </w:p>
    <w:p w14:paraId="2E2C441F" w14:textId="41AAA98A"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54" w:history="1">
        <w:r w:rsidR="001A60FF" w:rsidRPr="00775AF8">
          <w:rPr>
            <w:rStyle w:val="Hyperlink"/>
            <w:rFonts w:ascii="Times New Roman" w:hAnsi="Times New Roman" w:cs="Times New Roman"/>
            <w:noProof/>
            <w:sz w:val="24"/>
            <w:szCs w:val="24"/>
          </w:rPr>
          <w:t>4.5.2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OPTICS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44</w:t>
        </w:r>
        <w:r w:rsidR="001A60FF" w:rsidRPr="00775AF8">
          <w:rPr>
            <w:rFonts w:ascii="Times New Roman" w:hAnsi="Times New Roman" w:cs="Times New Roman"/>
            <w:noProof/>
            <w:webHidden/>
            <w:sz w:val="24"/>
            <w:szCs w:val="24"/>
          </w:rPr>
          <w:fldChar w:fldCharType="end"/>
        </w:r>
      </w:hyperlink>
    </w:p>
    <w:p w14:paraId="733E3785" w14:textId="12707DB0"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55" w:history="1">
        <w:r w:rsidR="001A60FF" w:rsidRPr="00775AF8">
          <w:rPr>
            <w:rStyle w:val="Hyperlink"/>
            <w:rFonts w:ascii="Times New Roman" w:hAnsi="Times New Roman" w:cs="Times New Roman"/>
            <w:noProof/>
            <w:sz w:val="24"/>
            <w:szCs w:val="24"/>
            <w:lang w:val="en-US"/>
          </w:rPr>
          <w:t>4.6</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Geovisualisasi</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_Toc149284655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48</w:t>
        </w:r>
        <w:r w:rsidR="001A60FF" w:rsidRPr="00775AF8">
          <w:rPr>
            <w:rFonts w:ascii="Times New Roman" w:hAnsi="Times New Roman" w:cs="Times New Roman"/>
            <w:noProof/>
            <w:webHidden/>
            <w:sz w:val="24"/>
            <w:szCs w:val="24"/>
          </w:rPr>
          <w:fldChar w:fldCharType="end"/>
        </w:r>
      </w:hyperlink>
    </w:p>
    <w:p w14:paraId="34E4D67D" w14:textId="0FE0F2FE"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56" w:history="1">
        <w:r w:rsidR="001A60FF" w:rsidRPr="00775AF8">
          <w:rPr>
            <w:rStyle w:val="Hyperlink"/>
            <w:rFonts w:ascii="Times New Roman" w:hAnsi="Times New Roman" w:cs="Times New Roman"/>
            <w:noProof/>
            <w:sz w:val="24"/>
            <w:szCs w:val="24"/>
          </w:rPr>
          <w:t>4.6.1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Persiapan Data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_Toc149284656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48</w:t>
        </w:r>
        <w:r w:rsidR="001A60FF" w:rsidRPr="00775AF8">
          <w:rPr>
            <w:rFonts w:ascii="Times New Roman" w:hAnsi="Times New Roman" w:cs="Times New Roman"/>
            <w:noProof/>
            <w:webHidden/>
            <w:sz w:val="24"/>
            <w:szCs w:val="24"/>
          </w:rPr>
          <w:fldChar w:fldCharType="end"/>
        </w:r>
      </w:hyperlink>
    </w:p>
    <w:p w14:paraId="4A0545E9" w14:textId="1E0279DB" w:rsidR="001A60FF" w:rsidRPr="00775AF8" w:rsidRDefault="00C80691">
      <w:pPr>
        <w:pStyle w:val="TOC3"/>
        <w:tabs>
          <w:tab w:val="left" w:pos="1320"/>
          <w:tab w:val="right" w:leader="dot" w:pos="7930"/>
        </w:tabs>
        <w:rPr>
          <w:rFonts w:ascii="Times New Roman" w:eastAsiaTheme="minorEastAsia" w:hAnsi="Times New Roman" w:cs="Times New Roman"/>
          <w:noProof/>
          <w:sz w:val="24"/>
          <w:szCs w:val="24"/>
          <w:lang w:eastAsia="en-ID"/>
        </w:rPr>
      </w:pPr>
      <w:hyperlink w:anchor="_Toc149284657" w:history="1">
        <w:r w:rsidR="001A60FF" w:rsidRPr="00775AF8">
          <w:rPr>
            <w:rStyle w:val="Hyperlink"/>
            <w:rFonts w:ascii="Times New Roman" w:hAnsi="Times New Roman" w:cs="Times New Roman"/>
            <w:noProof/>
            <w:sz w:val="24"/>
            <w:szCs w:val="24"/>
          </w:rPr>
          <w:t>4.6.2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rPr>
          <w:t>Perancangan Peta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_Toc149284657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48</w:t>
        </w:r>
        <w:r w:rsidR="001A60FF" w:rsidRPr="00775AF8">
          <w:rPr>
            <w:rFonts w:ascii="Times New Roman" w:hAnsi="Times New Roman" w:cs="Times New Roman"/>
            <w:noProof/>
            <w:webHidden/>
            <w:sz w:val="24"/>
            <w:szCs w:val="24"/>
          </w:rPr>
          <w:fldChar w:fldCharType="end"/>
        </w:r>
      </w:hyperlink>
    </w:p>
    <w:p w14:paraId="4757E6F1" w14:textId="6A58B1E0"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58" w:history="1">
        <w:r w:rsidR="001A60FF" w:rsidRPr="00775AF8">
          <w:rPr>
            <w:rStyle w:val="Hyperlink"/>
            <w:rFonts w:ascii="Times New Roman" w:hAnsi="Times New Roman" w:cs="Times New Roman"/>
            <w:noProof/>
            <w:sz w:val="24"/>
            <w:szCs w:val="24"/>
            <w:lang w:val="en-US"/>
          </w:rPr>
          <w:t>4.7</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Evaluasi Hasil Analisis</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_Toc149284658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50</w:t>
        </w:r>
        <w:r w:rsidR="001A60FF" w:rsidRPr="00775AF8">
          <w:rPr>
            <w:rFonts w:ascii="Times New Roman" w:hAnsi="Times New Roman" w:cs="Times New Roman"/>
            <w:noProof/>
            <w:webHidden/>
            <w:sz w:val="24"/>
            <w:szCs w:val="24"/>
          </w:rPr>
          <w:fldChar w:fldCharType="end"/>
        </w:r>
      </w:hyperlink>
    </w:p>
    <w:p w14:paraId="12438997" w14:textId="6962F94C"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59" w:history="1">
        <w:r w:rsidR="001A60FF" w:rsidRPr="00775AF8">
          <w:rPr>
            <w:rStyle w:val="Hyperlink"/>
            <w:rFonts w:ascii="Times New Roman" w:hAnsi="Times New Roman" w:cs="Times New Roman"/>
            <w:noProof/>
            <w:sz w:val="24"/>
            <w:szCs w:val="24"/>
            <w:lang w:val="en-US"/>
          </w:rPr>
          <w:t>BAB V</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_Toc149284659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55</w:t>
        </w:r>
        <w:r w:rsidR="001A60FF" w:rsidRPr="00775AF8">
          <w:rPr>
            <w:rFonts w:ascii="Times New Roman" w:hAnsi="Times New Roman" w:cs="Times New Roman"/>
            <w:noProof/>
            <w:webHidden/>
            <w:sz w:val="24"/>
            <w:szCs w:val="24"/>
          </w:rPr>
          <w:fldChar w:fldCharType="end"/>
        </w:r>
      </w:hyperlink>
    </w:p>
    <w:p w14:paraId="440217C2" w14:textId="23E3932F"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60" w:history="1">
        <w:r w:rsidR="001A60FF" w:rsidRPr="00775AF8">
          <w:rPr>
            <w:rStyle w:val="Hyperlink"/>
            <w:rFonts w:ascii="Times New Roman" w:hAnsi="Times New Roman" w:cs="Times New Roman"/>
            <w:noProof/>
            <w:sz w:val="24"/>
            <w:szCs w:val="24"/>
            <w:lang w:val="en-US"/>
          </w:rPr>
          <w:t>KESIMPULAN DAN SARAN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_Toc149284660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55</w:t>
        </w:r>
        <w:r w:rsidR="001A60FF" w:rsidRPr="00775AF8">
          <w:rPr>
            <w:rFonts w:ascii="Times New Roman" w:hAnsi="Times New Roman" w:cs="Times New Roman"/>
            <w:noProof/>
            <w:webHidden/>
            <w:sz w:val="24"/>
            <w:szCs w:val="24"/>
          </w:rPr>
          <w:fldChar w:fldCharType="end"/>
        </w:r>
      </w:hyperlink>
    </w:p>
    <w:p w14:paraId="1F564645" w14:textId="4043E68A"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61" w:history="1">
        <w:r w:rsidR="001A60FF" w:rsidRPr="00775AF8">
          <w:rPr>
            <w:rStyle w:val="Hyperlink"/>
            <w:rFonts w:ascii="Times New Roman" w:hAnsi="Times New Roman" w:cs="Times New Roman"/>
            <w:noProof/>
            <w:sz w:val="24"/>
            <w:szCs w:val="24"/>
            <w:lang w:val="en-US"/>
          </w:rPr>
          <w:t>5.1</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Kesimpulan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_Toc149284661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55</w:t>
        </w:r>
        <w:r w:rsidR="001A60FF" w:rsidRPr="00775AF8">
          <w:rPr>
            <w:rFonts w:ascii="Times New Roman" w:hAnsi="Times New Roman" w:cs="Times New Roman"/>
            <w:noProof/>
            <w:webHidden/>
            <w:sz w:val="24"/>
            <w:szCs w:val="24"/>
          </w:rPr>
          <w:fldChar w:fldCharType="end"/>
        </w:r>
      </w:hyperlink>
    </w:p>
    <w:p w14:paraId="4BD281E8" w14:textId="1E431D41" w:rsidR="001A60FF" w:rsidRPr="00775AF8" w:rsidRDefault="00C80691">
      <w:pPr>
        <w:pStyle w:val="TOC2"/>
        <w:tabs>
          <w:tab w:val="left" w:pos="880"/>
          <w:tab w:val="right" w:leader="dot" w:pos="7930"/>
        </w:tabs>
        <w:rPr>
          <w:rFonts w:ascii="Times New Roman" w:eastAsiaTheme="minorEastAsia" w:hAnsi="Times New Roman" w:cs="Times New Roman"/>
          <w:noProof/>
          <w:sz w:val="24"/>
          <w:szCs w:val="24"/>
          <w:lang w:eastAsia="en-ID"/>
        </w:rPr>
      </w:pPr>
      <w:hyperlink w:anchor="_Toc149284662" w:history="1">
        <w:r w:rsidR="001A60FF" w:rsidRPr="00775AF8">
          <w:rPr>
            <w:rStyle w:val="Hyperlink"/>
            <w:rFonts w:ascii="Times New Roman" w:hAnsi="Times New Roman" w:cs="Times New Roman"/>
            <w:noProof/>
            <w:sz w:val="24"/>
            <w:szCs w:val="24"/>
            <w:lang w:val="en-US"/>
          </w:rPr>
          <w:t>5.2</w:t>
        </w:r>
        <w:r w:rsidR="001A60FF" w:rsidRPr="00775AF8">
          <w:rPr>
            <w:rFonts w:ascii="Times New Roman" w:eastAsiaTheme="minorEastAsia" w:hAnsi="Times New Roman" w:cs="Times New Roman"/>
            <w:noProof/>
            <w:sz w:val="24"/>
            <w:szCs w:val="24"/>
            <w:lang w:eastAsia="en-ID"/>
          </w:rPr>
          <w:tab/>
        </w:r>
        <w:r w:rsidR="001A60FF" w:rsidRPr="00775AF8">
          <w:rPr>
            <w:rStyle w:val="Hyperlink"/>
            <w:rFonts w:ascii="Times New Roman" w:hAnsi="Times New Roman" w:cs="Times New Roman"/>
            <w:noProof/>
            <w:sz w:val="24"/>
            <w:szCs w:val="24"/>
            <w:lang w:val="en-US"/>
          </w:rPr>
          <w:t>Saran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_Toc149284662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55</w:t>
        </w:r>
        <w:r w:rsidR="001A60FF" w:rsidRPr="00775AF8">
          <w:rPr>
            <w:rFonts w:ascii="Times New Roman" w:hAnsi="Times New Roman" w:cs="Times New Roman"/>
            <w:noProof/>
            <w:webHidden/>
            <w:sz w:val="24"/>
            <w:szCs w:val="24"/>
          </w:rPr>
          <w:fldChar w:fldCharType="end"/>
        </w:r>
      </w:hyperlink>
    </w:p>
    <w:p w14:paraId="65CE8E00" w14:textId="3D0BE881"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63" w:history="1">
        <w:r w:rsidR="001A60FF" w:rsidRPr="00775AF8">
          <w:rPr>
            <w:rStyle w:val="Hyperlink"/>
            <w:rFonts w:ascii="Times New Roman" w:hAnsi="Times New Roman" w:cs="Times New Roman"/>
            <w:noProof/>
            <w:sz w:val="24"/>
            <w:szCs w:val="24"/>
            <w:lang w:val="en-US"/>
          </w:rPr>
          <w:t>DAFTAR PUSTAKA</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_Toc149284663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57</w:t>
        </w:r>
        <w:r w:rsidR="001A60FF" w:rsidRPr="00775AF8">
          <w:rPr>
            <w:rFonts w:ascii="Times New Roman" w:hAnsi="Times New Roman" w:cs="Times New Roman"/>
            <w:noProof/>
            <w:webHidden/>
            <w:sz w:val="24"/>
            <w:szCs w:val="24"/>
          </w:rPr>
          <w:fldChar w:fldCharType="end"/>
        </w:r>
      </w:hyperlink>
    </w:p>
    <w:p w14:paraId="402A8558" w14:textId="0E505D6D" w:rsidR="001A60FF" w:rsidRPr="00775AF8" w:rsidRDefault="00C80691">
      <w:pPr>
        <w:pStyle w:val="TOC1"/>
        <w:tabs>
          <w:tab w:val="right" w:leader="dot" w:pos="7930"/>
        </w:tabs>
        <w:rPr>
          <w:rFonts w:ascii="Times New Roman" w:eastAsiaTheme="minorEastAsia" w:hAnsi="Times New Roman" w:cs="Times New Roman"/>
          <w:noProof/>
          <w:sz w:val="24"/>
          <w:szCs w:val="24"/>
          <w:lang w:eastAsia="en-ID"/>
        </w:rPr>
      </w:pPr>
      <w:hyperlink w:anchor="_Toc149284664" w:history="1">
        <w:r w:rsidR="001A60FF" w:rsidRPr="00775AF8">
          <w:rPr>
            <w:rStyle w:val="Hyperlink"/>
            <w:rFonts w:ascii="Times New Roman" w:hAnsi="Times New Roman" w:cs="Times New Roman"/>
            <w:noProof/>
            <w:sz w:val="24"/>
            <w:szCs w:val="24"/>
            <w:lang w:val="id-ID"/>
          </w:rPr>
          <w:t>LAMPIRAN</w:t>
        </w:r>
        <w:r w:rsidR="001A60FF" w:rsidRPr="00775AF8">
          <w:rPr>
            <w:rFonts w:ascii="Times New Roman" w:hAnsi="Times New Roman" w:cs="Times New Roman"/>
            <w:noProof/>
            <w:webHidden/>
            <w:sz w:val="24"/>
            <w:szCs w:val="24"/>
          </w:rPr>
          <w:tab/>
        </w:r>
        <w:r w:rsidR="001A60FF" w:rsidRPr="00775AF8">
          <w:rPr>
            <w:rFonts w:ascii="Times New Roman" w:hAnsi="Times New Roman" w:cs="Times New Roman"/>
            <w:noProof/>
            <w:webHidden/>
            <w:sz w:val="24"/>
            <w:szCs w:val="24"/>
          </w:rPr>
          <w:fldChar w:fldCharType="begin"/>
        </w:r>
        <w:r w:rsidR="001A60FF" w:rsidRPr="00775AF8">
          <w:rPr>
            <w:rFonts w:ascii="Times New Roman" w:hAnsi="Times New Roman" w:cs="Times New Roman"/>
            <w:noProof/>
            <w:webHidden/>
            <w:sz w:val="24"/>
            <w:szCs w:val="24"/>
          </w:rPr>
          <w:instrText xml:space="preserve"> PAGEREF _Toc149284664 \h </w:instrText>
        </w:r>
        <w:r w:rsidR="001A60FF" w:rsidRPr="00775AF8">
          <w:rPr>
            <w:rFonts w:ascii="Times New Roman" w:hAnsi="Times New Roman" w:cs="Times New Roman"/>
            <w:noProof/>
            <w:webHidden/>
            <w:sz w:val="24"/>
            <w:szCs w:val="24"/>
          </w:rPr>
        </w:r>
        <w:r w:rsidR="001A60FF" w:rsidRPr="00775AF8">
          <w:rPr>
            <w:rFonts w:ascii="Times New Roman" w:hAnsi="Times New Roman" w:cs="Times New Roman"/>
            <w:noProof/>
            <w:webHidden/>
            <w:sz w:val="24"/>
            <w:szCs w:val="24"/>
          </w:rPr>
          <w:fldChar w:fldCharType="separate"/>
        </w:r>
        <w:r w:rsidR="00EC6B60" w:rsidRPr="00775AF8">
          <w:rPr>
            <w:rFonts w:ascii="Times New Roman" w:hAnsi="Times New Roman" w:cs="Times New Roman"/>
            <w:noProof/>
            <w:webHidden/>
            <w:sz w:val="24"/>
            <w:szCs w:val="24"/>
          </w:rPr>
          <w:t>60</w:t>
        </w:r>
        <w:r w:rsidR="001A60FF" w:rsidRPr="00775AF8">
          <w:rPr>
            <w:rFonts w:ascii="Times New Roman" w:hAnsi="Times New Roman" w:cs="Times New Roman"/>
            <w:noProof/>
            <w:webHidden/>
            <w:sz w:val="24"/>
            <w:szCs w:val="24"/>
          </w:rPr>
          <w:fldChar w:fldCharType="end"/>
        </w:r>
      </w:hyperlink>
    </w:p>
    <w:p w14:paraId="34649B68" w14:textId="7F0ADC7E" w:rsidR="00F51AA2" w:rsidRPr="00D641E0" w:rsidRDefault="00650C36" w:rsidP="00650C36">
      <w:pPr>
        <w:spacing w:line="240" w:lineRule="auto"/>
        <w:jc w:val="both"/>
        <w:rPr>
          <w:rFonts w:ascii="Times New Roman" w:hAnsi="Times New Roman" w:cs="Times New Roman"/>
          <w:sz w:val="24"/>
          <w:szCs w:val="24"/>
          <w:lang w:val="en-US"/>
        </w:rPr>
      </w:pPr>
      <w:r w:rsidRPr="00775AF8">
        <w:rPr>
          <w:rFonts w:ascii="Times New Roman" w:hAnsi="Times New Roman" w:cs="Times New Roman"/>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bookmarkStart w:id="16" w:name="_Toc149284600"/>
      <w:r>
        <w:rPr>
          <w:lang w:val="en-US"/>
        </w:rPr>
        <w:br w:type="page"/>
      </w:r>
    </w:p>
    <w:p w14:paraId="0EE6A120" w14:textId="246E5666" w:rsidR="00F51AA2" w:rsidRDefault="00F51AA2" w:rsidP="00C9739A">
      <w:pPr>
        <w:pStyle w:val="Heading1"/>
        <w:numPr>
          <w:ilvl w:val="0"/>
          <w:numId w:val="0"/>
        </w:numPr>
        <w:ind w:left="432" w:hanging="432"/>
        <w:jc w:val="center"/>
        <w:rPr>
          <w:lang w:val="en-US"/>
        </w:rPr>
      </w:pPr>
      <w:r>
        <w:rPr>
          <w:lang w:val="en-US"/>
        </w:rPr>
        <w:lastRenderedPageBreak/>
        <w:t>DAFTAR GAMBAR</w:t>
      </w:r>
      <w:bookmarkEnd w:id="16"/>
    </w:p>
    <w:p w14:paraId="37F55D00" w14:textId="77777777" w:rsidR="00204DD8" w:rsidRPr="00204DD8" w:rsidRDefault="00204DD8" w:rsidP="00204DD8">
      <w:pPr>
        <w:rPr>
          <w:lang w:val="en-US"/>
        </w:rPr>
      </w:pPr>
    </w:p>
    <w:p w14:paraId="793785BD" w14:textId="2BBD4141" w:rsidR="00C9739A" w:rsidRPr="00A74EA3" w:rsidRDefault="00C9739A">
      <w:pPr>
        <w:pStyle w:val="TableofFigures"/>
        <w:tabs>
          <w:tab w:val="right" w:leader="dot" w:pos="7930"/>
        </w:tabs>
        <w:rPr>
          <w:rFonts w:asciiTheme="minorHAnsi" w:eastAsiaTheme="minorEastAsia" w:hAnsiTheme="minorHAnsi" w:cstheme="minorBidi"/>
          <w:b w:val="0"/>
          <w:bCs/>
          <w:noProof/>
          <w:sz w:val="22"/>
          <w:lang w:val="en-ID"/>
        </w:rPr>
      </w:pPr>
      <w:r w:rsidRPr="00A74EA3">
        <w:rPr>
          <w:rFonts w:cs="Times New Roman"/>
          <w:b w:val="0"/>
          <w:bCs/>
          <w:szCs w:val="24"/>
          <w:lang w:val="en-US"/>
        </w:rPr>
        <w:fldChar w:fldCharType="begin"/>
      </w:r>
      <w:r w:rsidRPr="00A74EA3">
        <w:rPr>
          <w:rFonts w:cs="Times New Roman"/>
          <w:b w:val="0"/>
          <w:bCs/>
          <w:szCs w:val="24"/>
          <w:lang w:val="en-US"/>
        </w:rPr>
        <w:instrText xml:space="preserve"> TOC \h \z \c "Gambar 3." </w:instrText>
      </w:r>
      <w:r w:rsidRPr="00A74EA3">
        <w:rPr>
          <w:rFonts w:cs="Times New Roman"/>
          <w:b w:val="0"/>
          <w:bCs/>
          <w:szCs w:val="24"/>
          <w:lang w:val="en-US"/>
        </w:rPr>
        <w:fldChar w:fldCharType="separate"/>
      </w:r>
      <w:hyperlink w:anchor="_Toc149217293" w:history="1">
        <w:r w:rsidRPr="00A74EA3">
          <w:rPr>
            <w:rStyle w:val="Hyperlink"/>
            <w:rFonts w:cs="Times New Roman"/>
            <w:b w:val="0"/>
            <w:bCs/>
            <w:noProof/>
          </w:rPr>
          <w:t>Gambar 3.1</w:t>
        </w:r>
        <w:r w:rsidRPr="00A74EA3">
          <w:rPr>
            <w:rStyle w:val="Hyperlink"/>
            <w:b w:val="0"/>
            <w:bCs/>
            <w:noProof/>
            <w:lang w:val="id-ID"/>
          </w:rPr>
          <w:t xml:space="preserve"> </w:t>
        </w:r>
        <w:r w:rsidRPr="00A74EA3">
          <w:rPr>
            <w:rStyle w:val="Hyperlink"/>
            <w:rFonts w:cs="Times New Roman"/>
            <w:b w:val="0"/>
            <w:bCs/>
            <w:noProof/>
            <w:lang w:val="en-US"/>
          </w:rPr>
          <w:t>Tahapan Penelitian</w:t>
        </w:r>
        <w:r w:rsidRPr="00A74EA3">
          <w:rPr>
            <w:b w:val="0"/>
            <w:bCs/>
            <w:noProof/>
            <w:webHidden/>
          </w:rPr>
          <w:tab/>
        </w:r>
        <w:r w:rsidRPr="00A74EA3">
          <w:rPr>
            <w:b w:val="0"/>
            <w:bCs/>
            <w:noProof/>
            <w:webHidden/>
          </w:rPr>
          <w:fldChar w:fldCharType="begin"/>
        </w:r>
        <w:r w:rsidRPr="00A74EA3">
          <w:rPr>
            <w:b w:val="0"/>
            <w:bCs/>
            <w:noProof/>
            <w:webHidden/>
          </w:rPr>
          <w:instrText xml:space="preserve"> PAGEREF _Toc149217293 \h </w:instrText>
        </w:r>
        <w:r w:rsidRPr="00A74EA3">
          <w:rPr>
            <w:b w:val="0"/>
            <w:bCs/>
            <w:noProof/>
            <w:webHidden/>
          </w:rPr>
        </w:r>
        <w:r w:rsidRPr="00A74EA3">
          <w:rPr>
            <w:b w:val="0"/>
            <w:bCs/>
            <w:noProof/>
            <w:webHidden/>
          </w:rPr>
          <w:fldChar w:fldCharType="separate"/>
        </w:r>
        <w:r w:rsidR="00EC6B60" w:rsidRPr="00A74EA3">
          <w:rPr>
            <w:b w:val="0"/>
            <w:bCs/>
            <w:noProof/>
            <w:webHidden/>
          </w:rPr>
          <w:t>21</w:t>
        </w:r>
        <w:r w:rsidRPr="00A74EA3">
          <w:rPr>
            <w:b w:val="0"/>
            <w:bCs/>
            <w:noProof/>
            <w:webHidden/>
          </w:rPr>
          <w:fldChar w:fldCharType="end"/>
        </w:r>
      </w:hyperlink>
    </w:p>
    <w:p w14:paraId="6212A8A8" w14:textId="57AC0D5A"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94" w:history="1">
        <w:r w:rsidR="00C9739A" w:rsidRPr="00A74EA3">
          <w:rPr>
            <w:rStyle w:val="Hyperlink"/>
            <w:rFonts w:cs="Times New Roman"/>
            <w:b w:val="0"/>
            <w:bCs/>
            <w:noProof/>
          </w:rPr>
          <w:t>Gambar 3.2</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Case Folding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22</w:t>
        </w:r>
        <w:r w:rsidR="00C9739A" w:rsidRPr="00A74EA3">
          <w:rPr>
            <w:b w:val="0"/>
            <w:bCs/>
            <w:noProof/>
            <w:webHidden/>
          </w:rPr>
          <w:fldChar w:fldCharType="end"/>
        </w:r>
      </w:hyperlink>
    </w:p>
    <w:p w14:paraId="00DD1EC2" w14:textId="6DCC2DEB"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95" w:history="1">
        <w:r w:rsidR="00C9739A" w:rsidRPr="00A74EA3">
          <w:rPr>
            <w:rStyle w:val="Hyperlink"/>
            <w:rFonts w:cs="Times New Roman"/>
            <w:b w:val="0"/>
            <w:bCs/>
            <w:noProof/>
          </w:rPr>
          <w:t>Gambar 3.3</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27</w:t>
        </w:r>
        <w:r w:rsidR="00C9739A" w:rsidRPr="00A74EA3">
          <w:rPr>
            <w:b w:val="0"/>
            <w:bCs/>
            <w:noProof/>
            <w:webHidden/>
          </w:rPr>
          <w:fldChar w:fldCharType="end"/>
        </w:r>
      </w:hyperlink>
    </w:p>
    <w:p w14:paraId="3DF1B744" w14:textId="274840F2"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96" w:history="1">
        <w:r w:rsidR="00C9739A" w:rsidRPr="00A74EA3">
          <w:rPr>
            <w:rStyle w:val="Hyperlink"/>
            <w:rFonts w:cs="Times New Roman"/>
            <w:b w:val="0"/>
            <w:bCs/>
            <w:noProof/>
          </w:rPr>
          <w:t>Gambar 3.4</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28</w:t>
        </w:r>
        <w:r w:rsidR="00C9739A" w:rsidRPr="00A74EA3">
          <w:rPr>
            <w:b w:val="0"/>
            <w:bCs/>
            <w:noProof/>
            <w:webHidden/>
          </w:rPr>
          <w:fldChar w:fldCharType="end"/>
        </w:r>
      </w:hyperlink>
    </w:p>
    <w:p w14:paraId="7C17B4CB" w14:textId="34EAAB0E" w:rsidR="00C9739A" w:rsidRPr="00A74EA3" w:rsidRDefault="00C80691" w:rsidP="00C9739A">
      <w:pPr>
        <w:pStyle w:val="TableofFigures"/>
        <w:tabs>
          <w:tab w:val="right" w:leader="dot" w:pos="7930"/>
        </w:tabs>
        <w:rPr>
          <w:b w:val="0"/>
          <w:bCs/>
          <w:noProof/>
        </w:rPr>
      </w:pPr>
      <w:hyperlink w:anchor="_Toc149217297" w:history="1">
        <w:r w:rsidR="00C9739A" w:rsidRPr="00A74EA3">
          <w:rPr>
            <w:rStyle w:val="Hyperlink"/>
            <w:rFonts w:cs="Times New Roman"/>
            <w:b w:val="0"/>
            <w:bCs/>
            <w:noProof/>
          </w:rPr>
          <w:t>Gambar 3.5</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Peta Folium</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29</w:t>
        </w:r>
        <w:r w:rsidR="00C9739A" w:rsidRPr="00A74EA3">
          <w:rPr>
            <w:b w:val="0"/>
            <w:bCs/>
            <w:noProof/>
            <w:webHidden/>
          </w:rPr>
          <w:fldChar w:fldCharType="end"/>
        </w:r>
      </w:hyperlink>
      <w:r w:rsidR="00C9739A" w:rsidRPr="00A74EA3">
        <w:rPr>
          <w:rFonts w:cs="Times New Roman"/>
          <w:b w:val="0"/>
          <w:bCs/>
          <w:szCs w:val="24"/>
          <w:lang w:val="en-US"/>
        </w:rPr>
        <w:fldChar w:fldCharType="end"/>
      </w:r>
      <w:r w:rsidR="00C9739A" w:rsidRPr="00A74EA3">
        <w:rPr>
          <w:rFonts w:cs="Times New Roman"/>
          <w:b w:val="0"/>
          <w:bCs/>
          <w:szCs w:val="24"/>
          <w:lang w:val="en-US"/>
        </w:rPr>
        <w:fldChar w:fldCharType="begin"/>
      </w:r>
      <w:r w:rsidR="00C9739A" w:rsidRPr="00A74EA3">
        <w:rPr>
          <w:rFonts w:cs="Times New Roman"/>
          <w:b w:val="0"/>
          <w:bCs/>
          <w:szCs w:val="24"/>
          <w:lang w:val="en-US"/>
        </w:rPr>
        <w:instrText xml:space="preserve"> TOC \h \z \c "Gambar 4." </w:instrText>
      </w:r>
      <w:r w:rsidR="00C9739A" w:rsidRPr="00A74EA3">
        <w:rPr>
          <w:rFonts w:cs="Times New Roman"/>
          <w:b w:val="0"/>
          <w:bCs/>
          <w:szCs w:val="24"/>
          <w:lang w:val="en-US"/>
        </w:rPr>
        <w:fldChar w:fldCharType="separate"/>
      </w:r>
    </w:p>
    <w:p w14:paraId="4BA72CE7" w14:textId="065A81AF"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1" w:history="1">
        <w:r w:rsidR="00C9739A" w:rsidRPr="00A74EA3">
          <w:rPr>
            <w:rStyle w:val="Hyperlink"/>
            <w:rFonts w:cs="Times New Roman"/>
            <w:b w:val="0"/>
            <w:bCs/>
            <w:noProof/>
          </w:rPr>
          <w:t>Gambar 4.1</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Contoh Hasil Akuisisi Tweet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32</w:t>
        </w:r>
        <w:r w:rsidR="00C9739A" w:rsidRPr="00A74EA3">
          <w:rPr>
            <w:b w:val="0"/>
            <w:bCs/>
            <w:noProof/>
            <w:webHidden/>
          </w:rPr>
          <w:fldChar w:fldCharType="end"/>
        </w:r>
      </w:hyperlink>
    </w:p>
    <w:p w14:paraId="67726F56" w14:textId="4ABBDCC4"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2" w:history="1">
        <w:r w:rsidR="00C9739A" w:rsidRPr="00A74EA3">
          <w:rPr>
            <w:rStyle w:val="Hyperlink"/>
            <w:rFonts w:cs="Times New Roman"/>
            <w:b w:val="0"/>
            <w:bCs/>
            <w:noProof/>
          </w:rPr>
          <w:t>Gambar 4.2 Hasil Perhitungan TF-IDF</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36</w:t>
        </w:r>
        <w:r w:rsidR="00C9739A" w:rsidRPr="00A74EA3">
          <w:rPr>
            <w:b w:val="0"/>
            <w:bCs/>
            <w:noProof/>
            <w:webHidden/>
          </w:rPr>
          <w:fldChar w:fldCharType="end"/>
        </w:r>
      </w:hyperlink>
    </w:p>
    <w:p w14:paraId="2C2612C8" w14:textId="441122C7"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3" w:history="1">
        <w:r w:rsidR="00C9739A" w:rsidRPr="00A74EA3">
          <w:rPr>
            <w:rStyle w:val="Hyperlink"/>
            <w:rFonts w:cs="Times New Roman"/>
            <w:b w:val="0"/>
            <w:bCs/>
            <w:noProof/>
          </w:rPr>
          <w:t>Gambar 4.3 Grafik Metode k-distance pada minpts bernilai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37</w:t>
        </w:r>
        <w:r w:rsidR="00C9739A" w:rsidRPr="00A74EA3">
          <w:rPr>
            <w:b w:val="0"/>
            <w:bCs/>
            <w:noProof/>
            <w:webHidden/>
          </w:rPr>
          <w:fldChar w:fldCharType="end"/>
        </w:r>
      </w:hyperlink>
    </w:p>
    <w:p w14:paraId="4BAB42A5" w14:textId="41DC583A"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4" w:history="1">
        <w:r w:rsidR="00C9739A" w:rsidRPr="00A74EA3">
          <w:rPr>
            <w:rStyle w:val="Hyperlink"/>
            <w:rFonts w:cs="Times New Roman"/>
            <w:b w:val="0"/>
            <w:bCs/>
            <w:noProof/>
          </w:rPr>
          <w:t>Gambar 4.4 Grafik Metode k-distance pada minpts bernilai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38</w:t>
        </w:r>
        <w:r w:rsidR="00C9739A" w:rsidRPr="00A74EA3">
          <w:rPr>
            <w:b w:val="0"/>
            <w:bCs/>
            <w:noProof/>
            <w:webHidden/>
          </w:rPr>
          <w:fldChar w:fldCharType="end"/>
        </w:r>
      </w:hyperlink>
    </w:p>
    <w:p w14:paraId="0428926E" w14:textId="2DF3E7C7"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5" w:history="1">
        <w:r w:rsidR="00C9739A" w:rsidRPr="00A74EA3">
          <w:rPr>
            <w:rStyle w:val="Hyperlink"/>
            <w:rFonts w:cs="Times New Roman"/>
            <w:b w:val="0"/>
            <w:bCs/>
            <w:noProof/>
          </w:rPr>
          <w:t>Gambar 4.5 Kode Python Implementasi ε = 1,25 dan minpts = 5 dengan silhouette coeffici</w:t>
        </w:r>
        <w:r w:rsidR="00C9739A" w:rsidRPr="00A74EA3">
          <w:rPr>
            <w:rStyle w:val="Hyperlink"/>
            <w:rFonts w:cs="Times New Roman"/>
            <w:b w:val="0"/>
            <w:bCs/>
            <w:noProof/>
            <w:lang w:val="id-ID"/>
          </w:rPr>
          <w:t>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23863B50" w14:textId="4B3786C7"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6" w:history="1">
        <w:r w:rsidR="00C9739A" w:rsidRPr="00A74EA3">
          <w:rPr>
            <w:rStyle w:val="Hyperlink"/>
            <w:rFonts w:cs="Times New Roman"/>
            <w:b w:val="0"/>
            <w:bCs/>
            <w:noProof/>
          </w:rPr>
          <w:t>Gambar 4.6</w:t>
        </w:r>
        <w:r w:rsidR="00C9739A" w:rsidRPr="00A74EA3">
          <w:rPr>
            <w:rStyle w:val="Hyperlink"/>
            <w:rFonts w:cs="Times New Roman"/>
            <w:b w:val="0"/>
            <w:bCs/>
            <w:noProof/>
            <w:lang w:val="id-ID"/>
          </w:rPr>
          <w:t xml:space="preserve"> </w:t>
        </w:r>
        <w:r w:rsidR="00C9739A" w:rsidRPr="00A74EA3">
          <w:rPr>
            <w:rStyle w:val="Hyperlink"/>
            <w:rFonts w:cs="Times New Roman"/>
            <w:b w:val="0"/>
            <w:bCs/>
            <w:noProof/>
          </w:rPr>
          <w:t>Kode Python Implementasi ε = 1,35 dan minpts = 5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6F9E2C20" w14:textId="55C605CE"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7" w:history="1">
        <w:r w:rsidR="00C9739A" w:rsidRPr="00A74EA3">
          <w:rPr>
            <w:rStyle w:val="Hyperlink"/>
            <w:rFonts w:cs="Times New Roman"/>
            <w:b w:val="0"/>
            <w:bCs/>
            <w:noProof/>
          </w:rPr>
          <w:t>Gambar 4.7 Kode Python Implementasi ε = 1,25 dan minpts = 10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220FAD14" w14:textId="3EB6EA2C"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8" w:history="1">
        <w:r w:rsidR="00C9739A" w:rsidRPr="00A74EA3">
          <w:rPr>
            <w:rStyle w:val="Hyperlink"/>
            <w:rFonts w:cs="Times New Roman"/>
            <w:b w:val="0"/>
            <w:bCs/>
            <w:noProof/>
          </w:rPr>
          <w:t>Gambar 4. 8 Kode Python Implementasi ε = 1,35 dan minpts = 10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4E6FB002" w14:textId="32007BB9"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09" w:history="1">
        <w:r w:rsidR="00C9739A" w:rsidRPr="00A74EA3">
          <w:rPr>
            <w:rStyle w:val="Hyperlink"/>
            <w:rFonts w:cs="Times New Roman"/>
            <w:b w:val="0"/>
            <w:bCs/>
            <w:noProof/>
          </w:rPr>
          <w:t>Gambar 4. 9 Plot silhouette coefficient ε = 1,35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41</w:t>
        </w:r>
        <w:r w:rsidR="00C9739A" w:rsidRPr="00A74EA3">
          <w:rPr>
            <w:b w:val="0"/>
            <w:bCs/>
            <w:noProof/>
            <w:webHidden/>
          </w:rPr>
          <w:fldChar w:fldCharType="end"/>
        </w:r>
      </w:hyperlink>
    </w:p>
    <w:p w14:paraId="2DC00B1A" w14:textId="5EBCAFD3"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0" w:history="1">
        <w:r w:rsidR="00C9739A" w:rsidRPr="00A74EA3">
          <w:rPr>
            <w:rStyle w:val="Hyperlink"/>
            <w:rFonts w:cs="Times New Roman"/>
            <w:b w:val="0"/>
            <w:bCs/>
            <w:noProof/>
          </w:rPr>
          <w:t>Gambar 4.10 Plot silhouette coefficient ε = 1,35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42</w:t>
        </w:r>
        <w:r w:rsidR="00C9739A" w:rsidRPr="00A74EA3">
          <w:rPr>
            <w:b w:val="0"/>
            <w:bCs/>
            <w:noProof/>
            <w:webHidden/>
          </w:rPr>
          <w:fldChar w:fldCharType="end"/>
        </w:r>
      </w:hyperlink>
    </w:p>
    <w:p w14:paraId="3B76BE23" w14:textId="58C54086"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1" w:history="1">
        <w:r w:rsidR="00C9739A" w:rsidRPr="00A74EA3">
          <w:rPr>
            <w:rStyle w:val="Hyperlink"/>
            <w:rFonts w:cs="Times New Roman"/>
            <w:b w:val="0"/>
            <w:bCs/>
            <w:noProof/>
          </w:rPr>
          <w:t>Gambar 4.11 Plot silhouette coefficient ε = 1,25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42</w:t>
        </w:r>
        <w:r w:rsidR="00C9739A" w:rsidRPr="00A74EA3">
          <w:rPr>
            <w:b w:val="0"/>
            <w:bCs/>
            <w:noProof/>
            <w:webHidden/>
          </w:rPr>
          <w:fldChar w:fldCharType="end"/>
        </w:r>
      </w:hyperlink>
    </w:p>
    <w:p w14:paraId="55690873" w14:textId="6F8CD354"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2" w:history="1">
        <w:r w:rsidR="00C9739A" w:rsidRPr="00A74EA3">
          <w:rPr>
            <w:rStyle w:val="Hyperlink"/>
            <w:rFonts w:cs="Times New Roman"/>
            <w:b w:val="0"/>
            <w:bCs/>
            <w:noProof/>
          </w:rPr>
          <w:t>Gambar 4.12 Plot silhouette coefficient ε = 1,35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43</w:t>
        </w:r>
        <w:r w:rsidR="00C9739A" w:rsidRPr="00A74EA3">
          <w:rPr>
            <w:b w:val="0"/>
            <w:bCs/>
            <w:noProof/>
            <w:webHidden/>
          </w:rPr>
          <w:fldChar w:fldCharType="end"/>
        </w:r>
      </w:hyperlink>
    </w:p>
    <w:p w14:paraId="39760569" w14:textId="3576029D"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3" w:history="1">
        <w:r w:rsidR="00C9739A" w:rsidRPr="00A74EA3">
          <w:rPr>
            <w:rStyle w:val="Hyperlink"/>
            <w:rFonts w:cs="Times New Roman"/>
            <w:b w:val="0"/>
            <w:bCs/>
            <w:noProof/>
          </w:rPr>
          <w:t>Gambar 4.13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43</w:t>
        </w:r>
        <w:r w:rsidR="00C9739A" w:rsidRPr="00A74EA3">
          <w:rPr>
            <w:b w:val="0"/>
            <w:bCs/>
            <w:noProof/>
            <w:webHidden/>
          </w:rPr>
          <w:fldChar w:fldCharType="end"/>
        </w:r>
      </w:hyperlink>
    </w:p>
    <w:p w14:paraId="7FBA5A9E" w14:textId="760026F3"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4" w:history="1">
        <w:r w:rsidR="00C9739A" w:rsidRPr="00A74EA3">
          <w:rPr>
            <w:rStyle w:val="Hyperlink"/>
            <w:rFonts w:cs="Times New Roman"/>
            <w:b w:val="0"/>
            <w:bCs/>
            <w:noProof/>
          </w:rPr>
          <w:t>Gambar 4.14 Lanjutan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44</w:t>
        </w:r>
        <w:r w:rsidR="00C9739A" w:rsidRPr="00A74EA3">
          <w:rPr>
            <w:b w:val="0"/>
            <w:bCs/>
            <w:noProof/>
            <w:webHidden/>
          </w:rPr>
          <w:fldChar w:fldCharType="end"/>
        </w:r>
      </w:hyperlink>
    </w:p>
    <w:p w14:paraId="2B33588F" w14:textId="69D5E839"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5" w:history="1">
        <w:r w:rsidR="00C9739A" w:rsidRPr="00A74EA3">
          <w:rPr>
            <w:rStyle w:val="Hyperlink"/>
            <w:rFonts w:cs="Times New Roman"/>
            <w:b w:val="0"/>
            <w:bCs/>
            <w:noProof/>
          </w:rPr>
          <w:t>Gambar 4.15 Reachability Plot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45</w:t>
        </w:r>
        <w:r w:rsidR="00C9739A" w:rsidRPr="00A74EA3">
          <w:rPr>
            <w:b w:val="0"/>
            <w:bCs/>
            <w:noProof/>
            <w:webHidden/>
          </w:rPr>
          <w:fldChar w:fldCharType="end"/>
        </w:r>
      </w:hyperlink>
    </w:p>
    <w:p w14:paraId="6BD934D9" w14:textId="41AE86D5"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6" w:history="1">
        <w:r w:rsidR="00C9739A" w:rsidRPr="00A74EA3">
          <w:rPr>
            <w:rStyle w:val="Hyperlink"/>
            <w:rFonts w:cs="Times New Roman"/>
            <w:b w:val="0"/>
            <w:bCs/>
            <w:noProof/>
          </w:rPr>
          <w:t xml:space="preserve">Gambar 4.16 Kode Implementasi </w:t>
        </w:r>
        <w:r w:rsidR="00C9739A" w:rsidRPr="00A74EA3">
          <w:rPr>
            <w:rStyle w:val="Hyperlink"/>
            <w:rFonts w:cs="Times New Roman"/>
            <w:b w:val="0"/>
            <w:bCs/>
            <w:noProof/>
            <w:lang w:val="id-ID"/>
          </w:rPr>
          <w:t xml:space="preserve">OPTICS </w:t>
        </w:r>
        <w:r w:rsidR="00C9739A" w:rsidRPr="00A74EA3">
          <w:rPr>
            <w:rStyle w:val="Hyperlink"/>
            <w:rFonts w:cs="Times New Roman"/>
            <w:b w:val="0"/>
            <w:bCs/>
            <w:noProof/>
          </w:rPr>
          <w:t>clustering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46</w:t>
        </w:r>
        <w:r w:rsidR="00C9739A" w:rsidRPr="00A74EA3">
          <w:rPr>
            <w:b w:val="0"/>
            <w:bCs/>
            <w:noProof/>
            <w:webHidden/>
          </w:rPr>
          <w:fldChar w:fldCharType="end"/>
        </w:r>
      </w:hyperlink>
    </w:p>
    <w:p w14:paraId="06CD4CF1" w14:textId="06F32158"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7" w:history="1">
        <w:r w:rsidR="00C9739A" w:rsidRPr="00A74EA3">
          <w:rPr>
            <w:rStyle w:val="Hyperlink"/>
            <w:rFonts w:cs="Times New Roman"/>
            <w:b w:val="0"/>
            <w:bCs/>
            <w:noProof/>
          </w:rPr>
          <w:t>Gambar 4.17</w:t>
        </w:r>
        <w:r w:rsidR="00C9739A" w:rsidRPr="00A74EA3">
          <w:rPr>
            <w:rStyle w:val="Hyperlink"/>
            <w:rFonts w:cs="Times New Roman"/>
            <w:b w:val="0"/>
            <w:bCs/>
            <w:noProof/>
            <w:lang w:val="id-ID"/>
          </w:rPr>
          <w:t xml:space="preserve"> </w:t>
        </w:r>
        <w:r w:rsidR="00C9739A" w:rsidRPr="00A74EA3">
          <w:rPr>
            <w:rStyle w:val="Hyperlink"/>
            <w:rFonts w:cs="Times New Roman"/>
            <w:b w:val="0"/>
            <w:bCs/>
            <w:noProof/>
          </w:rPr>
          <w:t>Plot silhouette coefficient xi = 0,05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47</w:t>
        </w:r>
        <w:r w:rsidR="00C9739A" w:rsidRPr="00A74EA3">
          <w:rPr>
            <w:b w:val="0"/>
            <w:bCs/>
            <w:noProof/>
            <w:webHidden/>
          </w:rPr>
          <w:fldChar w:fldCharType="end"/>
        </w:r>
      </w:hyperlink>
    </w:p>
    <w:p w14:paraId="0D0D6071" w14:textId="5E794716"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8" w:history="1">
        <w:r w:rsidR="00C9739A" w:rsidRPr="00A74EA3">
          <w:rPr>
            <w:rStyle w:val="Hyperlink"/>
            <w:rFonts w:cs="Times New Roman"/>
            <w:b w:val="0"/>
            <w:bCs/>
            <w:noProof/>
          </w:rPr>
          <w:t>Gambar 4.18 Plot silhouette coefficient xi score = 0,05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47</w:t>
        </w:r>
        <w:r w:rsidR="00C9739A" w:rsidRPr="00A74EA3">
          <w:rPr>
            <w:b w:val="0"/>
            <w:bCs/>
            <w:noProof/>
            <w:webHidden/>
          </w:rPr>
          <w:fldChar w:fldCharType="end"/>
        </w:r>
      </w:hyperlink>
    </w:p>
    <w:p w14:paraId="55398CF1" w14:textId="051AADD5"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19" w:history="1">
        <w:r w:rsidR="00C9739A" w:rsidRPr="00A74EA3">
          <w:rPr>
            <w:rStyle w:val="Hyperlink"/>
            <w:rFonts w:cs="Times New Roman"/>
            <w:b w:val="0"/>
            <w:bCs/>
            <w:noProof/>
          </w:rPr>
          <w:t>Gambar 4. 19 Lanjutan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48</w:t>
        </w:r>
        <w:r w:rsidR="00C9739A" w:rsidRPr="00A74EA3">
          <w:rPr>
            <w:b w:val="0"/>
            <w:bCs/>
            <w:noProof/>
            <w:webHidden/>
          </w:rPr>
          <w:fldChar w:fldCharType="end"/>
        </w:r>
      </w:hyperlink>
    </w:p>
    <w:p w14:paraId="1BE0D4BE" w14:textId="5E65768B"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0" w:history="1">
        <w:r w:rsidR="00C9739A" w:rsidRPr="00A74EA3">
          <w:rPr>
            <w:rStyle w:val="Hyperlink"/>
            <w:rFonts w:cs="Times New Roman"/>
            <w:b w:val="0"/>
            <w:bCs/>
            <w:noProof/>
          </w:rPr>
          <w:t>Gambar 4.20 Peta Hasil Visualisasi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49</w:t>
        </w:r>
        <w:r w:rsidR="00C9739A" w:rsidRPr="00A74EA3">
          <w:rPr>
            <w:b w:val="0"/>
            <w:bCs/>
            <w:noProof/>
            <w:webHidden/>
          </w:rPr>
          <w:fldChar w:fldCharType="end"/>
        </w:r>
      </w:hyperlink>
    </w:p>
    <w:p w14:paraId="1B4E32AD" w14:textId="07058481"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1" w:history="1">
        <w:r w:rsidR="00C9739A" w:rsidRPr="00A74EA3">
          <w:rPr>
            <w:rStyle w:val="Hyperlink"/>
            <w:rFonts w:cs="Times New Roman"/>
            <w:b w:val="0"/>
            <w:bCs/>
            <w:noProof/>
          </w:rPr>
          <w:t>Gambar 4.21 Peta Hasil Visualisasi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49</w:t>
        </w:r>
        <w:r w:rsidR="00C9739A" w:rsidRPr="00A74EA3">
          <w:rPr>
            <w:b w:val="0"/>
            <w:bCs/>
            <w:noProof/>
            <w:webHidden/>
          </w:rPr>
          <w:fldChar w:fldCharType="end"/>
        </w:r>
      </w:hyperlink>
    </w:p>
    <w:p w14:paraId="21FACC6C" w14:textId="46DDFC7D"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2" w:history="1">
        <w:r w:rsidR="00C9739A" w:rsidRPr="00A74EA3">
          <w:rPr>
            <w:rStyle w:val="Hyperlink"/>
            <w:rFonts w:cs="Times New Roman"/>
            <w:b w:val="0"/>
            <w:bCs/>
            <w:noProof/>
          </w:rPr>
          <w:t>Gambar 4.22 Pseoudocode Evaluasi Klasterisasi</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50</w:t>
        </w:r>
        <w:r w:rsidR="00C9739A" w:rsidRPr="00A74EA3">
          <w:rPr>
            <w:b w:val="0"/>
            <w:bCs/>
            <w:noProof/>
            <w:webHidden/>
          </w:rPr>
          <w:fldChar w:fldCharType="end"/>
        </w:r>
      </w:hyperlink>
    </w:p>
    <w:p w14:paraId="2D812034" w14:textId="2EC57FCA"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3" w:history="1">
        <w:r w:rsidR="00C9739A" w:rsidRPr="00A74EA3">
          <w:rPr>
            <w:rStyle w:val="Hyperlink"/>
            <w:rFonts w:cs="Times New Roman"/>
            <w:b w:val="0"/>
            <w:bCs/>
            <w:noProof/>
          </w:rPr>
          <w:t>Gambar 4.23 Hasil visualisasi WordCloud klaster 1</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52</w:t>
        </w:r>
        <w:r w:rsidR="00C9739A" w:rsidRPr="00A74EA3">
          <w:rPr>
            <w:b w:val="0"/>
            <w:bCs/>
            <w:noProof/>
            <w:webHidden/>
          </w:rPr>
          <w:fldChar w:fldCharType="end"/>
        </w:r>
      </w:hyperlink>
    </w:p>
    <w:p w14:paraId="4DBD43FB" w14:textId="2625394C"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4" w:history="1">
        <w:r w:rsidR="00C9739A" w:rsidRPr="00A74EA3">
          <w:rPr>
            <w:rStyle w:val="Hyperlink"/>
            <w:rFonts w:cs="Times New Roman"/>
            <w:b w:val="0"/>
            <w:bCs/>
            <w:noProof/>
          </w:rPr>
          <w:t>Gambar 4.24 Hasil visualisasi WordCloud klaster 2</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52</w:t>
        </w:r>
        <w:r w:rsidR="00C9739A" w:rsidRPr="00A74EA3">
          <w:rPr>
            <w:b w:val="0"/>
            <w:bCs/>
            <w:noProof/>
            <w:webHidden/>
          </w:rPr>
          <w:fldChar w:fldCharType="end"/>
        </w:r>
      </w:hyperlink>
    </w:p>
    <w:p w14:paraId="70E5CCE5" w14:textId="013D77F8"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5" w:history="1">
        <w:r w:rsidR="00C9739A" w:rsidRPr="00A74EA3">
          <w:rPr>
            <w:rStyle w:val="Hyperlink"/>
            <w:rFonts w:cs="Times New Roman"/>
            <w:b w:val="0"/>
            <w:bCs/>
            <w:noProof/>
          </w:rPr>
          <w:t>Gambar 4.25 Hasil visualisasi WordCloud klaster 3</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53</w:t>
        </w:r>
        <w:r w:rsidR="00C9739A" w:rsidRPr="00A74EA3">
          <w:rPr>
            <w:b w:val="0"/>
            <w:bCs/>
            <w:noProof/>
            <w:webHidden/>
          </w:rPr>
          <w:fldChar w:fldCharType="end"/>
        </w:r>
      </w:hyperlink>
    </w:p>
    <w:p w14:paraId="3AF26FCB" w14:textId="08984EC8"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6" w:history="1">
        <w:r w:rsidR="00C9739A" w:rsidRPr="00A74EA3">
          <w:rPr>
            <w:rStyle w:val="Hyperlink"/>
            <w:rFonts w:cs="Times New Roman"/>
            <w:b w:val="0"/>
            <w:bCs/>
            <w:noProof/>
          </w:rPr>
          <w:t>Gambar 4.26 Hasil visualisasi WordCloud klaster 4</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53</w:t>
        </w:r>
        <w:r w:rsidR="00C9739A" w:rsidRPr="00A74EA3">
          <w:rPr>
            <w:b w:val="0"/>
            <w:bCs/>
            <w:noProof/>
            <w:webHidden/>
          </w:rPr>
          <w:fldChar w:fldCharType="end"/>
        </w:r>
      </w:hyperlink>
    </w:p>
    <w:p w14:paraId="01B7894E" w14:textId="32C2AE66"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7" w:history="1">
        <w:r w:rsidR="00C9739A" w:rsidRPr="00A74EA3">
          <w:rPr>
            <w:rStyle w:val="Hyperlink"/>
            <w:rFonts w:cs="Times New Roman"/>
            <w:b w:val="0"/>
            <w:bCs/>
            <w:noProof/>
          </w:rPr>
          <w:t>Gambar 4.27 Hasil visualisasi WordCloud klaster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54</w:t>
        </w:r>
        <w:r w:rsidR="00C9739A" w:rsidRPr="00A74EA3">
          <w:rPr>
            <w:b w:val="0"/>
            <w:bCs/>
            <w:noProof/>
            <w:webHidden/>
          </w:rPr>
          <w:fldChar w:fldCharType="end"/>
        </w:r>
      </w:hyperlink>
    </w:p>
    <w:p w14:paraId="791B1E8B" w14:textId="07B30727"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328" w:history="1">
        <w:r w:rsidR="00C9739A" w:rsidRPr="00A74EA3">
          <w:rPr>
            <w:rStyle w:val="Hyperlink"/>
            <w:rFonts w:cs="Times New Roman"/>
            <w:b w:val="0"/>
            <w:bCs/>
            <w:noProof/>
          </w:rPr>
          <w:t>Gambar 4.28 Hasil visualisasi WordCloud klaster 6</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54</w:t>
        </w:r>
        <w:r w:rsidR="00C9739A" w:rsidRPr="00A74EA3">
          <w:rPr>
            <w:b w:val="0"/>
            <w:bCs/>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sidRPr="00A74EA3">
        <w:rPr>
          <w:rFonts w:ascii="Times New Roman" w:hAnsi="Times New Roman" w:cs="Times New Roman"/>
          <w:bCs/>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7" w:name="_Toc149284601"/>
      <w:r>
        <w:rPr>
          <w:lang w:val="en-US"/>
        </w:rPr>
        <w:lastRenderedPageBreak/>
        <w:t>DAFTAR TABEL</w:t>
      </w:r>
      <w:bookmarkEnd w:id="17"/>
    </w:p>
    <w:p w14:paraId="3C6CD390" w14:textId="45A95EA1" w:rsidR="001E12DE" w:rsidRPr="00A74EA3" w:rsidRDefault="00C9739A" w:rsidP="00C9739A">
      <w:pPr>
        <w:pStyle w:val="TableofFigures"/>
        <w:tabs>
          <w:tab w:val="right" w:leader="dot" w:pos="7930"/>
        </w:tabs>
        <w:rPr>
          <w:b w:val="0"/>
          <w:bCs/>
          <w:noProof/>
        </w:rPr>
      </w:pPr>
      <w:r w:rsidRPr="00A74EA3">
        <w:rPr>
          <w:rFonts w:cs="Times New Roman"/>
          <w:b w:val="0"/>
          <w:bCs/>
          <w:szCs w:val="24"/>
          <w:lang w:val="en-US"/>
        </w:rPr>
        <w:fldChar w:fldCharType="begin"/>
      </w:r>
      <w:r w:rsidRPr="00A74EA3">
        <w:rPr>
          <w:rFonts w:cs="Times New Roman"/>
          <w:b w:val="0"/>
          <w:bCs/>
          <w:szCs w:val="24"/>
          <w:lang w:val="en-US"/>
        </w:rPr>
        <w:instrText xml:space="preserve"> TOC \h \z \c "Tabel 2." </w:instrText>
      </w:r>
      <w:r w:rsidRPr="00A74EA3">
        <w:rPr>
          <w:rFonts w:cs="Times New Roman"/>
          <w:b w:val="0"/>
          <w:bCs/>
          <w:szCs w:val="24"/>
          <w:lang w:val="en-US"/>
        </w:rPr>
        <w:fldChar w:fldCharType="separate"/>
      </w:r>
    </w:p>
    <w:p w14:paraId="4A51FD22" w14:textId="235EFCAF" w:rsidR="001E12DE"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85333" w:history="1">
        <w:r w:rsidR="001E12DE" w:rsidRPr="00A74EA3">
          <w:rPr>
            <w:rStyle w:val="Hyperlink"/>
            <w:rFonts w:cs="Times New Roman"/>
            <w:b w:val="0"/>
            <w:bCs/>
            <w:noProof/>
          </w:rPr>
          <w:t>Tabel 2.1 Kombinasi Awalan yang Tidak Diizinkan</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_Toc149285333 \h </w:instrText>
        </w:r>
        <w:r w:rsidR="001E12DE" w:rsidRPr="00A74EA3">
          <w:rPr>
            <w:b w:val="0"/>
            <w:bCs/>
            <w:noProof/>
            <w:webHidden/>
          </w:rPr>
        </w:r>
        <w:r w:rsidR="001E12DE" w:rsidRPr="00A74EA3">
          <w:rPr>
            <w:b w:val="0"/>
            <w:bCs/>
            <w:noProof/>
            <w:webHidden/>
          </w:rPr>
          <w:fldChar w:fldCharType="separate"/>
        </w:r>
        <w:r w:rsidR="00EC6B60" w:rsidRPr="00A74EA3">
          <w:rPr>
            <w:b w:val="0"/>
            <w:bCs/>
            <w:noProof/>
            <w:webHidden/>
          </w:rPr>
          <w:t>10</w:t>
        </w:r>
        <w:r w:rsidR="001E12DE" w:rsidRPr="00A74EA3">
          <w:rPr>
            <w:b w:val="0"/>
            <w:bCs/>
            <w:noProof/>
            <w:webHidden/>
          </w:rPr>
          <w:fldChar w:fldCharType="end"/>
        </w:r>
      </w:hyperlink>
    </w:p>
    <w:p w14:paraId="753ADE88" w14:textId="2A70A8D8" w:rsidR="00C9739A" w:rsidRPr="00A74EA3" w:rsidRDefault="00C80691" w:rsidP="00C9739A">
      <w:pPr>
        <w:pStyle w:val="TableofFigures"/>
        <w:tabs>
          <w:tab w:val="right" w:leader="dot" w:pos="7930"/>
        </w:tabs>
        <w:rPr>
          <w:b w:val="0"/>
          <w:bCs/>
          <w:noProof/>
        </w:rPr>
      </w:pPr>
      <w:hyperlink w:anchor="_Toc149285334" w:history="1">
        <w:r w:rsidR="001E12DE" w:rsidRPr="00A74EA3">
          <w:rPr>
            <w:rStyle w:val="Hyperlink"/>
            <w:rFonts w:cs="Times New Roman"/>
            <w:b w:val="0"/>
            <w:bCs/>
            <w:noProof/>
          </w:rPr>
          <w:t>Tabel 2.2</w:t>
        </w:r>
        <w:r w:rsidR="001E12DE" w:rsidRPr="00A74EA3">
          <w:rPr>
            <w:rStyle w:val="Hyperlink"/>
            <w:rFonts w:cs="Times New Roman"/>
            <w:b w:val="0"/>
            <w:bCs/>
            <w:noProof/>
            <w:lang w:val="id-ID"/>
          </w:rPr>
          <w:t xml:space="preserve"> </w:t>
        </w:r>
        <w:r w:rsidR="001E12DE" w:rsidRPr="00A74EA3">
          <w:rPr>
            <w:rStyle w:val="Hyperlink"/>
            <w:rFonts w:eastAsia="Times New Roman" w:cs="Times New Roman"/>
            <w:b w:val="0"/>
            <w:bCs/>
            <w:noProof/>
          </w:rPr>
          <w:t>Metode Klasterisasi (Han et al. 2012)</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_Toc149285334 \h </w:instrText>
        </w:r>
        <w:r w:rsidR="001E12DE" w:rsidRPr="00A74EA3">
          <w:rPr>
            <w:b w:val="0"/>
            <w:bCs/>
            <w:noProof/>
            <w:webHidden/>
          </w:rPr>
        </w:r>
        <w:r w:rsidR="001E12DE" w:rsidRPr="00A74EA3">
          <w:rPr>
            <w:b w:val="0"/>
            <w:bCs/>
            <w:noProof/>
            <w:webHidden/>
          </w:rPr>
          <w:fldChar w:fldCharType="separate"/>
        </w:r>
        <w:r w:rsidR="00EC6B60" w:rsidRPr="00A74EA3">
          <w:rPr>
            <w:b w:val="0"/>
            <w:bCs/>
            <w:noProof/>
            <w:webHidden/>
          </w:rPr>
          <w:t>12</w:t>
        </w:r>
        <w:r w:rsidR="001E12DE" w:rsidRPr="00A74EA3">
          <w:rPr>
            <w:b w:val="0"/>
            <w:bCs/>
            <w:noProof/>
            <w:webHidden/>
          </w:rPr>
          <w:fldChar w:fldCharType="end"/>
        </w:r>
      </w:hyperlink>
      <w:r w:rsidR="00C9739A" w:rsidRPr="00A74EA3">
        <w:rPr>
          <w:rFonts w:cs="Times New Roman"/>
          <w:b w:val="0"/>
          <w:bCs/>
          <w:szCs w:val="24"/>
          <w:lang w:val="en-US"/>
        </w:rPr>
        <w:fldChar w:fldCharType="end"/>
      </w:r>
      <w:r w:rsidR="00C9739A" w:rsidRPr="00A74EA3">
        <w:rPr>
          <w:rFonts w:cs="Times New Roman"/>
          <w:b w:val="0"/>
          <w:bCs/>
          <w:szCs w:val="24"/>
          <w:lang w:val="en-US"/>
        </w:rPr>
        <w:fldChar w:fldCharType="begin"/>
      </w:r>
      <w:r w:rsidR="00C9739A" w:rsidRPr="00A74EA3">
        <w:rPr>
          <w:rFonts w:cs="Times New Roman"/>
          <w:b w:val="0"/>
          <w:bCs/>
          <w:szCs w:val="24"/>
          <w:lang w:val="en-US"/>
        </w:rPr>
        <w:instrText xml:space="preserve"> TOC \h \z \c "Tabel 3." </w:instrText>
      </w:r>
      <w:r w:rsidR="00C9739A" w:rsidRPr="00A74EA3">
        <w:rPr>
          <w:rFonts w:cs="Times New Roman"/>
          <w:b w:val="0"/>
          <w:bCs/>
          <w:szCs w:val="24"/>
          <w:lang w:val="en-US"/>
        </w:rPr>
        <w:fldChar w:fldCharType="separate"/>
      </w:r>
    </w:p>
    <w:p w14:paraId="6E77F2DA" w14:textId="02F0DAD0"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0" w:history="1">
        <w:r w:rsidR="00C9739A" w:rsidRPr="00A74EA3">
          <w:rPr>
            <w:rStyle w:val="Hyperlink"/>
            <w:rFonts w:cs="Times New Roman"/>
            <w:b w:val="0"/>
            <w:bCs/>
            <w:noProof/>
          </w:rPr>
          <w:t>Tabel 3.1</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Kata Kunci yang digunakan untuk pencarian tweet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20</w:t>
        </w:r>
        <w:r w:rsidR="00C9739A" w:rsidRPr="00A74EA3">
          <w:rPr>
            <w:b w:val="0"/>
            <w:bCs/>
            <w:noProof/>
            <w:webHidden/>
          </w:rPr>
          <w:fldChar w:fldCharType="end"/>
        </w:r>
      </w:hyperlink>
    </w:p>
    <w:p w14:paraId="0AAC8152" w14:textId="42790611"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1" w:history="1">
        <w:r w:rsidR="00C9739A" w:rsidRPr="00A74EA3">
          <w:rPr>
            <w:rStyle w:val="Hyperlink"/>
            <w:rFonts w:cs="Times New Roman"/>
            <w:b w:val="0"/>
            <w:bCs/>
            <w:noProof/>
          </w:rPr>
          <w:t>Tabel 3.2</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Tokenizing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23</w:t>
        </w:r>
        <w:r w:rsidR="00C9739A" w:rsidRPr="00A74EA3">
          <w:rPr>
            <w:b w:val="0"/>
            <w:bCs/>
            <w:noProof/>
            <w:webHidden/>
          </w:rPr>
          <w:fldChar w:fldCharType="end"/>
        </w:r>
      </w:hyperlink>
    </w:p>
    <w:p w14:paraId="16E9DE77" w14:textId="3D70ECCC"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2" w:history="1">
        <w:r w:rsidR="00C9739A" w:rsidRPr="00A74EA3">
          <w:rPr>
            <w:rStyle w:val="Hyperlink"/>
            <w:rFonts w:cs="Times New Roman"/>
            <w:b w:val="0"/>
            <w:bCs/>
            <w:noProof/>
          </w:rPr>
          <w:t>Tabel 3.3</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Normalisasi Kata</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24</w:t>
        </w:r>
        <w:r w:rsidR="00C9739A" w:rsidRPr="00A74EA3">
          <w:rPr>
            <w:b w:val="0"/>
            <w:bCs/>
            <w:noProof/>
            <w:webHidden/>
          </w:rPr>
          <w:fldChar w:fldCharType="end"/>
        </w:r>
      </w:hyperlink>
    </w:p>
    <w:p w14:paraId="25082D22" w14:textId="1C0EE355"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3" w:history="1">
        <w:r w:rsidR="00C9739A" w:rsidRPr="00A74EA3">
          <w:rPr>
            <w:rStyle w:val="Hyperlink"/>
            <w:rFonts w:cs="Times New Roman"/>
            <w:b w:val="0"/>
            <w:bCs/>
            <w:noProof/>
          </w:rPr>
          <w:t>Tabel 3.4</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Penghapusan Stopword</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25</w:t>
        </w:r>
        <w:r w:rsidR="00C9739A" w:rsidRPr="00A74EA3">
          <w:rPr>
            <w:b w:val="0"/>
            <w:bCs/>
            <w:noProof/>
            <w:webHidden/>
          </w:rPr>
          <w:fldChar w:fldCharType="end"/>
        </w:r>
      </w:hyperlink>
    </w:p>
    <w:p w14:paraId="3BC3144C" w14:textId="1C22A107" w:rsidR="00C9739A" w:rsidRPr="00A74EA3" w:rsidRDefault="00C80691" w:rsidP="00C9739A">
      <w:pPr>
        <w:pStyle w:val="TableofFigures"/>
        <w:tabs>
          <w:tab w:val="right" w:leader="dot" w:pos="7930"/>
        </w:tabs>
        <w:rPr>
          <w:b w:val="0"/>
          <w:bCs/>
          <w:noProof/>
        </w:rPr>
      </w:pPr>
      <w:hyperlink w:anchor="_Toc149217264" w:history="1">
        <w:r w:rsidR="00C9739A" w:rsidRPr="00A74EA3">
          <w:rPr>
            <w:rStyle w:val="Hyperlink"/>
            <w:rFonts w:cs="Times New Roman"/>
            <w:b w:val="0"/>
            <w:bCs/>
            <w:noProof/>
          </w:rPr>
          <w:t>Tabel 3.5</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Contoh stemming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26</w:t>
        </w:r>
        <w:r w:rsidR="00C9739A" w:rsidRPr="00A74EA3">
          <w:rPr>
            <w:b w:val="0"/>
            <w:bCs/>
            <w:noProof/>
            <w:webHidden/>
          </w:rPr>
          <w:fldChar w:fldCharType="end"/>
        </w:r>
      </w:hyperlink>
      <w:r w:rsidR="00C9739A" w:rsidRPr="00A74EA3">
        <w:rPr>
          <w:rFonts w:cs="Times New Roman"/>
          <w:b w:val="0"/>
          <w:bCs/>
          <w:szCs w:val="24"/>
          <w:lang w:val="en-US"/>
        </w:rPr>
        <w:fldChar w:fldCharType="end"/>
      </w:r>
      <w:r w:rsidR="00C9739A" w:rsidRPr="00A74EA3">
        <w:rPr>
          <w:rFonts w:cs="Times New Roman"/>
          <w:b w:val="0"/>
          <w:bCs/>
          <w:szCs w:val="24"/>
          <w:lang w:val="en-US"/>
        </w:rPr>
        <w:fldChar w:fldCharType="begin"/>
      </w:r>
      <w:r w:rsidR="00C9739A" w:rsidRPr="00A74EA3">
        <w:rPr>
          <w:rFonts w:cs="Times New Roman"/>
          <w:b w:val="0"/>
          <w:bCs/>
          <w:szCs w:val="24"/>
          <w:lang w:val="en-US"/>
        </w:rPr>
        <w:instrText xml:space="preserve"> TOC \h \z \c "Tabel 4." </w:instrText>
      </w:r>
      <w:r w:rsidR="00C9739A" w:rsidRPr="00A74EA3">
        <w:rPr>
          <w:rFonts w:cs="Times New Roman"/>
          <w:b w:val="0"/>
          <w:bCs/>
          <w:szCs w:val="24"/>
          <w:lang w:val="en-US"/>
        </w:rPr>
        <w:fldChar w:fldCharType="separate"/>
      </w:r>
    </w:p>
    <w:p w14:paraId="45EE8306" w14:textId="40F5CD5A"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8" w:history="1">
        <w:r w:rsidR="00C9739A" w:rsidRPr="00A74EA3">
          <w:rPr>
            <w:rStyle w:val="Hyperlink"/>
            <w:rFonts w:cs="Times New Roman"/>
            <w:b w:val="0"/>
            <w:bCs/>
            <w:noProof/>
          </w:rPr>
          <w:t>Tabel 4.1</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Tabel Hasil Scraping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32</w:t>
        </w:r>
        <w:r w:rsidR="00C9739A" w:rsidRPr="00A74EA3">
          <w:rPr>
            <w:b w:val="0"/>
            <w:bCs/>
            <w:noProof/>
            <w:webHidden/>
          </w:rPr>
          <w:fldChar w:fldCharType="end"/>
        </w:r>
      </w:hyperlink>
    </w:p>
    <w:p w14:paraId="6A2547BB" w14:textId="4A9F377E"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69" w:history="1">
        <w:r w:rsidR="00C9739A" w:rsidRPr="00A74EA3">
          <w:rPr>
            <w:rStyle w:val="Hyperlink"/>
            <w:rFonts w:cs="Times New Roman"/>
            <w:b w:val="0"/>
            <w:bCs/>
            <w:noProof/>
          </w:rPr>
          <w:t>Tabel 4.2</w:t>
        </w:r>
        <w:r w:rsidR="00C9739A" w:rsidRPr="00A74EA3">
          <w:rPr>
            <w:rStyle w:val="Hyperlink"/>
            <w:rFonts w:cs="Times New Roman"/>
            <w:b w:val="0"/>
            <w:bCs/>
            <w:noProof/>
            <w:lang w:val="id-ID"/>
          </w:rPr>
          <w:t xml:space="preserve"> P</w:t>
        </w:r>
        <w:r w:rsidR="00C9739A" w:rsidRPr="00A74EA3">
          <w:rPr>
            <w:rStyle w:val="Hyperlink"/>
            <w:rFonts w:cs="Times New Roman"/>
            <w:b w:val="0"/>
            <w:bCs/>
            <w:noProof/>
            <w:lang w:val="en-US"/>
          </w:rPr>
          <w:t>roses case folding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_Toc149217269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33</w:t>
        </w:r>
        <w:r w:rsidR="00C9739A" w:rsidRPr="00A74EA3">
          <w:rPr>
            <w:b w:val="0"/>
            <w:bCs/>
            <w:noProof/>
            <w:webHidden/>
          </w:rPr>
          <w:fldChar w:fldCharType="end"/>
        </w:r>
      </w:hyperlink>
    </w:p>
    <w:p w14:paraId="333DC6DF" w14:textId="54A91220"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0" w:history="1">
        <w:r w:rsidR="00C9739A" w:rsidRPr="00A74EA3">
          <w:rPr>
            <w:rStyle w:val="Hyperlink"/>
            <w:rFonts w:cs="Times New Roman"/>
            <w:b w:val="0"/>
            <w:bCs/>
            <w:noProof/>
          </w:rPr>
          <w:t>Tabel 4. 3</w:t>
        </w:r>
        <w:r w:rsidR="00C9739A" w:rsidRPr="00A74EA3">
          <w:rPr>
            <w:rStyle w:val="Hyperlink"/>
            <w:rFonts w:cs="Times New Roman"/>
            <w:b w:val="0"/>
            <w:bCs/>
            <w:noProof/>
            <w:lang w:val="id-ID"/>
          </w:rPr>
          <w:t xml:space="preserve"> P</w:t>
        </w:r>
        <w:r w:rsidR="00C9739A" w:rsidRPr="00A74EA3">
          <w:rPr>
            <w:rStyle w:val="Hyperlink"/>
            <w:rFonts w:cs="Times New Roman"/>
            <w:b w:val="0"/>
            <w:bCs/>
            <w:noProof/>
            <w:lang w:val="en-US"/>
          </w:rPr>
          <w:t>roses tokenizing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34</w:t>
        </w:r>
        <w:r w:rsidR="00C9739A" w:rsidRPr="00A74EA3">
          <w:rPr>
            <w:b w:val="0"/>
            <w:bCs/>
            <w:noProof/>
            <w:webHidden/>
          </w:rPr>
          <w:fldChar w:fldCharType="end"/>
        </w:r>
      </w:hyperlink>
    </w:p>
    <w:p w14:paraId="64032F1A" w14:textId="46B009AE"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1" w:history="1">
        <w:r w:rsidR="00C9739A" w:rsidRPr="00A74EA3">
          <w:rPr>
            <w:rStyle w:val="Hyperlink"/>
            <w:rFonts w:cs="Times New Roman"/>
            <w:b w:val="0"/>
            <w:bCs/>
            <w:noProof/>
          </w:rPr>
          <w:t>Tabel 4.4</w:t>
        </w:r>
        <w:r w:rsidR="00C9739A" w:rsidRPr="00A74EA3">
          <w:rPr>
            <w:rStyle w:val="Hyperlink"/>
            <w:rFonts w:cs="Times New Roman"/>
            <w:b w:val="0"/>
            <w:bCs/>
            <w:noProof/>
            <w:lang w:val="id-ID"/>
          </w:rPr>
          <w:t xml:space="preserve"> P</w:t>
        </w:r>
        <w:r w:rsidR="00C9739A" w:rsidRPr="00A74EA3">
          <w:rPr>
            <w:rStyle w:val="Hyperlink"/>
            <w:rFonts w:cs="Times New Roman"/>
            <w:b w:val="0"/>
            <w:bCs/>
            <w:noProof/>
            <w:lang w:val="en-US"/>
          </w:rPr>
          <w:t xml:space="preserve">roses </w:t>
        </w:r>
        <w:r w:rsidR="00C9739A" w:rsidRPr="00A74EA3">
          <w:rPr>
            <w:rStyle w:val="Hyperlink"/>
            <w:rFonts w:cs="Times New Roman"/>
            <w:b w:val="0"/>
            <w:bCs/>
            <w:noProof/>
          </w:rPr>
          <w:t>penghapusan</w:t>
        </w:r>
        <w:r w:rsidR="00C9739A" w:rsidRPr="00A74EA3">
          <w:rPr>
            <w:rStyle w:val="Hyperlink"/>
            <w:rFonts w:cs="Times New Roman"/>
            <w:b w:val="0"/>
            <w:bCs/>
            <w:noProof/>
            <w:lang w:val="en-US"/>
          </w:rPr>
          <w:t xml:space="preserve"> stopwords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34</w:t>
        </w:r>
        <w:r w:rsidR="00C9739A" w:rsidRPr="00A74EA3">
          <w:rPr>
            <w:b w:val="0"/>
            <w:bCs/>
            <w:noProof/>
            <w:webHidden/>
          </w:rPr>
          <w:fldChar w:fldCharType="end"/>
        </w:r>
      </w:hyperlink>
    </w:p>
    <w:p w14:paraId="6932ED55" w14:textId="6DC6E82F"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2" w:history="1">
        <w:r w:rsidR="00C9739A" w:rsidRPr="00A74EA3">
          <w:rPr>
            <w:rStyle w:val="Hyperlink"/>
            <w:rFonts w:cs="Times New Roman"/>
            <w:b w:val="0"/>
            <w:bCs/>
            <w:noProof/>
          </w:rPr>
          <w:t>Tabel 4.5</w:t>
        </w:r>
        <w:r w:rsidR="00C9739A" w:rsidRPr="00A74EA3">
          <w:rPr>
            <w:rStyle w:val="Hyperlink"/>
            <w:rFonts w:cs="Times New Roman"/>
            <w:b w:val="0"/>
            <w:bCs/>
            <w:noProof/>
            <w:lang w:val="id-ID"/>
          </w:rPr>
          <w:t xml:space="preserve"> P</w:t>
        </w:r>
        <w:r w:rsidR="00C9739A" w:rsidRPr="00A74EA3">
          <w:rPr>
            <w:rStyle w:val="Hyperlink"/>
            <w:rFonts w:cs="Times New Roman"/>
            <w:b w:val="0"/>
            <w:bCs/>
            <w:noProof/>
            <w:lang w:val="en-US"/>
          </w:rPr>
          <w:t>roses stemming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35</w:t>
        </w:r>
        <w:r w:rsidR="00C9739A" w:rsidRPr="00A74EA3">
          <w:rPr>
            <w:b w:val="0"/>
            <w:bCs/>
            <w:noProof/>
            <w:webHidden/>
          </w:rPr>
          <w:fldChar w:fldCharType="end"/>
        </w:r>
      </w:hyperlink>
    </w:p>
    <w:p w14:paraId="61C7BD81" w14:textId="0C7E67AA"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3" w:history="1">
        <w:r w:rsidR="00C9739A" w:rsidRPr="00A74EA3">
          <w:rPr>
            <w:rStyle w:val="Hyperlink"/>
            <w:rFonts w:cs="Times New Roman"/>
            <w:b w:val="0"/>
            <w:bCs/>
            <w:noProof/>
          </w:rPr>
          <w:t>Tabel 4. 6 Hasil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38</w:t>
        </w:r>
        <w:r w:rsidR="00C9739A" w:rsidRPr="00A74EA3">
          <w:rPr>
            <w:b w:val="0"/>
            <w:bCs/>
            <w:noProof/>
            <w:webHidden/>
          </w:rPr>
          <w:fldChar w:fldCharType="end"/>
        </w:r>
      </w:hyperlink>
    </w:p>
    <w:p w14:paraId="46BDDFB8" w14:textId="1F44E36F"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4" w:history="1">
        <w:r w:rsidR="00C9739A" w:rsidRPr="00A74EA3">
          <w:rPr>
            <w:rStyle w:val="Hyperlink"/>
            <w:rFonts w:cs="Times New Roman"/>
            <w:b w:val="0"/>
            <w:bCs/>
            <w:noProof/>
          </w:rPr>
          <w:t>Tabel 4. 7 Daftar Parameter DBSCAN yang digunakan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39</w:t>
        </w:r>
        <w:r w:rsidR="00C9739A" w:rsidRPr="00A74EA3">
          <w:rPr>
            <w:b w:val="0"/>
            <w:bCs/>
            <w:noProof/>
            <w:webHidden/>
          </w:rPr>
          <w:fldChar w:fldCharType="end"/>
        </w:r>
      </w:hyperlink>
    </w:p>
    <w:p w14:paraId="7D3C7839" w14:textId="1A4EAA66"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5" w:history="1">
        <w:r w:rsidR="00C9739A" w:rsidRPr="00A74EA3">
          <w:rPr>
            <w:rStyle w:val="Hyperlink"/>
            <w:rFonts w:cs="Times New Roman"/>
            <w:b w:val="0"/>
            <w:bCs/>
            <w:noProof/>
          </w:rPr>
          <w:t>Tabel 4.8 Hasil Silhouette Coefficient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41</w:t>
        </w:r>
        <w:r w:rsidR="00C9739A" w:rsidRPr="00A74EA3">
          <w:rPr>
            <w:b w:val="0"/>
            <w:bCs/>
            <w:noProof/>
            <w:webHidden/>
          </w:rPr>
          <w:fldChar w:fldCharType="end"/>
        </w:r>
      </w:hyperlink>
    </w:p>
    <w:p w14:paraId="13DD0F82" w14:textId="2F0A2149"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6" w:history="1">
        <w:r w:rsidR="00C9739A" w:rsidRPr="00A74EA3">
          <w:rPr>
            <w:rStyle w:val="Hyperlink"/>
            <w:rFonts w:cs="Times New Roman"/>
            <w:b w:val="0"/>
            <w:bCs/>
            <w:noProof/>
          </w:rPr>
          <w:t>Tabel 4.9 Daftar Parameter OPTICS Clustering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44</w:t>
        </w:r>
        <w:r w:rsidR="00C9739A" w:rsidRPr="00A74EA3">
          <w:rPr>
            <w:b w:val="0"/>
            <w:bCs/>
            <w:noProof/>
            <w:webHidden/>
          </w:rPr>
          <w:fldChar w:fldCharType="end"/>
        </w:r>
      </w:hyperlink>
    </w:p>
    <w:p w14:paraId="22A897D0" w14:textId="7E93D990"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7" w:history="1">
        <w:r w:rsidR="00C9739A" w:rsidRPr="00A74EA3">
          <w:rPr>
            <w:rStyle w:val="Hyperlink"/>
            <w:rFonts w:cs="Times New Roman"/>
            <w:b w:val="0"/>
            <w:bCs/>
            <w:noProof/>
          </w:rPr>
          <w:t>Tabel 4.10 Hasil silhouette coefficient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46</w:t>
        </w:r>
        <w:r w:rsidR="00C9739A" w:rsidRPr="00A74EA3">
          <w:rPr>
            <w:b w:val="0"/>
            <w:bCs/>
            <w:noProof/>
            <w:webHidden/>
          </w:rPr>
          <w:fldChar w:fldCharType="end"/>
        </w:r>
      </w:hyperlink>
    </w:p>
    <w:p w14:paraId="38D4D922" w14:textId="07774FC6"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8" w:history="1">
        <w:r w:rsidR="00C9739A" w:rsidRPr="00A74EA3">
          <w:rPr>
            <w:rStyle w:val="Hyperlink"/>
            <w:rFonts w:cs="Times New Roman"/>
            <w:b w:val="0"/>
            <w:bCs/>
            <w:noProof/>
          </w:rPr>
          <w:t>Tabel 4.11 Hasil silhouette coefficient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50</w:t>
        </w:r>
        <w:r w:rsidR="00C9739A" w:rsidRPr="00A74EA3">
          <w:rPr>
            <w:b w:val="0"/>
            <w:bCs/>
            <w:noProof/>
            <w:webHidden/>
          </w:rPr>
          <w:fldChar w:fldCharType="end"/>
        </w:r>
      </w:hyperlink>
    </w:p>
    <w:p w14:paraId="589ACDA2" w14:textId="289D7A4E"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79" w:history="1">
        <w:r w:rsidR="00C9739A" w:rsidRPr="00A74EA3">
          <w:rPr>
            <w:rStyle w:val="Hyperlink"/>
            <w:rFonts w:cs="Times New Roman"/>
            <w:b w:val="0"/>
            <w:bCs/>
            <w:noProof/>
          </w:rPr>
          <w:t>Tabel 4.12 Hasil silhouette coefficient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_Toc149217279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51</w:t>
        </w:r>
        <w:r w:rsidR="00C9739A" w:rsidRPr="00A74EA3">
          <w:rPr>
            <w:b w:val="0"/>
            <w:bCs/>
            <w:noProof/>
            <w:webHidden/>
          </w:rPr>
          <w:fldChar w:fldCharType="end"/>
        </w:r>
      </w:hyperlink>
    </w:p>
    <w:p w14:paraId="45CFA95A" w14:textId="42CEEBED" w:rsidR="00C9739A" w:rsidRPr="00A74EA3" w:rsidRDefault="00C80691">
      <w:pPr>
        <w:pStyle w:val="TableofFigures"/>
        <w:tabs>
          <w:tab w:val="right" w:leader="dot" w:pos="7930"/>
        </w:tabs>
        <w:rPr>
          <w:rFonts w:asciiTheme="minorHAnsi" w:eastAsiaTheme="minorEastAsia" w:hAnsiTheme="minorHAnsi" w:cstheme="minorBidi"/>
          <w:b w:val="0"/>
          <w:bCs/>
          <w:noProof/>
          <w:sz w:val="22"/>
          <w:lang w:val="en-ID"/>
        </w:rPr>
      </w:pPr>
      <w:hyperlink w:anchor="_Toc149217280" w:history="1">
        <w:r w:rsidR="00C9739A" w:rsidRPr="00A74EA3">
          <w:rPr>
            <w:rStyle w:val="Hyperlink"/>
            <w:rFonts w:cs="Times New Roman"/>
            <w:b w:val="0"/>
            <w:bCs/>
            <w:noProof/>
          </w:rPr>
          <w:t>Tabel 4. 13 Hasil Tiap Anggota Klaster</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_Toc149217280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51</w:t>
        </w:r>
        <w:r w:rsidR="00C9739A" w:rsidRPr="00A74EA3">
          <w:rPr>
            <w:b w:val="0"/>
            <w:bCs/>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sidRPr="00A74EA3">
        <w:rPr>
          <w:rFonts w:ascii="Times New Roman" w:hAnsi="Times New Roman" w:cs="Times New Roman"/>
          <w:bCs/>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8" w:name="_Toc149284602"/>
      <w:bookmarkEnd w:id="18"/>
    </w:p>
    <w:p w14:paraId="421593EA" w14:textId="3011A033" w:rsidR="00F51AA2" w:rsidRPr="00AC2190" w:rsidRDefault="00F51AA2" w:rsidP="00AC2190">
      <w:pPr>
        <w:pStyle w:val="Heading1"/>
        <w:numPr>
          <w:ilvl w:val="0"/>
          <w:numId w:val="0"/>
        </w:numPr>
        <w:ind w:left="2592"/>
        <w:rPr>
          <w:lang w:val="en-US"/>
        </w:rPr>
      </w:pPr>
      <w:bookmarkStart w:id="19" w:name="_Toc149284603"/>
      <w:r w:rsidRPr="00AC2190">
        <w:rPr>
          <w:lang w:val="en-US"/>
        </w:rPr>
        <w:t>PENDAHULUAN</w:t>
      </w:r>
      <w:bookmarkEnd w:id="19"/>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0" w:name="_Toc149284604"/>
      <w:r>
        <w:rPr>
          <w:lang w:val="en-US"/>
        </w:rPr>
        <w:t>Latar Belakang</w:t>
      </w:r>
      <w:bookmarkEnd w:id="20"/>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1" w:name="_Toc149284605"/>
      <w:r>
        <w:rPr>
          <w:lang w:val="en-US"/>
        </w:rPr>
        <w:t>Rumusan Masalah</w:t>
      </w:r>
      <w:bookmarkEnd w:id="21"/>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2"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2"/>
    </w:p>
    <w:p w14:paraId="65851BCB" w14:textId="30CC6065" w:rsidR="00650C36" w:rsidRPr="00752F56" w:rsidRDefault="00650C36" w:rsidP="00650C36">
      <w:pPr>
        <w:pStyle w:val="Heading2"/>
        <w:rPr>
          <w:rFonts w:cs="Times New Roman"/>
          <w:lang w:val="en-US"/>
        </w:rPr>
      </w:pPr>
      <w:bookmarkStart w:id="23" w:name="_Toc149284606"/>
      <w:r>
        <w:rPr>
          <w:lang w:val="en-US"/>
        </w:rPr>
        <w:t>Tujuan</w:t>
      </w:r>
      <w:r w:rsidR="00752F56">
        <w:rPr>
          <w:lang w:val="en-US"/>
        </w:rPr>
        <w:t xml:space="preserve"> Penelitian</w:t>
      </w:r>
      <w:bookmarkEnd w:id="23"/>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4" w:name="_Toc149284607"/>
      <w:r w:rsidRPr="00752F56">
        <w:rPr>
          <w:szCs w:val="24"/>
          <w:lang w:val="en-US"/>
        </w:rPr>
        <w:t>Manfaat</w:t>
      </w:r>
      <w:bookmarkEnd w:id="24"/>
    </w:p>
    <w:p w14:paraId="03D412D0" w14:textId="77777777" w:rsidR="00752F56" w:rsidRPr="00752F56" w:rsidRDefault="00752F56">
      <w:pPr>
        <w:spacing w:line="360" w:lineRule="auto"/>
        <w:jc w:val="both"/>
        <w:rPr>
          <w:rFonts w:cs="Times New Roman"/>
          <w:sz w:val="24"/>
          <w:szCs w:val="24"/>
          <w:lang w:val="en-US"/>
        </w:rPr>
        <w:pPrChange w:id="25" w:author="fahmi abdillah" w:date="2022-06-29T19:00:00Z">
          <w:pPr>
            <w:pStyle w:val="Heading2"/>
          </w:pPr>
        </w:pPrChange>
      </w:pPr>
      <w:ins w:id="26"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7" w:name="_Toc149284608"/>
      <w:r>
        <w:rPr>
          <w:lang w:val="en-US"/>
        </w:rPr>
        <w:t>Batasan Masalah</w:t>
      </w:r>
      <w:bookmarkEnd w:id="27"/>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8" w:name="_Toc149284609"/>
      <w:bookmarkEnd w:id="28"/>
    </w:p>
    <w:p w14:paraId="3FC709AD" w14:textId="083CD53C" w:rsidR="00F51AA2" w:rsidRPr="00737F1B" w:rsidRDefault="00F51AA2" w:rsidP="00F306D6">
      <w:pPr>
        <w:pStyle w:val="Heading1"/>
        <w:numPr>
          <w:ilvl w:val="0"/>
          <w:numId w:val="0"/>
        </w:numPr>
        <w:ind w:left="2592" w:hanging="432"/>
        <w:rPr>
          <w:lang w:val="en-US"/>
        </w:rPr>
      </w:pPr>
      <w:bookmarkStart w:id="29" w:name="_Toc149284610"/>
      <w:r w:rsidRPr="00737F1B">
        <w:rPr>
          <w:lang w:val="en-US"/>
        </w:rPr>
        <w:t>TINJAUAN PUSTAKA</w:t>
      </w:r>
      <w:bookmarkEnd w:id="29"/>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0" w:name="_Toc149284611"/>
      <w:r>
        <w:rPr>
          <w:lang w:val="en-US"/>
        </w:rPr>
        <w:t>T</w:t>
      </w:r>
      <w:r w:rsidR="00A35FB4">
        <w:rPr>
          <w:lang w:val="en-US"/>
        </w:rPr>
        <w:t>witter</w:t>
      </w:r>
      <w:r>
        <w:rPr>
          <w:lang w:val="en-US"/>
        </w:rPr>
        <w:t xml:space="preserve"> API</w:t>
      </w:r>
      <w:bookmarkEnd w:id="30"/>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1" w:name="_Toc149284612"/>
      <w:r>
        <w:rPr>
          <w:lang w:val="en-US"/>
        </w:rPr>
        <w:lastRenderedPageBreak/>
        <w:t>D</w:t>
      </w:r>
      <w:r w:rsidR="00A35FB4">
        <w:rPr>
          <w:lang w:val="en-US"/>
        </w:rPr>
        <w:t>ata</w:t>
      </w:r>
      <w:r>
        <w:rPr>
          <w:lang w:val="en-US"/>
        </w:rPr>
        <w:t xml:space="preserve"> M</w:t>
      </w:r>
      <w:r w:rsidR="00A35FB4">
        <w:rPr>
          <w:lang w:val="en-US"/>
        </w:rPr>
        <w:t>ining</w:t>
      </w:r>
      <w:bookmarkEnd w:id="31"/>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2" w:name="_Toc149284613"/>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2"/>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3" w:name="_Toc149284614"/>
      <w:r>
        <w:rPr>
          <w:lang w:val="en-US"/>
        </w:rPr>
        <w:t>Case Folding</w:t>
      </w:r>
      <w:bookmarkEnd w:id="33"/>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4" w:name="_Toc149284615"/>
      <w:r>
        <w:rPr>
          <w:lang w:val="en-US"/>
        </w:rPr>
        <w:t>Tokenizing</w:t>
      </w:r>
      <w:bookmarkEnd w:id="34"/>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5" w:name="_Toc149284616"/>
      <w:r>
        <w:rPr>
          <w:lang w:val="en-US"/>
        </w:rPr>
        <w:t>Normalisasi Kata</w:t>
      </w:r>
      <w:bookmarkEnd w:id="35"/>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6" w:name="_Toc149284617"/>
      <w:r w:rsidRPr="004308AC">
        <w:rPr>
          <w:rFonts w:cs="Times New Roman"/>
          <w:lang w:val="en-US"/>
        </w:rPr>
        <w:t xml:space="preserve">Penghapusan </w:t>
      </w:r>
      <w:proofErr w:type="spellStart"/>
      <w:r w:rsidRPr="004308AC">
        <w:rPr>
          <w:rFonts w:cs="Times New Roman"/>
          <w:lang w:val="en-US"/>
        </w:rPr>
        <w:t>Stopword</w:t>
      </w:r>
      <w:bookmarkEnd w:id="36"/>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7" w:name="_Toc149284618"/>
      <w:r>
        <w:rPr>
          <w:lang w:val="en-US"/>
        </w:rPr>
        <w:t xml:space="preserve">Stemming </w:t>
      </w:r>
      <w:proofErr w:type="spellStart"/>
      <w:r>
        <w:rPr>
          <w:lang w:val="en-US"/>
        </w:rPr>
        <w:t>Nazief-Adriani</w:t>
      </w:r>
      <w:bookmarkEnd w:id="37"/>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8" w:author="fahmi abdillah" w:date="2022-06-27T23:16:00Z">
            <w:rPr>
              <w:rFonts w:eastAsia="Times New Roman" w:cs="Times New Roman"/>
              <w:szCs w:val="24"/>
              <w:highlight w:val="red"/>
            </w:rPr>
          </w:rPrChange>
        </w:rPr>
        <w:t>Algoritm</w:t>
      </w:r>
      <w:ins w:id="39" w:author="fahmi abdillah" w:date="2022-06-28T02:35:00Z">
        <w:r w:rsidRPr="004308AC">
          <w:rPr>
            <w:rFonts w:ascii="Times New Roman" w:eastAsia="Times New Roman" w:hAnsi="Times New Roman" w:cs="Times New Roman"/>
            <w:sz w:val="24"/>
            <w:szCs w:val="24"/>
            <w:lang w:eastAsia="en-ID"/>
          </w:rPr>
          <w:t>a</w:t>
        </w:r>
      </w:ins>
      <w:proofErr w:type="spellEnd"/>
      <w:del w:id="40"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1"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3176C5A5"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2" w:name="_Toc134021157"/>
      <w:bookmarkStart w:id="43"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2"/>
      <w:bookmarkEnd w:id="43"/>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4" w:name="_Toc149284619"/>
      <w:r w:rsidRPr="004308AC">
        <w:rPr>
          <w:rFonts w:cs="Times New Roman"/>
          <w:lang w:val="en-US"/>
        </w:rPr>
        <w:t>Term Document Matrix</w:t>
      </w:r>
      <w:bookmarkEnd w:id="44"/>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5" w:name="_Toc139379649"/>
      <w:bookmarkStart w:id="46" w:name="_Toc149284620"/>
      <w:proofErr w:type="spellStart"/>
      <w:r w:rsidRPr="004308AC">
        <w:rPr>
          <w:rFonts w:cs="Times New Roman"/>
        </w:rPr>
        <w:t>Algoritma</w:t>
      </w:r>
      <w:proofErr w:type="spellEnd"/>
      <w:r w:rsidRPr="004308AC">
        <w:rPr>
          <w:rFonts w:cs="Times New Roman"/>
        </w:rPr>
        <w:t xml:space="preserve"> TF-IDF</w:t>
      </w:r>
      <w:bookmarkEnd w:id="45"/>
      <w:bookmarkEnd w:id="46"/>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w:t>
      </w:r>
      <w:bookmarkStart w:id="47" w:name="_Hlk149556615"/>
      <w:r w:rsidRPr="004308AC">
        <w:rPr>
          <w:rFonts w:ascii="Times New Roman" w:hAnsi="Times New Roman" w:cs="Times New Roman"/>
          <w:sz w:val="24"/>
          <w:szCs w:val="24"/>
        </w:rPr>
        <w:t xml:space="preserve">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bookmarkEnd w:id="47"/>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8" w:author="fahmi abdillah" w:date="2022-07-12T14:41:00Z">
        <w:r w:rsidRPr="004308AC">
          <w:rPr>
            <w:rFonts w:ascii="Times New Roman" w:hAnsi="Times New Roman" w:cs="Times New Roman"/>
            <w:sz w:val="24"/>
            <w:szCs w:val="24"/>
          </w:rPr>
          <w:t>, untuk perhitungannya dapat di</w:t>
        </w:r>
      </w:ins>
      <w:ins w:id="49" w:author="fahmi abdillah" w:date="2022-07-12T14:42:00Z">
        <w:r w:rsidRPr="004308AC">
          <w:rPr>
            <w:rFonts w:ascii="Times New Roman" w:hAnsi="Times New Roman" w:cs="Times New Roman"/>
            <w:sz w:val="24"/>
            <w:szCs w:val="24"/>
          </w:rPr>
          <w:t xml:space="preserve">lihat pada persamaan </w:t>
        </w:r>
      </w:ins>
      <w:ins w:id="50" w:author="fahmi abdillah" w:date="2022-07-12T14:51:00Z">
        <w:r w:rsidRPr="004308AC">
          <w:rPr>
            <w:rFonts w:ascii="Times New Roman" w:hAnsi="Times New Roman" w:cs="Times New Roman"/>
            <w:sz w:val="24"/>
            <w:szCs w:val="24"/>
          </w:rPr>
          <w:t xml:space="preserve">2.1, 2.2, dan </w:t>
        </w:r>
      </w:ins>
      <w:ins w:id="51"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2"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3" w:author="fahmi abdillah" w:date="2022-07-12T14:44:00Z"/>
          <w:rFonts w:ascii="Times New Roman" w:hAnsi="Times New Roman" w:cs="Times New Roman"/>
          <w:sz w:val="24"/>
          <w:szCs w:val="24"/>
          <w:rPrChange w:id="54" w:author="fahmi abdillah" w:date="2022-07-12T14:48:00Z">
            <w:rPr>
              <w:ins w:id="55" w:author="fahmi abdillah" w:date="2022-07-12T14:44:00Z"/>
              <w:i/>
              <w:iCs/>
            </w:rPr>
          </w:rPrChange>
        </w:rPr>
        <w:pPrChange w:id="56" w:author="fahmi abdillah" w:date="2022-07-12T14:51:00Z">
          <w:pPr>
            <w:spacing w:line="360" w:lineRule="auto"/>
            <w:ind w:firstLine="426"/>
            <w:jc w:val="both"/>
          </w:pPr>
        </w:pPrChange>
      </w:pPr>
      <w:ins w:id="57"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8"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59"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0" w:author="fahmi abdillah" w:date="2022-07-12T14:44:00Z"/>
          <w:rFonts w:ascii="Times New Roman" w:hAnsi="Times New Roman" w:cs="Times New Roman"/>
          <w:sz w:val="24"/>
          <w:szCs w:val="24"/>
          <w:rPrChange w:id="61" w:author="fahmi abdillah" w:date="2022-07-12T14:44:00Z">
            <w:rPr>
              <w:ins w:id="62" w:author="fahmi abdillah" w:date="2022-07-12T14:44:00Z"/>
              <w:i/>
              <w:iCs/>
            </w:rPr>
          </w:rPrChange>
        </w:rPr>
        <w:pPrChange w:id="63" w:author="fahmi abdillah" w:date="2022-07-12T14:51:00Z">
          <w:pPr>
            <w:spacing w:line="360" w:lineRule="auto"/>
            <w:ind w:firstLine="426"/>
            <w:jc w:val="both"/>
          </w:pPr>
        </w:pPrChange>
      </w:pPr>
      <w:ins w:id="64" w:author="fahmi abdillah" w:date="2022-07-12T14:44:00Z">
        <w:r w:rsidRPr="004308AC">
          <w:rPr>
            <w:rFonts w:ascii="Times New Roman" w:hAnsi="Times New Roman" w:cs="Times New Roman"/>
            <w:sz w:val="24"/>
            <w:szCs w:val="24"/>
            <w:rPrChange w:id="65"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6"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7"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8"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69" w:author="fahmi abdillah" w:date="2022-07-12T14:44:00Z">
              <w:rPr>
                <w:i/>
                <w:iCs/>
              </w:rPr>
            </w:rPrChange>
          </w:rPr>
          <w:t>.</w:t>
        </w:r>
      </w:ins>
    </w:p>
    <w:p w14:paraId="65D25851" w14:textId="77777777" w:rsidR="004308AC" w:rsidRPr="004308AC" w:rsidRDefault="004308AC">
      <w:pPr>
        <w:spacing w:line="480" w:lineRule="auto"/>
        <w:ind w:firstLine="426"/>
        <w:jc w:val="both"/>
        <w:rPr>
          <w:ins w:id="70" w:author="fahmi abdillah" w:date="2022-07-12T14:47:00Z"/>
          <w:rFonts w:ascii="Times New Roman" w:hAnsi="Times New Roman" w:cs="Times New Roman"/>
          <w:sz w:val="24"/>
          <w:szCs w:val="24"/>
          <w:rPrChange w:id="71" w:author="fahmi abdillah" w:date="2022-07-12T14:49:00Z">
            <w:rPr>
              <w:ins w:id="72" w:author="fahmi abdillah" w:date="2022-07-12T14:47:00Z"/>
              <w:i/>
              <w:iCs/>
            </w:rPr>
          </w:rPrChange>
        </w:rPr>
        <w:pPrChange w:id="73" w:author="fahmi abdillah" w:date="2022-07-12T14:51:00Z">
          <w:pPr>
            <w:spacing w:line="360" w:lineRule="auto"/>
            <w:ind w:firstLine="426"/>
            <w:jc w:val="both"/>
          </w:pPr>
        </w:pPrChange>
      </w:pPr>
      <w:ins w:id="74" w:author="fahmi abdillah" w:date="2022-07-12T14:44:00Z">
        <w:r w:rsidRPr="004308AC">
          <w:rPr>
            <w:rFonts w:ascii="Times New Roman" w:hAnsi="Times New Roman" w:cs="Times New Roman"/>
            <w:i/>
            <w:iCs/>
            <w:sz w:val="24"/>
            <w:szCs w:val="24"/>
          </w:rPr>
          <w:t xml:space="preserve">IDF(t) = </w:t>
        </w:r>
      </w:ins>
      <m:oMath>
        <m:func>
          <m:funcPr>
            <m:ctrlPr>
              <w:ins w:id="75" w:author="fahmi abdillah" w:date="2022-07-12T14:46:00Z">
                <w:rPr>
                  <w:rFonts w:ascii="Cambria Math" w:hAnsi="Cambria Math" w:cs="Times New Roman"/>
                  <w:i/>
                  <w:iCs/>
                  <w:sz w:val="24"/>
                  <w:szCs w:val="24"/>
                </w:rPr>
              </w:ins>
            </m:ctrlPr>
          </m:funcPr>
          <m:fName>
            <m:r>
              <w:ins w:id="76" w:author="fahmi abdillah" w:date="2022-07-12T14:46:00Z">
                <w:rPr>
                  <w:rFonts w:ascii="Cambria Math" w:hAnsi="Cambria Math" w:cs="Times New Roman"/>
                  <w:sz w:val="24"/>
                  <w:szCs w:val="24"/>
                </w:rPr>
                <m:t>log</m:t>
              </w:ins>
            </m:r>
            <m:r>
              <w:ins w:id="77" w:author="fahmi abdillah" w:date="2022-07-12T14:46:00Z">
                <m:rPr>
                  <m:sty m:val="p"/>
                </m:rPr>
                <w:rPr>
                  <w:rFonts w:ascii="Cambria Math" w:hAnsi="Cambria Math" w:cs="Times New Roman"/>
                  <w:sz w:val="24"/>
                  <w:szCs w:val="24"/>
                </w:rPr>
                <m:t xml:space="preserve"> (</m:t>
              </w:ins>
            </m:r>
          </m:fName>
          <m:e>
            <m:f>
              <m:fPr>
                <m:ctrlPr>
                  <w:ins w:id="78" w:author="fahmi abdillah" w:date="2022-07-12T14:46:00Z">
                    <w:rPr>
                      <w:rFonts w:ascii="Cambria Math" w:hAnsi="Cambria Math" w:cs="Times New Roman"/>
                      <w:i/>
                      <w:iCs/>
                      <w:sz w:val="24"/>
                      <w:szCs w:val="24"/>
                    </w:rPr>
                  </w:ins>
                </m:ctrlPr>
              </m:fPr>
              <m:num>
                <m:r>
                  <w:ins w:id="79" w:author="fahmi abdillah" w:date="2022-07-12T14:46:00Z">
                    <w:rPr>
                      <w:rFonts w:ascii="Cambria Math" w:hAnsi="Cambria Math" w:cs="Times New Roman"/>
                      <w:sz w:val="24"/>
                      <w:szCs w:val="24"/>
                    </w:rPr>
                    <m:t>N</m:t>
                  </w:ins>
                </m:r>
              </m:num>
              <m:den>
                <m:r>
                  <w:ins w:id="80" w:author="fahmi abdillah" w:date="2022-07-12T14:46:00Z">
                    <w:rPr>
                      <w:rFonts w:ascii="Cambria Math" w:hAnsi="Cambria Math" w:cs="Times New Roman"/>
                      <w:sz w:val="24"/>
                      <w:szCs w:val="24"/>
                    </w:rPr>
                    <m:t>df(t)</m:t>
                  </w:ins>
                </m:r>
              </m:den>
            </m:f>
          </m:e>
        </m:func>
        <m:r>
          <w:ins w:id="81" w:author="fahmi abdillah" w:date="2022-07-12T14:46:00Z">
            <w:rPr>
              <w:rFonts w:ascii="Cambria Math" w:hAnsi="Cambria Math" w:cs="Times New Roman"/>
              <w:sz w:val="24"/>
              <w:szCs w:val="24"/>
            </w:rPr>
            <m:t>)</m:t>
          </w:ins>
        </m:r>
      </m:oMath>
      <w:ins w:id="82"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3"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4" w:author="fahmi abdillah" w:date="2022-07-12T14:49:00Z"/>
          <w:rFonts w:ascii="Times New Roman" w:hAnsi="Times New Roman" w:cs="Times New Roman"/>
          <w:i/>
          <w:iCs/>
          <w:sz w:val="24"/>
          <w:szCs w:val="24"/>
        </w:rPr>
        <w:pPrChange w:id="85" w:author="fahmi abdillah" w:date="2022-07-12T14:51:00Z">
          <w:pPr>
            <w:spacing w:line="360" w:lineRule="auto"/>
            <w:ind w:left="720" w:hanging="294"/>
            <w:jc w:val="both"/>
          </w:pPr>
        </w:pPrChange>
      </w:pPr>
      <w:ins w:id="86"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7"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8"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89"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0"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1" w:name="_Toc149284621"/>
      <w:proofErr w:type="spellStart"/>
      <w:r>
        <w:rPr>
          <w:lang w:val="en-US"/>
        </w:rPr>
        <w:t>K</w:t>
      </w:r>
      <w:r w:rsidR="00A35FB4">
        <w:rPr>
          <w:lang w:val="en-US"/>
        </w:rPr>
        <w:t>lasterisasi</w:t>
      </w:r>
      <w:bookmarkEnd w:id="91"/>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2" w:author="fahmi abdillah" w:date="2022-07-13T23:32:00Z">
        <w:r w:rsidRPr="0005734E">
          <w:rPr>
            <w:rFonts w:ascii="Times New Roman" w:eastAsia="Times New Roman" w:hAnsi="Times New Roman" w:cs="Times New Roman"/>
            <w:color w:val="000000"/>
            <w:sz w:val="24"/>
            <w:szCs w:val="24"/>
            <w:lang w:eastAsia="en-ID"/>
          </w:rPr>
          <w:t>2.2</w:t>
        </w:r>
      </w:ins>
      <w:del w:id="93"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61D9791D"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4"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4"/>
    </w:p>
    <w:p w14:paraId="6C84E7A1" w14:textId="77777777" w:rsidR="0005734E" w:rsidRPr="0005734E" w:rsidDel="00126AA9" w:rsidRDefault="0005734E" w:rsidP="0005734E">
      <w:pPr>
        <w:keepNext/>
        <w:spacing w:after="0" w:line="276" w:lineRule="auto"/>
        <w:jc w:val="center"/>
        <w:rPr>
          <w:del w:id="95" w:author="fahmi abdillah" w:date="2022-07-13T23:11:00Z"/>
          <w:rFonts w:ascii="Times New Roman" w:eastAsia="Times New Roman" w:hAnsi="Times New Roman" w:cs="Times New Roman"/>
          <w:color w:val="000000"/>
          <w:sz w:val="24"/>
          <w:szCs w:val="24"/>
          <w:lang w:eastAsia="en-ID"/>
        </w:rPr>
      </w:pPr>
      <w:del w:id="96"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ED2D4B" w:rsidRDefault="001C671A" w:rsidP="00ED2D4B">
      <w:pPr>
        <w:pStyle w:val="Heading3"/>
        <w:spacing w:line="360" w:lineRule="auto"/>
        <w:jc w:val="both"/>
        <w:rPr>
          <w:rFonts w:cs="Times New Roman"/>
          <w:lang w:val="en-US"/>
        </w:rPr>
      </w:pPr>
      <w:bookmarkStart w:id="97" w:name="_Toc149284622"/>
      <w:proofErr w:type="spellStart"/>
      <w:r>
        <w:rPr>
          <w:rFonts w:cs="Times New Roman"/>
          <w:i/>
          <w:iCs/>
          <w:lang w:val="en-US"/>
        </w:rPr>
        <w:t>NearestNeighbors</w:t>
      </w:r>
      <w:bookmarkEnd w:id="97"/>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8" w:name="_Toc149284623"/>
      <w:proofErr w:type="spellStart"/>
      <w:r>
        <w:rPr>
          <w:lang w:val="en-US"/>
        </w:rPr>
        <w:t>Algoritma</w:t>
      </w:r>
      <w:proofErr w:type="spellEnd"/>
      <w:r>
        <w:rPr>
          <w:lang w:val="en-US"/>
        </w:rPr>
        <w:t xml:space="preserve"> DBSCAN</w:t>
      </w:r>
      <w:bookmarkEnd w:id="98"/>
    </w:p>
    <w:p w14:paraId="55DD4DCA" w14:textId="77777777" w:rsidR="00036E9E" w:rsidRPr="00036E9E" w:rsidDel="004835BC" w:rsidRDefault="00036E9E" w:rsidP="00036E9E">
      <w:pPr>
        <w:spacing w:before="240" w:after="240" w:line="360" w:lineRule="auto"/>
        <w:ind w:firstLine="426"/>
        <w:jc w:val="both"/>
        <w:rPr>
          <w:del w:id="99"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0"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1" w:name="_Toc149284624"/>
      <w:proofErr w:type="spellStart"/>
      <w:r>
        <w:rPr>
          <w:lang w:val="en-US"/>
        </w:rPr>
        <w:t>Algoritma</w:t>
      </w:r>
      <w:proofErr w:type="spellEnd"/>
      <w:r>
        <w:rPr>
          <w:lang w:val="en-US"/>
        </w:rPr>
        <w:t xml:space="preserve"> OPTICS</w:t>
      </w:r>
      <w:bookmarkEnd w:id="101"/>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2" w:name="_Toc149284625"/>
      <w:r w:rsidRPr="00036E9E">
        <w:rPr>
          <w:rFonts w:cs="Times New Roman"/>
          <w:lang w:val="en-US"/>
        </w:rPr>
        <w:t>Uji Validasi</w:t>
      </w:r>
      <w:bookmarkEnd w:id="102"/>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3"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3"/>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 xml:space="preserve">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4"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4"/>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5"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5"/>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6" w:name="_Toc149284626"/>
      <w:proofErr w:type="spellStart"/>
      <w:r>
        <w:rPr>
          <w:lang w:val="en-US"/>
        </w:rPr>
        <w:t>G</w:t>
      </w:r>
      <w:r w:rsidR="00A35FB4">
        <w:rPr>
          <w:lang w:val="en-US"/>
        </w:rPr>
        <w:t>eovisualisasi</w:t>
      </w:r>
      <w:bookmarkEnd w:id="106"/>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36E9E" w:rsidRDefault="00137F32" w:rsidP="00036E9E">
      <w:pPr>
        <w:pStyle w:val="Heading3"/>
        <w:spacing w:line="360" w:lineRule="auto"/>
        <w:jc w:val="both"/>
        <w:rPr>
          <w:rFonts w:cs="Times New Roman"/>
          <w:lang w:val="en-US"/>
        </w:rPr>
      </w:pPr>
      <w:bookmarkStart w:id="107" w:name="_Toc149284627"/>
      <w:r w:rsidRPr="00036E9E">
        <w:rPr>
          <w:rFonts w:cs="Times New Roman"/>
          <w:lang w:val="en-US"/>
        </w:rPr>
        <w:t>Sistem Informasi Geografis</w:t>
      </w:r>
      <w:bookmarkEnd w:id="107"/>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8" w:name="_Toc149284628"/>
      <w:r w:rsidRPr="00A35FB4">
        <w:rPr>
          <w:lang w:val="en-US"/>
        </w:rPr>
        <w:t>P</w:t>
      </w:r>
      <w:r w:rsidR="00A35FB4" w:rsidRPr="00A35FB4">
        <w:rPr>
          <w:lang w:val="en-US"/>
        </w:rPr>
        <w:t>enelitian Sebelumnya Tentang Penyebaran Informasi Suatu Kejadian Menggunakan Twitter</w:t>
      </w:r>
      <w:bookmarkEnd w:id="108"/>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bookmarkStart w:id="109" w:name="_Hlk149556280"/>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bookmarkEnd w:id="109"/>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(Rahmanti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w:t>
      </w:r>
      <w:bookmarkStart w:id="110" w:name="_Hlk149555911"/>
      <w:r w:rsidRPr="004D28F9">
        <w:rPr>
          <w:rFonts w:ascii="Times New Roman" w:hAnsi="Times New Roman" w:cs="Times New Roman"/>
          <w:sz w:val="24"/>
          <w:szCs w:val="24"/>
          <w:lang w:val="en-US"/>
        </w:rPr>
        <w:t xml:space="preserve">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11"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bookmarkEnd w:id="110"/>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2" w:name="_Toc149284629"/>
      <w:bookmarkEnd w:id="112"/>
    </w:p>
    <w:p w14:paraId="6868B39D" w14:textId="69F51601" w:rsidR="00F51AA2" w:rsidRDefault="00F51AA2" w:rsidP="00DB1ED4">
      <w:pPr>
        <w:pStyle w:val="Heading1"/>
        <w:numPr>
          <w:ilvl w:val="0"/>
          <w:numId w:val="0"/>
        </w:numPr>
        <w:spacing w:line="360" w:lineRule="auto"/>
        <w:jc w:val="center"/>
        <w:rPr>
          <w:lang w:val="en-US"/>
        </w:rPr>
      </w:pPr>
      <w:bookmarkStart w:id="113" w:name="_Toc149284630"/>
      <w:r>
        <w:rPr>
          <w:lang w:val="en-US"/>
        </w:rPr>
        <w:t>METODE PENELITIAN</w:t>
      </w:r>
      <w:bookmarkEnd w:id="113"/>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4" w:name="_Toc149284631"/>
      <w:r>
        <w:rPr>
          <w:lang w:val="en-US"/>
        </w:rPr>
        <w:t>W</w:t>
      </w:r>
      <w:r w:rsidR="00A35FB4">
        <w:rPr>
          <w:lang w:val="en-US"/>
        </w:rPr>
        <w:t>aktu Penelitian</w:t>
      </w:r>
      <w:bookmarkEnd w:id="114"/>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5"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6"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7"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8"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19" w:name="_Toc149284632"/>
      <w:r>
        <w:rPr>
          <w:lang w:val="en-US"/>
        </w:rPr>
        <w:t>O</w:t>
      </w:r>
      <w:r w:rsidR="00A35FB4">
        <w:rPr>
          <w:lang w:val="en-US"/>
        </w:rPr>
        <w:t>bjek Penelitian</w:t>
      </w:r>
      <w:bookmarkEnd w:id="119"/>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20"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21"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2" w:author="fahmi abdillah" w:date="2022-07-13T23:29:00Z">
        <w:r w:rsidRPr="004D28F9">
          <w:rPr>
            <w:rFonts w:ascii="Times New Roman" w:hAnsi="Times New Roman" w:cs="Times New Roman"/>
            <w:bCs/>
            <w:sz w:val="24"/>
            <w:szCs w:val="24"/>
            <w:lang w:val="en-US"/>
          </w:rPr>
          <w:t>.</w:t>
        </w:r>
      </w:ins>
    </w:p>
    <w:p w14:paraId="0683745F" w14:textId="39336B09"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3"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4" w:author="fahmi abdillah" w:date="2022-07-13T23:29:00Z">
        <w:r w:rsidR="0074716D" w:rsidRPr="00B015C5">
          <w:rPr>
            <w:rFonts w:ascii="Times New Roman" w:hAnsi="Times New Roman" w:cs="Times New Roman"/>
            <w:b/>
            <w:bCs/>
            <w:i w:val="0"/>
            <w:iCs w:val="0"/>
            <w:color w:val="auto"/>
            <w:sz w:val="24"/>
            <w:szCs w:val="24"/>
            <w:lang w:val="en-US"/>
            <w:rPrChange w:id="125"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6" w:author="fahmi abdillah" w:date="2022-07-13T23:29:00Z">
              <w:rPr>
                <w:lang w:val="en-US"/>
              </w:rPr>
            </w:rPrChange>
          </w:rPr>
          <w:t>tweet</w:t>
        </w:r>
      </w:ins>
      <w:bookmarkEnd w:id="123"/>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7" w:name="_Toc149284633"/>
      <w:r>
        <w:rPr>
          <w:lang w:val="en-US"/>
        </w:rPr>
        <w:t>T</w:t>
      </w:r>
      <w:r w:rsidR="00A35FB4">
        <w:rPr>
          <w:lang w:val="en-US"/>
        </w:rPr>
        <w:t>ahapan Penelitian</w:t>
      </w:r>
      <w:bookmarkEnd w:id="127"/>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C80691" w:rsidRPr="00C73B8B" w:rsidRDefault="00C80691"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C80691" w:rsidRPr="00C73B8B" w:rsidRDefault="00C80691"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C80691" w:rsidRDefault="00C80691" w:rsidP="00651031">
                              <w:pPr>
                                <w:jc w:val="center"/>
                                <w:rPr>
                                  <w:szCs w:val="24"/>
                                </w:rPr>
                              </w:pPr>
                              <w:r>
                                <w:rPr>
                                  <w:lang w:val="en-US"/>
                                </w:rPr>
                                <w:t>Praproses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C80691" w:rsidRPr="00C73B8B" w:rsidRDefault="00C80691" w:rsidP="00651031">
                              <w:pPr>
                                <w:jc w:val="center"/>
                                <w:rPr>
                                  <w:lang w:val="en-US"/>
                                </w:rPr>
                              </w:pPr>
                              <w:r>
                                <w:rPr>
                                  <w:lang w:val="en-US"/>
                                </w:rPr>
                                <w:t>Hasil Praproses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C80691" w:rsidRPr="00363A7B" w:rsidRDefault="00C80691" w:rsidP="00651031">
                              <w:pPr>
                                <w:jc w:val="center"/>
                              </w:pPr>
                              <w:r w:rsidRPr="00363A7B">
                                <w:rPr>
                                  <w:sz w:val="20"/>
                                  <w:szCs w:val="20"/>
                                  <w:lang w:val="en-US"/>
                                </w:rPr>
                                <w:t>Klasterisasi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C80691" w:rsidRDefault="00C80691"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C80691" w:rsidRDefault="00C80691" w:rsidP="00651031">
                              <w:pPr>
                                <w:jc w:val="center"/>
                                <w:rPr>
                                  <w:szCs w:val="24"/>
                                </w:rPr>
                              </w:pPr>
                              <w:r>
                                <w:rPr>
                                  <w:lang w:val="en-US"/>
                                </w:rPr>
                                <w:t>Geovisualisasi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C80691" w:rsidRDefault="00C80691"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C80691" w:rsidRPr="00C73B8B" w:rsidRDefault="00C80691"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C80691" w:rsidRPr="00C73B8B" w:rsidRDefault="00C80691"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C80691" w:rsidRDefault="00C80691" w:rsidP="00651031">
                        <w:pPr>
                          <w:jc w:val="center"/>
                          <w:rPr>
                            <w:szCs w:val="24"/>
                          </w:rPr>
                        </w:pPr>
                        <w:r>
                          <w:rPr>
                            <w:lang w:val="en-US"/>
                          </w:rPr>
                          <w:t>Praproses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C80691" w:rsidRPr="00C73B8B" w:rsidRDefault="00C80691" w:rsidP="00651031">
                        <w:pPr>
                          <w:jc w:val="center"/>
                          <w:rPr>
                            <w:lang w:val="en-US"/>
                          </w:rPr>
                        </w:pPr>
                        <w:r>
                          <w:rPr>
                            <w:lang w:val="en-US"/>
                          </w:rPr>
                          <w:t>Hasil Praproses</w:t>
                        </w:r>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C80691" w:rsidRPr="00363A7B" w:rsidRDefault="00C80691" w:rsidP="00651031">
                        <w:pPr>
                          <w:jc w:val="center"/>
                        </w:pPr>
                        <w:r w:rsidRPr="00363A7B">
                          <w:rPr>
                            <w:sz w:val="20"/>
                            <w:szCs w:val="20"/>
                            <w:lang w:val="en-US"/>
                          </w:rPr>
                          <w:t>Klasterisasi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C80691" w:rsidRDefault="00C80691"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C80691" w:rsidRDefault="00C80691" w:rsidP="00651031">
                        <w:pPr>
                          <w:jc w:val="center"/>
                          <w:rPr>
                            <w:szCs w:val="24"/>
                          </w:rPr>
                        </w:pPr>
                        <w:r>
                          <w:rPr>
                            <w:lang w:val="en-US"/>
                          </w:rPr>
                          <w:t>Geovisualisasi</w:t>
                        </w:r>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C80691" w:rsidRDefault="00C80691"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1AF2D8FD" w:rsidR="00651031" w:rsidRPr="00395E18" w:rsidRDefault="00395E18" w:rsidP="00395E18">
      <w:pPr>
        <w:pStyle w:val="Caption"/>
        <w:jc w:val="center"/>
        <w:rPr>
          <w:rFonts w:ascii="Times New Roman" w:hAnsi="Times New Roman" w:cs="Times New Roman"/>
          <w:b/>
          <w:bCs/>
          <w:color w:val="auto"/>
          <w:sz w:val="24"/>
          <w:szCs w:val="24"/>
          <w:lang w:val="en-US"/>
        </w:rPr>
      </w:pPr>
      <w:bookmarkStart w:id="128"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8"/>
    </w:p>
    <w:p w14:paraId="3A2A64A9" w14:textId="6223EE10" w:rsidR="00137F32" w:rsidRDefault="00137F32" w:rsidP="00137F32">
      <w:pPr>
        <w:pStyle w:val="Heading3"/>
        <w:rPr>
          <w:lang w:val="en-US"/>
        </w:rPr>
      </w:pPr>
      <w:bookmarkStart w:id="129" w:name="_Toc149284634"/>
      <w:r>
        <w:rPr>
          <w:lang w:val="en-US"/>
        </w:rPr>
        <w:t>Akuisisi Tweet</w:t>
      </w:r>
      <w:bookmarkEnd w:id="129"/>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30"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31"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2"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3"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4" w:author="fahmi abdillah" w:date="2022-07-13T23:18:00Z">
        <w:r w:rsidRPr="00651031" w:rsidDel="00B936CB">
          <w:rPr>
            <w:rFonts w:ascii="Times New Roman" w:eastAsia="Times New Roman" w:hAnsi="Times New Roman" w:cs="Times New Roman"/>
            <w:bCs/>
            <w:i/>
            <w:iCs/>
            <w:sz w:val="24"/>
            <w:szCs w:val="24"/>
            <w:lang w:val="en-US"/>
            <w:rPrChange w:id="135" w:author="fahmi abdillah" w:date="2022-07-13T23:18:00Z">
              <w:rPr>
                <w:rFonts w:eastAsia="Times New Roman" w:cs="Times New Roman"/>
                <w:bCs/>
                <w:szCs w:val="24"/>
                <w:lang w:val="en-US"/>
              </w:rPr>
            </w:rPrChange>
          </w:rPr>
          <w:delText xml:space="preserve">Selenium </w:delText>
        </w:r>
      </w:del>
      <w:proofErr w:type="spellStart"/>
      <w:ins w:id="136"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7"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8"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39"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40" w:author="fahmi abdillah" w:date="2022-07-13T23:19:00Z">
        <w:r w:rsidRPr="00651031">
          <w:rPr>
            <w:rFonts w:ascii="Times New Roman" w:eastAsia="Times New Roman" w:hAnsi="Times New Roman" w:cs="Times New Roman"/>
            <w:bCs/>
            <w:iCs/>
            <w:sz w:val="24"/>
            <w:szCs w:val="24"/>
            <w:lang w:val="en-US"/>
          </w:rPr>
          <w:t xml:space="preserve">dua </w:t>
        </w:r>
      </w:ins>
      <w:del w:id="141"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2" w:author="fahmi abdillah" w:date="2022-07-13T23:20:00Z">
        <w:r w:rsidRPr="00651031">
          <w:rPr>
            <w:rFonts w:ascii="Times New Roman" w:eastAsia="Times New Roman" w:hAnsi="Times New Roman" w:cs="Times New Roman"/>
            <w:bCs/>
            <w:iCs/>
            <w:sz w:val="24"/>
            <w:szCs w:val="24"/>
            <w:lang w:val="en-US"/>
          </w:rPr>
          <w:t>dua</w:t>
        </w:r>
      </w:ins>
      <w:ins w:id="143" w:author="fahmi abdillah" w:date="2022-07-13T23:19:00Z">
        <w:r w:rsidRPr="00651031">
          <w:rPr>
            <w:rFonts w:ascii="Times New Roman" w:eastAsia="Times New Roman" w:hAnsi="Times New Roman" w:cs="Times New Roman"/>
            <w:bCs/>
            <w:iCs/>
            <w:sz w:val="24"/>
            <w:szCs w:val="24"/>
            <w:lang w:val="en-US"/>
          </w:rPr>
          <w:t xml:space="preserve"> </w:t>
        </w:r>
      </w:ins>
      <w:del w:id="144"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5" w:author="fahmi abdillah" w:date="2022-07-13T23:19:00Z">
        <w:r w:rsidRPr="00651031">
          <w:rPr>
            <w:rFonts w:ascii="Times New Roman" w:eastAsia="Times New Roman" w:hAnsi="Times New Roman" w:cs="Times New Roman"/>
            <w:bCs/>
            <w:iCs/>
            <w:sz w:val="24"/>
            <w:szCs w:val="24"/>
            <w:lang w:val="en-US"/>
          </w:rPr>
          <w:t xml:space="preserve">April </w:t>
        </w:r>
      </w:ins>
      <w:del w:id="146"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7" w:author="fahmi abdillah" w:date="2022-07-13T23:20:00Z">
        <w:r w:rsidRPr="00651031">
          <w:rPr>
            <w:rFonts w:ascii="Times New Roman" w:eastAsia="Times New Roman" w:hAnsi="Times New Roman" w:cs="Times New Roman"/>
            <w:bCs/>
            <w:iCs/>
            <w:sz w:val="24"/>
            <w:szCs w:val="24"/>
            <w:lang w:val="en-US"/>
          </w:rPr>
          <w:t>1</w:t>
        </w:r>
      </w:ins>
      <w:ins w:id="148" w:author="fahmi abdillah" w:date="2022-07-13T23:19:00Z">
        <w:r w:rsidRPr="00651031">
          <w:rPr>
            <w:rFonts w:ascii="Times New Roman" w:eastAsia="Times New Roman" w:hAnsi="Times New Roman" w:cs="Times New Roman"/>
            <w:bCs/>
            <w:iCs/>
            <w:sz w:val="24"/>
            <w:szCs w:val="24"/>
            <w:lang w:val="en-US"/>
          </w:rPr>
          <w:t xml:space="preserve"> </w:t>
        </w:r>
      </w:ins>
      <w:del w:id="149"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50" w:author="fahmi abdillah" w:date="2022-07-13T23:20:00Z">
        <w:r w:rsidRPr="00651031">
          <w:rPr>
            <w:rFonts w:ascii="Times New Roman" w:eastAsia="Times New Roman" w:hAnsi="Times New Roman" w:cs="Times New Roman"/>
            <w:bCs/>
            <w:iCs/>
            <w:sz w:val="24"/>
            <w:szCs w:val="24"/>
            <w:lang w:val="en-US"/>
          </w:rPr>
          <w:t xml:space="preserve"> Juni</w:t>
        </w:r>
      </w:ins>
      <w:del w:id="151"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2" w:author="fahmi abdillah" w:date="2022-07-13T23:20:00Z">
        <w:r w:rsidRPr="00651031">
          <w:rPr>
            <w:rFonts w:ascii="Times New Roman" w:eastAsia="Times New Roman" w:hAnsi="Times New Roman" w:cs="Times New Roman"/>
            <w:bCs/>
            <w:iCs/>
            <w:sz w:val="24"/>
            <w:szCs w:val="24"/>
            <w:lang w:val="en-US"/>
          </w:rPr>
          <w:t>2</w:t>
        </w:r>
      </w:ins>
      <w:del w:id="153"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4" w:author="fahmi abdillah" w:date="2022-07-13T23:21:00Z">
        <w:r w:rsidRPr="00651031" w:rsidDel="00A651B7">
          <w:rPr>
            <w:rFonts w:ascii="Times New Roman" w:eastAsia="Times New Roman" w:hAnsi="Times New Roman" w:cs="Times New Roman"/>
            <w:bCs/>
            <w:i/>
            <w:sz w:val="24"/>
            <w:szCs w:val="24"/>
            <w:lang w:val="en-US"/>
          </w:rPr>
          <w:delText>text</w:delText>
        </w:r>
      </w:del>
      <w:ins w:id="155"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6" w:name="_Toc149284635"/>
      <w:proofErr w:type="spellStart"/>
      <w:r>
        <w:rPr>
          <w:lang w:val="en-US"/>
        </w:rPr>
        <w:t>Praproses</w:t>
      </w:r>
      <w:proofErr w:type="spellEnd"/>
      <w:r>
        <w:rPr>
          <w:lang w:val="en-US"/>
        </w:rPr>
        <w:t xml:space="preserve"> Data</w:t>
      </w:r>
      <w:bookmarkEnd w:id="156"/>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7"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8"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59"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60"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47D3F43B" w:rsidR="00244C59" w:rsidRPr="00CB2360" w:rsidRDefault="00E22DA9" w:rsidP="00E22DA9">
      <w:pPr>
        <w:pStyle w:val="Caption"/>
        <w:jc w:val="center"/>
        <w:rPr>
          <w:rFonts w:eastAsia="Times New Roman" w:cs="Times New Roman"/>
          <w:bCs/>
          <w:i w:val="0"/>
          <w:iCs w:val="0"/>
          <w:color w:val="auto"/>
          <w:szCs w:val="24"/>
          <w:lang w:val="en-US"/>
        </w:rPr>
      </w:pPr>
      <w:bookmarkStart w:id="161"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EC6B60">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61"/>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2" w:author="fahmi abdillah" w:date="2022-07-13T21:45:00Z"/>
        </w:trPr>
        <w:tc>
          <w:tcPr>
            <w:tcW w:w="3766" w:type="dxa"/>
          </w:tcPr>
          <w:p w14:paraId="22F80231" w14:textId="77777777" w:rsidR="00244C59" w:rsidRPr="00244C59" w:rsidRDefault="00244C59">
            <w:pPr>
              <w:jc w:val="center"/>
              <w:rPr>
                <w:ins w:id="163" w:author="fahmi abdillah" w:date="2022-07-13T21:45:00Z"/>
                <w:rFonts w:ascii="Times New Roman" w:hAnsi="Times New Roman" w:cs="Times New Roman"/>
                <w:b/>
                <w:bCs/>
                <w:sz w:val="24"/>
                <w:szCs w:val="24"/>
                <w:rPrChange w:id="164" w:author="fahmi abdillah" w:date="2022-07-13T21:49:00Z">
                  <w:rPr>
                    <w:ins w:id="165" w:author="fahmi abdillah" w:date="2022-07-13T21:45:00Z"/>
                  </w:rPr>
                </w:rPrChange>
              </w:rPr>
              <w:pPrChange w:id="166" w:author="fahmi abdillah" w:date="2022-07-13T21:49:00Z">
                <w:pPr/>
              </w:pPrChange>
            </w:pPr>
            <w:ins w:id="167" w:author="fahmi abdillah" w:date="2022-07-13T21:45:00Z">
              <w:r w:rsidRPr="00244C59">
                <w:rPr>
                  <w:rFonts w:ascii="Times New Roman" w:hAnsi="Times New Roman" w:cs="Times New Roman"/>
                  <w:b/>
                  <w:bCs/>
                  <w:sz w:val="24"/>
                  <w:szCs w:val="24"/>
                  <w:rPrChange w:id="168" w:author="fahmi abdillah" w:date="2022-07-13T21:49:00Z">
                    <w:rPr/>
                  </w:rPrChange>
                </w:rPr>
                <w:t>Data awal</w:t>
              </w:r>
            </w:ins>
          </w:p>
        </w:tc>
        <w:tc>
          <w:tcPr>
            <w:tcW w:w="3686" w:type="dxa"/>
          </w:tcPr>
          <w:p w14:paraId="1F78C44E" w14:textId="77777777" w:rsidR="00244C59" w:rsidRPr="00244C59" w:rsidRDefault="00244C59">
            <w:pPr>
              <w:jc w:val="center"/>
              <w:rPr>
                <w:ins w:id="169" w:author="fahmi abdillah" w:date="2022-07-13T21:45:00Z"/>
                <w:rFonts w:ascii="Times New Roman" w:hAnsi="Times New Roman" w:cs="Times New Roman"/>
                <w:b/>
                <w:bCs/>
                <w:sz w:val="24"/>
                <w:szCs w:val="24"/>
                <w:rPrChange w:id="170" w:author="fahmi abdillah" w:date="2022-07-13T21:49:00Z">
                  <w:rPr>
                    <w:ins w:id="171" w:author="fahmi abdillah" w:date="2022-07-13T21:45:00Z"/>
                  </w:rPr>
                </w:rPrChange>
              </w:rPr>
              <w:pPrChange w:id="172" w:author="fahmi abdillah" w:date="2022-07-13T21:49:00Z">
                <w:pPr/>
              </w:pPrChange>
            </w:pPr>
            <w:ins w:id="173" w:author="fahmi abdillah" w:date="2022-07-13T21:45:00Z">
              <w:r w:rsidRPr="00244C59">
                <w:rPr>
                  <w:rFonts w:ascii="Times New Roman" w:hAnsi="Times New Roman" w:cs="Times New Roman"/>
                  <w:b/>
                  <w:bCs/>
                  <w:sz w:val="24"/>
                  <w:szCs w:val="24"/>
                  <w:rPrChange w:id="174" w:author="fahmi abdillah" w:date="2022-07-13T21:49:00Z">
                    <w:rPr/>
                  </w:rPrChange>
                </w:rPr>
                <w:t>Data akhir</w:t>
              </w:r>
            </w:ins>
          </w:p>
        </w:tc>
      </w:tr>
      <w:tr w:rsidR="00244C59" w:rsidRPr="00244C59" w14:paraId="30BD3A2C" w14:textId="77777777" w:rsidTr="00244C59">
        <w:trPr>
          <w:ins w:id="175" w:author="fahmi abdillah" w:date="2022-07-13T21:45:00Z"/>
        </w:trPr>
        <w:tc>
          <w:tcPr>
            <w:tcW w:w="3766" w:type="dxa"/>
          </w:tcPr>
          <w:p w14:paraId="2EB27C0B" w14:textId="77777777" w:rsidR="00244C59" w:rsidRPr="00244C59" w:rsidRDefault="00244C59" w:rsidP="00244C59">
            <w:pPr>
              <w:rPr>
                <w:ins w:id="176" w:author="fahmi abdillah" w:date="2022-07-13T21:45:00Z"/>
                <w:rFonts w:ascii="Times New Roman" w:hAnsi="Times New Roman" w:cs="Times New Roman"/>
                <w:color w:val="000000"/>
                <w:sz w:val="24"/>
                <w:szCs w:val="24"/>
                <w:rPrChange w:id="177" w:author="fahmi abdillah" w:date="2022-07-13T21:45:00Z">
                  <w:rPr>
                    <w:ins w:id="178" w:author="fahmi abdillah" w:date="2022-07-13T21:45:00Z"/>
                    <w:rFonts w:ascii="Calibri" w:hAnsi="Calibri" w:cs="Calibri"/>
                    <w:color w:val="000000"/>
                  </w:rPr>
                </w:rPrChange>
              </w:rPr>
            </w:pPr>
            <w:ins w:id="179" w:author="fahmi abdillah" w:date="2022-07-13T21:45:00Z">
              <w:r w:rsidRPr="00244C59">
                <w:rPr>
                  <w:rFonts w:ascii="Times New Roman" w:hAnsi="Times New Roman" w:cs="Times New Roman"/>
                  <w:color w:val="000000"/>
                  <w:sz w:val="24"/>
                  <w:szCs w:val="24"/>
                  <w:rPrChange w:id="180"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81"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2" w:author="fahmi abdillah" w:date="2022-07-13T21:45:00Z"/>
                <w:rFonts w:ascii="Times New Roman" w:hAnsi="Times New Roman" w:cs="Times New Roman"/>
                <w:color w:val="000000"/>
                <w:sz w:val="24"/>
                <w:szCs w:val="24"/>
                <w:lang w:val="en-US"/>
                <w:rPrChange w:id="183" w:author="fahmi abdillah" w:date="2022-07-13T21:45:00Z">
                  <w:rPr>
                    <w:ins w:id="184"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5" w:author="fahmi abdillah" w:date="2022-07-13T21:45:00Z">
              <w:r w:rsidRPr="00244C59">
                <w:rPr>
                  <w:rFonts w:ascii="Times New Roman" w:hAnsi="Times New Roman" w:cs="Times New Roman"/>
                  <w:color w:val="000000"/>
                  <w:sz w:val="24"/>
                  <w:szCs w:val="24"/>
                  <w:rPrChange w:id="186"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7" w:author="fahmi abdillah" w:date="2022-07-13T21:45:00Z">
              <w:r w:rsidRPr="00244C59">
                <w:rPr>
                  <w:rFonts w:ascii="Times New Roman" w:hAnsi="Times New Roman" w:cs="Times New Roman"/>
                  <w:color w:val="000000"/>
                  <w:sz w:val="24"/>
                  <w:szCs w:val="24"/>
                  <w:rPrChange w:id="188"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89" w:author="fahmi abdillah" w:date="2022-07-13T21:45:00Z">
              <w:r w:rsidRPr="00244C59">
                <w:rPr>
                  <w:rFonts w:ascii="Times New Roman" w:hAnsi="Times New Roman" w:cs="Times New Roman"/>
                  <w:color w:val="000000"/>
                  <w:sz w:val="24"/>
                  <w:szCs w:val="24"/>
                  <w:rPrChange w:id="190"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91" w:author="fahmi abdillah" w:date="2022-07-13T21:45:00Z"/>
                <w:rFonts w:ascii="Times New Roman" w:hAnsi="Times New Roman" w:cs="Times New Roman"/>
                <w:sz w:val="24"/>
                <w:szCs w:val="24"/>
              </w:rPr>
            </w:pPr>
          </w:p>
        </w:tc>
      </w:tr>
      <w:tr w:rsidR="00244C59" w:rsidRPr="00244C59" w14:paraId="345CCA7D" w14:textId="77777777" w:rsidTr="00244C59">
        <w:trPr>
          <w:ins w:id="192" w:author="fahmi abdillah" w:date="2022-07-13T21:45:00Z"/>
        </w:trPr>
        <w:tc>
          <w:tcPr>
            <w:tcW w:w="3766" w:type="dxa"/>
          </w:tcPr>
          <w:p w14:paraId="666D7D3A" w14:textId="77777777" w:rsidR="00244C59" w:rsidRPr="00244C59" w:rsidRDefault="00244C59" w:rsidP="00244C59">
            <w:pPr>
              <w:rPr>
                <w:ins w:id="193" w:author="fahmi abdillah" w:date="2022-07-13T21:45:00Z"/>
                <w:rFonts w:ascii="Times New Roman" w:hAnsi="Times New Roman" w:cs="Times New Roman"/>
                <w:color w:val="000000"/>
                <w:sz w:val="24"/>
                <w:szCs w:val="24"/>
                <w:rPrChange w:id="194" w:author="fahmi abdillah" w:date="2022-07-13T21:45:00Z">
                  <w:rPr>
                    <w:ins w:id="195" w:author="fahmi abdillah" w:date="2022-07-13T21:45:00Z"/>
                    <w:rFonts w:ascii="Calibri" w:hAnsi="Calibri" w:cs="Calibri"/>
                    <w:color w:val="000000"/>
                  </w:rPr>
                </w:rPrChange>
              </w:rPr>
            </w:pPr>
            <w:ins w:id="196" w:author="fahmi abdillah" w:date="2022-07-13T21:45:00Z">
              <w:r w:rsidRPr="00244C59">
                <w:rPr>
                  <w:rFonts w:ascii="Times New Roman" w:hAnsi="Times New Roman" w:cs="Times New Roman"/>
                  <w:color w:val="000000"/>
                  <w:sz w:val="24"/>
                  <w:szCs w:val="24"/>
                  <w:rPrChange w:id="197"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8"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199" w:author="fahmi abdillah" w:date="2022-07-13T21:45:00Z"/>
                <w:rFonts w:ascii="Times New Roman" w:hAnsi="Times New Roman" w:cs="Times New Roman"/>
                <w:color w:val="000000"/>
                <w:sz w:val="24"/>
                <w:szCs w:val="24"/>
                <w:lang w:val="en-US"/>
                <w:rPrChange w:id="200" w:author="fahmi abdillah" w:date="2022-07-13T21:45:00Z">
                  <w:rPr>
                    <w:ins w:id="201"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2" w:author="fahmi abdillah" w:date="2022-07-13T21:45:00Z">
              <w:r w:rsidRPr="00244C59">
                <w:rPr>
                  <w:rFonts w:ascii="Times New Roman" w:hAnsi="Times New Roman" w:cs="Times New Roman"/>
                  <w:color w:val="000000"/>
                  <w:sz w:val="24"/>
                  <w:szCs w:val="24"/>
                  <w:rPrChange w:id="203"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204"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6" w:author="fahmi abdillah" w:date="2022-07-13T21:45:00Z">
              <w:r w:rsidRPr="00244C59">
                <w:rPr>
                  <w:rFonts w:ascii="Times New Roman" w:hAnsi="Times New Roman" w:cs="Times New Roman"/>
                  <w:color w:val="000000"/>
                  <w:sz w:val="24"/>
                  <w:szCs w:val="24"/>
                  <w:rPrChange w:id="207"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8" w:author="fahmi abdillah" w:date="2022-07-13T21:45:00Z">
              <w:r w:rsidRPr="00244C59">
                <w:rPr>
                  <w:rFonts w:ascii="Times New Roman" w:hAnsi="Times New Roman" w:cs="Times New Roman"/>
                  <w:color w:val="000000"/>
                  <w:sz w:val="24"/>
                  <w:szCs w:val="24"/>
                  <w:rPrChange w:id="209"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10" w:author="fahmi abdillah" w:date="2022-07-13T21:45:00Z">
              <w:r w:rsidRPr="00244C59">
                <w:rPr>
                  <w:rFonts w:ascii="Times New Roman" w:hAnsi="Times New Roman" w:cs="Times New Roman"/>
                  <w:color w:val="000000"/>
                  <w:sz w:val="24"/>
                  <w:szCs w:val="24"/>
                  <w:rPrChange w:id="211"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12"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13"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4" w:author="fahmi abdillah" w:date="2022-07-12T19:49:00Z">
        <w:r w:rsidDel="00FF79A7">
          <w:rPr>
            <w:rFonts w:eastAsia="Times New Roman" w:cs="Times New Roman"/>
            <w:bCs/>
            <w:szCs w:val="24"/>
            <w:lang w:val="en-US"/>
          </w:rPr>
          <w:delText xml:space="preserve"> </w:delText>
        </w:r>
      </w:del>
      <w:ins w:id="215"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6" w:author="fahmi abdillah" w:date="2022-07-12T19:49:00Z">
        <w:r>
          <w:rPr>
            <w:rFonts w:eastAsia="Times New Roman" w:cs="Times New Roman"/>
            <w:bCs/>
            <w:szCs w:val="24"/>
            <w:lang w:val="en-US"/>
          </w:rPr>
          <w:fldChar w:fldCharType="end"/>
        </w:r>
      </w:ins>
      <w:del w:id="217"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8" w:author="fahmi abdillah" w:date="2022-07-13T21:45:00Z">
        <w:r>
          <w:rPr>
            <w:rFonts w:eastAsia="Times New Roman" w:cs="Times New Roman"/>
            <w:bCs/>
            <w:szCs w:val="24"/>
            <w:lang w:val="en-US"/>
          </w:rPr>
          <w:t xml:space="preserve">Tabel </w:t>
        </w:r>
      </w:ins>
      <w:ins w:id="219" w:author="fahmi abdillah" w:date="2022-07-13T21:47:00Z">
        <w:r>
          <w:rPr>
            <w:rFonts w:eastAsia="Times New Roman" w:cs="Times New Roman"/>
            <w:bCs/>
            <w:szCs w:val="24"/>
            <w:lang w:val="en-US"/>
          </w:rPr>
          <w:t>3.</w:t>
        </w:r>
      </w:ins>
      <w:ins w:id="220" w:author="fahmi abdillah" w:date="2022-07-13T23:31:00Z">
        <w:r>
          <w:rPr>
            <w:rFonts w:eastAsia="Times New Roman" w:cs="Times New Roman"/>
            <w:bCs/>
            <w:szCs w:val="24"/>
            <w:lang w:val="en-US"/>
          </w:rPr>
          <w:t>2.</w:t>
        </w:r>
      </w:ins>
    </w:p>
    <w:p w14:paraId="50C10EFF" w14:textId="029591B5"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21"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21"/>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22" w:author="fahmi abdillah" w:date="2022-07-13T21:45:00Z"/>
        </w:trPr>
        <w:tc>
          <w:tcPr>
            <w:tcW w:w="3410" w:type="dxa"/>
          </w:tcPr>
          <w:p w14:paraId="245CF22E" w14:textId="77777777" w:rsidR="00244C59" w:rsidRPr="00244C59" w:rsidRDefault="00244C59">
            <w:pPr>
              <w:jc w:val="center"/>
              <w:rPr>
                <w:ins w:id="223" w:author="fahmi abdillah" w:date="2022-07-13T21:45:00Z"/>
                <w:rFonts w:ascii="Times New Roman" w:hAnsi="Times New Roman" w:cs="Times New Roman"/>
                <w:b/>
                <w:bCs/>
                <w:sz w:val="24"/>
                <w:szCs w:val="24"/>
                <w:rPrChange w:id="224" w:author="fahmi abdillah" w:date="2022-07-13T21:49:00Z">
                  <w:rPr>
                    <w:ins w:id="225" w:author="fahmi abdillah" w:date="2022-07-13T21:45:00Z"/>
                  </w:rPr>
                </w:rPrChange>
              </w:rPr>
              <w:pPrChange w:id="226" w:author="fahmi abdillah" w:date="2022-07-13T21:49:00Z">
                <w:pPr/>
              </w:pPrChange>
            </w:pPr>
            <w:ins w:id="227" w:author="fahmi abdillah" w:date="2022-07-13T21:45:00Z">
              <w:r w:rsidRPr="00244C59">
                <w:rPr>
                  <w:rFonts w:ascii="Times New Roman" w:hAnsi="Times New Roman" w:cs="Times New Roman"/>
                  <w:b/>
                  <w:bCs/>
                  <w:sz w:val="24"/>
                  <w:szCs w:val="24"/>
                  <w:rPrChange w:id="228" w:author="fahmi abdillah" w:date="2022-07-13T21:49:00Z">
                    <w:rPr/>
                  </w:rPrChange>
                </w:rPr>
                <w:t>Data awal</w:t>
              </w:r>
            </w:ins>
          </w:p>
        </w:tc>
        <w:tc>
          <w:tcPr>
            <w:tcW w:w="3960" w:type="dxa"/>
          </w:tcPr>
          <w:p w14:paraId="1CC3949F" w14:textId="77777777" w:rsidR="00244C59" w:rsidRPr="00244C59" w:rsidRDefault="00244C59">
            <w:pPr>
              <w:jc w:val="center"/>
              <w:rPr>
                <w:ins w:id="229" w:author="fahmi abdillah" w:date="2022-07-13T21:45:00Z"/>
                <w:rFonts w:ascii="Times New Roman" w:hAnsi="Times New Roman" w:cs="Times New Roman"/>
                <w:b/>
                <w:bCs/>
                <w:sz w:val="24"/>
                <w:szCs w:val="24"/>
                <w:rPrChange w:id="230" w:author="fahmi abdillah" w:date="2022-07-13T21:49:00Z">
                  <w:rPr>
                    <w:ins w:id="231" w:author="fahmi abdillah" w:date="2022-07-13T21:45:00Z"/>
                  </w:rPr>
                </w:rPrChange>
              </w:rPr>
              <w:pPrChange w:id="232" w:author="fahmi abdillah" w:date="2022-07-13T21:49:00Z">
                <w:pPr/>
              </w:pPrChange>
            </w:pPr>
            <w:ins w:id="233" w:author="fahmi abdillah" w:date="2022-07-13T21:45:00Z">
              <w:r w:rsidRPr="00244C59">
                <w:rPr>
                  <w:rFonts w:ascii="Times New Roman" w:hAnsi="Times New Roman" w:cs="Times New Roman"/>
                  <w:b/>
                  <w:bCs/>
                  <w:sz w:val="24"/>
                  <w:szCs w:val="24"/>
                  <w:rPrChange w:id="234" w:author="fahmi abdillah" w:date="2022-07-13T21:49:00Z">
                    <w:rPr/>
                  </w:rPrChange>
                </w:rPr>
                <w:t>Data akhir</w:t>
              </w:r>
            </w:ins>
          </w:p>
        </w:tc>
      </w:tr>
      <w:tr w:rsidR="00244C59" w:rsidRPr="00244C59" w14:paraId="50DB066D" w14:textId="77777777" w:rsidTr="00244C59">
        <w:trPr>
          <w:ins w:id="235" w:author="fahmi abdillah" w:date="2022-07-13T21:45:00Z"/>
        </w:trPr>
        <w:tc>
          <w:tcPr>
            <w:tcW w:w="3410" w:type="dxa"/>
          </w:tcPr>
          <w:p w14:paraId="4BECF5AA" w14:textId="77777777" w:rsidR="00244C59" w:rsidRPr="00244C59" w:rsidRDefault="00244C59" w:rsidP="00244C59">
            <w:pPr>
              <w:rPr>
                <w:ins w:id="236" w:author="fahmi abdillah" w:date="2022-07-13T21:45:00Z"/>
                <w:rFonts w:ascii="Times New Roman" w:hAnsi="Times New Roman" w:cs="Times New Roman"/>
                <w:color w:val="000000"/>
                <w:sz w:val="24"/>
                <w:szCs w:val="24"/>
                <w:rPrChange w:id="237" w:author="fahmi abdillah" w:date="2022-07-13T21:45:00Z">
                  <w:rPr>
                    <w:ins w:id="238" w:author="fahmi abdillah" w:date="2022-07-13T21:45:00Z"/>
                    <w:rFonts w:ascii="Calibri" w:hAnsi="Calibri" w:cs="Calibri"/>
                    <w:color w:val="000000"/>
                  </w:rPr>
                </w:rPrChange>
              </w:rPr>
            </w:pPr>
            <w:ins w:id="239" w:author="fahmi abdillah" w:date="2022-07-13T21:45:00Z">
              <w:r w:rsidRPr="00244C59">
                <w:rPr>
                  <w:rFonts w:ascii="Times New Roman" w:hAnsi="Times New Roman" w:cs="Times New Roman"/>
                  <w:color w:val="000000"/>
                  <w:sz w:val="24"/>
                  <w:szCs w:val="24"/>
                  <w:rPrChange w:id="240"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41"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42" w:author="fahmi abdillah" w:date="2022-07-13T21:45:00Z"/>
                <w:rFonts w:ascii="Times New Roman" w:hAnsi="Times New Roman" w:cs="Times New Roman"/>
                <w:sz w:val="24"/>
                <w:szCs w:val="24"/>
              </w:rPr>
            </w:pPr>
            <w:ins w:id="243"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4" w:author="fahmi abdillah" w:date="2022-07-13T21:45:00Z"/>
        </w:trPr>
        <w:tc>
          <w:tcPr>
            <w:tcW w:w="3410" w:type="dxa"/>
          </w:tcPr>
          <w:p w14:paraId="7D9264EE" w14:textId="77777777" w:rsidR="00244C59" w:rsidRPr="00244C59" w:rsidRDefault="00244C59" w:rsidP="00244C59">
            <w:pPr>
              <w:rPr>
                <w:ins w:id="245" w:author="fahmi abdillah" w:date="2022-07-13T21:45:00Z"/>
                <w:rFonts w:ascii="Times New Roman" w:hAnsi="Times New Roman" w:cs="Times New Roman"/>
                <w:color w:val="000000"/>
                <w:sz w:val="24"/>
                <w:szCs w:val="24"/>
                <w:rPrChange w:id="246" w:author="fahmi abdillah" w:date="2022-07-13T21:45:00Z">
                  <w:rPr>
                    <w:ins w:id="247" w:author="fahmi abdillah" w:date="2022-07-13T21:45:00Z"/>
                    <w:rFonts w:ascii="Calibri" w:hAnsi="Calibri" w:cs="Calibri"/>
                    <w:color w:val="000000"/>
                  </w:rPr>
                </w:rPrChange>
              </w:rPr>
            </w:pPr>
            <w:ins w:id="248" w:author="fahmi abdillah" w:date="2022-07-13T21:45:00Z">
              <w:r w:rsidRPr="00244C59">
                <w:rPr>
                  <w:rFonts w:ascii="Times New Roman" w:hAnsi="Times New Roman" w:cs="Times New Roman"/>
                  <w:color w:val="000000"/>
                  <w:sz w:val="24"/>
                  <w:szCs w:val="24"/>
                  <w:rPrChange w:id="249"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50"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51" w:author="fahmi abdillah" w:date="2022-07-13T21:45:00Z"/>
                <w:rFonts w:ascii="Times New Roman" w:hAnsi="Times New Roman" w:cs="Times New Roman"/>
                <w:sz w:val="24"/>
                <w:szCs w:val="24"/>
              </w:rPr>
            </w:pPr>
            <w:ins w:id="252"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306B63E0"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53"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53"/>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4" w:author="fahmi abdillah" w:date="2022-07-13T21:51:00Z"/>
        </w:trPr>
        <w:tc>
          <w:tcPr>
            <w:tcW w:w="3965" w:type="dxa"/>
          </w:tcPr>
          <w:p w14:paraId="178A3652" w14:textId="77777777" w:rsidR="00244C59" w:rsidRPr="00244C59" w:rsidRDefault="00244C59" w:rsidP="00244C59">
            <w:pPr>
              <w:jc w:val="center"/>
              <w:rPr>
                <w:ins w:id="255" w:author="fahmi abdillah" w:date="2022-07-13T21:51:00Z"/>
                <w:rFonts w:ascii="Times New Roman" w:hAnsi="Times New Roman" w:cs="Times New Roman"/>
                <w:b/>
                <w:bCs/>
                <w:sz w:val="24"/>
                <w:szCs w:val="24"/>
              </w:rPr>
            </w:pPr>
            <w:ins w:id="256"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7" w:author="fahmi abdillah" w:date="2022-07-13T21:51:00Z"/>
                <w:rFonts w:ascii="Times New Roman" w:hAnsi="Times New Roman" w:cs="Times New Roman"/>
                <w:b/>
                <w:bCs/>
                <w:sz w:val="24"/>
                <w:szCs w:val="24"/>
              </w:rPr>
            </w:pPr>
            <w:ins w:id="258"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59" w:author="fahmi abdillah" w:date="2022-07-13T21:51:00Z"/>
        </w:trPr>
        <w:tc>
          <w:tcPr>
            <w:tcW w:w="3965" w:type="dxa"/>
          </w:tcPr>
          <w:p w14:paraId="21A796A4" w14:textId="77777777" w:rsidR="00244C59" w:rsidRPr="00244C59" w:rsidRDefault="00244C59" w:rsidP="00244C59">
            <w:pPr>
              <w:rPr>
                <w:ins w:id="260" w:author="fahmi abdillah" w:date="2022-07-13T21:51:00Z"/>
                <w:rFonts w:ascii="Times New Roman" w:hAnsi="Times New Roman" w:cs="Times New Roman"/>
                <w:sz w:val="24"/>
                <w:szCs w:val="24"/>
              </w:rPr>
            </w:pPr>
            <w:ins w:id="261"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62" w:author="fahmi abdillah" w:date="2022-07-13T21:51:00Z"/>
                <w:rFonts w:ascii="Times New Roman" w:hAnsi="Times New Roman" w:cs="Times New Roman"/>
                <w:sz w:val="24"/>
                <w:szCs w:val="24"/>
              </w:rPr>
            </w:pPr>
            <w:ins w:id="263" w:author="fahmi abdillah" w:date="2022-07-13T22:36:00Z">
              <w:r w:rsidRPr="00244C59">
                <w:rPr>
                  <w:rFonts w:ascii="Times New Roman" w:hAnsi="Times New Roman" w:cs="Times New Roman"/>
                  <w:sz w:val="24"/>
                  <w:szCs w:val="24"/>
                </w:rPr>
                <w:t>“dr”, “erlina”, “menyarankan”, “pasien”, “covid19”, “memantau”, “frekuensi</w:t>
              </w:r>
            </w:ins>
            <w:ins w:id="264" w:author="fahmi abdillah" w:date="2022-07-13T22:37:00Z">
              <w:r w:rsidRPr="00244C59">
                <w:rPr>
                  <w:rFonts w:ascii="Times New Roman" w:hAnsi="Times New Roman" w:cs="Times New Roman"/>
                  <w:sz w:val="24"/>
                  <w:szCs w:val="24"/>
                </w:rPr>
                <w:t>”</w:t>
              </w:r>
            </w:ins>
            <w:ins w:id="265" w:author="fahmi abdillah" w:date="2022-07-13T22:36:00Z">
              <w:r w:rsidRPr="00244C59">
                <w:rPr>
                  <w:rFonts w:ascii="Times New Roman" w:hAnsi="Times New Roman" w:cs="Times New Roman"/>
                  <w:sz w:val="24"/>
                  <w:szCs w:val="24"/>
                </w:rPr>
                <w:t xml:space="preserve">, </w:t>
              </w:r>
            </w:ins>
            <w:ins w:id="266" w:author="fahmi abdillah" w:date="2022-07-13T22:37:00Z">
              <w:r w:rsidRPr="00244C59">
                <w:rPr>
                  <w:rFonts w:ascii="Times New Roman" w:hAnsi="Times New Roman" w:cs="Times New Roman"/>
                  <w:sz w:val="24"/>
                  <w:szCs w:val="24"/>
                </w:rPr>
                <w:t>“</w:t>
              </w:r>
            </w:ins>
            <w:ins w:id="267" w:author="fahmi abdillah" w:date="2022-07-13T22:36:00Z">
              <w:r w:rsidRPr="00244C59">
                <w:rPr>
                  <w:rFonts w:ascii="Times New Roman" w:hAnsi="Times New Roman" w:cs="Times New Roman"/>
                  <w:sz w:val="24"/>
                  <w:szCs w:val="24"/>
                </w:rPr>
                <w:t>napas</w:t>
              </w:r>
            </w:ins>
            <w:ins w:id="268" w:author="fahmi abdillah" w:date="2022-07-13T22:37:00Z">
              <w:r w:rsidRPr="00244C59">
                <w:rPr>
                  <w:rFonts w:ascii="Times New Roman" w:hAnsi="Times New Roman" w:cs="Times New Roman"/>
                  <w:sz w:val="24"/>
                  <w:szCs w:val="24"/>
                </w:rPr>
                <w:t>”</w:t>
              </w:r>
            </w:ins>
            <w:ins w:id="269" w:author="fahmi abdillah" w:date="2022-07-13T22:36:00Z">
              <w:r w:rsidRPr="00244C59">
                <w:rPr>
                  <w:rFonts w:ascii="Times New Roman" w:hAnsi="Times New Roman" w:cs="Times New Roman"/>
                  <w:sz w:val="24"/>
                  <w:szCs w:val="24"/>
                </w:rPr>
                <w:t xml:space="preserve">, </w:t>
              </w:r>
            </w:ins>
            <w:ins w:id="270" w:author="fahmi abdillah" w:date="2022-07-13T22:37:00Z">
              <w:r w:rsidRPr="00244C59">
                <w:rPr>
                  <w:rFonts w:ascii="Times New Roman" w:hAnsi="Times New Roman" w:cs="Times New Roman"/>
                  <w:sz w:val="24"/>
                  <w:szCs w:val="24"/>
                </w:rPr>
                <w:t>“</w:t>
              </w:r>
            </w:ins>
            <w:ins w:id="271" w:author="fahmi abdillah" w:date="2022-07-13T22:36:00Z">
              <w:r w:rsidRPr="00244C59">
                <w:rPr>
                  <w:rFonts w:ascii="Times New Roman" w:hAnsi="Times New Roman" w:cs="Times New Roman"/>
                  <w:sz w:val="24"/>
                  <w:szCs w:val="24"/>
                </w:rPr>
                <w:t>tanda</w:t>
              </w:r>
            </w:ins>
            <w:ins w:id="272" w:author="fahmi abdillah" w:date="2022-07-13T22:37:00Z">
              <w:r w:rsidRPr="00244C59">
                <w:rPr>
                  <w:rFonts w:ascii="Times New Roman" w:hAnsi="Times New Roman" w:cs="Times New Roman"/>
                  <w:sz w:val="24"/>
                  <w:szCs w:val="24"/>
                </w:rPr>
                <w:t>”</w:t>
              </w:r>
            </w:ins>
            <w:ins w:id="273" w:author="fahmi abdillah" w:date="2022-07-13T22:36:00Z">
              <w:r w:rsidRPr="00244C59">
                <w:rPr>
                  <w:rFonts w:ascii="Times New Roman" w:hAnsi="Times New Roman" w:cs="Times New Roman"/>
                  <w:sz w:val="24"/>
                  <w:szCs w:val="24"/>
                </w:rPr>
                <w:t xml:space="preserve">, </w:t>
              </w:r>
            </w:ins>
            <w:ins w:id="274" w:author="fahmi abdillah" w:date="2022-07-13T22:37:00Z">
              <w:r w:rsidRPr="00244C59">
                <w:rPr>
                  <w:rFonts w:ascii="Times New Roman" w:hAnsi="Times New Roman" w:cs="Times New Roman"/>
                  <w:sz w:val="24"/>
                  <w:szCs w:val="24"/>
                </w:rPr>
                <w:t>“</w:t>
              </w:r>
            </w:ins>
            <w:ins w:id="275" w:author="fahmi abdillah" w:date="2022-07-13T22:36:00Z">
              <w:r w:rsidRPr="00244C59">
                <w:rPr>
                  <w:rFonts w:ascii="Times New Roman" w:hAnsi="Times New Roman" w:cs="Times New Roman"/>
                  <w:sz w:val="24"/>
                  <w:szCs w:val="24"/>
                </w:rPr>
                <w:t>sesak</w:t>
              </w:r>
            </w:ins>
            <w:ins w:id="276" w:author="fahmi abdillah" w:date="2022-07-13T22:37:00Z">
              <w:r w:rsidRPr="00244C59">
                <w:rPr>
                  <w:rFonts w:ascii="Times New Roman" w:hAnsi="Times New Roman" w:cs="Times New Roman"/>
                  <w:sz w:val="24"/>
                  <w:szCs w:val="24"/>
                </w:rPr>
                <w:t>”</w:t>
              </w:r>
            </w:ins>
            <w:ins w:id="277" w:author="fahmi abdillah" w:date="2022-07-13T22:36:00Z">
              <w:r w:rsidRPr="00244C59">
                <w:rPr>
                  <w:rFonts w:ascii="Times New Roman" w:hAnsi="Times New Roman" w:cs="Times New Roman"/>
                  <w:sz w:val="24"/>
                  <w:szCs w:val="24"/>
                </w:rPr>
                <w:t xml:space="preserve">, </w:t>
              </w:r>
            </w:ins>
            <w:ins w:id="278" w:author="fahmi abdillah" w:date="2022-07-13T22:37:00Z">
              <w:r w:rsidRPr="00244C59">
                <w:rPr>
                  <w:rFonts w:ascii="Times New Roman" w:hAnsi="Times New Roman" w:cs="Times New Roman"/>
                  <w:sz w:val="24"/>
                  <w:szCs w:val="24"/>
                </w:rPr>
                <w:t>“</w:t>
              </w:r>
            </w:ins>
            <w:ins w:id="279" w:author="fahmi abdillah" w:date="2022-07-13T22:36:00Z">
              <w:r w:rsidRPr="00244C59">
                <w:rPr>
                  <w:rFonts w:ascii="Times New Roman" w:hAnsi="Times New Roman" w:cs="Times New Roman"/>
                  <w:sz w:val="24"/>
                  <w:szCs w:val="24"/>
                </w:rPr>
                <w:t>napas</w:t>
              </w:r>
            </w:ins>
            <w:ins w:id="280"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81" w:author="fahmi abdillah" w:date="2022-07-13T21:51:00Z"/>
        </w:trPr>
        <w:tc>
          <w:tcPr>
            <w:tcW w:w="3965" w:type="dxa"/>
          </w:tcPr>
          <w:p w14:paraId="13F0529B" w14:textId="77777777" w:rsidR="00244C59" w:rsidRPr="00244C59" w:rsidRDefault="00244C59" w:rsidP="00244C59">
            <w:pPr>
              <w:rPr>
                <w:ins w:id="282" w:author="fahmi abdillah" w:date="2022-07-13T21:51:00Z"/>
                <w:rFonts w:ascii="Times New Roman" w:hAnsi="Times New Roman" w:cs="Times New Roman"/>
                <w:sz w:val="24"/>
                <w:szCs w:val="24"/>
              </w:rPr>
            </w:pPr>
            <w:ins w:id="283"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4" w:author="fahmi abdillah" w:date="2022-07-13T21:51:00Z"/>
                <w:rFonts w:ascii="Times New Roman" w:hAnsi="Times New Roman" w:cs="Times New Roman"/>
                <w:sz w:val="24"/>
                <w:szCs w:val="24"/>
              </w:rPr>
            </w:pPr>
            <w:ins w:id="285"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6"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7"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8"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89"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90"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91"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92"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93"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4"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5"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506FDA01"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6"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6"/>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7" w:author="fahmi abdillah" w:date="2022-07-13T21:51:00Z"/>
        </w:trPr>
        <w:tc>
          <w:tcPr>
            <w:tcW w:w="3965" w:type="dxa"/>
          </w:tcPr>
          <w:p w14:paraId="051AB094" w14:textId="77777777" w:rsidR="00244C59" w:rsidRPr="00244C59" w:rsidRDefault="00244C59" w:rsidP="00244C59">
            <w:pPr>
              <w:jc w:val="center"/>
              <w:rPr>
                <w:ins w:id="298" w:author="fahmi abdillah" w:date="2022-07-13T21:51:00Z"/>
                <w:rFonts w:ascii="Times New Roman" w:hAnsi="Times New Roman" w:cs="Times New Roman"/>
                <w:b/>
                <w:bCs/>
                <w:sz w:val="24"/>
                <w:szCs w:val="24"/>
              </w:rPr>
            </w:pPr>
            <w:ins w:id="299"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300" w:author="fahmi abdillah" w:date="2022-07-13T21:51:00Z"/>
                <w:rFonts w:ascii="Times New Roman" w:hAnsi="Times New Roman" w:cs="Times New Roman"/>
                <w:b/>
                <w:bCs/>
                <w:sz w:val="24"/>
                <w:szCs w:val="24"/>
              </w:rPr>
            </w:pPr>
            <w:ins w:id="301"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302" w:author="fahmi abdillah" w:date="2022-07-13T21:51:00Z"/>
        </w:trPr>
        <w:tc>
          <w:tcPr>
            <w:tcW w:w="3965" w:type="dxa"/>
          </w:tcPr>
          <w:p w14:paraId="7F5D88D4" w14:textId="77777777" w:rsidR="00244C59" w:rsidRPr="00244C59" w:rsidRDefault="00244C59" w:rsidP="00244C59">
            <w:pPr>
              <w:rPr>
                <w:ins w:id="303" w:author="fahmi abdillah" w:date="2022-07-13T21:51:00Z"/>
                <w:rFonts w:ascii="Times New Roman" w:hAnsi="Times New Roman" w:cs="Times New Roman"/>
                <w:sz w:val="24"/>
                <w:szCs w:val="24"/>
              </w:rPr>
            </w:pPr>
            <w:ins w:id="304" w:author="fahmi abdillah" w:date="2022-07-13T22:36:00Z">
              <w:r w:rsidRPr="00244C59">
                <w:rPr>
                  <w:rFonts w:ascii="Times New Roman" w:hAnsi="Times New Roman" w:cs="Times New Roman"/>
                  <w:sz w:val="24"/>
                  <w:szCs w:val="24"/>
                </w:rPr>
                <w:t>“dr”, “erlina”, “menyarankan”, “pasien”, “covid19”, “memantau”, “frekuensi</w:t>
              </w:r>
            </w:ins>
            <w:ins w:id="305" w:author="fahmi abdillah" w:date="2022-07-13T22:37:00Z">
              <w:r w:rsidRPr="00244C59">
                <w:rPr>
                  <w:rFonts w:ascii="Times New Roman" w:hAnsi="Times New Roman" w:cs="Times New Roman"/>
                  <w:sz w:val="24"/>
                  <w:szCs w:val="24"/>
                </w:rPr>
                <w:t>”</w:t>
              </w:r>
            </w:ins>
            <w:ins w:id="306" w:author="fahmi abdillah" w:date="2022-07-13T22:36:00Z">
              <w:r w:rsidRPr="00244C59">
                <w:rPr>
                  <w:rFonts w:ascii="Times New Roman" w:hAnsi="Times New Roman" w:cs="Times New Roman"/>
                  <w:sz w:val="24"/>
                  <w:szCs w:val="24"/>
                </w:rPr>
                <w:t xml:space="preserve">, </w:t>
              </w:r>
            </w:ins>
            <w:ins w:id="307" w:author="fahmi abdillah" w:date="2022-07-13T22:37:00Z">
              <w:r w:rsidRPr="00244C59">
                <w:rPr>
                  <w:rFonts w:ascii="Times New Roman" w:hAnsi="Times New Roman" w:cs="Times New Roman"/>
                  <w:sz w:val="24"/>
                  <w:szCs w:val="24"/>
                </w:rPr>
                <w:t>“</w:t>
              </w:r>
            </w:ins>
            <w:ins w:id="308" w:author="fahmi abdillah" w:date="2022-07-13T22:36:00Z">
              <w:r w:rsidRPr="00244C59">
                <w:rPr>
                  <w:rFonts w:ascii="Times New Roman" w:hAnsi="Times New Roman" w:cs="Times New Roman"/>
                  <w:sz w:val="24"/>
                  <w:szCs w:val="24"/>
                </w:rPr>
                <w:t>napas</w:t>
              </w:r>
            </w:ins>
            <w:ins w:id="309" w:author="fahmi abdillah" w:date="2022-07-13T22:37:00Z">
              <w:r w:rsidRPr="00244C59">
                <w:rPr>
                  <w:rFonts w:ascii="Times New Roman" w:hAnsi="Times New Roman" w:cs="Times New Roman"/>
                  <w:sz w:val="24"/>
                  <w:szCs w:val="24"/>
                </w:rPr>
                <w:t>”</w:t>
              </w:r>
            </w:ins>
            <w:ins w:id="310" w:author="fahmi abdillah" w:date="2022-07-13T22:36:00Z">
              <w:r w:rsidRPr="00244C59">
                <w:rPr>
                  <w:rFonts w:ascii="Times New Roman" w:hAnsi="Times New Roman" w:cs="Times New Roman"/>
                  <w:sz w:val="24"/>
                  <w:szCs w:val="24"/>
                </w:rPr>
                <w:t xml:space="preserve">, </w:t>
              </w:r>
            </w:ins>
            <w:ins w:id="311" w:author="fahmi abdillah" w:date="2022-07-13T22:37:00Z">
              <w:r w:rsidRPr="00244C59">
                <w:rPr>
                  <w:rFonts w:ascii="Times New Roman" w:hAnsi="Times New Roman" w:cs="Times New Roman"/>
                  <w:sz w:val="24"/>
                  <w:szCs w:val="24"/>
                </w:rPr>
                <w:t>“</w:t>
              </w:r>
            </w:ins>
            <w:ins w:id="312" w:author="fahmi abdillah" w:date="2022-07-13T22:36:00Z">
              <w:r w:rsidRPr="00244C59">
                <w:rPr>
                  <w:rFonts w:ascii="Times New Roman" w:hAnsi="Times New Roman" w:cs="Times New Roman"/>
                  <w:sz w:val="24"/>
                  <w:szCs w:val="24"/>
                </w:rPr>
                <w:t>tanda</w:t>
              </w:r>
            </w:ins>
            <w:ins w:id="313" w:author="fahmi abdillah" w:date="2022-07-13T22:37:00Z">
              <w:r w:rsidRPr="00244C59">
                <w:rPr>
                  <w:rFonts w:ascii="Times New Roman" w:hAnsi="Times New Roman" w:cs="Times New Roman"/>
                  <w:sz w:val="24"/>
                  <w:szCs w:val="24"/>
                </w:rPr>
                <w:t>”</w:t>
              </w:r>
            </w:ins>
            <w:ins w:id="314" w:author="fahmi abdillah" w:date="2022-07-13T22:36:00Z">
              <w:r w:rsidRPr="00244C59">
                <w:rPr>
                  <w:rFonts w:ascii="Times New Roman" w:hAnsi="Times New Roman" w:cs="Times New Roman"/>
                  <w:sz w:val="24"/>
                  <w:szCs w:val="24"/>
                </w:rPr>
                <w:t xml:space="preserve">, </w:t>
              </w:r>
            </w:ins>
            <w:ins w:id="315" w:author="fahmi abdillah" w:date="2022-07-13T22:37:00Z">
              <w:r w:rsidRPr="00244C59">
                <w:rPr>
                  <w:rFonts w:ascii="Times New Roman" w:hAnsi="Times New Roman" w:cs="Times New Roman"/>
                  <w:sz w:val="24"/>
                  <w:szCs w:val="24"/>
                </w:rPr>
                <w:t>“</w:t>
              </w:r>
            </w:ins>
            <w:ins w:id="316" w:author="fahmi abdillah" w:date="2022-07-13T22:36:00Z">
              <w:r w:rsidRPr="00244C59">
                <w:rPr>
                  <w:rFonts w:ascii="Times New Roman" w:hAnsi="Times New Roman" w:cs="Times New Roman"/>
                  <w:sz w:val="24"/>
                  <w:szCs w:val="24"/>
                </w:rPr>
                <w:t>sesak</w:t>
              </w:r>
            </w:ins>
            <w:ins w:id="317" w:author="fahmi abdillah" w:date="2022-07-13T22:37:00Z">
              <w:r w:rsidRPr="00244C59">
                <w:rPr>
                  <w:rFonts w:ascii="Times New Roman" w:hAnsi="Times New Roman" w:cs="Times New Roman"/>
                  <w:sz w:val="24"/>
                  <w:szCs w:val="24"/>
                </w:rPr>
                <w:t>”</w:t>
              </w:r>
            </w:ins>
            <w:ins w:id="318" w:author="fahmi abdillah" w:date="2022-07-13T22:36:00Z">
              <w:r w:rsidRPr="00244C59">
                <w:rPr>
                  <w:rFonts w:ascii="Times New Roman" w:hAnsi="Times New Roman" w:cs="Times New Roman"/>
                  <w:sz w:val="24"/>
                  <w:szCs w:val="24"/>
                </w:rPr>
                <w:t xml:space="preserve">, </w:t>
              </w:r>
            </w:ins>
            <w:ins w:id="319" w:author="fahmi abdillah" w:date="2022-07-13T22:37:00Z">
              <w:r w:rsidRPr="00244C59">
                <w:rPr>
                  <w:rFonts w:ascii="Times New Roman" w:hAnsi="Times New Roman" w:cs="Times New Roman"/>
                  <w:sz w:val="24"/>
                  <w:szCs w:val="24"/>
                </w:rPr>
                <w:t>“</w:t>
              </w:r>
            </w:ins>
            <w:ins w:id="320" w:author="fahmi abdillah" w:date="2022-07-13T22:36:00Z">
              <w:r w:rsidRPr="00244C59">
                <w:rPr>
                  <w:rFonts w:ascii="Times New Roman" w:hAnsi="Times New Roman" w:cs="Times New Roman"/>
                  <w:sz w:val="24"/>
                  <w:szCs w:val="24"/>
                </w:rPr>
                <w:t>napas</w:t>
              </w:r>
            </w:ins>
            <w:ins w:id="321"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22" w:author="fahmi abdillah" w:date="2022-07-13T21:51:00Z"/>
                <w:rFonts w:ascii="Times New Roman" w:hAnsi="Times New Roman" w:cs="Times New Roman"/>
                <w:sz w:val="24"/>
                <w:szCs w:val="24"/>
              </w:rPr>
            </w:pPr>
            <w:ins w:id="323" w:author="fahmi abdillah" w:date="2022-07-13T22:36:00Z">
              <w:r w:rsidRPr="00244C59">
                <w:rPr>
                  <w:rFonts w:ascii="Times New Roman" w:hAnsi="Times New Roman" w:cs="Times New Roman"/>
                  <w:sz w:val="24"/>
                  <w:szCs w:val="24"/>
                </w:rPr>
                <w:t>“dr”, “erlina”, “menyarankan”, “pasien”, “covid19”, “memantau”, “frekuensi</w:t>
              </w:r>
            </w:ins>
            <w:ins w:id="324" w:author="fahmi abdillah" w:date="2022-07-13T22:37:00Z">
              <w:r w:rsidRPr="00244C59">
                <w:rPr>
                  <w:rFonts w:ascii="Times New Roman" w:hAnsi="Times New Roman" w:cs="Times New Roman"/>
                  <w:sz w:val="24"/>
                  <w:szCs w:val="24"/>
                </w:rPr>
                <w:t>”</w:t>
              </w:r>
            </w:ins>
            <w:ins w:id="325" w:author="fahmi abdillah" w:date="2022-07-13T22:36:00Z">
              <w:r w:rsidRPr="00244C59">
                <w:rPr>
                  <w:rFonts w:ascii="Times New Roman" w:hAnsi="Times New Roman" w:cs="Times New Roman"/>
                  <w:sz w:val="24"/>
                  <w:szCs w:val="24"/>
                </w:rPr>
                <w:t xml:space="preserve">, </w:t>
              </w:r>
            </w:ins>
            <w:ins w:id="326" w:author="fahmi abdillah" w:date="2022-07-13T22:37:00Z">
              <w:r w:rsidRPr="00244C59">
                <w:rPr>
                  <w:rFonts w:ascii="Times New Roman" w:hAnsi="Times New Roman" w:cs="Times New Roman"/>
                  <w:sz w:val="24"/>
                  <w:szCs w:val="24"/>
                </w:rPr>
                <w:t>“</w:t>
              </w:r>
            </w:ins>
            <w:ins w:id="327" w:author="fahmi abdillah" w:date="2022-07-13T22:36:00Z">
              <w:r w:rsidRPr="00244C59">
                <w:rPr>
                  <w:rFonts w:ascii="Times New Roman" w:hAnsi="Times New Roman" w:cs="Times New Roman"/>
                  <w:sz w:val="24"/>
                  <w:szCs w:val="24"/>
                </w:rPr>
                <w:t>napas</w:t>
              </w:r>
            </w:ins>
            <w:ins w:id="328" w:author="fahmi abdillah" w:date="2022-07-13T22:37:00Z">
              <w:r w:rsidRPr="00244C59">
                <w:rPr>
                  <w:rFonts w:ascii="Times New Roman" w:hAnsi="Times New Roman" w:cs="Times New Roman"/>
                  <w:sz w:val="24"/>
                  <w:szCs w:val="24"/>
                </w:rPr>
                <w:t>”</w:t>
              </w:r>
            </w:ins>
            <w:ins w:id="329" w:author="fahmi abdillah" w:date="2022-07-13T22:36:00Z">
              <w:r w:rsidRPr="00244C59">
                <w:rPr>
                  <w:rFonts w:ascii="Times New Roman" w:hAnsi="Times New Roman" w:cs="Times New Roman"/>
                  <w:sz w:val="24"/>
                  <w:szCs w:val="24"/>
                </w:rPr>
                <w:t xml:space="preserve">, </w:t>
              </w:r>
            </w:ins>
            <w:ins w:id="330" w:author="fahmi abdillah" w:date="2022-07-13T22:37:00Z">
              <w:r w:rsidRPr="00244C59">
                <w:rPr>
                  <w:rFonts w:ascii="Times New Roman" w:hAnsi="Times New Roman" w:cs="Times New Roman"/>
                  <w:sz w:val="24"/>
                  <w:szCs w:val="24"/>
                </w:rPr>
                <w:t>“</w:t>
              </w:r>
            </w:ins>
            <w:ins w:id="331" w:author="fahmi abdillah" w:date="2022-07-13T22:36:00Z">
              <w:r w:rsidRPr="00244C59">
                <w:rPr>
                  <w:rFonts w:ascii="Times New Roman" w:hAnsi="Times New Roman" w:cs="Times New Roman"/>
                  <w:sz w:val="24"/>
                  <w:szCs w:val="24"/>
                </w:rPr>
                <w:t>tanda</w:t>
              </w:r>
            </w:ins>
            <w:ins w:id="332" w:author="fahmi abdillah" w:date="2022-07-13T22:37:00Z">
              <w:r w:rsidRPr="00244C59">
                <w:rPr>
                  <w:rFonts w:ascii="Times New Roman" w:hAnsi="Times New Roman" w:cs="Times New Roman"/>
                  <w:sz w:val="24"/>
                  <w:szCs w:val="24"/>
                </w:rPr>
                <w:t>”</w:t>
              </w:r>
            </w:ins>
            <w:ins w:id="333" w:author="fahmi abdillah" w:date="2022-07-13T22:36:00Z">
              <w:r w:rsidRPr="00244C59">
                <w:rPr>
                  <w:rFonts w:ascii="Times New Roman" w:hAnsi="Times New Roman" w:cs="Times New Roman"/>
                  <w:sz w:val="24"/>
                  <w:szCs w:val="24"/>
                </w:rPr>
                <w:t xml:space="preserve">, </w:t>
              </w:r>
            </w:ins>
            <w:ins w:id="334" w:author="fahmi abdillah" w:date="2022-07-13T22:37:00Z">
              <w:r w:rsidRPr="00244C59">
                <w:rPr>
                  <w:rFonts w:ascii="Times New Roman" w:hAnsi="Times New Roman" w:cs="Times New Roman"/>
                  <w:sz w:val="24"/>
                  <w:szCs w:val="24"/>
                </w:rPr>
                <w:t>“</w:t>
              </w:r>
            </w:ins>
            <w:ins w:id="335" w:author="fahmi abdillah" w:date="2022-07-13T22:36:00Z">
              <w:r w:rsidRPr="00244C59">
                <w:rPr>
                  <w:rFonts w:ascii="Times New Roman" w:hAnsi="Times New Roman" w:cs="Times New Roman"/>
                  <w:sz w:val="24"/>
                  <w:szCs w:val="24"/>
                </w:rPr>
                <w:t>sesak</w:t>
              </w:r>
            </w:ins>
            <w:ins w:id="336" w:author="fahmi abdillah" w:date="2022-07-13T22:37:00Z">
              <w:r w:rsidRPr="00244C59">
                <w:rPr>
                  <w:rFonts w:ascii="Times New Roman" w:hAnsi="Times New Roman" w:cs="Times New Roman"/>
                  <w:sz w:val="24"/>
                  <w:szCs w:val="24"/>
                </w:rPr>
                <w:t>”</w:t>
              </w:r>
            </w:ins>
            <w:ins w:id="337" w:author="fahmi abdillah" w:date="2022-07-13T22:36:00Z">
              <w:r w:rsidRPr="00244C59">
                <w:rPr>
                  <w:rFonts w:ascii="Times New Roman" w:hAnsi="Times New Roman" w:cs="Times New Roman"/>
                  <w:sz w:val="24"/>
                  <w:szCs w:val="24"/>
                </w:rPr>
                <w:t xml:space="preserve">, </w:t>
              </w:r>
            </w:ins>
            <w:ins w:id="338" w:author="fahmi abdillah" w:date="2022-07-13T22:37:00Z">
              <w:r w:rsidRPr="00244C59">
                <w:rPr>
                  <w:rFonts w:ascii="Times New Roman" w:hAnsi="Times New Roman" w:cs="Times New Roman"/>
                  <w:sz w:val="24"/>
                  <w:szCs w:val="24"/>
                </w:rPr>
                <w:t>“</w:t>
              </w:r>
            </w:ins>
            <w:ins w:id="339" w:author="fahmi abdillah" w:date="2022-07-13T22:36:00Z">
              <w:r w:rsidRPr="00244C59">
                <w:rPr>
                  <w:rFonts w:ascii="Times New Roman" w:hAnsi="Times New Roman" w:cs="Times New Roman"/>
                  <w:sz w:val="24"/>
                  <w:szCs w:val="24"/>
                </w:rPr>
                <w:t>napas</w:t>
              </w:r>
            </w:ins>
            <w:ins w:id="340"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41" w:author="fahmi abdillah" w:date="2022-07-13T21:51:00Z"/>
        </w:trPr>
        <w:tc>
          <w:tcPr>
            <w:tcW w:w="3965" w:type="dxa"/>
          </w:tcPr>
          <w:p w14:paraId="0F4D1D64" w14:textId="77777777" w:rsidR="00244C59" w:rsidRPr="00244C59" w:rsidRDefault="00244C59" w:rsidP="00244C59">
            <w:pPr>
              <w:rPr>
                <w:ins w:id="342" w:author="fahmi abdillah" w:date="2022-07-13T21:51:00Z"/>
                <w:rFonts w:ascii="Times New Roman" w:hAnsi="Times New Roman" w:cs="Times New Roman"/>
                <w:sz w:val="24"/>
                <w:szCs w:val="24"/>
              </w:rPr>
            </w:pPr>
            <w:ins w:id="343"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44"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5"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6"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7"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8"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49"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0"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1"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2"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53"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4" w:author="fahmi abdillah" w:date="2022-07-13T21:51:00Z"/>
                <w:rFonts w:ascii="Times New Roman" w:hAnsi="Times New Roman" w:cs="Times New Roman"/>
                <w:sz w:val="24"/>
                <w:szCs w:val="24"/>
              </w:rPr>
            </w:pPr>
            <w:ins w:id="355"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6"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7"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8"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59"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60"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61"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62"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63"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4"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5"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4FD3134B"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6"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7" w:author="fahmi abdillah" w:date="2022-07-13T23:15:00Z">
        <w:r w:rsidR="009C74CF" w:rsidRPr="0017730B">
          <w:rPr>
            <w:rFonts w:ascii="Times New Roman" w:hAnsi="Times New Roman" w:cs="Times New Roman"/>
            <w:b/>
            <w:bCs/>
            <w:i w:val="0"/>
            <w:iCs w:val="0"/>
            <w:color w:val="auto"/>
            <w:sz w:val="24"/>
            <w:szCs w:val="24"/>
            <w:lang w:val="en-US"/>
            <w:rPrChange w:id="368"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69" w:author="fahmi abdillah" w:date="2022-07-13T23:16:00Z">
              <w:rPr>
                <w:lang w:val="en-US"/>
              </w:rPr>
            </w:rPrChange>
          </w:rPr>
          <w:t>stemming</w:t>
        </w:r>
      </w:ins>
      <w:bookmarkEnd w:id="366"/>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70" w:author="fahmi abdillah" w:date="2022-07-13T22:37:00Z"/>
        </w:trPr>
        <w:tc>
          <w:tcPr>
            <w:tcW w:w="3965" w:type="dxa"/>
          </w:tcPr>
          <w:p w14:paraId="59B4434E" w14:textId="77777777" w:rsidR="00BE4864" w:rsidRPr="00BE4864" w:rsidRDefault="00BE4864" w:rsidP="00BE4864">
            <w:pPr>
              <w:jc w:val="center"/>
              <w:rPr>
                <w:ins w:id="371" w:author="fahmi abdillah" w:date="2022-07-13T22:37:00Z"/>
                <w:rFonts w:ascii="Times New Roman" w:hAnsi="Times New Roman" w:cs="Times New Roman"/>
                <w:b/>
                <w:bCs/>
                <w:sz w:val="24"/>
                <w:szCs w:val="24"/>
              </w:rPr>
            </w:pPr>
            <w:ins w:id="372"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73" w:author="fahmi abdillah" w:date="2022-07-13T22:37:00Z"/>
                <w:rFonts w:ascii="Times New Roman" w:hAnsi="Times New Roman" w:cs="Times New Roman"/>
                <w:b/>
                <w:bCs/>
                <w:sz w:val="24"/>
                <w:szCs w:val="24"/>
              </w:rPr>
            </w:pPr>
            <w:ins w:id="374"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5" w:author="fahmi abdillah" w:date="2022-07-13T22:37:00Z"/>
        </w:trPr>
        <w:tc>
          <w:tcPr>
            <w:tcW w:w="3965" w:type="dxa"/>
          </w:tcPr>
          <w:p w14:paraId="0B9A9AD6" w14:textId="77777777" w:rsidR="00BE4864" w:rsidRPr="00BE4864" w:rsidRDefault="00BE4864" w:rsidP="00BE4864">
            <w:pPr>
              <w:rPr>
                <w:ins w:id="376" w:author="fahmi abdillah" w:date="2022-07-13T22:37:00Z"/>
                <w:rFonts w:ascii="Times New Roman" w:hAnsi="Times New Roman" w:cs="Times New Roman"/>
                <w:sz w:val="24"/>
                <w:szCs w:val="24"/>
              </w:rPr>
            </w:pPr>
            <w:ins w:id="377"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8" w:author="fahmi abdillah" w:date="2022-07-13T22:37:00Z"/>
                <w:rFonts w:ascii="Times New Roman" w:hAnsi="Times New Roman" w:cs="Times New Roman"/>
                <w:sz w:val="24"/>
                <w:szCs w:val="24"/>
              </w:rPr>
            </w:pPr>
            <w:ins w:id="379"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80" w:author="fahmi abdillah" w:date="2022-07-13T22:37:00Z"/>
        </w:trPr>
        <w:tc>
          <w:tcPr>
            <w:tcW w:w="3965" w:type="dxa"/>
          </w:tcPr>
          <w:p w14:paraId="07E1B0AE" w14:textId="77777777" w:rsidR="00BE4864" w:rsidRPr="00BE4864" w:rsidRDefault="00BE4864" w:rsidP="00BE4864">
            <w:pPr>
              <w:rPr>
                <w:ins w:id="381" w:author="fahmi abdillah" w:date="2022-07-13T22:37:00Z"/>
                <w:rFonts w:ascii="Times New Roman" w:hAnsi="Times New Roman" w:cs="Times New Roman"/>
                <w:sz w:val="24"/>
                <w:szCs w:val="24"/>
              </w:rPr>
            </w:pPr>
            <w:ins w:id="382"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83"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4"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5"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6"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7"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8"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89"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90"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91"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92"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93" w:author="fahmi abdillah" w:date="2022-07-13T22:37:00Z"/>
                <w:rFonts w:ascii="Times New Roman" w:hAnsi="Times New Roman" w:cs="Times New Roman"/>
                <w:sz w:val="24"/>
                <w:szCs w:val="24"/>
              </w:rPr>
            </w:pPr>
            <w:ins w:id="394"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5" w:name="_Toc149284636"/>
      <w:proofErr w:type="spellStart"/>
      <w:r>
        <w:t>Pembobotan</w:t>
      </w:r>
      <w:proofErr w:type="spellEnd"/>
      <w:r>
        <w:t xml:space="preserve"> TF-IDF</w:t>
      </w:r>
      <w:bookmarkEnd w:id="395"/>
    </w:p>
    <w:p w14:paraId="4E3B6A09" w14:textId="7F2BE3EB" w:rsidR="00F753E1" w:rsidRPr="00F753E1" w:rsidRDefault="00F753E1" w:rsidP="00F753E1">
      <w:pPr>
        <w:spacing w:line="360" w:lineRule="auto"/>
        <w:ind w:firstLine="720"/>
        <w:jc w:val="both"/>
      </w:pPr>
      <w:ins w:id="396"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7"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8" w:author="fahmi abdillah" w:date="2022-07-13T13:36:00Z">
        <w:r w:rsidRPr="00F753E1">
          <w:rPr>
            <w:rFonts w:ascii="Times New Roman" w:eastAsia="Times New Roman" w:hAnsi="Times New Roman" w:cs="Times New Roman"/>
            <w:bCs/>
            <w:sz w:val="24"/>
            <w:szCs w:val="24"/>
            <w:lang w:val="en-US" w:eastAsia="en-ID"/>
          </w:rPr>
          <w:t>H</w:t>
        </w:r>
      </w:ins>
      <w:ins w:id="399"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400" w:author="fahmi abdillah" w:date="2022-07-13T13:36:00Z">
        <w:r w:rsidRPr="00F753E1">
          <w:rPr>
            <w:rFonts w:ascii="Times New Roman" w:eastAsia="Times New Roman" w:hAnsi="Times New Roman" w:cs="Times New Roman"/>
            <w:bCs/>
            <w:sz w:val="24"/>
            <w:szCs w:val="24"/>
            <w:lang w:val="en-US" w:eastAsia="en-ID"/>
          </w:rPr>
          <w:t xml:space="preserve"> kata kunci</w:t>
        </w:r>
      </w:ins>
      <w:ins w:id="401" w:author="fahmi abdillah" w:date="2022-07-13T13:35:00Z">
        <w:r w:rsidRPr="00F753E1">
          <w:rPr>
            <w:rFonts w:ascii="Times New Roman" w:eastAsia="Times New Roman" w:hAnsi="Times New Roman" w:cs="Times New Roman"/>
            <w:bCs/>
            <w:sz w:val="24"/>
            <w:szCs w:val="24"/>
            <w:lang w:val="en-US" w:eastAsia="en-ID"/>
          </w:rPr>
          <w:t xml:space="preserve"> dokumen</w:t>
        </w:r>
      </w:ins>
      <w:ins w:id="402"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403" w:name="_Toc149284637"/>
      <w:proofErr w:type="spellStart"/>
      <w:r w:rsidRPr="003D7336">
        <w:rPr>
          <w:rFonts w:cs="Times New Roman"/>
          <w:lang w:val="en-US"/>
        </w:rPr>
        <w:t>Klasterisasi</w:t>
      </w:r>
      <w:proofErr w:type="spellEnd"/>
      <w:r w:rsidRPr="003D7336">
        <w:rPr>
          <w:rFonts w:cs="Times New Roman"/>
          <w:lang w:val="en-US"/>
        </w:rPr>
        <w:t xml:space="preserve"> DBSCAN</w:t>
      </w:r>
      <w:bookmarkEnd w:id="403"/>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4"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5C6EACD9"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5"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5"/>
    </w:p>
    <w:p w14:paraId="6D5694FB" w14:textId="23A89E30" w:rsidR="00137F32" w:rsidRPr="003D7336" w:rsidRDefault="00137F32" w:rsidP="003D7336">
      <w:pPr>
        <w:pStyle w:val="Heading3"/>
        <w:spacing w:line="360" w:lineRule="auto"/>
        <w:jc w:val="both"/>
        <w:rPr>
          <w:rFonts w:cs="Times New Roman"/>
          <w:lang w:val="en-US"/>
        </w:rPr>
      </w:pPr>
      <w:bookmarkStart w:id="406" w:name="_Toc149284638"/>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6"/>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7"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8"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09"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10"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11"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12" w:author="fahmi abdillah" w:date="2022-07-13T14:18:00Z">
        <w:r w:rsidRPr="003D7336">
          <w:rPr>
            <w:rFonts w:ascii="Times New Roman" w:eastAsia="Times New Roman" w:hAnsi="Times New Roman" w:cs="Times New Roman"/>
            <w:bCs/>
            <w:sz w:val="24"/>
            <w:szCs w:val="24"/>
            <w:lang w:val="en-US"/>
          </w:rPr>
          <w:t>.</w:t>
        </w:r>
      </w:ins>
      <w:del w:id="413"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14"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5"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6"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31EB1218" w:rsidR="003D7336" w:rsidRPr="00346348" w:rsidRDefault="00346348" w:rsidP="00346348">
      <w:pPr>
        <w:pStyle w:val="Caption"/>
        <w:jc w:val="center"/>
        <w:rPr>
          <w:ins w:id="417" w:author="fahmi abdillah" w:date="2022-07-13T14:18:00Z"/>
          <w:rFonts w:ascii="Times New Roman" w:eastAsia="Times New Roman" w:hAnsi="Times New Roman" w:cs="Times New Roman"/>
          <w:b/>
          <w:bCs/>
          <w:i w:val="0"/>
          <w:iCs w:val="0"/>
          <w:color w:val="auto"/>
          <w:sz w:val="24"/>
          <w:szCs w:val="24"/>
          <w:lang w:val="en-US"/>
        </w:rPr>
      </w:pPr>
      <w:bookmarkStart w:id="418"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19" w:author="fahmi abdillah" w:date="2022-07-13T14:46:00Z">
        <w:r w:rsidR="003D7336" w:rsidRPr="00346348">
          <w:rPr>
            <w:rFonts w:ascii="Times New Roman" w:eastAsia="Arial" w:hAnsi="Times New Roman" w:cs="Times New Roman"/>
            <w:b/>
            <w:bCs/>
            <w:color w:val="auto"/>
            <w:sz w:val="24"/>
            <w:szCs w:val="24"/>
            <w:lang w:val="en-US" w:eastAsia="en-ID"/>
            <w:rPrChange w:id="420"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21" w:author="fahmi abdillah" w:date="2022-07-13T14:46:00Z">
              <w:rPr>
                <w:lang w:val="en-US"/>
              </w:rPr>
            </w:rPrChange>
          </w:rPr>
          <w:t xml:space="preserve"> OPTICS</w:t>
        </w:r>
      </w:ins>
      <w:bookmarkEnd w:id="418"/>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22" w:name="_Toc149284639"/>
      <w:proofErr w:type="spellStart"/>
      <w:r w:rsidRPr="00416016">
        <w:rPr>
          <w:rFonts w:cs="Times New Roman"/>
          <w:lang w:val="en-US"/>
        </w:rPr>
        <w:t>Geovisualisasi</w:t>
      </w:r>
      <w:bookmarkEnd w:id="422"/>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6B1FE145"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23"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23"/>
    </w:p>
    <w:p w14:paraId="7D25E57C" w14:textId="7C6036B2" w:rsidR="00137F32" w:rsidRDefault="00137F32" w:rsidP="00F7022D">
      <w:pPr>
        <w:pStyle w:val="Heading3"/>
        <w:spacing w:line="360" w:lineRule="auto"/>
        <w:rPr>
          <w:lang w:val="en-US"/>
        </w:rPr>
      </w:pPr>
      <w:bookmarkStart w:id="424" w:name="_Toc149284640"/>
      <w:r>
        <w:rPr>
          <w:lang w:val="en-US"/>
        </w:rPr>
        <w:t>Evaluasi Hasil Analisis</w:t>
      </w:r>
      <w:bookmarkEnd w:id="424"/>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5" w:name="_Toc149284641"/>
      <w:bookmarkEnd w:id="425"/>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6" w:name="_Toc149284642"/>
      <w:r w:rsidRPr="00253914">
        <w:rPr>
          <w:rFonts w:cs="Times New Roman"/>
          <w:lang w:val="en-US"/>
        </w:rPr>
        <w:t>HASIL DAN PEMBAHASAN</w:t>
      </w:r>
      <w:bookmarkEnd w:id="426"/>
    </w:p>
    <w:p w14:paraId="54EC30B3" w14:textId="561909EE" w:rsidR="00F51AA2" w:rsidRPr="0020726B" w:rsidRDefault="00085257" w:rsidP="0020726B">
      <w:pPr>
        <w:pStyle w:val="Heading2"/>
        <w:spacing w:line="360" w:lineRule="auto"/>
        <w:jc w:val="both"/>
        <w:rPr>
          <w:rFonts w:cs="Times New Roman"/>
          <w:szCs w:val="24"/>
          <w:lang w:val="en-US"/>
        </w:rPr>
      </w:pPr>
      <w:bookmarkStart w:id="427" w:name="_Toc149284643"/>
      <w:r w:rsidRPr="0020726B">
        <w:rPr>
          <w:rFonts w:cs="Times New Roman"/>
          <w:szCs w:val="24"/>
          <w:lang w:val="en-US"/>
        </w:rPr>
        <w:t>A</w:t>
      </w:r>
      <w:r w:rsidR="00A35FB4" w:rsidRPr="0020726B">
        <w:rPr>
          <w:rFonts w:cs="Times New Roman"/>
          <w:szCs w:val="24"/>
          <w:lang w:val="en-US"/>
        </w:rPr>
        <w:t>kuisisi Tweet</w:t>
      </w:r>
      <w:bookmarkEnd w:id="427"/>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7DBD3C07"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8" w:name="_Toc149217268"/>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8"/>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488C1C6C" w14:textId="77777777" w:rsidR="00C80691" w:rsidRPr="00C80691" w:rsidRDefault="00C80691" w:rsidP="00C80691">
      <w:pPr>
        <w:spacing w:line="360" w:lineRule="auto"/>
        <w:jc w:val="both"/>
        <w:rPr>
          <w:rFonts w:cs="Times New Roman"/>
          <w:szCs w:val="24"/>
          <w:lang w:val="en-US"/>
        </w:rPr>
      </w:pPr>
    </w:p>
    <w:p w14:paraId="4DBB7FE3" w14:textId="48A8A148" w:rsidR="00C80691" w:rsidRPr="00C80691" w:rsidRDefault="00C80691" w:rsidP="00C80691">
      <w:pPr>
        <w:pStyle w:val="ListParagraph"/>
        <w:spacing w:line="360" w:lineRule="auto"/>
        <w:jc w:val="both"/>
        <w:rPr>
          <w:rFonts w:cs="Times New Roman"/>
          <w:szCs w:val="24"/>
          <w:lang w:val="en-US"/>
        </w:rPr>
      </w:pPr>
      <w:r>
        <w:rPr>
          <w:rFonts w:cs="Times New Roman"/>
          <w:szCs w:val="24"/>
          <w:lang w:val="en-US"/>
        </w:rPr>
        <w:t xml:space="preserve">Pada Tabel 4.1 dilakukan </w:t>
      </w:r>
      <w:r>
        <w:rPr>
          <w:rFonts w:cs="Times New Roman"/>
          <w:i/>
          <w:iCs/>
          <w:szCs w:val="24"/>
          <w:lang w:val="en-US"/>
        </w:rPr>
        <w:t>data cleaning</w:t>
      </w:r>
      <w:r>
        <w:rPr>
          <w:rFonts w:cs="Times New Roman"/>
          <w:szCs w:val="24"/>
          <w:lang w:val="en-US"/>
        </w:rPr>
        <w:t xml:space="preserve"> sebelum mendapatkan hasil akhir </w:t>
      </w:r>
      <w:r>
        <w:rPr>
          <w:rFonts w:cs="Times New Roman"/>
          <w:i/>
          <w:iCs/>
          <w:szCs w:val="24"/>
          <w:lang w:val="en-US"/>
        </w:rPr>
        <w:t xml:space="preserve">tweet </w:t>
      </w:r>
      <w:r>
        <w:rPr>
          <w:rFonts w:cs="Times New Roman"/>
          <w:szCs w:val="24"/>
          <w:lang w:val="en-US"/>
        </w:rPr>
        <w:t xml:space="preserve">non – duplikat. </w:t>
      </w:r>
      <w:bookmarkStart w:id="429" w:name="_GoBack"/>
      <w:bookmarkEnd w:id="429"/>
    </w:p>
    <w:p w14:paraId="2C2BD43E" w14:textId="722D44F6"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drawing>
          <wp:anchor distT="0" distB="0" distL="114300" distR="114300" simplePos="0" relativeHeight="251667456" behindDoc="1" locked="0" layoutInCell="1" allowOverlap="1" wp14:anchorId="7DC3F75D" wp14:editId="6DD05558">
            <wp:simplePos x="0" y="0"/>
            <wp:positionH relativeFrom="margin">
              <wp:posOffset>-556260</wp:posOffset>
            </wp:positionH>
            <wp:positionV relativeFrom="paragraph">
              <wp:posOffset>680720</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1093777B"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30" w:name="_Toc149217301"/>
      <w:r w:rsidRPr="00297F43">
        <w:rPr>
          <w:rFonts w:ascii="Times New Roman" w:hAnsi="Times New Roman" w:cs="Times New Roman"/>
          <w:b/>
          <w:bCs/>
          <w:i w:val="0"/>
          <w:iCs w:val="0"/>
          <w:color w:val="auto"/>
          <w:sz w:val="24"/>
          <w:szCs w:val="24"/>
        </w:rPr>
        <w:lastRenderedPageBreak/>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30"/>
    </w:p>
    <w:p w14:paraId="438F2E14" w14:textId="44B0A71E" w:rsidR="00085257" w:rsidRDefault="00085257" w:rsidP="001709DD">
      <w:pPr>
        <w:pStyle w:val="Heading2"/>
        <w:spacing w:line="360" w:lineRule="auto"/>
        <w:rPr>
          <w:lang w:val="en-US"/>
        </w:rPr>
      </w:pPr>
      <w:bookmarkStart w:id="431" w:name="_Toc149284644"/>
      <w:proofErr w:type="spellStart"/>
      <w:r>
        <w:rPr>
          <w:lang w:val="en-US"/>
        </w:rPr>
        <w:t>P</w:t>
      </w:r>
      <w:r w:rsidR="00A35FB4">
        <w:rPr>
          <w:lang w:val="en-US"/>
        </w:rPr>
        <w:t>raproses</w:t>
      </w:r>
      <w:proofErr w:type="spellEnd"/>
      <w:r w:rsidR="00A35FB4">
        <w:rPr>
          <w:lang w:val="en-US"/>
        </w:rPr>
        <w:t xml:space="preserve"> </w:t>
      </w:r>
      <w:r>
        <w:rPr>
          <w:lang w:val="en-US"/>
        </w:rPr>
        <w:t>D</w:t>
      </w:r>
      <w:r w:rsidR="00A35FB4">
        <w:rPr>
          <w:lang w:val="en-US"/>
        </w:rPr>
        <w:t>ata</w:t>
      </w:r>
      <w:bookmarkEnd w:id="431"/>
    </w:p>
    <w:p w14:paraId="63EC7956" w14:textId="6F70016B" w:rsidR="00085257" w:rsidRDefault="00137F32" w:rsidP="001709DD">
      <w:pPr>
        <w:pStyle w:val="Heading3"/>
        <w:spacing w:line="360" w:lineRule="auto"/>
        <w:rPr>
          <w:lang w:val="en-US"/>
        </w:rPr>
      </w:pPr>
      <w:bookmarkStart w:id="432" w:name="_Toc149284645"/>
      <w:r>
        <w:rPr>
          <w:lang w:val="en-US"/>
        </w:rPr>
        <w:t>Case Folding</w:t>
      </w:r>
      <w:bookmarkEnd w:id="432"/>
    </w:p>
    <w:p w14:paraId="36F35CA2" w14:textId="5C2F3C43" w:rsidR="00A20BE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1B27C89C" w14:textId="579177AC"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33" w:name="_Toc149217269"/>
      <w:r w:rsidRPr="00335D24">
        <w:rPr>
          <w:rFonts w:ascii="Times New Roman" w:hAnsi="Times New Roman" w:cs="Times New Roman"/>
          <w:b/>
          <w:bCs/>
          <w:i w:val="0"/>
          <w:iCs w:val="0"/>
          <w:color w:val="auto"/>
          <w:sz w:val="24"/>
          <w:szCs w:val="24"/>
        </w:rPr>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33"/>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34" w:name="_Toc149284646"/>
      <w:r w:rsidRPr="00756FD6">
        <w:rPr>
          <w:rFonts w:cs="Times New Roman"/>
          <w:lang w:val="en-US"/>
        </w:rPr>
        <w:t>Tokenizing</w:t>
      </w:r>
      <w:bookmarkEnd w:id="434"/>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lastRenderedPageBreak/>
        <w:br w:type="page"/>
      </w:r>
    </w:p>
    <w:p w14:paraId="68D54D6D" w14:textId="3E085F8A"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35" w:name="_Toc149217270"/>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35"/>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 :)</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6" w:name="_Toc149284647"/>
      <w:r w:rsidRPr="0095702D">
        <w:rPr>
          <w:rFonts w:cs="Times New Roman"/>
          <w:lang w:val="en-US"/>
        </w:rPr>
        <w:t xml:space="preserve">Penghapusan </w:t>
      </w:r>
      <w:proofErr w:type="spellStart"/>
      <w:r w:rsidRPr="009F3504">
        <w:rPr>
          <w:rFonts w:cs="Times New Roman"/>
          <w:i/>
          <w:iCs/>
          <w:lang w:val="en-US"/>
        </w:rPr>
        <w:t>Stopword</w:t>
      </w:r>
      <w:bookmarkEnd w:id="436"/>
      <w:proofErr w:type="spellEnd"/>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7196312D"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7" w:name="_Toc149217271"/>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37"/>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orang mati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8" w:name="_Toc149284648"/>
      <w:r w:rsidRPr="0095702D">
        <w:rPr>
          <w:rFonts w:cs="Times New Roman"/>
          <w:lang w:val="en-US"/>
        </w:rPr>
        <w:lastRenderedPageBreak/>
        <w:t xml:space="preserve">Stemming </w:t>
      </w:r>
      <w:proofErr w:type="spellStart"/>
      <w:r w:rsidRPr="0095702D">
        <w:rPr>
          <w:rFonts w:cs="Times New Roman"/>
          <w:lang w:val="en-US"/>
        </w:rPr>
        <w:t>Nazief-Adriani</w:t>
      </w:r>
      <w:bookmarkEnd w:id="438"/>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0B6F8694"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9" w:name="_Toc149217272"/>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9"/>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4719CAC0"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Sebelum </w:t>
            </w:r>
            <w:r w:rsidR="009F3504" w:rsidRPr="009F3504">
              <w:rPr>
                <w:rFonts w:ascii="Times New Roman" w:hAnsi="Times New Roman"/>
                <w:b/>
                <w:bCs/>
                <w:i/>
                <w:iCs/>
                <w:sz w:val="24"/>
                <w:lang w:val="id-ID"/>
              </w:rPr>
              <w:t>Stemming</w:t>
            </w:r>
          </w:p>
        </w:tc>
        <w:tc>
          <w:tcPr>
            <w:tcW w:w="3230" w:type="dxa"/>
          </w:tcPr>
          <w:p w14:paraId="0EC3DDD7" w14:textId="29F1F834"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Sesudah </w:t>
            </w:r>
            <w:r w:rsidR="009F3504" w:rsidRPr="009F3504">
              <w:rPr>
                <w:rFonts w:ascii="Times New Roman" w:hAnsi="Times New Roman"/>
                <w:b/>
                <w:bCs/>
                <w:i/>
                <w:iCs/>
                <w:sz w:val="24"/>
                <w:lang w:val="id-ID"/>
              </w:rPr>
              <w:t>stemming</w:t>
            </w:r>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77777777" w:rsidR="0095702D" w:rsidRPr="0095702D" w:rsidRDefault="0095702D" w:rsidP="0095702D">
      <w:pPr>
        <w:rPr>
          <w:lang w:val="en-US"/>
        </w:rPr>
      </w:pPr>
    </w:p>
    <w:p w14:paraId="0DB568C4" w14:textId="1736477C" w:rsidR="00137F32" w:rsidRPr="009E25F3" w:rsidRDefault="00137F32" w:rsidP="009E25F3">
      <w:pPr>
        <w:pStyle w:val="Heading3"/>
        <w:spacing w:line="360" w:lineRule="auto"/>
        <w:jc w:val="both"/>
        <w:rPr>
          <w:rFonts w:cs="Times New Roman"/>
          <w:lang w:val="en-US"/>
        </w:rPr>
      </w:pPr>
      <w:bookmarkStart w:id="440" w:name="_Toc149284649"/>
      <w:r w:rsidRPr="009E25F3">
        <w:rPr>
          <w:rFonts w:cs="Times New Roman"/>
          <w:lang w:val="en-US"/>
        </w:rPr>
        <w:t>Term Document Matrix</w:t>
      </w:r>
      <w:bookmarkEnd w:id="440"/>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41" w:name="_Toc149284650"/>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bookmarkEnd w:id="441"/>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2E622ECD"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42"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42"/>
    </w:p>
    <w:p w14:paraId="49C8FD77" w14:textId="51663CF1" w:rsidR="00DB68BC" w:rsidRDefault="00DB68BC" w:rsidP="00DB68BC">
      <w:pPr>
        <w:pStyle w:val="ListParagraph"/>
        <w:spacing w:line="360" w:lineRule="auto"/>
        <w:ind w:firstLine="720"/>
        <w:jc w:val="both"/>
        <w:rPr>
          <w:rFonts w:cs="Times New Roman"/>
          <w:szCs w:val="24"/>
          <w:lang w:val="en-US"/>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w:t>
      </w:r>
      <w:r>
        <w:rPr>
          <w:lang w:val="en-US"/>
        </w:rPr>
        <w:lastRenderedPageBreak/>
        <w:t>pada Gambar 4.</w:t>
      </w:r>
      <w:r w:rsidR="00C949AB">
        <w:rPr>
          <w:lang w:val="en-US"/>
        </w:rPr>
        <w:t>2</w:t>
      </w:r>
      <w:r>
        <w:rPr>
          <w:lang w:val="en-US"/>
        </w:rPr>
        <w:t xml:space="preserve">. Hasil dari proses </w:t>
      </w:r>
      <w:proofErr w:type="spellStart"/>
      <w:r>
        <w:rPr>
          <w:lang w:val="en-US"/>
        </w:rPr>
        <w:t>pembobotan</w:t>
      </w:r>
      <w:proofErr w:type="spellEnd"/>
      <w:r>
        <w:rPr>
          <w:lang w:val="en-US"/>
        </w:rPr>
        <w:t xml:space="preserve"> ini akan disimpan dalam bentuk</w:t>
      </w:r>
      <w:r>
        <w:rPr>
          <w:i/>
          <w:iCs/>
          <w:lang w:val="en-US"/>
        </w:rPr>
        <w:t xml:space="preserve"> array</w:t>
      </w:r>
      <w:r>
        <w:rPr>
          <w:lang w:val="en-US"/>
        </w:rPr>
        <w:t xml:space="preserve"> dan dilanjutkan ke proses berikutnya.</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1AC48FC6" w14:textId="3F339A3B" w:rsidR="00085257" w:rsidRDefault="002D5FED" w:rsidP="00085257">
      <w:pPr>
        <w:pStyle w:val="Heading2"/>
        <w:rPr>
          <w:lang w:val="en-US"/>
        </w:rPr>
      </w:pPr>
      <w:bookmarkStart w:id="443" w:name="_Toc149284651"/>
      <w:proofErr w:type="spellStart"/>
      <w:r w:rsidRPr="003815FD">
        <w:rPr>
          <w:rFonts w:eastAsia="Arial" w:cs="Arial"/>
          <w:i/>
          <w:iCs/>
          <w:sz w:val="24"/>
          <w:lang w:val="en-US" w:eastAsia="en-ID"/>
        </w:rPr>
        <w:t>NearestNeighbors</w:t>
      </w:r>
      <w:bookmarkEnd w:id="443"/>
      <w:proofErr w:type="spellEnd"/>
    </w:p>
    <w:p w14:paraId="61FB0871" w14:textId="199748E6" w:rsidR="00085257" w:rsidRDefault="003815FD" w:rsidP="00E40AF0">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65FCFE26">
            <wp:simplePos x="0" y="0"/>
            <wp:positionH relativeFrom="page">
              <wp:posOffset>1440180</wp:posOffset>
            </wp:positionH>
            <wp:positionV relativeFrom="page">
              <wp:posOffset>3001645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w:t>
      </w:r>
    </w:p>
    <w:p w14:paraId="539A2F3F" w14:textId="3F5ADF2D"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44"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44"/>
    </w:p>
    <w:p w14:paraId="198A014F" w14:textId="77777777" w:rsidR="006C4513" w:rsidRDefault="006C45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160E72" w14:textId="570240A4"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45"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45"/>
    </w:p>
    <w:p w14:paraId="2AE23B4E" w14:textId="5729A351" w:rsidR="006C4513" w:rsidRDefault="006C4513" w:rsidP="006C4513">
      <w:pPr>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2A146AFC">
            <wp:simplePos x="0" y="0"/>
            <wp:positionH relativeFrom="margin">
              <wp:posOffset>114300</wp:posOffset>
            </wp:positionH>
            <wp:positionV relativeFrom="page">
              <wp:posOffset>1003300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ini,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36B328A" w14:textId="292F9E35" w:rsidR="006C4513" w:rsidRPr="004D091D" w:rsidRDefault="004D091D" w:rsidP="004D091D">
      <w:pPr>
        <w:pStyle w:val="Caption"/>
        <w:jc w:val="center"/>
        <w:rPr>
          <w:rFonts w:ascii="Times New Roman" w:hAnsi="Times New Roman" w:cs="Times New Roman"/>
          <w:b/>
          <w:bCs/>
          <w:i w:val="0"/>
          <w:iCs w:val="0"/>
          <w:color w:val="auto"/>
          <w:sz w:val="24"/>
          <w:szCs w:val="24"/>
        </w:rPr>
      </w:pPr>
      <w:bookmarkStart w:id="446" w:name="_Toc149217273"/>
      <w:r w:rsidRPr="004D091D">
        <w:rPr>
          <w:rFonts w:ascii="Times New Roman" w:hAnsi="Times New Roman" w:cs="Times New Roman"/>
          <w:b/>
          <w:bCs/>
          <w:i w:val="0"/>
          <w:iCs w:val="0"/>
          <w:color w:val="auto"/>
          <w:sz w:val="24"/>
          <w:szCs w:val="24"/>
        </w:rPr>
        <w:t xml:space="preserve">Tabel 4. </w:t>
      </w:r>
      <w:r w:rsidRPr="004D091D">
        <w:rPr>
          <w:rFonts w:ascii="Times New Roman" w:hAnsi="Times New Roman" w:cs="Times New Roman"/>
          <w:b/>
          <w:bCs/>
          <w:i w:val="0"/>
          <w:iCs w:val="0"/>
          <w:color w:val="auto"/>
          <w:sz w:val="24"/>
          <w:szCs w:val="24"/>
        </w:rPr>
        <w:fldChar w:fldCharType="begin"/>
      </w:r>
      <w:r w:rsidRPr="004D091D">
        <w:rPr>
          <w:rFonts w:ascii="Times New Roman" w:hAnsi="Times New Roman" w:cs="Times New Roman"/>
          <w:b/>
          <w:bCs/>
          <w:i w:val="0"/>
          <w:iCs w:val="0"/>
          <w:color w:val="auto"/>
          <w:sz w:val="24"/>
          <w:szCs w:val="24"/>
        </w:rPr>
        <w:instrText xml:space="preserve"> SEQ Tabel_4. \* ARABIC </w:instrText>
      </w:r>
      <w:r w:rsidRPr="004D091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6</w:t>
      </w:r>
      <w:r w:rsidRPr="004D091D">
        <w:rPr>
          <w:rFonts w:ascii="Times New Roman" w:hAnsi="Times New Roman" w:cs="Times New Roman"/>
          <w:b/>
          <w:bCs/>
          <w:i w:val="0"/>
          <w:iCs w:val="0"/>
          <w:color w:val="auto"/>
          <w:sz w:val="24"/>
          <w:szCs w:val="24"/>
        </w:rPr>
        <w:fldChar w:fldCharType="end"/>
      </w:r>
      <w:r w:rsidRPr="004D091D">
        <w:rPr>
          <w:rFonts w:ascii="Times New Roman" w:hAnsi="Times New Roman" w:cs="Times New Roman"/>
          <w:b/>
          <w:bCs/>
          <w:i w:val="0"/>
          <w:iCs w:val="0"/>
          <w:color w:val="auto"/>
          <w:sz w:val="24"/>
          <w:szCs w:val="24"/>
        </w:rPr>
        <w:t xml:space="preserve"> </w:t>
      </w:r>
      <w:r w:rsidR="006C4513" w:rsidRPr="004D091D">
        <w:rPr>
          <w:rFonts w:ascii="Times New Roman" w:hAnsi="Times New Roman" w:cs="Times New Roman"/>
          <w:b/>
          <w:bCs/>
          <w:i w:val="0"/>
          <w:iCs w:val="0"/>
          <w:color w:val="auto"/>
          <w:sz w:val="24"/>
          <w:szCs w:val="24"/>
        </w:rPr>
        <w:t xml:space="preserve">Hasil </w:t>
      </w:r>
      <w:r w:rsidR="006C4513" w:rsidRPr="009229FC">
        <w:rPr>
          <w:rFonts w:ascii="Times New Roman" w:hAnsi="Times New Roman" w:cs="Times New Roman"/>
          <w:b/>
          <w:bCs/>
          <w:color w:val="auto"/>
          <w:sz w:val="24"/>
          <w:szCs w:val="24"/>
        </w:rPr>
        <w:t>silhouette coefficient</w:t>
      </w:r>
      <w:bookmarkEnd w:id="446"/>
    </w:p>
    <w:tbl>
      <w:tblPr>
        <w:tblStyle w:val="TableGrid"/>
        <w:tblW w:w="0" w:type="auto"/>
        <w:tblLook w:val="04A0" w:firstRow="1" w:lastRow="0" w:firstColumn="1" w:lastColumn="0" w:noHBand="0" w:noVBand="1"/>
      </w:tblPr>
      <w:tblGrid>
        <w:gridCol w:w="1606"/>
        <w:gridCol w:w="1527"/>
        <w:gridCol w:w="1625"/>
        <w:gridCol w:w="1576"/>
        <w:gridCol w:w="1596"/>
      </w:tblGrid>
      <w:tr w:rsidR="006C4513" w:rsidRPr="006C4513" w14:paraId="2F15D52B" w14:textId="77777777" w:rsidTr="0081316F">
        <w:trPr>
          <w:trHeight w:val="611"/>
        </w:trPr>
        <w:tc>
          <w:tcPr>
            <w:tcW w:w="1606" w:type="dxa"/>
            <w:vAlign w:val="center"/>
          </w:tcPr>
          <w:p w14:paraId="32C2E068"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sz w:val="24"/>
              </w:rPr>
              <w:br w:type="page"/>
            </w:r>
            <w:proofErr w:type="spellStart"/>
            <w:r w:rsidRPr="006C4513">
              <w:rPr>
                <w:rFonts w:ascii="Times New Roman" w:hAnsi="Times New Roman"/>
                <w:b/>
                <w:bCs/>
                <w:i/>
                <w:iCs/>
                <w:sz w:val="24"/>
                <w:lang w:val="en-US"/>
              </w:rPr>
              <w:t>minpts</w:t>
            </w:r>
            <w:proofErr w:type="spellEnd"/>
          </w:p>
        </w:tc>
        <w:tc>
          <w:tcPr>
            <w:tcW w:w="1527" w:type="dxa"/>
            <w:vAlign w:val="center"/>
          </w:tcPr>
          <w:p w14:paraId="7927D40A"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eps</w:t>
            </w:r>
          </w:p>
        </w:tc>
        <w:tc>
          <w:tcPr>
            <w:tcW w:w="1625" w:type="dxa"/>
            <w:vAlign w:val="center"/>
          </w:tcPr>
          <w:p w14:paraId="07FE70CF"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0"/>
                <w:szCs w:val="18"/>
                <w:lang w:val="en-US"/>
              </w:rPr>
              <w:t xml:space="preserve">Jumlah </w:t>
            </w:r>
            <w:proofErr w:type="spellStart"/>
            <w:r w:rsidRPr="006C4513">
              <w:rPr>
                <w:rFonts w:ascii="Times New Roman" w:hAnsi="Times New Roman"/>
                <w:b/>
                <w:bCs/>
                <w:sz w:val="20"/>
                <w:szCs w:val="18"/>
                <w:lang w:val="en-US"/>
              </w:rPr>
              <w:t>Klaster</w:t>
            </w:r>
            <w:proofErr w:type="spellEnd"/>
          </w:p>
        </w:tc>
        <w:tc>
          <w:tcPr>
            <w:tcW w:w="1576" w:type="dxa"/>
            <w:vAlign w:val="center"/>
          </w:tcPr>
          <w:p w14:paraId="473A5B56"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Noise</w:t>
            </w:r>
          </w:p>
        </w:tc>
        <w:tc>
          <w:tcPr>
            <w:tcW w:w="1596" w:type="dxa"/>
            <w:vAlign w:val="center"/>
          </w:tcPr>
          <w:p w14:paraId="24CEDD8B"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Silhouette Score</w:t>
            </w:r>
          </w:p>
        </w:tc>
      </w:tr>
      <w:tr w:rsidR="006C4513" w:rsidRPr="006C4513" w14:paraId="6BF21969" w14:textId="77777777" w:rsidTr="0081316F">
        <w:tc>
          <w:tcPr>
            <w:tcW w:w="1606" w:type="dxa"/>
          </w:tcPr>
          <w:p w14:paraId="739FAAE2"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5</w:t>
            </w:r>
          </w:p>
        </w:tc>
        <w:tc>
          <w:tcPr>
            <w:tcW w:w="1527" w:type="dxa"/>
          </w:tcPr>
          <w:p w14:paraId="4F6B9F4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EC963E4"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3</w:t>
            </w:r>
          </w:p>
        </w:tc>
        <w:tc>
          <w:tcPr>
            <w:tcW w:w="1576" w:type="dxa"/>
          </w:tcPr>
          <w:p w14:paraId="3F0A1585"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826</w:t>
            </w:r>
          </w:p>
        </w:tc>
        <w:tc>
          <w:tcPr>
            <w:tcW w:w="1596" w:type="dxa"/>
          </w:tcPr>
          <w:p w14:paraId="00E8542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0.0014497934</w:t>
            </w:r>
          </w:p>
        </w:tc>
      </w:tr>
      <w:tr w:rsidR="006C4513" w:rsidRPr="006C4513" w14:paraId="0BB1696A" w14:textId="77777777" w:rsidTr="0081316F">
        <w:tc>
          <w:tcPr>
            <w:tcW w:w="1606" w:type="dxa"/>
          </w:tcPr>
          <w:p w14:paraId="41C5D3E5"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5D5EDC3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1B333CF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7B79E4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18</w:t>
            </w:r>
          </w:p>
        </w:tc>
        <w:tc>
          <w:tcPr>
            <w:tcW w:w="1596" w:type="dxa"/>
          </w:tcPr>
          <w:p w14:paraId="7A403154"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0.0056921409</w:t>
            </w:r>
          </w:p>
        </w:tc>
      </w:tr>
      <w:tr w:rsidR="006C4513" w:rsidRPr="006C4513" w14:paraId="325293DC" w14:textId="77777777" w:rsidTr="0081316F">
        <w:tc>
          <w:tcPr>
            <w:tcW w:w="1606" w:type="dxa"/>
          </w:tcPr>
          <w:p w14:paraId="3025D1C3"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w:t>
            </w:r>
          </w:p>
        </w:tc>
        <w:tc>
          <w:tcPr>
            <w:tcW w:w="1527" w:type="dxa"/>
          </w:tcPr>
          <w:p w14:paraId="35ECFFE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022277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2</w:t>
            </w:r>
          </w:p>
        </w:tc>
        <w:tc>
          <w:tcPr>
            <w:tcW w:w="1576" w:type="dxa"/>
          </w:tcPr>
          <w:p w14:paraId="1952002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1056</w:t>
            </w:r>
          </w:p>
        </w:tc>
        <w:tc>
          <w:tcPr>
            <w:tcW w:w="1596" w:type="dxa"/>
          </w:tcPr>
          <w:p w14:paraId="79DD1A9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0.0024541545</w:t>
            </w:r>
          </w:p>
        </w:tc>
      </w:tr>
      <w:tr w:rsidR="006C4513" w:rsidRPr="006C4513" w14:paraId="17874DEE" w14:textId="77777777" w:rsidTr="0081316F">
        <w:tc>
          <w:tcPr>
            <w:tcW w:w="1606" w:type="dxa"/>
          </w:tcPr>
          <w:p w14:paraId="24FF39F6"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6E5F607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5C03B33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4FFB2B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19</w:t>
            </w:r>
          </w:p>
        </w:tc>
        <w:tc>
          <w:tcPr>
            <w:tcW w:w="1596" w:type="dxa"/>
          </w:tcPr>
          <w:p w14:paraId="307870AC"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0.0056951958</w:t>
            </w:r>
          </w:p>
        </w:tc>
      </w:tr>
    </w:tbl>
    <w:p w14:paraId="0E47CC55" w14:textId="601ABEC6" w:rsidR="00276E3C" w:rsidRDefault="00276E3C" w:rsidP="006C4513">
      <w:pPr>
        <w:spacing w:line="360" w:lineRule="auto"/>
        <w:rPr>
          <w:rFonts w:ascii="Times New Roman" w:hAnsi="Times New Roman" w:cs="Times New Roman"/>
          <w:sz w:val="24"/>
          <w:szCs w:val="24"/>
          <w:lang w:val="en-US"/>
        </w:rPr>
      </w:pPr>
    </w:p>
    <w:p w14:paraId="7D15AA56" w14:textId="77777777" w:rsidR="00276E3C" w:rsidRDefault="00276E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7" w:name="_Toc149284652"/>
      <w:proofErr w:type="spellStart"/>
      <w:r w:rsidRPr="00276E3C">
        <w:rPr>
          <w:rFonts w:cs="Times New Roman"/>
          <w:sz w:val="24"/>
          <w:szCs w:val="24"/>
          <w:lang w:val="en-US"/>
        </w:rPr>
        <w:t>K</w:t>
      </w:r>
      <w:r w:rsidR="00A35FB4" w:rsidRPr="00276E3C">
        <w:rPr>
          <w:rFonts w:cs="Times New Roman"/>
          <w:sz w:val="24"/>
          <w:szCs w:val="24"/>
          <w:lang w:val="en-US"/>
        </w:rPr>
        <w:t>lasterisasi</w:t>
      </w:r>
      <w:bookmarkEnd w:id="447"/>
      <w:proofErr w:type="spellEnd"/>
    </w:p>
    <w:p w14:paraId="26404EED" w14:textId="4334A179" w:rsidR="00276E3C" w:rsidRPr="00276E3C" w:rsidRDefault="00276E3C" w:rsidP="00276E3C">
      <w:pPr>
        <w:pStyle w:val="Heading3"/>
        <w:spacing w:line="360" w:lineRule="auto"/>
        <w:jc w:val="both"/>
        <w:rPr>
          <w:rFonts w:cs="Times New Roman"/>
        </w:rPr>
      </w:pPr>
      <w:bookmarkStart w:id="448" w:name="_Toc149284653"/>
      <w:r w:rsidRPr="00276E3C">
        <w:rPr>
          <w:rFonts w:cs="Times New Roman"/>
        </w:rPr>
        <w:t>DBSCAN</w:t>
      </w:r>
      <w:bookmarkEnd w:id="448"/>
    </w:p>
    <w:p w14:paraId="3AA978F4" w14:textId="435F7DDB"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parameter dengan modul PCA.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4.6.</w:t>
      </w:r>
    </w:p>
    <w:p w14:paraId="416C0F3A" w14:textId="739E768A" w:rsidR="00276E3C" w:rsidRPr="0044284B" w:rsidRDefault="0044284B" w:rsidP="0044284B">
      <w:pPr>
        <w:pStyle w:val="Caption"/>
        <w:jc w:val="center"/>
        <w:rPr>
          <w:rFonts w:ascii="Times New Roman" w:hAnsi="Times New Roman" w:cs="Times New Roman"/>
          <w:b/>
          <w:bCs/>
          <w:i w:val="0"/>
          <w:iCs w:val="0"/>
          <w:color w:val="auto"/>
          <w:sz w:val="24"/>
          <w:szCs w:val="24"/>
        </w:rPr>
      </w:pPr>
      <w:bookmarkStart w:id="449" w:name="_Toc149217274"/>
      <w:r w:rsidRPr="0044284B">
        <w:rPr>
          <w:rFonts w:ascii="Times New Roman" w:hAnsi="Times New Roman" w:cs="Times New Roman"/>
          <w:b/>
          <w:bCs/>
          <w:i w:val="0"/>
          <w:iCs w:val="0"/>
          <w:color w:val="auto"/>
          <w:sz w:val="24"/>
          <w:szCs w:val="24"/>
        </w:rPr>
        <w:t xml:space="preserve">Tabel 4. </w:t>
      </w:r>
      <w:r w:rsidRPr="0044284B">
        <w:rPr>
          <w:rFonts w:ascii="Times New Roman" w:hAnsi="Times New Roman" w:cs="Times New Roman"/>
          <w:b/>
          <w:bCs/>
          <w:i w:val="0"/>
          <w:iCs w:val="0"/>
          <w:color w:val="auto"/>
          <w:sz w:val="24"/>
          <w:szCs w:val="24"/>
        </w:rPr>
        <w:fldChar w:fldCharType="begin"/>
      </w:r>
      <w:r w:rsidRPr="0044284B">
        <w:rPr>
          <w:rFonts w:ascii="Times New Roman" w:hAnsi="Times New Roman" w:cs="Times New Roman"/>
          <w:b/>
          <w:bCs/>
          <w:i w:val="0"/>
          <w:iCs w:val="0"/>
          <w:color w:val="auto"/>
          <w:sz w:val="24"/>
          <w:szCs w:val="24"/>
        </w:rPr>
        <w:instrText xml:space="preserve"> SEQ Tabel_4. \* ARABIC </w:instrText>
      </w:r>
      <w:r w:rsidRPr="0044284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7</w:t>
      </w:r>
      <w:r w:rsidRPr="0044284B">
        <w:rPr>
          <w:rFonts w:ascii="Times New Roman" w:hAnsi="Times New Roman" w:cs="Times New Roman"/>
          <w:b/>
          <w:bCs/>
          <w:i w:val="0"/>
          <w:iCs w:val="0"/>
          <w:color w:val="auto"/>
          <w:sz w:val="24"/>
          <w:szCs w:val="24"/>
        </w:rPr>
        <w:fldChar w:fldCharType="end"/>
      </w:r>
      <w:r w:rsidRPr="0044284B">
        <w:rPr>
          <w:rFonts w:ascii="Times New Roman" w:hAnsi="Times New Roman" w:cs="Times New Roman"/>
          <w:b/>
          <w:bCs/>
          <w:i w:val="0"/>
          <w:iCs w:val="0"/>
          <w:color w:val="auto"/>
          <w:sz w:val="24"/>
          <w:szCs w:val="24"/>
        </w:rPr>
        <w:t xml:space="preserve"> </w:t>
      </w:r>
      <w:r w:rsidR="00276E3C" w:rsidRPr="0044284B">
        <w:rPr>
          <w:rFonts w:ascii="Times New Roman" w:hAnsi="Times New Roman" w:cs="Times New Roman"/>
          <w:b/>
          <w:bCs/>
          <w:i w:val="0"/>
          <w:iCs w:val="0"/>
          <w:color w:val="auto"/>
          <w:sz w:val="24"/>
          <w:szCs w:val="24"/>
        </w:rPr>
        <w:t>Daftar Parameter DBSCAN yang digunakan</w:t>
      </w:r>
      <w:bookmarkEnd w:id="449"/>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D3B97A4" w:rsidR="00CA1FB4" w:rsidRDefault="00276E3C" w:rsidP="00CA1FB4">
      <w:pPr>
        <w:spacing w:after="0" w:line="276"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00CA1FB4"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501162D0">
            <wp:simplePos x="0" y="0"/>
            <wp:positionH relativeFrom="page">
              <wp:posOffset>2156460</wp:posOffset>
            </wp:positionH>
            <wp:positionV relativeFrom="page">
              <wp:posOffset>1897380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6565FB11"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50"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7523E1C0">
            <wp:simplePos x="0" y="0"/>
            <wp:positionH relativeFrom="page">
              <wp:posOffset>2157095</wp:posOffset>
            </wp:positionH>
            <wp:positionV relativeFrom="page">
              <wp:posOffset>3718560</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50"/>
    </w:p>
    <w:p w14:paraId="3379F4C5" w14:textId="3A66FEBA"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51"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3A5F018F">
            <wp:simplePos x="0" y="0"/>
            <wp:positionH relativeFrom="page">
              <wp:posOffset>2156460</wp:posOffset>
            </wp:positionH>
            <wp:positionV relativeFrom="page">
              <wp:posOffset>5516880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6</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51"/>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6BB27602"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52"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7</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43BEC01">
            <wp:simplePos x="0" y="0"/>
            <wp:positionH relativeFrom="page">
              <wp:posOffset>2110740</wp:posOffset>
            </wp:positionH>
            <wp:positionV relativeFrom="page">
              <wp:posOffset>7551420</wp:posOffset>
            </wp:positionV>
            <wp:extent cx="3810000" cy="1346936"/>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346936"/>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52"/>
    </w:p>
    <w:p w14:paraId="0D46942E" w14:textId="0C3887D3"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53"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8</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53"/>
    </w:p>
    <w:p w14:paraId="43B1D54C" w14:textId="59372822" w:rsidR="003C6001" w:rsidRDefault="003C6001" w:rsidP="003C6001">
      <w:pPr>
        <w:spacing w:after="0" w:line="276" w:lineRule="auto"/>
        <w:ind w:firstLine="426"/>
        <w:jc w:val="center"/>
        <w:rPr>
          <w:rFonts w:ascii="Times New Roman" w:eastAsia="Arial" w:hAnsi="Times New Roman" w:cs="Arial"/>
          <w:i/>
          <w:iCs/>
          <w:sz w:val="24"/>
          <w:lang w:val="en-US" w:eastAsia="en-ID"/>
        </w:rPr>
      </w:pPr>
    </w:p>
    <w:p w14:paraId="64D85D7D" w14:textId="1342BCF3" w:rsidR="003C6001" w:rsidRDefault="003C6001" w:rsidP="003C6001">
      <w:pPr>
        <w:spacing w:after="0" w:line="276" w:lineRule="auto"/>
        <w:ind w:firstLine="426"/>
        <w:jc w:val="both"/>
        <w:rPr>
          <w:rFonts w:ascii="Times New Roman" w:eastAsia="Arial" w:hAnsi="Times New Roman" w:cs="Arial"/>
          <w:sz w:val="24"/>
          <w:lang w:val="en-US" w:eastAsia="en-ID"/>
        </w:rPr>
      </w:pPr>
      <w:r>
        <w:rPr>
          <w:rFonts w:ascii="Times New Roman" w:eastAsia="Arial" w:hAnsi="Times New Roman" w:cs="Arial"/>
          <w:sz w:val="24"/>
          <w:lang w:val="en-US" w:eastAsia="en-ID"/>
        </w:rPr>
        <w:lastRenderedPageBreak/>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p>
    <w:p w14:paraId="170A54AA" w14:textId="025EAA32" w:rsidR="004F115E" w:rsidRDefault="004F115E" w:rsidP="003C6001">
      <w:pPr>
        <w:spacing w:after="0" w:line="276" w:lineRule="auto"/>
        <w:ind w:firstLine="426"/>
        <w:jc w:val="both"/>
        <w:rPr>
          <w:rFonts w:ascii="Times New Roman" w:eastAsia="Arial" w:hAnsi="Times New Roman" w:cs="Arial"/>
          <w:sz w:val="24"/>
          <w:lang w:val="en-US" w:eastAsia="en-ID"/>
        </w:rPr>
      </w:pPr>
    </w:p>
    <w:p w14:paraId="7E6154C8" w14:textId="25B63B1F"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54" w:name="_Toc149217275"/>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54"/>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BE6197F" w:rsidR="004F115E" w:rsidRDefault="004F115E" w:rsidP="00276E3C"/>
    <w:p w14:paraId="789CFBE4" w14:textId="55CD3526" w:rsidR="004F115E" w:rsidRDefault="002A5163" w:rsidP="008777B2">
      <w:pPr>
        <w:jc w:val="both"/>
        <w:rPr>
          <w:rFonts w:ascii="Times New Roman" w:hAnsi="Times New Roman" w:cs="Times New Roman"/>
          <w:sz w:val="24"/>
          <w:szCs w:val="24"/>
        </w:rPr>
      </w:pPr>
      <w:r w:rsidRPr="007F1516">
        <w:rPr>
          <w:rFonts w:ascii="Times New Roman" w:hAnsi="Times New Roman" w:cs="Times New Roman"/>
          <w:noProof/>
        </w:rPr>
        <w:drawing>
          <wp:anchor distT="0" distB="0" distL="114300" distR="114300" simplePos="0" relativeHeight="251683840" behindDoc="1" locked="0" layoutInCell="1" allowOverlap="1" wp14:anchorId="09F3E694" wp14:editId="1DE69E96">
            <wp:simplePos x="0" y="0"/>
            <wp:positionH relativeFrom="page">
              <wp:posOffset>1950720</wp:posOffset>
            </wp:positionH>
            <wp:positionV relativeFrom="page">
              <wp:posOffset>5448300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.9</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630EBF">
        <w:rPr>
          <w:rFonts w:ascii="Times New Roman" w:hAnsi="Times New Roman" w:cs="Times New Roman"/>
          <w:sz w:val="24"/>
          <w:szCs w:val="24"/>
        </w:rPr>
        <w:t>2</w:t>
      </w:r>
      <w:r w:rsidR="007F1516">
        <w:rPr>
          <w:rFonts w:ascii="Times New Roman" w:hAnsi="Times New Roman" w:cs="Times New Roman"/>
          <w:sz w:val="24"/>
          <w:szCs w:val="24"/>
        </w:rPr>
        <w:t>.</w:t>
      </w:r>
    </w:p>
    <w:p w14:paraId="0EBCDB50" w14:textId="12B6A942"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55" w:name="_Toc149217309"/>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9</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55"/>
    </w:p>
    <w:p w14:paraId="0E1A97C6" w14:textId="22A63477"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2094BDDA" w14:textId="6B9F6CDD" w:rsidR="00E40AF0" w:rsidRPr="007F1516" w:rsidRDefault="00E40AF0" w:rsidP="007F1516">
      <w:pPr>
        <w:jc w:val="center"/>
        <w:rPr>
          <w:rFonts w:ascii="Times New Roman" w:hAnsi="Times New Roman" w:cs="Times New Roman"/>
        </w:rPr>
      </w:pPr>
      <w:r w:rsidRPr="00E40AF0">
        <w:rPr>
          <w:rFonts w:ascii="Times New Roman" w:hAnsi="Times New Roman" w:cs="Times New Roman"/>
          <w:noProof/>
        </w:rPr>
        <w:lastRenderedPageBreak/>
        <w:drawing>
          <wp:anchor distT="0" distB="0" distL="114300" distR="114300" simplePos="0" relativeHeight="251685888" behindDoc="1" locked="0" layoutInCell="1" allowOverlap="1" wp14:anchorId="4AE56862" wp14:editId="032D2434">
            <wp:simplePos x="0" y="0"/>
            <wp:positionH relativeFrom="page">
              <wp:posOffset>2049780</wp:posOffset>
            </wp:positionH>
            <wp:positionV relativeFrom="page">
              <wp:posOffset>1713865</wp:posOffset>
            </wp:positionV>
            <wp:extent cx="3863340" cy="2905290"/>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05290"/>
                    </a:xfrm>
                    <a:prstGeom prst="rect">
                      <a:avLst/>
                    </a:prstGeom>
                  </pic:spPr>
                </pic:pic>
              </a:graphicData>
            </a:graphic>
            <wp14:sizeRelH relativeFrom="margin">
              <wp14:pctWidth>0</wp14:pctWidth>
            </wp14:sizeRelH>
            <wp14:sizeRelV relativeFrom="margin">
              <wp14:pctHeight>0</wp14:pctHeight>
            </wp14:sizeRelV>
          </wp:anchor>
        </w:drawing>
      </w:r>
    </w:p>
    <w:p w14:paraId="6711B78B" w14:textId="5D28BBFA"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6"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10</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56"/>
    </w:p>
    <w:p w14:paraId="2C07B284" w14:textId="292C0821" w:rsidR="00E40AF0" w:rsidRDefault="00E40AF0" w:rsidP="00276E3C">
      <w:r w:rsidRPr="00E40AF0">
        <w:rPr>
          <w:noProof/>
        </w:rPr>
        <w:drawing>
          <wp:anchor distT="0" distB="0" distL="114300" distR="114300" simplePos="0" relativeHeight="251687936" behindDoc="1" locked="0" layoutInCell="1" allowOverlap="1" wp14:anchorId="197A5A4C" wp14:editId="1940A286">
            <wp:simplePos x="0" y="0"/>
            <wp:positionH relativeFrom="page">
              <wp:posOffset>2049780</wp:posOffset>
            </wp:positionH>
            <wp:positionV relativeFrom="page">
              <wp:posOffset>5151120</wp:posOffset>
            </wp:positionV>
            <wp:extent cx="3749040" cy="2854747"/>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854747"/>
                    </a:xfrm>
                    <a:prstGeom prst="rect">
                      <a:avLst/>
                    </a:prstGeom>
                  </pic:spPr>
                </pic:pic>
              </a:graphicData>
            </a:graphic>
            <wp14:sizeRelH relativeFrom="margin">
              <wp14:pctWidth>0</wp14:pctWidth>
            </wp14:sizeRelH>
            <wp14:sizeRelV relativeFrom="margin">
              <wp14:pctHeight>0</wp14:pctHeight>
            </wp14:sizeRelV>
          </wp:anchor>
        </w:drawing>
      </w:r>
    </w:p>
    <w:p w14:paraId="4BC98A26" w14:textId="6A32AB60"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7"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11</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57"/>
    </w:p>
    <w:p w14:paraId="0F9E5DDD" w14:textId="0EB3FAEB"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6C93D26B" w14:textId="1F446F06" w:rsidR="00E40AF0" w:rsidRPr="003F4CFD" w:rsidRDefault="003F4CFD" w:rsidP="003F4CFD">
      <w:pPr>
        <w:pStyle w:val="Caption"/>
        <w:jc w:val="center"/>
        <w:rPr>
          <w:rFonts w:ascii="Times New Roman" w:hAnsi="Times New Roman" w:cs="Times New Roman"/>
          <w:b/>
          <w:bCs/>
          <w:i w:val="0"/>
          <w:iCs w:val="0"/>
          <w:color w:val="auto"/>
          <w:sz w:val="24"/>
          <w:szCs w:val="24"/>
        </w:rPr>
      </w:pPr>
      <w:bookmarkStart w:id="458" w:name="_Toc149217312"/>
      <w:r w:rsidRPr="003F4CFD">
        <w:rPr>
          <w:rFonts w:ascii="Times New Roman" w:hAnsi="Times New Roman" w:cs="Times New Roman"/>
          <w:b/>
          <w:bCs/>
          <w:i w:val="0"/>
          <w:iCs w:val="0"/>
          <w:color w:val="auto"/>
          <w:sz w:val="24"/>
          <w:szCs w:val="24"/>
        </w:rPr>
        <w:lastRenderedPageBreak/>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12</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5FA8E2B0">
            <wp:simplePos x="0" y="0"/>
            <wp:positionH relativeFrom="page">
              <wp:posOffset>1851660</wp:posOffset>
            </wp:positionH>
            <wp:positionV relativeFrom="page">
              <wp:posOffset>1310002</wp:posOffset>
            </wp:positionV>
            <wp:extent cx="3973798" cy="3033398"/>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2430" cy="3062888"/>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58"/>
    </w:p>
    <w:p w14:paraId="640F16B9" w14:textId="38BFF09E"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35D46525">
            <wp:simplePos x="0" y="0"/>
            <wp:positionH relativeFrom="page">
              <wp:posOffset>1440180</wp:posOffset>
            </wp:positionH>
            <wp:positionV relativeFrom="page">
              <wp:posOffset>5227320</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.13</w:t>
      </w:r>
      <w:r>
        <w:rPr>
          <w:rFonts w:ascii="Times New Roman" w:hAnsi="Times New Roman" w:cs="Times New Roman"/>
          <w:sz w:val="24"/>
          <w:szCs w:val="24"/>
        </w:rPr>
        <w:t xml:space="preserve"> dan Gambar 4</w:t>
      </w:r>
      <w:r w:rsidR="00F3283B">
        <w:rPr>
          <w:rFonts w:ascii="Times New Roman" w:hAnsi="Times New Roman" w:cs="Times New Roman"/>
          <w:sz w:val="24"/>
          <w:szCs w:val="24"/>
        </w:rPr>
        <w:t>.14</w:t>
      </w:r>
      <w:r>
        <w:rPr>
          <w:rFonts w:ascii="Times New Roman" w:hAnsi="Times New Roman" w:cs="Times New Roman"/>
          <w:sz w:val="24"/>
          <w:szCs w:val="24"/>
        </w:rPr>
        <w:t>.</w:t>
      </w:r>
    </w:p>
    <w:p w14:paraId="54652DAD" w14:textId="55C4EEFB"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9"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13</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9"/>
    </w:p>
    <w:p w14:paraId="44FF3571" w14:textId="386D5316" w:rsidR="008048F3" w:rsidRDefault="008048F3">
      <w:pPr>
        <w:rPr>
          <w:rFonts w:ascii="Times New Roman" w:hAnsi="Times New Roman" w:cs="Times New Roman"/>
          <w:sz w:val="24"/>
          <w:szCs w:val="24"/>
        </w:rPr>
      </w:pPr>
      <w:r>
        <w:rPr>
          <w:rFonts w:ascii="Times New Roman" w:hAnsi="Times New Roman" w:cs="Times New Roman"/>
          <w:sz w:val="24"/>
          <w:szCs w:val="24"/>
        </w:rPr>
        <w:br w:type="page"/>
      </w:r>
    </w:p>
    <w:p w14:paraId="55194E07" w14:textId="2E8685BE"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60" w:name="_Toc149217314"/>
      <w:r w:rsidRPr="00A85782">
        <w:rPr>
          <w:rFonts w:ascii="Times New Roman" w:hAnsi="Times New Roman" w:cs="Times New Roman"/>
          <w:b/>
          <w:bCs/>
          <w:i w:val="0"/>
          <w:iCs w:val="0"/>
          <w:color w:val="auto"/>
          <w:sz w:val="24"/>
          <w:szCs w:val="24"/>
        </w:rPr>
        <w:lastRenderedPageBreak/>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14</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58BB1849">
            <wp:simplePos x="0" y="0"/>
            <wp:positionH relativeFrom="page">
              <wp:posOffset>1440180</wp:posOffset>
            </wp:positionH>
            <wp:positionV relativeFrom="page">
              <wp:posOffset>1440180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Lanjutan Kode Implementasi Plot silhouette coefficient</w:t>
      </w:r>
      <w:bookmarkEnd w:id="460"/>
    </w:p>
    <w:p w14:paraId="6BBA57E1" w14:textId="56EAF580" w:rsidR="003D12E2" w:rsidRPr="003D12E2" w:rsidRDefault="003D12E2" w:rsidP="003D12E2">
      <w:pPr>
        <w:jc w:val="both"/>
        <w:rPr>
          <w:rFonts w:ascii="Times New Roman" w:hAnsi="Times New Roman" w:cs="Times New Roman"/>
          <w:sz w:val="24"/>
          <w:szCs w:val="24"/>
        </w:rPr>
      </w:pPr>
    </w:p>
    <w:p w14:paraId="4DCF70EB" w14:textId="31A8F3EF" w:rsidR="00276E3C" w:rsidRPr="0097756B" w:rsidRDefault="00276E3C" w:rsidP="0097756B">
      <w:pPr>
        <w:pStyle w:val="Heading3"/>
        <w:spacing w:line="360" w:lineRule="auto"/>
        <w:jc w:val="both"/>
        <w:rPr>
          <w:rFonts w:cs="Times New Roman"/>
        </w:rPr>
      </w:pPr>
      <w:bookmarkStart w:id="461" w:name="_Toc149284654"/>
      <w:r w:rsidRPr="0097756B">
        <w:rPr>
          <w:rFonts w:cs="Times New Roman"/>
        </w:rPr>
        <w:t>OPTICS</w:t>
      </w:r>
      <w:bookmarkEnd w:id="461"/>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7DD6CB39"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62" w:name="_Toc149217276"/>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Parameter OPTICS </w:t>
      </w:r>
      <w:r w:rsidR="00602182" w:rsidRPr="005B5FB9">
        <w:rPr>
          <w:rFonts w:ascii="Times New Roman" w:hAnsi="Times New Roman" w:cs="Times New Roman"/>
          <w:b/>
          <w:bCs/>
          <w:color w:val="auto"/>
          <w:sz w:val="24"/>
          <w:szCs w:val="24"/>
        </w:rPr>
        <w:t>Clustering</w:t>
      </w:r>
      <w:bookmarkEnd w:id="462"/>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lastRenderedPageBreak/>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122507E5" w:rsidR="000459A9" w:rsidRDefault="00D407DD"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drawing>
          <wp:anchor distT="0" distB="0" distL="114300" distR="114300" simplePos="0" relativeHeight="251698176" behindDoc="1" locked="0" layoutInCell="1" allowOverlap="1" wp14:anchorId="0353A204" wp14:editId="394EACF7">
            <wp:simplePos x="0" y="0"/>
            <wp:positionH relativeFrom="page">
              <wp:posOffset>1440180</wp:posOffset>
            </wp:positionH>
            <wp:positionV relativeFrom="page">
              <wp:posOffset>4213860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3985B3C7"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63"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15</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63"/>
    </w:p>
    <w:p w14:paraId="7F7FC39F" w14:textId="72195021" w:rsidR="00A06586" w:rsidRDefault="000459A9" w:rsidP="00A06586">
      <w:pPr>
        <w:spacing w:line="360" w:lineRule="auto"/>
        <w:ind w:firstLine="576"/>
        <w:jc w:val="both"/>
        <w:rPr>
          <w:rFonts w:ascii="Times New Roman" w:hAnsi="Times New Roman" w:cs="Times New Roman"/>
          <w:sz w:val="24"/>
          <w:szCs w:val="24"/>
          <w:lang w:val="id-ID"/>
        </w:rPr>
      </w:pPr>
      <w:r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Pr="000459A9">
        <w:rPr>
          <w:rFonts w:ascii="Times New Roman" w:hAnsi="Times New Roman" w:cs="Times New Roman"/>
          <w:sz w:val="24"/>
          <w:szCs w:val="24"/>
          <w:lang w:val="en-US"/>
        </w:rPr>
        <w:t>algoritma</w:t>
      </w:r>
      <w:proofErr w:type="spellEnd"/>
      <w:r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Pr="000459A9">
        <w:rPr>
          <w:rFonts w:ascii="Times New Roman" w:hAnsi="Times New Roman" w:cs="Times New Roman"/>
          <w:sz w:val="24"/>
          <w:szCs w:val="24"/>
          <w:lang w:val="en-US"/>
        </w:rPr>
        <w:t xml:space="preserve">Selanjutnya dilakukan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pada Gambar 4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50240869" w14:textId="116378E4" w:rsidR="00A06586" w:rsidRDefault="00A06586" w:rsidP="00A06586">
      <w:pPr>
        <w:spacing w:line="360" w:lineRule="auto"/>
        <w:ind w:firstLine="576"/>
        <w:jc w:val="center"/>
        <w:rPr>
          <w:rFonts w:ascii="Times New Roman" w:hAnsi="Times New Roman" w:cs="Times New Roman"/>
          <w:sz w:val="24"/>
          <w:szCs w:val="24"/>
          <w:lang w:val="id-ID"/>
        </w:rPr>
      </w:pPr>
    </w:p>
    <w:p w14:paraId="30218704" w14:textId="1145632C" w:rsidR="00A06586" w:rsidRDefault="00A06586" w:rsidP="00A06586">
      <w:pPr>
        <w:spacing w:line="360" w:lineRule="auto"/>
        <w:ind w:firstLine="576"/>
        <w:jc w:val="center"/>
        <w:rPr>
          <w:rFonts w:ascii="Times New Roman" w:hAnsi="Times New Roman" w:cs="Times New Roman"/>
          <w:sz w:val="24"/>
          <w:szCs w:val="24"/>
          <w:lang w:val="id-ID"/>
        </w:rPr>
      </w:pPr>
    </w:p>
    <w:p w14:paraId="2DFA43BC" w14:textId="79F8E416"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64" w:name="_Toc149217316"/>
      <w:r w:rsidRPr="00D00148">
        <w:rPr>
          <w:rFonts w:ascii="Times New Roman" w:hAnsi="Times New Roman" w:cs="Times New Roman"/>
          <w:b/>
          <w:bCs/>
          <w:i w:val="0"/>
          <w:iCs w:val="0"/>
          <w:color w:val="auto"/>
          <w:sz w:val="24"/>
          <w:szCs w:val="24"/>
        </w:rPr>
        <w:lastRenderedPageBreak/>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16</w:t>
      </w:r>
      <w:r w:rsidRPr="00D00148">
        <w:rPr>
          <w:rFonts w:ascii="Times New Roman" w:hAnsi="Times New Roman" w:cs="Times New Roman"/>
          <w:b/>
          <w:bCs/>
          <w:i w:val="0"/>
          <w:iCs w:val="0"/>
          <w:color w:val="auto"/>
          <w:sz w:val="24"/>
          <w:szCs w:val="24"/>
        </w:rPr>
        <w:fldChar w:fldCharType="end"/>
      </w:r>
      <w:r w:rsidR="00A06586" w:rsidRPr="00D00148">
        <w:rPr>
          <w:rFonts w:ascii="Times New Roman" w:hAnsi="Times New Roman" w:cs="Times New Roman"/>
          <w:b/>
          <w:bCs/>
          <w:i w:val="0"/>
          <w:iCs w:val="0"/>
          <w:noProof/>
          <w:color w:val="auto"/>
          <w:sz w:val="24"/>
          <w:szCs w:val="24"/>
        </w:rPr>
        <w:drawing>
          <wp:anchor distT="0" distB="0" distL="114300" distR="114300" simplePos="0" relativeHeight="251700224" behindDoc="1" locked="0" layoutInCell="1" allowOverlap="1" wp14:anchorId="0A1AECB0" wp14:editId="309EC3DD">
            <wp:simplePos x="0" y="0"/>
            <wp:positionH relativeFrom="page">
              <wp:posOffset>2316480</wp:posOffset>
            </wp:positionH>
            <wp:positionV relativeFrom="page">
              <wp:posOffset>1371600</wp:posOffset>
            </wp:positionV>
            <wp:extent cx="3619500" cy="1690316"/>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690316"/>
                    </a:xfrm>
                    <a:prstGeom prst="rect">
                      <a:avLst/>
                    </a:prstGeom>
                  </pic:spPr>
                </pic:pic>
              </a:graphicData>
            </a:graphic>
            <wp14:sizeRelH relativeFrom="margin">
              <wp14:pctWidth>0</wp14:pctWidth>
            </wp14:sizeRelH>
            <wp14:sizeRelV relativeFrom="margin">
              <wp14:pctHeight>0</wp14:pctHeight>
            </wp14:sizeRelV>
          </wp:anchor>
        </w:drawing>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64"/>
    </w:p>
    <w:p w14:paraId="0073033E" w14:textId="710940B6"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C46736">
        <w:rPr>
          <w:rFonts w:ascii="Times New Roman" w:hAnsi="Times New Roman" w:cs="Times New Roman"/>
          <w:sz w:val="24"/>
          <w:szCs w:val="24"/>
          <w:lang w:val="en-US"/>
        </w:rPr>
        <w:t>10.</w:t>
      </w:r>
    </w:p>
    <w:p w14:paraId="28EBADC0" w14:textId="62C6A3B9"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65" w:name="_Toc149217277"/>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65"/>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FDEC334"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4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 xml:space="preserve">terbaik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 xml:space="preserve">DBSCAN.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 dan Gambar 4.</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0D528D1B"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6"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17</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66"/>
    </w:p>
    <w:p w14:paraId="52E2B5B7" w14:textId="42F3A630"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7"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18</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67"/>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1DE8A9FD"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8" w:name="_Toc149217319"/>
      <w:r w:rsidRPr="00EF2FA6">
        <w:rPr>
          <w:rFonts w:ascii="Times New Roman" w:hAnsi="Times New Roman" w:cs="Times New Roman"/>
          <w:b/>
          <w:bCs/>
          <w:i w:val="0"/>
          <w:iCs w:val="0"/>
          <w:color w:val="auto"/>
          <w:sz w:val="24"/>
          <w:szCs w:val="24"/>
        </w:rPr>
        <w:lastRenderedPageBreak/>
        <w:t xml:space="preserve">Gambar 4. </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19</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8"/>
    </w:p>
    <w:p w14:paraId="5B61822A" w14:textId="0E039C71" w:rsidR="00085257" w:rsidRDefault="00085257" w:rsidP="000459A9">
      <w:pPr>
        <w:pStyle w:val="Heading2"/>
        <w:spacing w:line="360" w:lineRule="auto"/>
        <w:jc w:val="both"/>
        <w:rPr>
          <w:lang w:val="en-US"/>
        </w:rPr>
      </w:pPr>
      <w:bookmarkStart w:id="469" w:name="_Toc149284655"/>
      <w:proofErr w:type="spellStart"/>
      <w:r>
        <w:rPr>
          <w:lang w:val="en-US"/>
        </w:rPr>
        <w:t>G</w:t>
      </w:r>
      <w:r w:rsidR="00A35FB4">
        <w:rPr>
          <w:lang w:val="en-US"/>
        </w:rPr>
        <w:t>eovisualisasi</w:t>
      </w:r>
      <w:bookmarkEnd w:id="469"/>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59A9" w:rsidRDefault="000459A9" w:rsidP="000459A9">
      <w:pPr>
        <w:pStyle w:val="Heading3"/>
        <w:spacing w:line="360" w:lineRule="auto"/>
        <w:jc w:val="both"/>
        <w:rPr>
          <w:rFonts w:cs="Times New Roman"/>
        </w:rPr>
      </w:pPr>
      <w:bookmarkStart w:id="470" w:name="_Toc149284656"/>
      <w:r w:rsidRPr="000459A9">
        <w:rPr>
          <w:rFonts w:cs="Times New Roman"/>
        </w:rPr>
        <w:t>Persiapan Data</w:t>
      </w:r>
      <w:bookmarkEnd w:id="470"/>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71" w:name="_Toc149284657"/>
      <w:r w:rsidRPr="000459A9">
        <w:rPr>
          <w:rFonts w:cs="Times New Roman"/>
        </w:rPr>
        <w:t>Perancangan Peta</w:t>
      </w:r>
      <w:bookmarkEnd w:id="471"/>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386330"/>
                    </a:xfrm>
                    <a:prstGeom prst="rect">
                      <a:avLst/>
                    </a:prstGeom>
                  </pic:spPr>
                </pic:pic>
              </a:graphicData>
            </a:graphic>
          </wp:anchor>
        </w:drawing>
      </w:r>
    </w:p>
    <w:p w14:paraId="2069A0EA" w14:textId="4FD40999"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72"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20</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6"/>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72"/>
    </w:p>
    <w:p w14:paraId="71037646" w14:textId="304F9C1D"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73"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21</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73"/>
    </w:p>
    <w:p w14:paraId="044BA42D" w14:textId="2163B3B3"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18D7C609" w14:textId="77777777" w:rsidR="002A2D5D" w:rsidRPr="000459A9" w:rsidRDefault="002A2D5D" w:rsidP="00FB4BB3">
      <w:pPr>
        <w:rPr>
          <w:rFonts w:ascii="Times New Roman" w:hAnsi="Times New Roman" w:cs="Times New Roman"/>
          <w:sz w:val="24"/>
          <w:szCs w:val="24"/>
        </w:rPr>
      </w:pPr>
    </w:p>
    <w:p w14:paraId="0B7E05BD" w14:textId="694EEB25" w:rsidR="00085257" w:rsidRPr="005A07EE" w:rsidRDefault="00085257" w:rsidP="005A07EE">
      <w:pPr>
        <w:pStyle w:val="Heading2"/>
        <w:spacing w:line="360" w:lineRule="auto"/>
        <w:jc w:val="both"/>
        <w:rPr>
          <w:rFonts w:cs="Times New Roman"/>
          <w:sz w:val="24"/>
          <w:szCs w:val="24"/>
          <w:lang w:val="en-US"/>
        </w:rPr>
      </w:pPr>
      <w:bookmarkStart w:id="474" w:name="_Toc14928465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74"/>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C80691" w:rsidRPr="003A55A7" w:rsidRDefault="00C8069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C80691" w:rsidRPr="003A55A7" w:rsidRDefault="00C8069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C80691" w:rsidRPr="003A55A7" w:rsidRDefault="00C8069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C80691" w:rsidRPr="003A55A7" w:rsidRDefault="00C8069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C80691" w:rsidRPr="003A55A7" w:rsidRDefault="00C8069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C80691" w:rsidRPr="003A55A7" w:rsidRDefault="00C8069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C80691" w:rsidRPr="003A55A7" w:rsidRDefault="00C8069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C80691" w:rsidRPr="003A55A7" w:rsidRDefault="00C8069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C80691" w:rsidRPr="003A55A7" w:rsidRDefault="00C8069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C80691" w:rsidRPr="003A55A7" w:rsidRDefault="00C8069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2F1009BA"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75"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22</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75"/>
      <w:proofErr w:type="spellEnd"/>
    </w:p>
    <w:p w14:paraId="139FE2A1" w14:textId="1F0D7358"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11.</w:t>
      </w:r>
    </w:p>
    <w:p w14:paraId="39AEEF20" w14:textId="2ED53A47"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6" w:name="_Toc149217278"/>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6"/>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7E9E6576"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7" w:name="_Toc149217279"/>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7"/>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973D36">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4A66E176"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8" w:name="_Toc149217280"/>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78"/>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279FE08"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23.</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737485"/>
                    </a:xfrm>
                    <a:prstGeom prst="rect">
                      <a:avLst/>
                    </a:prstGeom>
                  </pic:spPr>
                </pic:pic>
              </a:graphicData>
            </a:graphic>
          </wp:anchor>
        </w:drawing>
      </w:r>
    </w:p>
    <w:p w14:paraId="29486152" w14:textId="46391377"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79"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23</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79"/>
    </w:p>
    <w:p w14:paraId="7238D950" w14:textId="77777777" w:rsidR="006426E4" w:rsidRDefault="006426E4" w:rsidP="00D1085A">
      <w:pPr>
        <w:ind w:firstLine="432"/>
        <w:rPr>
          <w:rFonts w:ascii="Times New Roman" w:hAnsi="Times New Roman" w:cs="Times New Roman"/>
          <w:sz w:val="24"/>
          <w:szCs w:val="24"/>
          <w:lang w:val="en-US"/>
        </w:rPr>
      </w:pPr>
    </w:p>
    <w:p w14:paraId="1DCB2AFF" w14:textId="2B973FD9"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24.</w:t>
      </w:r>
    </w:p>
    <w:p w14:paraId="389637E0" w14:textId="3D3A9D2D"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80"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24</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80"/>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6435B35"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25.</w:t>
      </w:r>
    </w:p>
    <w:p w14:paraId="382BCB9F" w14:textId="178E642B"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81"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25</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81"/>
    </w:p>
    <w:p w14:paraId="2A41C7B3" w14:textId="58D7E774"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26.</w:t>
      </w:r>
    </w:p>
    <w:p w14:paraId="526706D4" w14:textId="58EB0409"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82"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26</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82"/>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3D2A76"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27</w:t>
      </w:r>
      <w:r w:rsidR="00E50034">
        <w:rPr>
          <w:rFonts w:ascii="Times New Roman" w:hAnsi="Times New Roman" w:cs="Times New Roman"/>
          <w:sz w:val="24"/>
          <w:szCs w:val="24"/>
          <w:lang w:val="en-US"/>
        </w:rPr>
        <w:t>.</w:t>
      </w:r>
    </w:p>
    <w:p w14:paraId="23726A1C" w14:textId="553414D1"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3"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27</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83"/>
    </w:p>
    <w:p w14:paraId="5DBEFBD6" w14:textId="02ABC2F3"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8000D1">
        <w:rPr>
          <w:rFonts w:ascii="Times New Roman" w:hAnsi="Times New Roman" w:cs="Times New Roman"/>
          <w:sz w:val="24"/>
          <w:szCs w:val="24"/>
          <w:lang w:val="en-US"/>
        </w:rPr>
        <w:t>28.</w:t>
      </w:r>
    </w:p>
    <w:p w14:paraId="23FAF610" w14:textId="4B217F50"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4"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28</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84"/>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85" w:name="_Toc149284659"/>
      <w:bookmarkEnd w:id="485"/>
    </w:p>
    <w:p w14:paraId="2F1414D9" w14:textId="51A20A3B" w:rsidR="005E3BAB" w:rsidRDefault="00F51AA2" w:rsidP="00C24F98">
      <w:pPr>
        <w:pStyle w:val="Heading1"/>
        <w:numPr>
          <w:ilvl w:val="0"/>
          <w:numId w:val="0"/>
        </w:numPr>
        <w:spacing w:line="360" w:lineRule="auto"/>
        <w:ind w:left="1872"/>
        <w:rPr>
          <w:lang w:val="en-US"/>
        </w:rPr>
      </w:pPr>
      <w:bookmarkStart w:id="486" w:name="_Toc149284660"/>
      <w:r>
        <w:rPr>
          <w:lang w:val="en-US"/>
        </w:rPr>
        <w:t>KESIMPULAN DAN SARAN</w:t>
      </w:r>
      <w:bookmarkEnd w:id="486"/>
    </w:p>
    <w:p w14:paraId="06780E81" w14:textId="78E2116B" w:rsidR="005E3BAB" w:rsidRPr="0028613A" w:rsidRDefault="005E3BAB" w:rsidP="0028613A">
      <w:pPr>
        <w:pStyle w:val="Heading2"/>
        <w:spacing w:line="360" w:lineRule="auto"/>
        <w:jc w:val="both"/>
        <w:rPr>
          <w:rFonts w:cs="Times New Roman"/>
          <w:lang w:val="en-US"/>
        </w:rPr>
      </w:pPr>
      <w:bookmarkStart w:id="487" w:name="_Toc149284661"/>
      <w:r w:rsidRPr="0028613A">
        <w:rPr>
          <w:rFonts w:cs="Times New Roman"/>
          <w:lang w:val="en-US"/>
        </w:rPr>
        <w:t>Kesimpulan</w:t>
      </w:r>
      <w:bookmarkEnd w:id="487"/>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65F9A6DF"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p>
    <w:p w14:paraId="13C32C69" w14:textId="1A6B80B6"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 memiliki batasan menggunakan Bahasa Indonesia, namun hasil dari geovisualisasi masih terdapat titik – titik di luar wilayah Indonesia. Hal itu terjadi disebabkan oleh Bahasa Indonesia yang digunakan pada daerah di luar wilayah Indonesia.</w:t>
      </w:r>
      <w:r w:rsidRPr="00DF4E7C">
        <w:rPr>
          <w:strike/>
          <w:lang w:val="en-US"/>
        </w:rPr>
        <w:t xml:space="preserve"> </w:t>
      </w:r>
    </w:p>
    <w:p w14:paraId="29358702" w14:textId="741E7E67" w:rsidR="00514DEF" w:rsidRPr="0028613A" w:rsidRDefault="00514DEF" w:rsidP="00BA7237">
      <w:pPr>
        <w:pStyle w:val="ListParagraph"/>
        <w:numPr>
          <w:ilvl w:val="0"/>
          <w:numId w:val="26"/>
        </w:numPr>
        <w:spacing w:line="360" w:lineRule="auto"/>
        <w:jc w:val="both"/>
        <w:rPr>
          <w:lang w:val="en-US"/>
        </w:rPr>
      </w:pPr>
      <w:r>
        <w:rPr>
          <w:lang w:val="id-ID"/>
        </w:rPr>
        <w:t xml:space="preserve">Diperoleh </w:t>
      </w:r>
      <w:bookmarkStart w:id="488" w:name="_Hlk149302231"/>
      <w:r>
        <w:rPr>
          <w:lang w:val="id-ID"/>
        </w:rPr>
        <w:t xml:space="preserve">6 term tertinggi pada 6 klaster yang terbentuk pada hasil </w:t>
      </w:r>
      <w:r>
        <w:rPr>
          <w:i/>
          <w:iCs/>
          <w:lang w:val="id-ID"/>
        </w:rPr>
        <w:t xml:space="preserve">clustering </w:t>
      </w:r>
      <w:r>
        <w:rPr>
          <w:lang w:val="id-ID"/>
        </w:rPr>
        <w:t xml:space="preserve">terbaik, yaitu </w:t>
      </w:r>
      <w:r>
        <w:rPr>
          <w:rFonts w:cs="Times New Roman"/>
          <w:szCs w:val="24"/>
          <w:lang w:val="id-ID"/>
        </w:rPr>
        <w:t>term “sakit kepala” pada klaster 1, term “diare” pada klaster 2, term “pilek” pada klaster 3, term “batuk” pada klaster 4, term “covid” pada klaster 5, dan term “demam” pada klaster 6.</w:t>
      </w:r>
    </w:p>
    <w:p w14:paraId="6F10BDCF" w14:textId="77777777" w:rsidR="00FB4BB3" w:rsidRDefault="005E3BAB" w:rsidP="00FB4BB3">
      <w:pPr>
        <w:pStyle w:val="Heading2"/>
        <w:spacing w:line="360" w:lineRule="auto"/>
        <w:rPr>
          <w:lang w:val="en-US"/>
        </w:rPr>
      </w:pPr>
      <w:bookmarkStart w:id="489" w:name="_Toc149284662"/>
      <w:bookmarkEnd w:id="488"/>
      <w:r>
        <w:rPr>
          <w:lang w:val="en-US"/>
        </w:rPr>
        <w:t>Saran</w:t>
      </w:r>
      <w:bookmarkEnd w:id="489"/>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lastRenderedPageBreak/>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90" w:name="_Toc149284663"/>
      <w:r>
        <w:rPr>
          <w:lang w:val="en-US"/>
        </w:rPr>
        <w:lastRenderedPageBreak/>
        <w:t>DAFTAR PUSTAKA</w:t>
      </w:r>
      <w:bookmarkEnd w:id="490"/>
    </w:p>
    <w:p w14:paraId="63823ACA" w14:textId="77777777" w:rsidR="00945101" w:rsidRPr="00945101" w:rsidRDefault="00945101" w:rsidP="00945101">
      <w:pPr>
        <w:spacing w:before="100" w:beforeAutospacing="1" w:after="100" w:afterAutospacing="1" w:line="240" w:lineRule="auto"/>
        <w:ind w:left="480" w:hanging="480"/>
        <w:rPr>
          <w:ins w:id="491" w:author="fahmi abdillah" w:date="2022-07-13T23:51:00Z"/>
          <w:rFonts w:ascii="Times New Roman" w:eastAsia="Times New Roman" w:hAnsi="Times New Roman" w:cs="Times New Roman"/>
          <w:sz w:val="24"/>
          <w:szCs w:val="24"/>
          <w:lang w:eastAsia="en-ID"/>
        </w:rPr>
      </w:pPr>
      <w:ins w:id="492"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93" w:author="fahmi abdillah" w:date="2022-07-13T23:51:00Z"/>
          <w:rFonts w:ascii="Times New Roman" w:eastAsia="Times New Roman" w:hAnsi="Times New Roman" w:cs="Times New Roman"/>
          <w:sz w:val="24"/>
          <w:szCs w:val="24"/>
          <w:lang w:eastAsia="en-ID"/>
        </w:rPr>
      </w:pPr>
      <w:ins w:id="494"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95" w:author="fahmi abdillah" w:date="2022-07-13T23:51:00Z"/>
          <w:rFonts w:ascii="Times New Roman" w:eastAsia="Times New Roman" w:hAnsi="Times New Roman" w:cs="Times New Roman"/>
          <w:sz w:val="24"/>
          <w:szCs w:val="24"/>
          <w:lang w:eastAsia="en-ID"/>
        </w:rPr>
      </w:pPr>
      <w:ins w:id="496"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7" w:author="fahmi abdillah" w:date="2022-07-13T23:51:00Z"/>
          <w:rFonts w:ascii="Times New Roman" w:eastAsia="Times New Roman" w:hAnsi="Times New Roman" w:cs="Times New Roman"/>
          <w:sz w:val="24"/>
          <w:szCs w:val="24"/>
          <w:lang w:eastAsia="en-ID"/>
        </w:rPr>
      </w:pPr>
      <w:ins w:id="498"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99" w:author="fahmi abdillah" w:date="2022-07-13T23:51:00Z"/>
          <w:rFonts w:ascii="Times New Roman" w:eastAsia="Times New Roman" w:hAnsi="Times New Roman" w:cs="Times New Roman"/>
          <w:sz w:val="24"/>
          <w:szCs w:val="24"/>
          <w:lang w:eastAsia="en-ID"/>
        </w:rPr>
      </w:pPr>
      <w:ins w:id="500"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501" w:author="fahmi abdillah" w:date="2022-07-13T23:51:00Z"/>
          <w:rFonts w:ascii="Times New Roman" w:eastAsia="Times New Roman" w:hAnsi="Times New Roman" w:cs="Times New Roman"/>
          <w:sz w:val="24"/>
          <w:szCs w:val="24"/>
          <w:lang w:eastAsia="en-ID"/>
        </w:rPr>
      </w:pPr>
      <w:proofErr w:type="spellStart"/>
      <w:ins w:id="502"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503" w:author="fahmi abdillah" w:date="2022-07-13T23:51:00Z"/>
          <w:rFonts w:ascii="Times New Roman" w:eastAsia="Times New Roman" w:hAnsi="Times New Roman" w:cs="Times New Roman"/>
          <w:sz w:val="24"/>
          <w:szCs w:val="24"/>
          <w:lang w:eastAsia="en-ID"/>
        </w:rPr>
      </w:pPr>
      <w:ins w:id="504"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505" w:author="fahmi abdillah" w:date="2022-07-13T23:51:00Z"/>
          <w:rFonts w:ascii="Times New Roman" w:eastAsia="Times New Roman" w:hAnsi="Times New Roman" w:cs="Times New Roman"/>
          <w:sz w:val="24"/>
          <w:szCs w:val="24"/>
          <w:lang w:eastAsia="en-ID"/>
        </w:rPr>
      </w:pPr>
      <w:proofErr w:type="spellStart"/>
      <w:ins w:id="506"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7" w:author="fahmi abdillah" w:date="2022-07-13T23:51:00Z"/>
          <w:rFonts w:ascii="Times New Roman" w:eastAsia="Times New Roman" w:hAnsi="Times New Roman" w:cs="Times New Roman"/>
          <w:sz w:val="24"/>
          <w:szCs w:val="24"/>
          <w:lang w:eastAsia="en-ID"/>
        </w:rPr>
      </w:pPr>
      <w:ins w:id="508"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09" w:author="fahmi abdillah" w:date="2022-07-13T23:51:00Z"/>
          <w:rFonts w:ascii="Times New Roman" w:eastAsia="Times New Roman" w:hAnsi="Times New Roman" w:cs="Times New Roman"/>
          <w:sz w:val="24"/>
          <w:szCs w:val="24"/>
          <w:lang w:eastAsia="en-ID"/>
        </w:rPr>
      </w:pPr>
      <w:ins w:id="510"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2472250A" w14:textId="77777777" w:rsidR="0057637E" w:rsidRPr="0057637E" w:rsidRDefault="0057637E" w:rsidP="0057637E">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57637E">
        <w:rPr>
          <w:rFonts w:ascii="Times New Roman" w:eastAsia="Times New Roman" w:hAnsi="Times New Roman" w:cs="Times New Roman"/>
          <w:sz w:val="24"/>
          <w:szCs w:val="24"/>
          <w:lang w:eastAsia="en-ID"/>
        </w:rPr>
        <w:lastRenderedPageBreak/>
        <w:t xml:space="preserve">Imran, M., </w:t>
      </w:r>
      <w:proofErr w:type="spellStart"/>
      <w:r w:rsidRPr="0057637E">
        <w:rPr>
          <w:rFonts w:ascii="Times New Roman" w:eastAsia="Times New Roman" w:hAnsi="Times New Roman" w:cs="Times New Roman"/>
          <w:sz w:val="24"/>
          <w:szCs w:val="24"/>
          <w:lang w:eastAsia="en-ID"/>
        </w:rPr>
        <w:t>Elbassuoni</w:t>
      </w:r>
      <w:proofErr w:type="spellEnd"/>
      <w:r w:rsidRPr="0057637E">
        <w:rPr>
          <w:rFonts w:ascii="Times New Roman" w:eastAsia="Times New Roman" w:hAnsi="Times New Roman" w:cs="Times New Roman"/>
          <w:sz w:val="24"/>
          <w:szCs w:val="24"/>
          <w:lang w:eastAsia="en-ID"/>
        </w:rPr>
        <w:t xml:space="preserve">, S., Castillo, C., Diaz, F., &amp; Meier, P. (2013). Extracting information nuggets from disaster- Related messages in social media. </w:t>
      </w:r>
      <w:r w:rsidRPr="0057637E">
        <w:rPr>
          <w:rFonts w:ascii="Times New Roman" w:eastAsia="Times New Roman" w:hAnsi="Times New Roman" w:cs="Times New Roman"/>
          <w:i/>
          <w:iCs/>
          <w:sz w:val="24"/>
          <w:szCs w:val="24"/>
          <w:lang w:eastAsia="en-ID"/>
        </w:rPr>
        <w:t>ISCRAM 2013 Conference Proceedings - 10th International Conference on Information Systems for Crisis Response and Management</w:t>
      </w:r>
      <w:r w:rsidRPr="0057637E">
        <w:rPr>
          <w:rFonts w:ascii="Times New Roman" w:eastAsia="Times New Roman" w:hAnsi="Times New Roman" w:cs="Times New Roman"/>
          <w:sz w:val="24"/>
          <w:szCs w:val="24"/>
          <w:lang w:eastAsia="en-ID"/>
        </w:rPr>
        <w:t xml:space="preserve">, </w:t>
      </w:r>
      <w:r w:rsidRPr="0057637E">
        <w:rPr>
          <w:rFonts w:ascii="Times New Roman" w:eastAsia="Times New Roman" w:hAnsi="Times New Roman" w:cs="Times New Roman"/>
          <w:i/>
          <w:iCs/>
          <w:sz w:val="24"/>
          <w:szCs w:val="24"/>
          <w:lang w:eastAsia="en-ID"/>
        </w:rPr>
        <w:t>May</w:t>
      </w:r>
      <w:r w:rsidRPr="0057637E">
        <w:rPr>
          <w:rFonts w:ascii="Times New Roman" w:eastAsia="Times New Roman" w:hAnsi="Times New Roman" w:cs="Times New Roman"/>
          <w:sz w:val="24"/>
          <w:szCs w:val="24"/>
          <w:lang w:eastAsia="en-ID"/>
        </w:rPr>
        <w:t>, 791–801.</w:t>
      </w:r>
    </w:p>
    <w:p w14:paraId="381E2277" w14:textId="77777777" w:rsidR="0057637E" w:rsidRPr="00945101" w:rsidRDefault="0057637E" w:rsidP="0057637E">
      <w:pPr>
        <w:spacing w:before="100" w:beforeAutospacing="1" w:after="100" w:afterAutospacing="1" w:line="240" w:lineRule="auto"/>
        <w:ind w:left="480" w:hanging="480"/>
        <w:rPr>
          <w:ins w:id="511" w:author="fahmi abdillah" w:date="2022-07-13T23:51:00Z"/>
          <w:rFonts w:ascii="Times New Roman" w:eastAsia="Times New Roman" w:hAnsi="Times New Roman" w:cs="Times New Roman"/>
          <w:sz w:val="24"/>
          <w:szCs w:val="24"/>
          <w:lang w:eastAsia="en-ID"/>
        </w:rPr>
      </w:pPr>
      <w:ins w:id="512" w:author="fahmi abdillah" w:date="2022-07-13T23:51:00Z">
        <w:r w:rsidRPr="00945101">
          <w:rPr>
            <w:rFonts w:ascii="Times New Roman" w:eastAsia="Times New Roman" w:hAnsi="Times New Roman" w:cs="Times New Roman"/>
            <w:sz w:val="24"/>
            <w:szCs w:val="24"/>
            <w:lang w:eastAsia="en-ID"/>
          </w:rPr>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13" w:author="fahmi abdillah" w:date="2022-07-13T23:51:00Z"/>
          <w:rFonts w:ascii="Times New Roman" w:eastAsia="Times New Roman" w:hAnsi="Times New Roman" w:cs="Times New Roman"/>
          <w:sz w:val="24"/>
          <w:szCs w:val="24"/>
          <w:lang w:eastAsia="en-ID"/>
        </w:rPr>
      </w:pPr>
      <w:ins w:id="514"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15" w:author="fahmi abdillah" w:date="2022-07-13T23:51:00Z"/>
          <w:rFonts w:ascii="Times New Roman" w:eastAsia="Times New Roman" w:hAnsi="Times New Roman" w:cs="Times New Roman"/>
          <w:sz w:val="24"/>
          <w:szCs w:val="24"/>
          <w:lang w:eastAsia="en-ID"/>
        </w:rPr>
      </w:pPr>
      <w:proofErr w:type="spellStart"/>
      <w:ins w:id="516"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7" w:author="fahmi abdillah" w:date="2022-07-13T23:51:00Z"/>
          <w:rFonts w:ascii="Times New Roman" w:eastAsia="Times New Roman" w:hAnsi="Times New Roman" w:cs="Times New Roman"/>
          <w:sz w:val="24"/>
          <w:szCs w:val="24"/>
          <w:lang w:eastAsia="en-ID"/>
        </w:rPr>
      </w:pPr>
      <w:proofErr w:type="spellStart"/>
      <w:ins w:id="518"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19" w:author="fahmi abdillah" w:date="2022-07-13T23:51:00Z"/>
          <w:rFonts w:ascii="Times New Roman" w:eastAsia="Times New Roman" w:hAnsi="Times New Roman" w:cs="Times New Roman"/>
          <w:sz w:val="24"/>
          <w:szCs w:val="24"/>
          <w:lang w:eastAsia="en-ID"/>
        </w:rPr>
      </w:pPr>
      <w:proofErr w:type="spellStart"/>
      <w:ins w:id="520"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21" w:author="fahmi abdillah" w:date="2022-07-13T23:51:00Z"/>
          <w:rFonts w:ascii="Times New Roman" w:eastAsia="Times New Roman" w:hAnsi="Times New Roman" w:cs="Times New Roman"/>
          <w:sz w:val="24"/>
          <w:szCs w:val="24"/>
          <w:lang w:eastAsia="en-ID"/>
        </w:rPr>
      </w:pPr>
      <w:ins w:id="522"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23" w:author="fahmi abdillah" w:date="2022-07-13T23:51:00Z"/>
          <w:rFonts w:ascii="Times New Roman" w:eastAsia="Times New Roman" w:hAnsi="Times New Roman" w:cs="Times New Roman"/>
          <w:sz w:val="24"/>
          <w:szCs w:val="24"/>
          <w:lang w:eastAsia="en-ID"/>
        </w:rPr>
      </w:pPr>
      <w:proofErr w:type="spellStart"/>
      <w:ins w:id="524"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26F950A4" w:rsidR="00945101" w:rsidRDefault="00945101" w:rsidP="00945101">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ins w:id="525"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 xml:space="preserve">(4), 919–931. </w:t>
        </w:r>
      </w:ins>
      <w:r w:rsidR="00765A85">
        <w:rPr>
          <w:rFonts w:ascii="Times New Roman" w:eastAsia="Times New Roman" w:hAnsi="Times New Roman" w:cs="Times New Roman"/>
          <w:sz w:val="24"/>
          <w:szCs w:val="24"/>
          <w:lang w:eastAsia="en-ID"/>
        </w:rPr>
        <w:fldChar w:fldCharType="begin"/>
      </w:r>
      <w:r w:rsidR="00765A85">
        <w:rPr>
          <w:rFonts w:ascii="Times New Roman" w:eastAsia="Times New Roman" w:hAnsi="Times New Roman" w:cs="Times New Roman"/>
          <w:sz w:val="24"/>
          <w:szCs w:val="24"/>
          <w:lang w:eastAsia="en-ID"/>
        </w:rPr>
        <w:instrText xml:space="preserve"> HYPERLINK "</w:instrText>
      </w:r>
      <w:ins w:id="526" w:author="fahmi abdillah" w:date="2022-07-13T23:51:00Z">
        <w:r w:rsidR="00765A85" w:rsidRPr="00945101">
          <w:rPr>
            <w:rFonts w:ascii="Times New Roman" w:eastAsia="Times New Roman" w:hAnsi="Times New Roman" w:cs="Times New Roman"/>
            <w:sz w:val="24"/>
            <w:szCs w:val="24"/>
            <w:lang w:eastAsia="en-ID"/>
          </w:rPr>
          <w:instrText>https://doi.org/10.1109/TKDE.2012.29</w:instrText>
        </w:r>
      </w:ins>
      <w:r w:rsidR="00765A85">
        <w:rPr>
          <w:rFonts w:ascii="Times New Roman" w:eastAsia="Times New Roman" w:hAnsi="Times New Roman" w:cs="Times New Roman"/>
          <w:sz w:val="24"/>
          <w:szCs w:val="24"/>
          <w:lang w:eastAsia="en-ID"/>
        </w:rPr>
        <w:instrText xml:space="preserve">" </w:instrText>
      </w:r>
      <w:r w:rsidR="00765A85">
        <w:rPr>
          <w:rFonts w:ascii="Times New Roman" w:eastAsia="Times New Roman" w:hAnsi="Times New Roman" w:cs="Times New Roman"/>
          <w:sz w:val="24"/>
          <w:szCs w:val="24"/>
          <w:lang w:eastAsia="en-ID"/>
        </w:rPr>
        <w:fldChar w:fldCharType="separate"/>
      </w:r>
      <w:ins w:id="527" w:author="fahmi abdillah" w:date="2022-07-13T23:51:00Z">
        <w:r w:rsidR="00765A85" w:rsidRPr="00FD58E6">
          <w:rPr>
            <w:rStyle w:val="Hyperlink"/>
            <w:rFonts w:ascii="Times New Roman" w:eastAsia="Times New Roman" w:hAnsi="Times New Roman" w:cs="Times New Roman"/>
            <w:sz w:val="24"/>
            <w:szCs w:val="24"/>
            <w:lang w:eastAsia="en-ID"/>
          </w:rPr>
          <w:t>https://doi.org/10.1109/TKDE.2012.29</w:t>
        </w:r>
      </w:ins>
      <w:r w:rsidR="00765A85">
        <w:rPr>
          <w:rFonts w:ascii="Times New Roman" w:eastAsia="Times New Roman" w:hAnsi="Times New Roman" w:cs="Times New Roman"/>
          <w:sz w:val="24"/>
          <w:szCs w:val="24"/>
          <w:lang w:eastAsia="en-ID"/>
        </w:rPr>
        <w:fldChar w:fldCharType="end"/>
      </w:r>
    </w:p>
    <w:p w14:paraId="720DE0FF" w14:textId="71B70DC1" w:rsidR="00765A85" w:rsidRPr="00945101" w:rsidRDefault="00765A85" w:rsidP="00765A85">
      <w:pPr>
        <w:spacing w:before="100" w:beforeAutospacing="1" w:after="100" w:afterAutospacing="1" w:line="240" w:lineRule="auto"/>
        <w:ind w:left="480" w:hanging="480"/>
        <w:rPr>
          <w:ins w:id="528" w:author="fahmi abdillah" w:date="2022-07-13T23:51:00Z"/>
          <w:rFonts w:ascii="Times New Roman" w:eastAsia="Times New Roman" w:hAnsi="Times New Roman" w:cs="Times New Roman"/>
          <w:sz w:val="24"/>
          <w:szCs w:val="24"/>
          <w:lang w:eastAsia="en-ID"/>
        </w:rPr>
      </w:pPr>
      <w:r w:rsidRPr="00765A85">
        <w:rPr>
          <w:rFonts w:ascii="Times New Roman" w:eastAsia="Times New Roman" w:hAnsi="Times New Roman" w:cs="Times New Roman"/>
          <w:sz w:val="24"/>
          <w:szCs w:val="24"/>
          <w:lang w:eastAsia="en-ID"/>
        </w:rPr>
        <w:t xml:space="preserve">Salman, N. (2023). </w:t>
      </w:r>
      <w:r w:rsidRPr="00765A85">
        <w:rPr>
          <w:rFonts w:ascii="Times New Roman" w:eastAsia="Times New Roman" w:hAnsi="Times New Roman" w:cs="Times New Roman"/>
          <w:i/>
          <w:iCs/>
          <w:sz w:val="24"/>
          <w:szCs w:val="24"/>
          <w:lang w:eastAsia="en-ID"/>
        </w:rPr>
        <w:t>Density-Based Clustering Analysis</w:t>
      </w:r>
      <w:r w:rsidRPr="00765A85">
        <w:rPr>
          <w:rFonts w:ascii="Times New Roman" w:eastAsia="Times New Roman" w:hAnsi="Times New Roman" w:cs="Times New Roman"/>
          <w:sz w:val="24"/>
          <w:szCs w:val="24"/>
          <w:lang w:eastAsia="en-ID"/>
        </w:rPr>
        <w:t xml:space="preserve">. </w:t>
      </w:r>
      <w:r w:rsidRPr="00765A85">
        <w:rPr>
          <w:rFonts w:ascii="Times New Roman" w:eastAsia="Times New Roman" w:hAnsi="Times New Roman" w:cs="Times New Roman"/>
          <w:i/>
          <w:iCs/>
          <w:sz w:val="24"/>
          <w:szCs w:val="24"/>
          <w:lang w:eastAsia="en-ID"/>
        </w:rPr>
        <w:t>8</w:t>
      </w:r>
      <w:r w:rsidRPr="00765A85">
        <w:rPr>
          <w:rFonts w:ascii="Times New Roman" w:eastAsia="Times New Roman" w:hAnsi="Times New Roman" w:cs="Times New Roman"/>
          <w:sz w:val="24"/>
          <w:szCs w:val="24"/>
          <w:lang w:eastAsia="en-ID"/>
        </w:rPr>
        <w:t>, 1–8.</w:t>
      </w:r>
    </w:p>
    <w:p w14:paraId="359E04FC" w14:textId="77777777" w:rsidR="00945101" w:rsidRPr="00945101" w:rsidRDefault="00945101" w:rsidP="00945101">
      <w:pPr>
        <w:spacing w:before="100" w:beforeAutospacing="1" w:after="100" w:afterAutospacing="1" w:line="240" w:lineRule="auto"/>
        <w:ind w:left="480" w:hanging="480"/>
        <w:rPr>
          <w:ins w:id="529" w:author="fahmi abdillah" w:date="2022-07-13T23:51:00Z"/>
          <w:rFonts w:ascii="Times New Roman" w:eastAsia="Times New Roman" w:hAnsi="Times New Roman" w:cs="Times New Roman"/>
          <w:sz w:val="24"/>
          <w:szCs w:val="24"/>
          <w:lang w:eastAsia="en-ID"/>
        </w:rPr>
      </w:pPr>
      <w:proofErr w:type="spellStart"/>
      <w:ins w:id="530" w:author="fahmi abdillah" w:date="2022-07-13T23:51:00Z">
        <w:r w:rsidRPr="00945101">
          <w:rPr>
            <w:rFonts w:ascii="Times New Roman" w:eastAsia="Times New Roman" w:hAnsi="Times New Roman" w:cs="Times New Roman"/>
            <w:sz w:val="24"/>
            <w:szCs w:val="24"/>
            <w:lang w:eastAsia="en-ID"/>
          </w:rPr>
          <w:lastRenderedPageBreak/>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31" w:author="fahmi abdillah" w:date="2022-07-13T23:51:00Z"/>
          <w:rFonts w:ascii="Times New Roman" w:eastAsia="Times New Roman" w:hAnsi="Times New Roman" w:cs="Times New Roman"/>
          <w:sz w:val="24"/>
          <w:szCs w:val="24"/>
          <w:lang w:eastAsia="en-ID"/>
        </w:rPr>
      </w:pPr>
      <w:proofErr w:type="spellStart"/>
      <w:ins w:id="532"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33" w:author="fahmi abdillah" w:date="2022-07-13T23:51:00Z"/>
          <w:rFonts w:ascii="Times New Roman" w:eastAsia="Times New Roman" w:hAnsi="Times New Roman" w:cs="Times New Roman"/>
          <w:sz w:val="24"/>
          <w:szCs w:val="24"/>
          <w:lang w:eastAsia="en-ID"/>
        </w:rPr>
      </w:pPr>
      <w:ins w:id="534"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35" w:author="fahmi abdillah" w:date="2022-07-13T23:51:00Z"/>
          <w:rFonts w:ascii="Times New Roman" w:eastAsia="Times New Roman" w:hAnsi="Times New Roman" w:cs="Times New Roman"/>
          <w:sz w:val="24"/>
          <w:szCs w:val="24"/>
          <w:lang w:eastAsia="en-ID"/>
        </w:rPr>
      </w:pPr>
      <w:ins w:id="536"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7C3806FC" w14:textId="65CCFDE0" w:rsidR="00D252AC" w:rsidRDefault="00945101"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proofErr w:type="spellStart"/>
      <w:ins w:id="537"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 xml:space="preserve">(1), 18–23. </w:t>
        </w:r>
      </w:ins>
      <w:r w:rsidR="00D252AC">
        <w:rPr>
          <w:rFonts w:ascii="Times New Roman" w:eastAsia="Times New Roman" w:hAnsi="Times New Roman" w:cs="Times New Roman"/>
          <w:sz w:val="24"/>
          <w:szCs w:val="24"/>
          <w:lang w:eastAsia="en-ID"/>
        </w:rPr>
        <w:fldChar w:fldCharType="begin"/>
      </w:r>
      <w:r w:rsidR="00D252AC">
        <w:rPr>
          <w:rFonts w:ascii="Times New Roman" w:eastAsia="Times New Roman" w:hAnsi="Times New Roman" w:cs="Times New Roman"/>
          <w:sz w:val="24"/>
          <w:szCs w:val="24"/>
          <w:lang w:eastAsia="en-ID"/>
        </w:rPr>
        <w:instrText xml:space="preserve"> HYPERLINK "</w:instrText>
      </w:r>
      <w:ins w:id="538" w:author="fahmi abdillah" w:date="2022-07-13T23:51:00Z">
        <w:r w:rsidR="00D252AC" w:rsidRPr="00945101">
          <w:rPr>
            <w:rFonts w:ascii="Times New Roman" w:eastAsia="Times New Roman" w:hAnsi="Times New Roman" w:cs="Times New Roman"/>
            <w:sz w:val="24"/>
            <w:szCs w:val="24"/>
            <w:lang w:eastAsia="en-ID"/>
          </w:rPr>
          <w:instrText>https://journal.unnes.ac.id/nju/index.php/jte/article/download/10955/6659</w:instrText>
        </w:r>
      </w:ins>
      <w:r w:rsidR="00D252AC">
        <w:rPr>
          <w:rFonts w:ascii="Times New Roman" w:eastAsia="Times New Roman" w:hAnsi="Times New Roman" w:cs="Times New Roman"/>
          <w:sz w:val="24"/>
          <w:szCs w:val="24"/>
          <w:lang w:eastAsia="en-ID"/>
        </w:rPr>
        <w:instrText xml:space="preserve">" </w:instrText>
      </w:r>
      <w:r w:rsidR="00D252AC">
        <w:rPr>
          <w:rFonts w:ascii="Times New Roman" w:eastAsia="Times New Roman" w:hAnsi="Times New Roman" w:cs="Times New Roman"/>
          <w:sz w:val="24"/>
          <w:szCs w:val="24"/>
          <w:lang w:eastAsia="en-ID"/>
        </w:rPr>
        <w:fldChar w:fldCharType="separate"/>
      </w:r>
      <w:ins w:id="539" w:author="fahmi abdillah" w:date="2022-07-13T23:51:00Z">
        <w:r w:rsidR="00D252AC" w:rsidRPr="00FD58E6">
          <w:rPr>
            <w:rStyle w:val="Hyperlink"/>
            <w:rFonts w:ascii="Times New Roman" w:eastAsia="Times New Roman" w:hAnsi="Times New Roman" w:cs="Times New Roman"/>
            <w:sz w:val="24"/>
            <w:szCs w:val="24"/>
            <w:lang w:eastAsia="en-ID"/>
          </w:rPr>
          <w:t>https://journal.unnes.ac.id/nju/index.php/jte/article/download/10955/6659</w:t>
        </w:r>
      </w:ins>
      <w:r w:rsidR="00D252AC">
        <w:rPr>
          <w:rFonts w:ascii="Times New Roman" w:eastAsia="Times New Roman" w:hAnsi="Times New Roman" w:cs="Times New Roman"/>
          <w:sz w:val="24"/>
          <w:szCs w:val="24"/>
          <w:lang w:eastAsia="en-ID"/>
        </w:rPr>
        <w:fldChar w:fldCharType="end"/>
      </w:r>
    </w:p>
    <w:p w14:paraId="48B03FD9" w14:textId="55B0D714" w:rsidR="00945101" w:rsidRPr="00D252AC" w:rsidRDefault="00D252AC"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D252AC">
        <w:rPr>
          <w:rFonts w:ascii="Times New Roman" w:eastAsia="Times New Roman" w:hAnsi="Times New Roman" w:cs="Times New Roman"/>
          <w:sz w:val="24"/>
          <w:szCs w:val="24"/>
          <w:lang w:eastAsia="en-ID"/>
        </w:rPr>
        <w:t xml:space="preserve">Terpstra, </w:t>
      </w:r>
      <w:proofErr w:type="spellStart"/>
      <w:r w:rsidRPr="00D252AC">
        <w:rPr>
          <w:rFonts w:ascii="Times New Roman" w:eastAsia="Times New Roman" w:hAnsi="Times New Roman" w:cs="Times New Roman"/>
          <w:sz w:val="24"/>
          <w:szCs w:val="24"/>
          <w:lang w:eastAsia="en-ID"/>
        </w:rPr>
        <w:t>Teun</w:t>
      </w:r>
      <w:proofErr w:type="spellEnd"/>
      <w:r w:rsidRPr="00D252AC">
        <w:rPr>
          <w:rFonts w:ascii="Times New Roman" w:eastAsia="Times New Roman" w:hAnsi="Times New Roman" w:cs="Times New Roman"/>
          <w:sz w:val="24"/>
          <w:szCs w:val="24"/>
          <w:lang w:eastAsia="en-ID"/>
        </w:rPr>
        <w:t xml:space="preserve"> &amp; Vries, A. &amp; </w:t>
      </w:r>
      <w:proofErr w:type="spellStart"/>
      <w:r w:rsidRPr="00D252AC">
        <w:rPr>
          <w:rFonts w:ascii="Times New Roman" w:eastAsia="Times New Roman" w:hAnsi="Times New Roman" w:cs="Times New Roman"/>
          <w:sz w:val="24"/>
          <w:szCs w:val="24"/>
          <w:lang w:eastAsia="en-ID"/>
        </w:rPr>
        <w:t>Stronkman</w:t>
      </w:r>
      <w:proofErr w:type="spellEnd"/>
      <w:r w:rsidRPr="00D252AC">
        <w:rPr>
          <w:rFonts w:ascii="Times New Roman" w:eastAsia="Times New Roman" w:hAnsi="Times New Roman" w:cs="Times New Roman"/>
          <w:sz w:val="24"/>
          <w:szCs w:val="24"/>
          <w:lang w:eastAsia="en-ID"/>
        </w:rPr>
        <w:t xml:space="preserve">, Richard &amp; </w:t>
      </w:r>
      <w:proofErr w:type="spellStart"/>
      <w:r w:rsidRPr="00D252AC">
        <w:rPr>
          <w:rFonts w:ascii="Times New Roman" w:eastAsia="Times New Roman" w:hAnsi="Times New Roman" w:cs="Times New Roman"/>
          <w:sz w:val="24"/>
          <w:szCs w:val="24"/>
          <w:lang w:eastAsia="en-ID"/>
        </w:rPr>
        <w:t>Paradies</w:t>
      </w:r>
      <w:proofErr w:type="spellEnd"/>
      <w:r w:rsidRPr="00D252AC">
        <w:rPr>
          <w:rFonts w:ascii="Times New Roman" w:eastAsia="Times New Roman" w:hAnsi="Times New Roman" w:cs="Times New Roman"/>
          <w:sz w:val="24"/>
          <w:szCs w:val="24"/>
          <w:lang w:eastAsia="en-ID"/>
        </w:rPr>
        <w:t xml:space="preserve">, </w:t>
      </w:r>
      <w:proofErr w:type="gramStart"/>
      <w:r w:rsidRPr="00D252AC">
        <w:rPr>
          <w:rFonts w:ascii="Times New Roman" w:eastAsia="Times New Roman" w:hAnsi="Times New Roman" w:cs="Times New Roman"/>
          <w:sz w:val="24"/>
          <w:szCs w:val="24"/>
          <w:lang w:eastAsia="en-ID"/>
        </w:rPr>
        <w:t>G.L..</w:t>
      </w:r>
      <w:proofErr w:type="gramEnd"/>
      <w:r w:rsidRPr="00D252AC">
        <w:rPr>
          <w:rFonts w:ascii="Times New Roman" w:eastAsia="Times New Roman" w:hAnsi="Times New Roman" w:cs="Times New Roman"/>
          <w:sz w:val="24"/>
          <w:szCs w:val="24"/>
          <w:lang w:eastAsia="en-ID"/>
        </w:rPr>
        <w:t xml:space="preserve"> (2012). Towards a </w:t>
      </w:r>
      <w:proofErr w:type="spellStart"/>
      <w:r w:rsidRPr="00D252AC">
        <w:rPr>
          <w:rFonts w:ascii="Times New Roman" w:eastAsia="Times New Roman" w:hAnsi="Times New Roman" w:cs="Times New Roman"/>
          <w:sz w:val="24"/>
          <w:szCs w:val="24"/>
          <w:lang w:eastAsia="en-ID"/>
        </w:rPr>
        <w:t>realtime</w:t>
      </w:r>
      <w:proofErr w:type="spellEnd"/>
      <w:r w:rsidRPr="00D252AC">
        <w:rPr>
          <w:rFonts w:ascii="Times New Roman" w:eastAsia="Times New Roman" w:hAnsi="Times New Roman" w:cs="Times New Roman"/>
          <w:sz w:val="24"/>
          <w:szCs w:val="24"/>
          <w:lang w:eastAsia="en-ID"/>
        </w:rPr>
        <w:t xml:space="preserve"> twitter analysis during crises for operational crisis management. 1-9.</w:t>
      </w: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3"/>
          <w:footerReference w:type="default" r:id="rId44"/>
          <w:pgSz w:w="11909" w:h="16834"/>
          <w:pgMar w:top="2268" w:right="1701" w:bottom="1701" w:left="2268" w:header="720" w:footer="720" w:gutter="0"/>
          <w:pgNumType w:start="1"/>
          <w:cols w:space="708"/>
          <w:docGrid w:linePitch="299"/>
        </w:sectPr>
      </w:pPr>
      <w:bookmarkStart w:id="540" w:name="_Toc149284664"/>
    </w:p>
    <w:p w14:paraId="1C9A3703" w14:textId="4AB790E7" w:rsidR="00F64834" w:rsidRDefault="00F64834" w:rsidP="00F46139">
      <w:pPr>
        <w:pStyle w:val="Heading1"/>
        <w:numPr>
          <w:ilvl w:val="0"/>
          <w:numId w:val="0"/>
        </w:numPr>
        <w:spacing w:line="360" w:lineRule="auto"/>
        <w:ind w:left="432" w:hanging="432"/>
        <w:rPr>
          <w:lang w:val="id-ID"/>
        </w:rPr>
      </w:pPr>
      <w:r>
        <w:rPr>
          <w:lang w:val="id-ID"/>
        </w:rPr>
        <w:lastRenderedPageBreak/>
        <w:t>LAMPIRAN</w:t>
      </w:r>
      <w:bookmarkEnd w:id="540"/>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5"/>
      <w:footerReference w:type="default" r:id="rId46"/>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94E66" w14:textId="77777777" w:rsidR="00CE0718" w:rsidRDefault="00CE0718" w:rsidP="007E68CB">
      <w:pPr>
        <w:spacing w:after="0" w:line="240" w:lineRule="auto"/>
      </w:pPr>
      <w:r>
        <w:separator/>
      </w:r>
    </w:p>
  </w:endnote>
  <w:endnote w:type="continuationSeparator" w:id="0">
    <w:p w14:paraId="073ACC66" w14:textId="77777777" w:rsidR="00CE0718" w:rsidRDefault="00CE0718"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7158349"/>
      <w:docPartObj>
        <w:docPartGallery w:val="Page Numbers (Bottom of Page)"/>
        <w:docPartUnique/>
      </w:docPartObj>
    </w:sdtPr>
    <w:sdtEndPr>
      <w:rPr>
        <w:noProof/>
      </w:rPr>
    </w:sdtEndPr>
    <w:sdtContent>
      <w:p w14:paraId="5163A1C6" w14:textId="60708EB5" w:rsidR="00C80691" w:rsidRDefault="00C806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C80691" w:rsidRDefault="00C806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C80691" w:rsidRDefault="00C806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C80691" w:rsidRDefault="00C806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C80691" w:rsidRDefault="00C80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32AFA" w14:textId="77777777" w:rsidR="00CE0718" w:rsidRDefault="00CE0718" w:rsidP="007E68CB">
      <w:pPr>
        <w:spacing w:after="0" w:line="240" w:lineRule="auto"/>
      </w:pPr>
      <w:r>
        <w:separator/>
      </w:r>
    </w:p>
  </w:footnote>
  <w:footnote w:type="continuationSeparator" w:id="0">
    <w:p w14:paraId="764F1218" w14:textId="77777777" w:rsidR="00CE0718" w:rsidRDefault="00CE0718"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C80691" w:rsidRDefault="00C806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C80691" w:rsidRDefault="00C806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C80691" w:rsidRDefault="00C80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04C6678"/>
    <w:multiLevelType w:val="multilevel"/>
    <w:tmpl w:val="ECC27892"/>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1"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3"/>
  </w:num>
  <w:num w:numId="3">
    <w:abstractNumId w:val="36"/>
  </w:num>
  <w:num w:numId="4">
    <w:abstractNumId w:val="17"/>
  </w:num>
  <w:num w:numId="5">
    <w:abstractNumId w:val="21"/>
  </w:num>
  <w:num w:numId="6">
    <w:abstractNumId w:val="41"/>
  </w:num>
  <w:num w:numId="7">
    <w:abstractNumId w:val="38"/>
  </w:num>
  <w:num w:numId="8">
    <w:abstractNumId w:val="6"/>
  </w:num>
  <w:num w:numId="9">
    <w:abstractNumId w:val="25"/>
  </w:num>
  <w:num w:numId="10">
    <w:abstractNumId w:val="34"/>
  </w:num>
  <w:num w:numId="11">
    <w:abstractNumId w:val="20"/>
  </w:num>
  <w:num w:numId="12">
    <w:abstractNumId w:val="28"/>
  </w:num>
  <w:num w:numId="13">
    <w:abstractNumId w:val="24"/>
  </w:num>
  <w:num w:numId="14">
    <w:abstractNumId w:val="18"/>
  </w:num>
  <w:num w:numId="15">
    <w:abstractNumId w:val="26"/>
  </w:num>
  <w:num w:numId="16">
    <w:abstractNumId w:val="11"/>
  </w:num>
  <w:num w:numId="17">
    <w:abstractNumId w:val="10"/>
  </w:num>
  <w:num w:numId="18">
    <w:abstractNumId w:val="33"/>
  </w:num>
  <w:num w:numId="19">
    <w:abstractNumId w:val="2"/>
  </w:num>
  <w:num w:numId="20">
    <w:abstractNumId w:val="31"/>
  </w:num>
  <w:num w:numId="21">
    <w:abstractNumId w:val="40"/>
  </w:num>
  <w:num w:numId="22">
    <w:abstractNumId w:val="3"/>
  </w:num>
  <w:num w:numId="23">
    <w:abstractNumId w:val="8"/>
  </w:num>
  <w:num w:numId="24">
    <w:abstractNumId w:val="27"/>
  </w:num>
  <w:num w:numId="25">
    <w:abstractNumId w:val="7"/>
  </w:num>
  <w:num w:numId="26">
    <w:abstractNumId w:val="43"/>
  </w:num>
  <w:num w:numId="27">
    <w:abstractNumId w:val="5"/>
  </w:num>
  <w:num w:numId="28">
    <w:abstractNumId w:val="29"/>
  </w:num>
  <w:num w:numId="29">
    <w:abstractNumId w:val="22"/>
  </w:num>
  <w:num w:numId="30">
    <w:abstractNumId w:val="19"/>
  </w:num>
  <w:num w:numId="31">
    <w:abstractNumId w:val="30"/>
  </w:num>
  <w:num w:numId="32">
    <w:abstractNumId w:val="15"/>
  </w:num>
  <w:num w:numId="33">
    <w:abstractNumId w:val="32"/>
  </w:num>
  <w:num w:numId="34">
    <w:abstractNumId w:val="1"/>
  </w:num>
  <w:num w:numId="35">
    <w:abstractNumId w:val="0"/>
  </w:num>
  <w:num w:numId="36">
    <w:abstractNumId w:val="42"/>
  </w:num>
  <w:num w:numId="37">
    <w:abstractNumId w:val="12"/>
  </w:num>
  <w:num w:numId="38">
    <w:abstractNumId w:val="9"/>
  </w:num>
  <w:num w:numId="39">
    <w:abstractNumId w:val="16"/>
  </w:num>
  <w:num w:numId="40">
    <w:abstractNumId w:val="39"/>
  </w:num>
  <w:num w:numId="41">
    <w:abstractNumId w:val="35"/>
  </w:num>
  <w:num w:numId="42">
    <w:abstractNumId w:val="37"/>
  </w:num>
  <w:num w:numId="43">
    <w:abstractNumId w:val="4"/>
  </w:num>
  <w:num w:numId="4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43E6"/>
    <w:rsid w:val="000275F6"/>
    <w:rsid w:val="00030324"/>
    <w:rsid w:val="000319EE"/>
    <w:rsid w:val="000344CB"/>
    <w:rsid w:val="00036E9E"/>
    <w:rsid w:val="00040B3F"/>
    <w:rsid w:val="000459A9"/>
    <w:rsid w:val="00045ADF"/>
    <w:rsid w:val="0004785B"/>
    <w:rsid w:val="0005734E"/>
    <w:rsid w:val="00062E36"/>
    <w:rsid w:val="00064B27"/>
    <w:rsid w:val="0006646C"/>
    <w:rsid w:val="00067053"/>
    <w:rsid w:val="00075F4E"/>
    <w:rsid w:val="00080F84"/>
    <w:rsid w:val="00081FD6"/>
    <w:rsid w:val="00085257"/>
    <w:rsid w:val="00086482"/>
    <w:rsid w:val="000921E4"/>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3543D"/>
    <w:rsid w:val="001357DC"/>
    <w:rsid w:val="00137F32"/>
    <w:rsid w:val="00154106"/>
    <w:rsid w:val="0016393D"/>
    <w:rsid w:val="001709DD"/>
    <w:rsid w:val="0017730B"/>
    <w:rsid w:val="001A097F"/>
    <w:rsid w:val="001A5EC3"/>
    <w:rsid w:val="001A60FF"/>
    <w:rsid w:val="001A7E42"/>
    <w:rsid w:val="001B0901"/>
    <w:rsid w:val="001B5C9E"/>
    <w:rsid w:val="001B70D4"/>
    <w:rsid w:val="001C671A"/>
    <w:rsid w:val="001D199A"/>
    <w:rsid w:val="001E10FD"/>
    <w:rsid w:val="001E12DE"/>
    <w:rsid w:val="001E70E5"/>
    <w:rsid w:val="00204DD8"/>
    <w:rsid w:val="002068D0"/>
    <w:rsid w:val="0020697E"/>
    <w:rsid w:val="0020726B"/>
    <w:rsid w:val="00224E76"/>
    <w:rsid w:val="00225A3B"/>
    <w:rsid w:val="00232D11"/>
    <w:rsid w:val="002409BA"/>
    <w:rsid w:val="00244C59"/>
    <w:rsid w:val="002503FA"/>
    <w:rsid w:val="00253914"/>
    <w:rsid w:val="0025424B"/>
    <w:rsid w:val="0026455C"/>
    <w:rsid w:val="00265082"/>
    <w:rsid w:val="002713B2"/>
    <w:rsid w:val="00276E3C"/>
    <w:rsid w:val="0028613A"/>
    <w:rsid w:val="002949BF"/>
    <w:rsid w:val="00297F43"/>
    <w:rsid w:val="002A2D5D"/>
    <w:rsid w:val="002A5163"/>
    <w:rsid w:val="002A5B43"/>
    <w:rsid w:val="002C011D"/>
    <w:rsid w:val="002D1154"/>
    <w:rsid w:val="002D5FED"/>
    <w:rsid w:val="002E1F55"/>
    <w:rsid w:val="002F7861"/>
    <w:rsid w:val="00325678"/>
    <w:rsid w:val="00335D24"/>
    <w:rsid w:val="003360A2"/>
    <w:rsid w:val="00341F3C"/>
    <w:rsid w:val="00346348"/>
    <w:rsid w:val="00353092"/>
    <w:rsid w:val="00354FFD"/>
    <w:rsid w:val="00362CD5"/>
    <w:rsid w:val="003631C3"/>
    <w:rsid w:val="00366C91"/>
    <w:rsid w:val="003815FD"/>
    <w:rsid w:val="00385D33"/>
    <w:rsid w:val="00390576"/>
    <w:rsid w:val="00395E18"/>
    <w:rsid w:val="003A55A7"/>
    <w:rsid w:val="003C6001"/>
    <w:rsid w:val="003C7CD5"/>
    <w:rsid w:val="003D12E2"/>
    <w:rsid w:val="003D7336"/>
    <w:rsid w:val="003F4CFD"/>
    <w:rsid w:val="003F6116"/>
    <w:rsid w:val="00403FAF"/>
    <w:rsid w:val="0040438B"/>
    <w:rsid w:val="00416016"/>
    <w:rsid w:val="00425982"/>
    <w:rsid w:val="00427693"/>
    <w:rsid w:val="004308AC"/>
    <w:rsid w:val="0044284B"/>
    <w:rsid w:val="00447404"/>
    <w:rsid w:val="0046502D"/>
    <w:rsid w:val="00472816"/>
    <w:rsid w:val="0047758C"/>
    <w:rsid w:val="00496E15"/>
    <w:rsid w:val="004A441A"/>
    <w:rsid w:val="004B13C7"/>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37E"/>
    <w:rsid w:val="00576646"/>
    <w:rsid w:val="0058043E"/>
    <w:rsid w:val="0058376C"/>
    <w:rsid w:val="005926DC"/>
    <w:rsid w:val="00594365"/>
    <w:rsid w:val="005A07EE"/>
    <w:rsid w:val="005B5FB9"/>
    <w:rsid w:val="005C4D5F"/>
    <w:rsid w:val="005D5519"/>
    <w:rsid w:val="005D5900"/>
    <w:rsid w:val="005D5F1B"/>
    <w:rsid w:val="005E3BAB"/>
    <w:rsid w:val="00602182"/>
    <w:rsid w:val="006037FB"/>
    <w:rsid w:val="00604BE4"/>
    <w:rsid w:val="006118C8"/>
    <w:rsid w:val="00613256"/>
    <w:rsid w:val="00616039"/>
    <w:rsid w:val="00617BE4"/>
    <w:rsid w:val="00630EBF"/>
    <w:rsid w:val="00632B4A"/>
    <w:rsid w:val="006426E4"/>
    <w:rsid w:val="00650C36"/>
    <w:rsid w:val="00651031"/>
    <w:rsid w:val="00660A0D"/>
    <w:rsid w:val="006700E3"/>
    <w:rsid w:val="00686759"/>
    <w:rsid w:val="00690370"/>
    <w:rsid w:val="006A598C"/>
    <w:rsid w:val="006B7C49"/>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65A85"/>
    <w:rsid w:val="00772B03"/>
    <w:rsid w:val="00775AF8"/>
    <w:rsid w:val="007873F8"/>
    <w:rsid w:val="007A0B56"/>
    <w:rsid w:val="007B2B83"/>
    <w:rsid w:val="007D1158"/>
    <w:rsid w:val="007D5E88"/>
    <w:rsid w:val="007E5192"/>
    <w:rsid w:val="007E68CB"/>
    <w:rsid w:val="007F1516"/>
    <w:rsid w:val="007F6FB6"/>
    <w:rsid w:val="008000D1"/>
    <w:rsid w:val="008048F3"/>
    <w:rsid w:val="00806EF2"/>
    <w:rsid w:val="0081316F"/>
    <w:rsid w:val="008207A3"/>
    <w:rsid w:val="00822ACB"/>
    <w:rsid w:val="008329FC"/>
    <w:rsid w:val="00855BC3"/>
    <w:rsid w:val="00864C79"/>
    <w:rsid w:val="00873280"/>
    <w:rsid w:val="008777B2"/>
    <w:rsid w:val="0087798D"/>
    <w:rsid w:val="008A3B2C"/>
    <w:rsid w:val="008B08BA"/>
    <w:rsid w:val="008B3469"/>
    <w:rsid w:val="008C3333"/>
    <w:rsid w:val="008D3A76"/>
    <w:rsid w:val="008D4472"/>
    <w:rsid w:val="008E15F3"/>
    <w:rsid w:val="008F029D"/>
    <w:rsid w:val="00914A8C"/>
    <w:rsid w:val="009229FC"/>
    <w:rsid w:val="009356C2"/>
    <w:rsid w:val="00945101"/>
    <w:rsid w:val="009453C0"/>
    <w:rsid w:val="00954B14"/>
    <w:rsid w:val="009565FB"/>
    <w:rsid w:val="0095702D"/>
    <w:rsid w:val="00961697"/>
    <w:rsid w:val="0096171B"/>
    <w:rsid w:val="00966E09"/>
    <w:rsid w:val="00973D36"/>
    <w:rsid w:val="009755F5"/>
    <w:rsid w:val="0097756B"/>
    <w:rsid w:val="009852BF"/>
    <w:rsid w:val="009857FE"/>
    <w:rsid w:val="009933F5"/>
    <w:rsid w:val="009A3075"/>
    <w:rsid w:val="009A6038"/>
    <w:rsid w:val="009B1E1E"/>
    <w:rsid w:val="009C74CF"/>
    <w:rsid w:val="009E08C3"/>
    <w:rsid w:val="009E1723"/>
    <w:rsid w:val="009E25F3"/>
    <w:rsid w:val="009F3504"/>
    <w:rsid w:val="00A06586"/>
    <w:rsid w:val="00A07D1F"/>
    <w:rsid w:val="00A164B2"/>
    <w:rsid w:val="00A20BEB"/>
    <w:rsid w:val="00A216B9"/>
    <w:rsid w:val="00A27302"/>
    <w:rsid w:val="00A34C72"/>
    <w:rsid w:val="00A35FB4"/>
    <w:rsid w:val="00A41B20"/>
    <w:rsid w:val="00A42D9E"/>
    <w:rsid w:val="00A44BC8"/>
    <w:rsid w:val="00A451CB"/>
    <w:rsid w:val="00A519B7"/>
    <w:rsid w:val="00A74EA3"/>
    <w:rsid w:val="00A83BE1"/>
    <w:rsid w:val="00A85782"/>
    <w:rsid w:val="00A94172"/>
    <w:rsid w:val="00AA02C9"/>
    <w:rsid w:val="00AA0D94"/>
    <w:rsid w:val="00AA1157"/>
    <w:rsid w:val="00AA1BDC"/>
    <w:rsid w:val="00AA5A75"/>
    <w:rsid w:val="00AB1B73"/>
    <w:rsid w:val="00AB27E3"/>
    <w:rsid w:val="00AB46B1"/>
    <w:rsid w:val="00AC2190"/>
    <w:rsid w:val="00AC626A"/>
    <w:rsid w:val="00AD318C"/>
    <w:rsid w:val="00AE0EEB"/>
    <w:rsid w:val="00AE6FE7"/>
    <w:rsid w:val="00AF20C1"/>
    <w:rsid w:val="00AF281F"/>
    <w:rsid w:val="00B00CD4"/>
    <w:rsid w:val="00B015C5"/>
    <w:rsid w:val="00B2198B"/>
    <w:rsid w:val="00B27D36"/>
    <w:rsid w:val="00B31F07"/>
    <w:rsid w:val="00B32B13"/>
    <w:rsid w:val="00B33DF5"/>
    <w:rsid w:val="00B45CAF"/>
    <w:rsid w:val="00B507ED"/>
    <w:rsid w:val="00B51F4D"/>
    <w:rsid w:val="00B52E03"/>
    <w:rsid w:val="00B55D2C"/>
    <w:rsid w:val="00B57F42"/>
    <w:rsid w:val="00B62676"/>
    <w:rsid w:val="00B62979"/>
    <w:rsid w:val="00B63DFD"/>
    <w:rsid w:val="00B75246"/>
    <w:rsid w:val="00B7575D"/>
    <w:rsid w:val="00B769A9"/>
    <w:rsid w:val="00B82E08"/>
    <w:rsid w:val="00B90402"/>
    <w:rsid w:val="00B90B9B"/>
    <w:rsid w:val="00B910FB"/>
    <w:rsid w:val="00BA7237"/>
    <w:rsid w:val="00BB3DC9"/>
    <w:rsid w:val="00BC1E34"/>
    <w:rsid w:val="00BC4FF9"/>
    <w:rsid w:val="00BC7803"/>
    <w:rsid w:val="00BD3A70"/>
    <w:rsid w:val="00BD6280"/>
    <w:rsid w:val="00BE332A"/>
    <w:rsid w:val="00BE4864"/>
    <w:rsid w:val="00BF36BD"/>
    <w:rsid w:val="00BF7A16"/>
    <w:rsid w:val="00C03C87"/>
    <w:rsid w:val="00C204A4"/>
    <w:rsid w:val="00C22386"/>
    <w:rsid w:val="00C24F98"/>
    <w:rsid w:val="00C31DB4"/>
    <w:rsid w:val="00C34C2D"/>
    <w:rsid w:val="00C43BE3"/>
    <w:rsid w:val="00C46736"/>
    <w:rsid w:val="00C56D39"/>
    <w:rsid w:val="00C663FA"/>
    <w:rsid w:val="00C804EB"/>
    <w:rsid w:val="00C80691"/>
    <w:rsid w:val="00C80BDD"/>
    <w:rsid w:val="00C81539"/>
    <w:rsid w:val="00C877B3"/>
    <w:rsid w:val="00C91A2C"/>
    <w:rsid w:val="00C949AB"/>
    <w:rsid w:val="00C9739A"/>
    <w:rsid w:val="00CA1FB4"/>
    <w:rsid w:val="00CB2360"/>
    <w:rsid w:val="00CB73A5"/>
    <w:rsid w:val="00CC3B58"/>
    <w:rsid w:val="00CC6B3E"/>
    <w:rsid w:val="00CC74B8"/>
    <w:rsid w:val="00CD0183"/>
    <w:rsid w:val="00CD08FC"/>
    <w:rsid w:val="00CD4950"/>
    <w:rsid w:val="00CE0718"/>
    <w:rsid w:val="00CF1521"/>
    <w:rsid w:val="00CF3742"/>
    <w:rsid w:val="00CF549F"/>
    <w:rsid w:val="00D000D8"/>
    <w:rsid w:val="00D00148"/>
    <w:rsid w:val="00D1085A"/>
    <w:rsid w:val="00D252AC"/>
    <w:rsid w:val="00D272C4"/>
    <w:rsid w:val="00D407DD"/>
    <w:rsid w:val="00D52006"/>
    <w:rsid w:val="00D52704"/>
    <w:rsid w:val="00D54058"/>
    <w:rsid w:val="00D641E0"/>
    <w:rsid w:val="00D73331"/>
    <w:rsid w:val="00D74278"/>
    <w:rsid w:val="00D77B87"/>
    <w:rsid w:val="00D859E6"/>
    <w:rsid w:val="00D876FA"/>
    <w:rsid w:val="00DA4744"/>
    <w:rsid w:val="00DB1ED4"/>
    <w:rsid w:val="00DB372C"/>
    <w:rsid w:val="00DB68BC"/>
    <w:rsid w:val="00DC0C2B"/>
    <w:rsid w:val="00DC1BB6"/>
    <w:rsid w:val="00DE49C3"/>
    <w:rsid w:val="00DE5688"/>
    <w:rsid w:val="00DE5890"/>
    <w:rsid w:val="00DE72AB"/>
    <w:rsid w:val="00DF0DF0"/>
    <w:rsid w:val="00E14AFE"/>
    <w:rsid w:val="00E22DA9"/>
    <w:rsid w:val="00E23C52"/>
    <w:rsid w:val="00E252A4"/>
    <w:rsid w:val="00E306A7"/>
    <w:rsid w:val="00E310EA"/>
    <w:rsid w:val="00E40AF0"/>
    <w:rsid w:val="00E41779"/>
    <w:rsid w:val="00E50034"/>
    <w:rsid w:val="00E60948"/>
    <w:rsid w:val="00E673A2"/>
    <w:rsid w:val="00E91DA3"/>
    <w:rsid w:val="00EB4AA3"/>
    <w:rsid w:val="00EC48F8"/>
    <w:rsid w:val="00EC6B60"/>
    <w:rsid w:val="00ED2D4B"/>
    <w:rsid w:val="00EF2FA6"/>
    <w:rsid w:val="00F12664"/>
    <w:rsid w:val="00F133E4"/>
    <w:rsid w:val="00F16709"/>
    <w:rsid w:val="00F17E95"/>
    <w:rsid w:val="00F21303"/>
    <w:rsid w:val="00F27E56"/>
    <w:rsid w:val="00F306D6"/>
    <w:rsid w:val="00F31554"/>
    <w:rsid w:val="00F3283B"/>
    <w:rsid w:val="00F46139"/>
    <w:rsid w:val="00F51AA2"/>
    <w:rsid w:val="00F61B4A"/>
    <w:rsid w:val="00F64834"/>
    <w:rsid w:val="00F67F0F"/>
    <w:rsid w:val="00F7022D"/>
    <w:rsid w:val="00F73B7B"/>
    <w:rsid w:val="00F753E1"/>
    <w:rsid w:val="00F83650"/>
    <w:rsid w:val="00F86856"/>
    <w:rsid w:val="00F92F6F"/>
    <w:rsid w:val="00F95B91"/>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25F3"/>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985356912">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691251024">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115C3-23FD-4A04-A1FE-768BF1E75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7242</TotalTime>
  <Pages>80</Pages>
  <Words>19112</Words>
  <Characters>108939</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391</cp:revision>
  <cp:lastPrinted>2023-10-30T04:20:00Z</cp:lastPrinted>
  <dcterms:created xsi:type="dcterms:W3CDTF">2023-07-12T04:32:00Z</dcterms:created>
  <dcterms:modified xsi:type="dcterms:W3CDTF">2023-10-31T13:05:00Z</dcterms:modified>
</cp:coreProperties>
</file>