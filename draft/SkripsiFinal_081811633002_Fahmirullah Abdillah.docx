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5A95BF0" w14:textId="5C99DB3B" w:rsidR="00F51AA2" w:rsidRPr="0054617A" w:rsidRDefault="00F51AA2" w:rsidP="0054617A">
      <w:pPr>
        <w:pStyle w:val="Heading1"/>
        <w:numPr>
          <w:ilvl w:val="0"/>
          <w:numId w:val="0"/>
        </w:numPr>
        <w:spacing w:line="360" w:lineRule="auto"/>
        <w:ind w:left="432" w:hanging="432"/>
        <w:jc w:val="center"/>
        <w:rPr>
          <w:rFonts w:cs="Times New Roman"/>
          <w:szCs w:val="24"/>
          <w:lang w:val="en-US"/>
        </w:rPr>
      </w:pPr>
      <w:bookmarkStart w:id="0" w:name="_Toc148647671"/>
      <w:bookmarkStart w:id="1" w:name="_GoBack"/>
      <w:bookmarkEnd w:id="1"/>
      <w:r w:rsidRPr="0054617A">
        <w:rPr>
          <w:rFonts w:cs="Times New Roman"/>
          <w:szCs w:val="24"/>
          <w:lang w:val="en-US"/>
        </w:rPr>
        <w:t>SKRIPSI</w:t>
      </w:r>
      <w:bookmarkEnd w:id="0"/>
    </w:p>
    <w:p w14:paraId="5BDA022B" w14:textId="77777777" w:rsidR="0054617A" w:rsidRPr="0054617A" w:rsidRDefault="0054617A" w:rsidP="0054617A">
      <w:pPr>
        <w:spacing w:line="360" w:lineRule="auto"/>
        <w:jc w:val="center"/>
        <w:rPr>
          <w:rFonts w:ascii="Times New Roman" w:hAnsi="Times New Roman" w:cs="Times New Roman"/>
          <w:b/>
          <w:sz w:val="24"/>
          <w:szCs w:val="24"/>
          <w:lang w:val="id-ID"/>
        </w:rPr>
      </w:pPr>
      <w:r w:rsidRPr="0054617A">
        <w:rPr>
          <w:rFonts w:ascii="Times New Roman" w:hAnsi="Times New Roman" w:cs="Times New Roman"/>
          <w:b/>
          <w:sz w:val="24"/>
          <w:szCs w:val="24"/>
        </w:rPr>
        <w:t>K</w:t>
      </w:r>
      <w:r w:rsidRPr="0054617A">
        <w:rPr>
          <w:rFonts w:ascii="Times New Roman" w:hAnsi="Times New Roman" w:cs="Times New Roman"/>
          <w:b/>
          <w:sz w:val="24"/>
          <w:szCs w:val="24"/>
          <w:lang w:val="en-US"/>
        </w:rPr>
        <w:t>LASTERISASI</w:t>
      </w:r>
      <w:r w:rsidRPr="0054617A">
        <w:rPr>
          <w:rFonts w:ascii="Times New Roman" w:hAnsi="Times New Roman" w:cs="Times New Roman"/>
          <w:b/>
          <w:sz w:val="24"/>
          <w:szCs w:val="24"/>
        </w:rPr>
        <w:t xml:space="preserve"> </w:t>
      </w:r>
      <w:r w:rsidRPr="0054617A">
        <w:rPr>
          <w:rFonts w:ascii="Times New Roman" w:hAnsi="Times New Roman" w:cs="Times New Roman"/>
          <w:b/>
          <w:sz w:val="24"/>
          <w:szCs w:val="24"/>
          <w:lang w:val="en-US"/>
        </w:rPr>
        <w:t>DAN GEOVISUALISASI</w:t>
      </w:r>
      <w:ins w:id="2" w:author="fahmi abdillah" w:date="2022-06-29T19:55:00Z">
        <w:r w:rsidRPr="0054617A">
          <w:rPr>
            <w:rFonts w:ascii="Times New Roman" w:hAnsi="Times New Roman" w:cs="Times New Roman"/>
            <w:b/>
            <w:sz w:val="24"/>
            <w:szCs w:val="24"/>
            <w:lang w:val="en-US"/>
          </w:rPr>
          <w:t xml:space="preserve"> </w:t>
        </w:r>
      </w:ins>
      <w:r w:rsidRPr="0054617A">
        <w:rPr>
          <w:rFonts w:ascii="Times New Roman" w:hAnsi="Times New Roman" w:cs="Times New Roman"/>
          <w:b/>
          <w:i/>
          <w:iCs/>
          <w:sz w:val="24"/>
          <w:szCs w:val="24"/>
          <w:lang w:val="en-US"/>
        </w:rPr>
        <w:t xml:space="preserve">TWEET </w:t>
      </w:r>
      <w:ins w:id="3" w:author="fahmi abdillah" w:date="2022-06-29T19:55:00Z">
        <w:r w:rsidRPr="0054617A">
          <w:rPr>
            <w:rFonts w:ascii="Times New Roman" w:hAnsi="Times New Roman" w:cs="Times New Roman"/>
            <w:b/>
            <w:sz w:val="24"/>
            <w:szCs w:val="24"/>
            <w:lang w:val="en-US"/>
          </w:rPr>
          <w:t>PENYEBARAN</w:t>
        </w:r>
      </w:ins>
      <w:r w:rsidRPr="0054617A">
        <w:rPr>
          <w:rFonts w:ascii="Times New Roman" w:hAnsi="Times New Roman" w:cs="Times New Roman"/>
          <w:b/>
          <w:sz w:val="24"/>
          <w:szCs w:val="24"/>
          <w:lang w:val="en-US"/>
        </w:rPr>
        <w:t xml:space="preserve"> PENYAKIT MENULAR LANGSUNG (STUDI KASUS COVID-19)</w:t>
      </w:r>
    </w:p>
    <w:p w14:paraId="55920EE6" w14:textId="77777777" w:rsidR="0054617A" w:rsidRPr="0054617A" w:rsidRDefault="0054617A" w:rsidP="0054617A">
      <w:pPr>
        <w:spacing w:line="360" w:lineRule="auto"/>
        <w:jc w:val="center"/>
        <w:rPr>
          <w:rFonts w:ascii="Times New Roman" w:hAnsi="Times New Roman" w:cs="Times New Roman"/>
          <w:sz w:val="24"/>
          <w:szCs w:val="24"/>
        </w:rPr>
      </w:pPr>
    </w:p>
    <w:p w14:paraId="5F52813E" w14:textId="77777777" w:rsidR="0054617A" w:rsidRPr="0054617A" w:rsidRDefault="0054617A" w:rsidP="0054617A">
      <w:pPr>
        <w:spacing w:line="360" w:lineRule="auto"/>
        <w:jc w:val="center"/>
        <w:rPr>
          <w:rFonts w:ascii="Times New Roman" w:hAnsi="Times New Roman" w:cs="Times New Roman"/>
          <w:sz w:val="24"/>
          <w:szCs w:val="24"/>
        </w:rPr>
      </w:pPr>
    </w:p>
    <w:p w14:paraId="7B3512BE" w14:textId="77777777" w:rsidR="0054617A" w:rsidRPr="0054617A" w:rsidRDefault="0054617A" w:rsidP="0054617A">
      <w:pPr>
        <w:spacing w:line="360" w:lineRule="auto"/>
        <w:jc w:val="center"/>
        <w:rPr>
          <w:rFonts w:ascii="Times New Roman" w:hAnsi="Times New Roman" w:cs="Times New Roman"/>
          <w:sz w:val="24"/>
          <w:szCs w:val="24"/>
        </w:rPr>
      </w:pPr>
      <w:r w:rsidRPr="0054617A">
        <w:rPr>
          <w:rFonts w:ascii="Times New Roman" w:eastAsia="Times New Roman" w:hAnsi="Times New Roman" w:cs="Times New Roman"/>
          <w:b/>
          <w:noProof/>
          <w:sz w:val="24"/>
          <w:szCs w:val="24"/>
          <w:lang w:val="id-ID" w:eastAsia="id-ID"/>
        </w:rPr>
        <w:drawing>
          <wp:inline distT="0" distB="0" distL="0" distR="0" wp14:anchorId="76C2AC26" wp14:editId="25533773">
            <wp:extent cx="2160000" cy="2160000"/>
            <wp:effectExtent l="0" t="0" r="0" b="0"/>
            <wp:docPr id="21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
                    <a:srcRect/>
                    <a:stretch>
                      <a:fillRect/>
                    </a:stretch>
                  </pic:blipFill>
                  <pic:spPr>
                    <a:xfrm>
                      <a:off x="0" y="0"/>
                      <a:ext cx="2160000" cy="2160000"/>
                    </a:xfrm>
                    <a:prstGeom prst="rect">
                      <a:avLst/>
                    </a:prstGeom>
                    <a:ln/>
                  </pic:spPr>
                </pic:pic>
              </a:graphicData>
            </a:graphic>
          </wp:inline>
        </w:drawing>
      </w:r>
    </w:p>
    <w:p w14:paraId="201C5934" w14:textId="08489CAA" w:rsidR="0054617A" w:rsidRDefault="0054617A" w:rsidP="0054617A">
      <w:pPr>
        <w:spacing w:line="360" w:lineRule="auto"/>
        <w:rPr>
          <w:rFonts w:ascii="Times New Roman" w:hAnsi="Times New Roman" w:cs="Times New Roman"/>
          <w:sz w:val="24"/>
          <w:szCs w:val="24"/>
        </w:rPr>
      </w:pPr>
    </w:p>
    <w:p w14:paraId="70944996" w14:textId="77777777" w:rsidR="0054617A" w:rsidRPr="0054617A" w:rsidRDefault="0054617A" w:rsidP="0054617A">
      <w:pPr>
        <w:spacing w:line="360" w:lineRule="auto"/>
        <w:rPr>
          <w:rFonts w:ascii="Times New Roman" w:hAnsi="Times New Roman" w:cs="Times New Roman"/>
          <w:sz w:val="24"/>
          <w:szCs w:val="24"/>
        </w:rPr>
      </w:pPr>
    </w:p>
    <w:p w14:paraId="7A96D829" w14:textId="77777777" w:rsidR="0054617A" w:rsidRPr="0054617A" w:rsidRDefault="0054617A" w:rsidP="0054617A">
      <w:pPr>
        <w:spacing w:line="360" w:lineRule="auto"/>
        <w:jc w:val="center"/>
        <w:rPr>
          <w:rFonts w:ascii="Times New Roman" w:hAnsi="Times New Roman" w:cs="Times New Roman"/>
          <w:b/>
          <w:sz w:val="24"/>
          <w:szCs w:val="24"/>
          <w:lang w:val="en-US"/>
        </w:rPr>
      </w:pPr>
      <w:r w:rsidRPr="0054617A">
        <w:rPr>
          <w:rFonts w:ascii="Times New Roman" w:hAnsi="Times New Roman" w:cs="Times New Roman"/>
          <w:b/>
          <w:sz w:val="24"/>
          <w:szCs w:val="24"/>
          <w:lang w:val="en-US"/>
        </w:rPr>
        <w:t>FAHMIRULLAH ABDILLAH</w:t>
      </w:r>
    </w:p>
    <w:p w14:paraId="07EF868C" w14:textId="3144248A" w:rsidR="0054617A" w:rsidRPr="0054617A" w:rsidRDefault="0054617A" w:rsidP="0054617A">
      <w:pPr>
        <w:spacing w:line="360" w:lineRule="auto"/>
        <w:jc w:val="center"/>
        <w:rPr>
          <w:rFonts w:ascii="Times New Roman" w:hAnsi="Times New Roman" w:cs="Times New Roman"/>
          <w:b/>
          <w:sz w:val="24"/>
          <w:szCs w:val="24"/>
        </w:rPr>
      </w:pPr>
    </w:p>
    <w:p w14:paraId="1E3A9515" w14:textId="3144248A" w:rsidR="0054617A" w:rsidRPr="0054617A" w:rsidRDefault="0054617A" w:rsidP="0054617A">
      <w:pPr>
        <w:spacing w:line="360" w:lineRule="auto"/>
        <w:jc w:val="center"/>
        <w:rPr>
          <w:rFonts w:ascii="Times New Roman" w:hAnsi="Times New Roman" w:cs="Times New Roman"/>
          <w:b/>
          <w:sz w:val="24"/>
          <w:szCs w:val="24"/>
        </w:rPr>
      </w:pPr>
    </w:p>
    <w:p w14:paraId="08B3BF4F" w14:textId="77777777" w:rsidR="0054617A" w:rsidRPr="0054617A" w:rsidRDefault="0054617A" w:rsidP="0054617A">
      <w:pPr>
        <w:spacing w:line="360" w:lineRule="auto"/>
        <w:jc w:val="center"/>
        <w:rPr>
          <w:rFonts w:ascii="Times New Roman" w:hAnsi="Times New Roman" w:cs="Times New Roman"/>
          <w:b/>
          <w:sz w:val="24"/>
          <w:szCs w:val="24"/>
        </w:rPr>
      </w:pPr>
    </w:p>
    <w:p w14:paraId="72BEF258" w14:textId="77777777" w:rsidR="0054617A" w:rsidRPr="0054617A" w:rsidRDefault="0054617A" w:rsidP="0054617A">
      <w:pPr>
        <w:spacing w:line="360" w:lineRule="auto"/>
        <w:jc w:val="center"/>
        <w:rPr>
          <w:rFonts w:ascii="Times New Roman" w:hAnsi="Times New Roman" w:cs="Times New Roman"/>
          <w:b/>
          <w:sz w:val="24"/>
          <w:szCs w:val="24"/>
        </w:rPr>
      </w:pPr>
      <w:r w:rsidRPr="0054617A">
        <w:rPr>
          <w:rFonts w:ascii="Times New Roman" w:hAnsi="Times New Roman" w:cs="Times New Roman"/>
          <w:b/>
          <w:sz w:val="24"/>
          <w:szCs w:val="24"/>
        </w:rPr>
        <w:t xml:space="preserve">PROGRAM STUDI </w:t>
      </w:r>
      <w:r w:rsidRPr="0054617A">
        <w:rPr>
          <w:rFonts w:ascii="Times New Roman" w:hAnsi="Times New Roman" w:cs="Times New Roman"/>
          <w:b/>
          <w:sz w:val="24"/>
          <w:szCs w:val="24"/>
          <w:lang w:val="id-ID"/>
        </w:rPr>
        <w:t xml:space="preserve">S1 </w:t>
      </w:r>
      <w:r w:rsidRPr="0054617A">
        <w:rPr>
          <w:rFonts w:ascii="Times New Roman" w:hAnsi="Times New Roman" w:cs="Times New Roman"/>
          <w:b/>
          <w:sz w:val="24"/>
          <w:szCs w:val="24"/>
        </w:rPr>
        <w:t>SISTEM INFORMASI</w:t>
      </w:r>
    </w:p>
    <w:p w14:paraId="22640019" w14:textId="77777777" w:rsidR="0054617A" w:rsidRPr="0054617A" w:rsidRDefault="0054617A" w:rsidP="0054617A">
      <w:pPr>
        <w:spacing w:line="360" w:lineRule="auto"/>
        <w:jc w:val="center"/>
        <w:rPr>
          <w:rFonts w:ascii="Times New Roman" w:hAnsi="Times New Roman" w:cs="Times New Roman"/>
          <w:b/>
          <w:sz w:val="24"/>
          <w:szCs w:val="24"/>
          <w:lang w:val="id-ID"/>
        </w:rPr>
      </w:pPr>
      <w:r w:rsidRPr="0054617A">
        <w:rPr>
          <w:rFonts w:ascii="Times New Roman" w:hAnsi="Times New Roman" w:cs="Times New Roman"/>
          <w:b/>
          <w:sz w:val="24"/>
          <w:szCs w:val="24"/>
          <w:lang w:val="id-ID"/>
        </w:rPr>
        <w:t>DEPARTEMEN MATEMATIKA</w:t>
      </w:r>
    </w:p>
    <w:p w14:paraId="716488BC" w14:textId="77777777" w:rsidR="0054617A" w:rsidRPr="0054617A" w:rsidRDefault="0054617A" w:rsidP="0054617A">
      <w:pPr>
        <w:spacing w:line="360" w:lineRule="auto"/>
        <w:jc w:val="center"/>
        <w:rPr>
          <w:rFonts w:ascii="Times New Roman" w:hAnsi="Times New Roman" w:cs="Times New Roman"/>
          <w:b/>
          <w:sz w:val="24"/>
          <w:szCs w:val="24"/>
        </w:rPr>
      </w:pPr>
      <w:r w:rsidRPr="0054617A">
        <w:rPr>
          <w:rFonts w:ascii="Times New Roman" w:hAnsi="Times New Roman" w:cs="Times New Roman"/>
          <w:b/>
          <w:sz w:val="24"/>
          <w:szCs w:val="24"/>
        </w:rPr>
        <w:t>FAKULTAS SAINS DAN TEKNOLOGI</w:t>
      </w:r>
    </w:p>
    <w:p w14:paraId="38DE8357" w14:textId="77777777" w:rsidR="0054617A" w:rsidRPr="0054617A" w:rsidRDefault="0054617A" w:rsidP="0054617A">
      <w:pPr>
        <w:spacing w:line="360" w:lineRule="auto"/>
        <w:jc w:val="center"/>
        <w:rPr>
          <w:rFonts w:ascii="Times New Roman" w:hAnsi="Times New Roman" w:cs="Times New Roman"/>
          <w:b/>
          <w:sz w:val="24"/>
          <w:szCs w:val="24"/>
        </w:rPr>
      </w:pPr>
      <w:r w:rsidRPr="0054617A">
        <w:rPr>
          <w:rFonts w:ascii="Times New Roman" w:hAnsi="Times New Roman" w:cs="Times New Roman"/>
          <w:b/>
          <w:sz w:val="24"/>
          <w:szCs w:val="24"/>
        </w:rPr>
        <w:t>UNIVERSITAS AIRLANGGA</w:t>
      </w:r>
    </w:p>
    <w:p w14:paraId="4B6181F0" w14:textId="77777777" w:rsidR="0054617A" w:rsidRPr="0054617A" w:rsidRDefault="0054617A" w:rsidP="0054617A">
      <w:pPr>
        <w:spacing w:line="360" w:lineRule="auto"/>
        <w:jc w:val="center"/>
        <w:rPr>
          <w:rFonts w:ascii="Times New Roman" w:hAnsi="Times New Roman" w:cs="Times New Roman"/>
          <w:b/>
          <w:sz w:val="24"/>
          <w:szCs w:val="24"/>
          <w:lang w:val="en-US"/>
        </w:rPr>
      </w:pPr>
      <w:r w:rsidRPr="0054617A">
        <w:rPr>
          <w:rFonts w:ascii="Times New Roman" w:hAnsi="Times New Roman" w:cs="Times New Roman"/>
          <w:b/>
          <w:sz w:val="24"/>
          <w:szCs w:val="24"/>
        </w:rPr>
        <w:t>202</w:t>
      </w:r>
      <w:r w:rsidRPr="0054617A">
        <w:rPr>
          <w:rFonts w:ascii="Times New Roman" w:hAnsi="Times New Roman" w:cs="Times New Roman"/>
          <w:b/>
          <w:sz w:val="24"/>
          <w:szCs w:val="24"/>
          <w:lang w:val="en-US"/>
        </w:rPr>
        <w:t>3</w:t>
      </w:r>
    </w:p>
    <w:p w14:paraId="6BA01D09" w14:textId="09F72102" w:rsidR="00F51AA2" w:rsidRDefault="00F51AA2" w:rsidP="00CD08FC">
      <w:pPr>
        <w:pStyle w:val="Heading1"/>
        <w:numPr>
          <w:ilvl w:val="0"/>
          <w:numId w:val="0"/>
        </w:numPr>
        <w:ind w:left="432" w:hanging="432"/>
        <w:jc w:val="center"/>
        <w:rPr>
          <w:lang w:val="en-US"/>
        </w:rPr>
      </w:pPr>
      <w:bookmarkStart w:id="4" w:name="_Toc148647672"/>
      <w:r>
        <w:rPr>
          <w:lang w:val="en-US"/>
        </w:rPr>
        <w:lastRenderedPageBreak/>
        <w:t>SKRIPSI</w:t>
      </w:r>
      <w:bookmarkEnd w:id="4"/>
    </w:p>
    <w:p w14:paraId="68BA122E" w14:textId="77777777" w:rsidR="00CD08FC" w:rsidRPr="00CD08FC" w:rsidRDefault="00CD08FC" w:rsidP="00CD08FC">
      <w:pPr>
        <w:rPr>
          <w:lang w:val="en-US"/>
        </w:rPr>
      </w:pPr>
    </w:p>
    <w:p w14:paraId="7AC6B129" w14:textId="77777777" w:rsidR="00CD08FC" w:rsidRPr="00CD08FC" w:rsidRDefault="00CD08FC" w:rsidP="00CD08FC">
      <w:pPr>
        <w:spacing w:after="0" w:line="360" w:lineRule="auto"/>
        <w:jc w:val="center"/>
        <w:rPr>
          <w:rFonts w:ascii="Times New Roman" w:eastAsia="Arial" w:hAnsi="Times New Roman" w:cs="Times New Roman"/>
          <w:b/>
          <w:sz w:val="24"/>
          <w:szCs w:val="24"/>
          <w:lang w:val="id-ID" w:eastAsia="en-ID"/>
        </w:rPr>
      </w:pPr>
      <w:r w:rsidRPr="00CD08FC">
        <w:rPr>
          <w:rFonts w:ascii="Times New Roman" w:eastAsia="Arial" w:hAnsi="Times New Roman" w:cs="Times New Roman"/>
          <w:b/>
          <w:sz w:val="24"/>
          <w:szCs w:val="24"/>
          <w:lang w:val="id" w:eastAsia="en-ID"/>
        </w:rPr>
        <w:t>K</w:t>
      </w:r>
      <w:r w:rsidRPr="00CD08FC">
        <w:rPr>
          <w:rFonts w:ascii="Times New Roman" w:eastAsia="Arial" w:hAnsi="Times New Roman" w:cs="Times New Roman"/>
          <w:b/>
          <w:sz w:val="24"/>
          <w:szCs w:val="24"/>
          <w:lang w:val="en-US" w:eastAsia="en-ID"/>
        </w:rPr>
        <w:t>LASTERISASI</w:t>
      </w:r>
      <w:r w:rsidRPr="00CD08FC">
        <w:rPr>
          <w:rFonts w:ascii="Times New Roman" w:eastAsia="Arial" w:hAnsi="Times New Roman" w:cs="Times New Roman"/>
          <w:b/>
          <w:sz w:val="24"/>
          <w:szCs w:val="24"/>
          <w:lang w:val="id" w:eastAsia="en-ID"/>
        </w:rPr>
        <w:t xml:space="preserve"> </w:t>
      </w:r>
      <w:r w:rsidRPr="00CD08FC">
        <w:rPr>
          <w:rFonts w:ascii="Times New Roman" w:eastAsia="Arial" w:hAnsi="Times New Roman" w:cs="Times New Roman"/>
          <w:b/>
          <w:sz w:val="24"/>
          <w:szCs w:val="24"/>
          <w:lang w:val="en-US" w:eastAsia="en-ID"/>
        </w:rPr>
        <w:t>DAN GEOVISUALISASI</w:t>
      </w:r>
      <w:ins w:id="5" w:author="fahmi abdillah" w:date="2022-06-29T19:55:00Z">
        <w:r w:rsidRPr="00CD08FC">
          <w:rPr>
            <w:rFonts w:ascii="Times New Roman" w:eastAsia="Arial" w:hAnsi="Times New Roman" w:cs="Times New Roman"/>
            <w:b/>
            <w:sz w:val="24"/>
            <w:szCs w:val="24"/>
            <w:lang w:val="en-US" w:eastAsia="en-ID"/>
          </w:rPr>
          <w:t xml:space="preserve"> </w:t>
        </w:r>
      </w:ins>
      <w:r w:rsidRPr="00CD08FC">
        <w:rPr>
          <w:rFonts w:ascii="Times New Roman" w:eastAsia="Arial" w:hAnsi="Times New Roman" w:cs="Times New Roman"/>
          <w:b/>
          <w:i/>
          <w:iCs/>
          <w:sz w:val="24"/>
          <w:szCs w:val="24"/>
          <w:lang w:val="en-US" w:eastAsia="en-ID"/>
        </w:rPr>
        <w:t xml:space="preserve">TWEET </w:t>
      </w:r>
      <w:ins w:id="6" w:author="fahmi abdillah" w:date="2022-06-29T19:55:00Z">
        <w:r w:rsidRPr="00CD08FC">
          <w:rPr>
            <w:rFonts w:ascii="Times New Roman" w:eastAsia="Arial" w:hAnsi="Times New Roman" w:cs="Times New Roman"/>
            <w:b/>
            <w:sz w:val="24"/>
            <w:szCs w:val="24"/>
            <w:lang w:val="en-US" w:eastAsia="en-ID"/>
          </w:rPr>
          <w:t>PENYEBARAN</w:t>
        </w:r>
      </w:ins>
      <w:r w:rsidRPr="00CD08FC">
        <w:rPr>
          <w:rFonts w:ascii="Times New Roman" w:eastAsia="Arial" w:hAnsi="Times New Roman" w:cs="Times New Roman"/>
          <w:b/>
          <w:sz w:val="24"/>
          <w:szCs w:val="24"/>
          <w:lang w:val="en-US" w:eastAsia="en-ID"/>
        </w:rPr>
        <w:t xml:space="preserve"> PENYAKIT MENULAR LANGSUNG (STUDI KASUS COVID-19)</w:t>
      </w:r>
    </w:p>
    <w:p w14:paraId="3387777E" w14:textId="77777777" w:rsidR="00CD08FC" w:rsidRPr="00CD08FC" w:rsidRDefault="00CD08FC" w:rsidP="00CD08FC">
      <w:pPr>
        <w:spacing w:after="0" w:line="360" w:lineRule="auto"/>
        <w:jc w:val="center"/>
        <w:rPr>
          <w:rFonts w:ascii="Times New Roman" w:eastAsia="Arial" w:hAnsi="Times New Roman" w:cs="Times New Roman"/>
          <w:b/>
          <w:sz w:val="24"/>
          <w:szCs w:val="24"/>
          <w:lang w:val="id-ID" w:eastAsia="en-ID"/>
        </w:rPr>
      </w:pPr>
    </w:p>
    <w:p w14:paraId="6EFFF184" w14:textId="77777777" w:rsidR="00CD08FC" w:rsidRPr="00CD08FC" w:rsidRDefault="00CD08FC" w:rsidP="00CD08FC">
      <w:pPr>
        <w:spacing w:after="0" w:line="360" w:lineRule="auto"/>
        <w:jc w:val="center"/>
        <w:rPr>
          <w:rFonts w:ascii="Times New Roman" w:eastAsia="Arial" w:hAnsi="Times New Roman" w:cs="Times New Roman"/>
          <w:sz w:val="24"/>
          <w:szCs w:val="24"/>
          <w:lang w:val="id" w:eastAsia="en-ID"/>
        </w:rPr>
      </w:pPr>
    </w:p>
    <w:p w14:paraId="6BE13F80" w14:textId="77777777" w:rsidR="00CD08FC" w:rsidRPr="00CD08FC" w:rsidRDefault="00CD08FC" w:rsidP="00CD08FC">
      <w:pPr>
        <w:spacing w:after="0" w:line="360" w:lineRule="auto"/>
        <w:jc w:val="center"/>
        <w:rPr>
          <w:rFonts w:ascii="Times New Roman" w:eastAsia="Arial" w:hAnsi="Times New Roman" w:cs="Times New Roman"/>
          <w:sz w:val="24"/>
          <w:szCs w:val="24"/>
          <w:lang w:val="id" w:eastAsia="en-ID"/>
        </w:rPr>
      </w:pPr>
    </w:p>
    <w:p w14:paraId="3B4DF6BB" w14:textId="77777777" w:rsidR="00CD08FC" w:rsidRPr="00CD08FC" w:rsidRDefault="00CD08FC" w:rsidP="00CD08FC">
      <w:pPr>
        <w:spacing w:after="0" w:line="360" w:lineRule="auto"/>
        <w:jc w:val="center"/>
        <w:rPr>
          <w:rFonts w:ascii="Times New Roman" w:eastAsia="Arial" w:hAnsi="Times New Roman" w:cs="Times New Roman"/>
          <w:sz w:val="24"/>
          <w:szCs w:val="24"/>
          <w:lang w:val="id" w:eastAsia="en-ID"/>
        </w:rPr>
      </w:pPr>
      <w:r w:rsidRPr="00CD08FC">
        <w:rPr>
          <w:rFonts w:ascii="Times New Roman" w:eastAsia="Times New Roman" w:hAnsi="Times New Roman" w:cs="Arial"/>
          <w:b/>
          <w:noProof/>
          <w:sz w:val="24"/>
          <w:szCs w:val="24"/>
          <w:lang w:val="id-ID" w:eastAsia="id-ID"/>
        </w:rPr>
        <w:drawing>
          <wp:inline distT="0" distB="0" distL="0" distR="0" wp14:anchorId="2869CF82" wp14:editId="7E4A7854">
            <wp:extent cx="2160000" cy="2160000"/>
            <wp:effectExtent l="0" t="0" r="0" b="0"/>
            <wp:docPr id="3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
                    <a:srcRect/>
                    <a:stretch>
                      <a:fillRect/>
                    </a:stretch>
                  </pic:blipFill>
                  <pic:spPr>
                    <a:xfrm>
                      <a:off x="0" y="0"/>
                      <a:ext cx="2160000" cy="2160000"/>
                    </a:xfrm>
                    <a:prstGeom prst="rect">
                      <a:avLst/>
                    </a:prstGeom>
                    <a:ln/>
                  </pic:spPr>
                </pic:pic>
              </a:graphicData>
            </a:graphic>
          </wp:inline>
        </w:drawing>
      </w:r>
    </w:p>
    <w:p w14:paraId="38FF26B2" w14:textId="77777777" w:rsidR="00CD08FC" w:rsidRPr="00CD08FC" w:rsidRDefault="00CD08FC" w:rsidP="00CD08FC">
      <w:pPr>
        <w:spacing w:after="0" w:line="360" w:lineRule="auto"/>
        <w:jc w:val="center"/>
        <w:rPr>
          <w:rFonts w:ascii="Times New Roman" w:eastAsia="Arial" w:hAnsi="Times New Roman" w:cs="Times New Roman"/>
          <w:sz w:val="24"/>
          <w:szCs w:val="24"/>
          <w:lang w:val="id" w:eastAsia="en-ID"/>
        </w:rPr>
      </w:pPr>
    </w:p>
    <w:p w14:paraId="2F7C4E6F" w14:textId="77777777" w:rsidR="00CD08FC" w:rsidRPr="00CD08FC" w:rsidRDefault="00CD08FC" w:rsidP="00CD08FC">
      <w:pPr>
        <w:spacing w:after="0" w:line="360" w:lineRule="auto"/>
        <w:jc w:val="center"/>
        <w:rPr>
          <w:rFonts w:ascii="Times New Roman" w:eastAsia="Arial" w:hAnsi="Times New Roman" w:cs="Times New Roman"/>
          <w:sz w:val="24"/>
          <w:szCs w:val="24"/>
          <w:lang w:val="id" w:eastAsia="en-ID"/>
        </w:rPr>
      </w:pPr>
    </w:p>
    <w:p w14:paraId="4ED9D503" w14:textId="77777777" w:rsidR="00CD08FC" w:rsidRPr="00CD08FC" w:rsidRDefault="00CD08FC" w:rsidP="00CD08FC">
      <w:pPr>
        <w:spacing w:after="0" w:line="360" w:lineRule="auto"/>
        <w:jc w:val="center"/>
        <w:rPr>
          <w:rFonts w:ascii="Times New Roman" w:eastAsia="Arial" w:hAnsi="Times New Roman" w:cs="Times New Roman"/>
          <w:sz w:val="24"/>
          <w:szCs w:val="24"/>
          <w:lang w:val="id" w:eastAsia="en-ID"/>
        </w:rPr>
      </w:pPr>
    </w:p>
    <w:p w14:paraId="15CDA205" w14:textId="77777777" w:rsidR="00CD08FC" w:rsidRPr="00CD08FC" w:rsidRDefault="00CD08FC" w:rsidP="00CD08FC">
      <w:pPr>
        <w:spacing w:after="0" w:line="360" w:lineRule="auto"/>
        <w:jc w:val="center"/>
        <w:rPr>
          <w:rFonts w:ascii="Times New Roman" w:eastAsia="Arial" w:hAnsi="Times New Roman" w:cs="Times New Roman"/>
          <w:b/>
          <w:sz w:val="24"/>
          <w:szCs w:val="24"/>
          <w:lang w:val="en-US" w:eastAsia="en-ID"/>
        </w:rPr>
      </w:pPr>
      <w:r w:rsidRPr="00CD08FC">
        <w:rPr>
          <w:rFonts w:ascii="Times New Roman" w:eastAsia="Arial" w:hAnsi="Times New Roman" w:cs="Times New Roman"/>
          <w:b/>
          <w:sz w:val="24"/>
          <w:szCs w:val="24"/>
          <w:lang w:val="en-US" w:eastAsia="en-ID"/>
        </w:rPr>
        <w:t>FAHMIRULLAH ABDILLAH</w:t>
      </w:r>
    </w:p>
    <w:p w14:paraId="0CCD49B3" w14:textId="77777777" w:rsidR="00CD08FC" w:rsidRPr="00CD08FC" w:rsidRDefault="00CD08FC" w:rsidP="00CD08FC">
      <w:pPr>
        <w:spacing w:after="0" w:line="360" w:lineRule="auto"/>
        <w:jc w:val="center"/>
        <w:rPr>
          <w:rFonts w:ascii="Times New Roman" w:eastAsia="Arial" w:hAnsi="Times New Roman" w:cs="Times New Roman"/>
          <w:b/>
          <w:sz w:val="24"/>
          <w:szCs w:val="24"/>
          <w:lang w:val="en-US" w:eastAsia="en-ID"/>
        </w:rPr>
      </w:pPr>
      <w:r w:rsidRPr="00CD08FC">
        <w:rPr>
          <w:rFonts w:ascii="Times New Roman" w:eastAsia="Arial" w:hAnsi="Times New Roman" w:cs="Times New Roman"/>
          <w:b/>
          <w:sz w:val="24"/>
          <w:szCs w:val="24"/>
          <w:lang w:val="id-ID" w:eastAsia="en-ID"/>
        </w:rPr>
        <w:t>0818116330</w:t>
      </w:r>
      <w:r w:rsidRPr="00CD08FC">
        <w:rPr>
          <w:rFonts w:ascii="Times New Roman" w:eastAsia="Arial" w:hAnsi="Times New Roman" w:cs="Times New Roman"/>
          <w:b/>
          <w:sz w:val="24"/>
          <w:szCs w:val="24"/>
          <w:lang w:val="en-US" w:eastAsia="en-ID"/>
        </w:rPr>
        <w:t>02</w:t>
      </w:r>
    </w:p>
    <w:p w14:paraId="3A910E20" w14:textId="77777777" w:rsidR="00CD08FC" w:rsidRPr="00CD08FC" w:rsidRDefault="00CD08FC" w:rsidP="00CD08FC">
      <w:pPr>
        <w:spacing w:after="0" w:line="360" w:lineRule="auto"/>
        <w:jc w:val="center"/>
        <w:rPr>
          <w:rFonts w:ascii="Times New Roman" w:eastAsia="Arial" w:hAnsi="Times New Roman" w:cs="Times New Roman"/>
          <w:b/>
          <w:sz w:val="24"/>
          <w:szCs w:val="24"/>
          <w:lang w:val="id" w:eastAsia="en-ID"/>
        </w:rPr>
      </w:pPr>
    </w:p>
    <w:p w14:paraId="69D7C102" w14:textId="77777777" w:rsidR="00CD08FC" w:rsidRPr="00CD08FC" w:rsidRDefault="00CD08FC" w:rsidP="00CD08FC">
      <w:pPr>
        <w:spacing w:after="0" w:line="360" w:lineRule="auto"/>
        <w:jc w:val="center"/>
        <w:rPr>
          <w:rFonts w:ascii="Times New Roman" w:eastAsia="Arial" w:hAnsi="Times New Roman" w:cs="Times New Roman"/>
          <w:b/>
          <w:sz w:val="24"/>
          <w:szCs w:val="24"/>
          <w:lang w:val="id" w:eastAsia="en-ID"/>
        </w:rPr>
      </w:pPr>
    </w:p>
    <w:p w14:paraId="15144C56" w14:textId="77777777" w:rsidR="00CD08FC" w:rsidRPr="00CD08FC" w:rsidRDefault="00CD08FC" w:rsidP="00CD08FC">
      <w:pPr>
        <w:spacing w:after="0" w:line="360" w:lineRule="auto"/>
        <w:jc w:val="center"/>
        <w:rPr>
          <w:rFonts w:ascii="Times New Roman" w:eastAsia="Arial" w:hAnsi="Times New Roman" w:cs="Times New Roman"/>
          <w:b/>
          <w:sz w:val="24"/>
          <w:szCs w:val="24"/>
          <w:lang w:val="id" w:eastAsia="en-ID"/>
        </w:rPr>
      </w:pPr>
    </w:p>
    <w:p w14:paraId="46C13437" w14:textId="77777777" w:rsidR="00CD08FC" w:rsidRPr="00CD08FC" w:rsidRDefault="00CD08FC" w:rsidP="00CD08FC">
      <w:pPr>
        <w:spacing w:after="0" w:line="360" w:lineRule="auto"/>
        <w:jc w:val="center"/>
        <w:rPr>
          <w:rFonts w:ascii="Times New Roman" w:eastAsia="Arial" w:hAnsi="Times New Roman" w:cs="Times New Roman"/>
          <w:b/>
          <w:sz w:val="24"/>
          <w:szCs w:val="24"/>
          <w:lang w:val="id" w:eastAsia="en-ID"/>
        </w:rPr>
      </w:pPr>
    </w:p>
    <w:p w14:paraId="7CFD0BED" w14:textId="77777777" w:rsidR="00CD08FC" w:rsidRPr="00CD08FC" w:rsidRDefault="00CD08FC" w:rsidP="00CD08FC">
      <w:pPr>
        <w:spacing w:after="0" w:line="360" w:lineRule="auto"/>
        <w:jc w:val="center"/>
        <w:rPr>
          <w:rFonts w:ascii="Times New Roman" w:eastAsia="Arial" w:hAnsi="Times New Roman" w:cs="Times New Roman"/>
          <w:b/>
          <w:sz w:val="24"/>
          <w:szCs w:val="24"/>
          <w:lang w:val="id" w:eastAsia="en-ID"/>
        </w:rPr>
      </w:pPr>
      <w:r w:rsidRPr="00CD08FC">
        <w:rPr>
          <w:rFonts w:ascii="Times New Roman" w:eastAsia="Arial" w:hAnsi="Times New Roman" w:cs="Times New Roman"/>
          <w:b/>
          <w:sz w:val="24"/>
          <w:szCs w:val="24"/>
          <w:lang w:val="id" w:eastAsia="en-ID"/>
        </w:rPr>
        <w:t xml:space="preserve">PROGRAM STUDI </w:t>
      </w:r>
      <w:r w:rsidRPr="00CD08FC">
        <w:rPr>
          <w:rFonts w:ascii="Times New Roman" w:eastAsia="Arial" w:hAnsi="Times New Roman" w:cs="Times New Roman"/>
          <w:b/>
          <w:sz w:val="24"/>
          <w:szCs w:val="24"/>
          <w:lang w:val="id-ID" w:eastAsia="en-ID"/>
        </w:rPr>
        <w:t xml:space="preserve">S1 </w:t>
      </w:r>
      <w:r w:rsidRPr="00CD08FC">
        <w:rPr>
          <w:rFonts w:ascii="Times New Roman" w:eastAsia="Arial" w:hAnsi="Times New Roman" w:cs="Times New Roman"/>
          <w:b/>
          <w:sz w:val="24"/>
          <w:szCs w:val="24"/>
          <w:lang w:val="id" w:eastAsia="en-ID"/>
        </w:rPr>
        <w:t>SISTEM INFORMASI</w:t>
      </w:r>
    </w:p>
    <w:p w14:paraId="12BF7D29" w14:textId="77777777" w:rsidR="00CD08FC" w:rsidRPr="00CD08FC" w:rsidRDefault="00CD08FC" w:rsidP="00CD08FC">
      <w:pPr>
        <w:spacing w:after="0" w:line="360" w:lineRule="auto"/>
        <w:jc w:val="center"/>
        <w:rPr>
          <w:rFonts w:ascii="Times New Roman" w:eastAsia="Arial" w:hAnsi="Times New Roman" w:cs="Times New Roman"/>
          <w:b/>
          <w:sz w:val="24"/>
          <w:szCs w:val="24"/>
          <w:lang w:val="id-ID" w:eastAsia="en-ID"/>
        </w:rPr>
      </w:pPr>
      <w:r w:rsidRPr="00CD08FC">
        <w:rPr>
          <w:rFonts w:ascii="Times New Roman" w:eastAsia="Arial" w:hAnsi="Times New Roman" w:cs="Times New Roman"/>
          <w:b/>
          <w:sz w:val="24"/>
          <w:szCs w:val="24"/>
          <w:lang w:val="id-ID" w:eastAsia="en-ID"/>
        </w:rPr>
        <w:t>DEPARTEMEN MATEMATIKA</w:t>
      </w:r>
    </w:p>
    <w:p w14:paraId="57313D53" w14:textId="77777777" w:rsidR="00CD08FC" w:rsidRPr="00CD08FC" w:rsidRDefault="00CD08FC" w:rsidP="00CD08FC">
      <w:pPr>
        <w:spacing w:after="0" w:line="360" w:lineRule="auto"/>
        <w:jc w:val="center"/>
        <w:rPr>
          <w:rFonts w:ascii="Times New Roman" w:eastAsia="Arial" w:hAnsi="Times New Roman" w:cs="Times New Roman"/>
          <w:b/>
          <w:sz w:val="24"/>
          <w:szCs w:val="24"/>
          <w:lang w:val="id" w:eastAsia="en-ID"/>
        </w:rPr>
      </w:pPr>
      <w:r w:rsidRPr="00CD08FC">
        <w:rPr>
          <w:rFonts w:ascii="Times New Roman" w:eastAsia="Arial" w:hAnsi="Times New Roman" w:cs="Times New Roman"/>
          <w:b/>
          <w:sz w:val="24"/>
          <w:szCs w:val="24"/>
          <w:lang w:val="id" w:eastAsia="en-ID"/>
        </w:rPr>
        <w:t>FAKULTAS SAINS DAN TEKNOLOGI</w:t>
      </w:r>
    </w:p>
    <w:p w14:paraId="170A722C" w14:textId="77777777" w:rsidR="00CD08FC" w:rsidRPr="00CD08FC" w:rsidRDefault="00CD08FC" w:rsidP="00CD08FC">
      <w:pPr>
        <w:spacing w:after="0" w:line="360" w:lineRule="auto"/>
        <w:jc w:val="center"/>
        <w:rPr>
          <w:rFonts w:ascii="Times New Roman" w:eastAsia="Arial" w:hAnsi="Times New Roman" w:cs="Times New Roman"/>
          <w:b/>
          <w:sz w:val="24"/>
          <w:szCs w:val="24"/>
          <w:lang w:val="id" w:eastAsia="en-ID"/>
        </w:rPr>
      </w:pPr>
      <w:r w:rsidRPr="00CD08FC">
        <w:rPr>
          <w:rFonts w:ascii="Times New Roman" w:eastAsia="Arial" w:hAnsi="Times New Roman" w:cs="Times New Roman"/>
          <w:b/>
          <w:sz w:val="24"/>
          <w:szCs w:val="24"/>
          <w:lang w:val="id" w:eastAsia="en-ID"/>
        </w:rPr>
        <w:t>UNIVERSITAS AIRLANGGA</w:t>
      </w:r>
    </w:p>
    <w:p w14:paraId="06CAAD5F" w14:textId="77777777" w:rsidR="00CD08FC" w:rsidRPr="00CD08FC" w:rsidRDefault="00CD08FC" w:rsidP="00CD08FC">
      <w:pPr>
        <w:spacing w:after="0" w:line="360" w:lineRule="auto"/>
        <w:jc w:val="center"/>
        <w:rPr>
          <w:rFonts w:ascii="Times New Roman" w:eastAsia="Arial" w:hAnsi="Times New Roman" w:cs="Times New Roman"/>
          <w:b/>
          <w:sz w:val="24"/>
          <w:szCs w:val="24"/>
          <w:lang w:val="en-US" w:eastAsia="en-ID"/>
        </w:rPr>
      </w:pPr>
      <w:r w:rsidRPr="00CD08FC">
        <w:rPr>
          <w:rFonts w:ascii="Times New Roman" w:eastAsia="Arial" w:hAnsi="Times New Roman" w:cs="Times New Roman"/>
          <w:b/>
          <w:sz w:val="24"/>
          <w:szCs w:val="24"/>
          <w:lang w:val="en-US" w:eastAsia="en-ID"/>
        </w:rPr>
        <w:t>2023</w:t>
      </w:r>
    </w:p>
    <w:p w14:paraId="7149E85F" w14:textId="3B64798D" w:rsidR="00F51AA2" w:rsidRDefault="00F51AA2" w:rsidP="009453C0">
      <w:pPr>
        <w:spacing w:line="360" w:lineRule="auto"/>
        <w:jc w:val="both"/>
        <w:rPr>
          <w:rFonts w:ascii="Times New Roman" w:hAnsi="Times New Roman" w:cs="Times New Roman"/>
          <w:sz w:val="24"/>
          <w:szCs w:val="24"/>
          <w:lang w:val="en-US"/>
        </w:rPr>
      </w:pPr>
    </w:p>
    <w:p w14:paraId="317662B5" w14:textId="77777777" w:rsidR="00AF281F" w:rsidRPr="00AF281F" w:rsidRDefault="00AF281F" w:rsidP="00AF281F">
      <w:pPr>
        <w:spacing w:line="360" w:lineRule="auto"/>
        <w:jc w:val="center"/>
        <w:rPr>
          <w:rFonts w:ascii="Times New Roman" w:eastAsia="Arial" w:hAnsi="Times New Roman" w:cs="Times New Roman"/>
          <w:b/>
          <w:sz w:val="24"/>
          <w:szCs w:val="24"/>
          <w:lang w:val="id-ID" w:eastAsia="en-ID"/>
        </w:rPr>
      </w:pPr>
      <w:r>
        <w:rPr>
          <w:lang w:val="en-US"/>
        </w:rPr>
        <w:br w:type="page"/>
      </w:r>
      <w:r w:rsidRPr="00AF281F">
        <w:rPr>
          <w:rFonts w:ascii="Times New Roman" w:eastAsia="Arial" w:hAnsi="Times New Roman" w:cs="Times New Roman"/>
          <w:b/>
          <w:sz w:val="24"/>
          <w:szCs w:val="24"/>
          <w:lang w:val="id" w:eastAsia="en-ID"/>
        </w:rPr>
        <w:lastRenderedPageBreak/>
        <w:t>K</w:t>
      </w:r>
      <w:r w:rsidRPr="00AF281F">
        <w:rPr>
          <w:rFonts w:ascii="Times New Roman" w:eastAsia="Arial" w:hAnsi="Times New Roman" w:cs="Times New Roman"/>
          <w:b/>
          <w:sz w:val="24"/>
          <w:szCs w:val="24"/>
          <w:lang w:val="en-US" w:eastAsia="en-ID"/>
        </w:rPr>
        <w:t>LASTERISASI</w:t>
      </w:r>
      <w:r w:rsidRPr="00AF281F">
        <w:rPr>
          <w:rFonts w:ascii="Times New Roman" w:eastAsia="Arial" w:hAnsi="Times New Roman" w:cs="Times New Roman"/>
          <w:b/>
          <w:sz w:val="24"/>
          <w:szCs w:val="24"/>
          <w:lang w:val="id" w:eastAsia="en-ID"/>
        </w:rPr>
        <w:t xml:space="preserve"> </w:t>
      </w:r>
      <w:r w:rsidRPr="00AF281F">
        <w:rPr>
          <w:rFonts w:ascii="Times New Roman" w:eastAsia="Arial" w:hAnsi="Times New Roman" w:cs="Times New Roman"/>
          <w:b/>
          <w:sz w:val="24"/>
          <w:szCs w:val="24"/>
          <w:lang w:val="en-US" w:eastAsia="en-ID"/>
        </w:rPr>
        <w:t>DAN GEOVISUALISASI</w:t>
      </w:r>
      <w:ins w:id="7" w:author="fahmi abdillah" w:date="2022-06-29T19:55:00Z">
        <w:r w:rsidRPr="00AF281F">
          <w:rPr>
            <w:rFonts w:ascii="Times New Roman" w:eastAsia="Arial" w:hAnsi="Times New Roman" w:cs="Times New Roman"/>
            <w:b/>
            <w:sz w:val="24"/>
            <w:szCs w:val="24"/>
            <w:lang w:val="en-US" w:eastAsia="en-ID"/>
          </w:rPr>
          <w:t xml:space="preserve"> </w:t>
        </w:r>
      </w:ins>
      <w:r w:rsidRPr="00AF281F">
        <w:rPr>
          <w:rFonts w:ascii="Times New Roman" w:eastAsia="Arial" w:hAnsi="Times New Roman" w:cs="Times New Roman"/>
          <w:b/>
          <w:i/>
          <w:iCs/>
          <w:sz w:val="24"/>
          <w:szCs w:val="24"/>
          <w:lang w:val="en-US" w:eastAsia="en-ID"/>
        </w:rPr>
        <w:t xml:space="preserve">TWEET </w:t>
      </w:r>
      <w:ins w:id="8" w:author="fahmi abdillah" w:date="2022-06-29T19:55:00Z">
        <w:r w:rsidRPr="00AF281F">
          <w:rPr>
            <w:rFonts w:ascii="Times New Roman" w:eastAsia="Arial" w:hAnsi="Times New Roman" w:cs="Times New Roman"/>
            <w:b/>
            <w:sz w:val="24"/>
            <w:szCs w:val="24"/>
            <w:lang w:val="en-US" w:eastAsia="en-ID"/>
          </w:rPr>
          <w:t>PENYEBARAN</w:t>
        </w:r>
      </w:ins>
      <w:r w:rsidRPr="00AF281F">
        <w:rPr>
          <w:rFonts w:ascii="Times New Roman" w:eastAsia="Arial" w:hAnsi="Times New Roman" w:cs="Times New Roman"/>
          <w:b/>
          <w:sz w:val="24"/>
          <w:szCs w:val="24"/>
          <w:lang w:val="en-US" w:eastAsia="en-ID"/>
        </w:rPr>
        <w:t xml:space="preserve"> PENYAKIT MENULAR LANGSUNG (STUDI KASUS COVID-19)</w:t>
      </w:r>
    </w:p>
    <w:p w14:paraId="25B594F2" w14:textId="77777777" w:rsidR="00AF281F" w:rsidRPr="00AF281F" w:rsidRDefault="00AF281F" w:rsidP="00AF281F">
      <w:pPr>
        <w:spacing w:after="0" w:line="360" w:lineRule="auto"/>
        <w:jc w:val="center"/>
        <w:rPr>
          <w:rFonts w:ascii="Times New Roman" w:eastAsia="Arial" w:hAnsi="Times New Roman" w:cs="Times New Roman"/>
          <w:b/>
          <w:sz w:val="24"/>
          <w:szCs w:val="24"/>
          <w:lang w:val="id-ID" w:eastAsia="en-ID"/>
        </w:rPr>
      </w:pPr>
    </w:p>
    <w:p w14:paraId="421FBD90" w14:textId="77777777" w:rsidR="00AF281F" w:rsidRPr="00AF281F" w:rsidRDefault="00AF281F" w:rsidP="00AF281F">
      <w:pPr>
        <w:spacing w:line="360" w:lineRule="auto"/>
        <w:jc w:val="both"/>
        <w:rPr>
          <w:rFonts w:ascii="Times New Roman" w:eastAsia="Arial" w:hAnsi="Times New Roman" w:cs="Arial"/>
          <w:sz w:val="24"/>
          <w:lang w:val="en-US" w:eastAsia="en-ID"/>
        </w:rPr>
      </w:pPr>
    </w:p>
    <w:p w14:paraId="56B81940" w14:textId="77777777" w:rsidR="00AF281F" w:rsidRPr="00AF281F" w:rsidRDefault="00AF281F" w:rsidP="00AF281F">
      <w:pPr>
        <w:spacing w:line="360" w:lineRule="auto"/>
        <w:jc w:val="center"/>
        <w:rPr>
          <w:rFonts w:ascii="Times New Roman" w:eastAsia="Arial" w:hAnsi="Times New Roman" w:cs="Arial"/>
          <w:sz w:val="24"/>
          <w:lang w:val="en-US" w:eastAsia="en-ID"/>
        </w:rPr>
      </w:pPr>
      <w:r w:rsidRPr="00AF281F">
        <w:rPr>
          <w:rFonts w:ascii="Times New Roman" w:eastAsia="Arial" w:hAnsi="Times New Roman" w:cs="Arial"/>
          <w:b/>
          <w:bCs/>
          <w:sz w:val="24"/>
          <w:lang w:val="en-US" w:eastAsia="en-ID"/>
        </w:rPr>
        <w:t>SKRIPSI</w:t>
      </w:r>
    </w:p>
    <w:p w14:paraId="6FAD8137" w14:textId="77777777" w:rsidR="00AF281F" w:rsidRPr="00AF281F" w:rsidRDefault="00AF281F" w:rsidP="00AF281F">
      <w:pPr>
        <w:spacing w:line="360" w:lineRule="auto"/>
        <w:ind w:left="-142" w:right="-285"/>
        <w:jc w:val="center"/>
        <w:rPr>
          <w:rFonts w:ascii="Times New Roman" w:eastAsia="Arial" w:hAnsi="Times New Roman" w:cs="Arial"/>
          <w:sz w:val="24"/>
          <w:lang w:val="en-US" w:eastAsia="en-ID"/>
        </w:rPr>
      </w:pPr>
      <w:r w:rsidRPr="00AF281F">
        <w:rPr>
          <w:rFonts w:ascii="Times New Roman" w:eastAsia="Arial" w:hAnsi="Times New Roman" w:cs="Arial"/>
          <w:b/>
          <w:bCs/>
          <w:sz w:val="24"/>
          <w:lang w:val="en-US" w:eastAsia="en-ID"/>
        </w:rPr>
        <w:t>Sebagai Salah Satu Syarat Untuk Memperoleh Gelar Sarjana Komputer Bidang</w:t>
      </w:r>
      <w:r w:rsidRPr="00AF281F">
        <w:rPr>
          <w:rFonts w:ascii="Times New Roman" w:eastAsia="Arial" w:hAnsi="Times New Roman" w:cs="Arial"/>
          <w:spacing w:val="-57"/>
          <w:sz w:val="24"/>
          <w:lang w:val="en-US" w:eastAsia="en-ID"/>
        </w:rPr>
        <w:t xml:space="preserve"> </w:t>
      </w:r>
      <w:r w:rsidRPr="00AF281F">
        <w:rPr>
          <w:rFonts w:ascii="Times New Roman" w:eastAsia="Arial" w:hAnsi="Times New Roman" w:cs="Arial"/>
          <w:b/>
          <w:bCs/>
          <w:sz w:val="24"/>
          <w:lang w:val="en-US" w:eastAsia="en-ID"/>
        </w:rPr>
        <w:t>Sistem</w:t>
      </w:r>
      <w:r w:rsidRPr="00AF281F">
        <w:rPr>
          <w:rFonts w:ascii="Times New Roman" w:eastAsia="Arial" w:hAnsi="Times New Roman" w:cs="Arial"/>
          <w:b/>
          <w:bCs/>
          <w:spacing w:val="1"/>
          <w:sz w:val="24"/>
          <w:lang w:val="en-US" w:eastAsia="en-ID"/>
        </w:rPr>
        <w:t xml:space="preserve"> </w:t>
      </w:r>
      <w:r w:rsidRPr="00AF281F">
        <w:rPr>
          <w:rFonts w:ascii="Times New Roman" w:eastAsia="Arial" w:hAnsi="Times New Roman" w:cs="Arial"/>
          <w:b/>
          <w:bCs/>
          <w:sz w:val="24"/>
          <w:lang w:val="en-US" w:eastAsia="en-ID"/>
        </w:rPr>
        <w:t>Informasi</w:t>
      </w:r>
      <w:r w:rsidRPr="00AF281F">
        <w:rPr>
          <w:rFonts w:ascii="Times New Roman" w:eastAsia="Arial" w:hAnsi="Times New Roman" w:cs="Arial"/>
          <w:b/>
          <w:bCs/>
          <w:spacing w:val="-3"/>
          <w:sz w:val="24"/>
          <w:lang w:val="en-US" w:eastAsia="en-ID"/>
        </w:rPr>
        <w:t xml:space="preserve"> </w:t>
      </w:r>
      <w:r w:rsidRPr="00AF281F">
        <w:rPr>
          <w:rFonts w:ascii="Times New Roman" w:eastAsia="Arial" w:hAnsi="Times New Roman" w:cs="Arial"/>
          <w:b/>
          <w:bCs/>
          <w:sz w:val="24"/>
          <w:lang w:val="en-US" w:eastAsia="en-ID"/>
        </w:rPr>
        <w:t>Pada</w:t>
      </w:r>
      <w:r w:rsidRPr="00AF281F">
        <w:rPr>
          <w:rFonts w:ascii="Times New Roman" w:eastAsia="Arial" w:hAnsi="Times New Roman" w:cs="Arial"/>
          <w:b/>
          <w:bCs/>
          <w:spacing w:val="-4"/>
          <w:sz w:val="24"/>
          <w:lang w:val="en-US" w:eastAsia="en-ID"/>
        </w:rPr>
        <w:t xml:space="preserve"> </w:t>
      </w:r>
      <w:r w:rsidRPr="00AF281F">
        <w:rPr>
          <w:rFonts w:ascii="Times New Roman" w:eastAsia="Arial" w:hAnsi="Times New Roman" w:cs="Arial"/>
          <w:b/>
          <w:bCs/>
          <w:sz w:val="24"/>
          <w:lang w:val="en-US" w:eastAsia="en-ID"/>
        </w:rPr>
        <w:t>Fakultas</w:t>
      </w:r>
      <w:r w:rsidRPr="00AF281F">
        <w:rPr>
          <w:rFonts w:ascii="Times New Roman" w:eastAsia="Arial" w:hAnsi="Times New Roman" w:cs="Arial"/>
          <w:b/>
          <w:bCs/>
          <w:spacing w:val="-1"/>
          <w:sz w:val="24"/>
          <w:lang w:val="en-US" w:eastAsia="en-ID"/>
        </w:rPr>
        <w:t xml:space="preserve"> </w:t>
      </w:r>
      <w:r w:rsidRPr="00AF281F">
        <w:rPr>
          <w:rFonts w:ascii="Times New Roman" w:eastAsia="Arial" w:hAnsi="Times New Roman" w:cs="Arial"/>
          <w:b/>
          <w:bCs/>
          <w:sz w:val="24"/>
          <w:lang w:val="en-US" w:eastAsia="en-ID"/>
        </w:rPr>
        <w:t>Sains</w:t>
      </w:r>
      <w:r w:rsidRPr="00AF281F">
        <w:rPr>
          <w:rFonts w:ascii="Times New Roman" w:eastAsia="Arial" w:hAnsi="Times New Roman" w:cs="Arial"/>
          <w:b/>
          <w:bCs/>
          <w:spacing w:val="-2"/>
          <w:sz w:val="24"/>
          <w:lang w:val="en-US" w:eastAsia="en-ID"/>
        </w:rPr>
        <w:t xml:space="preserve"> </w:t>
      </w:r>
      <w:r w:rsidRPr="00AF281F">
        <w:rPr>
          <w:rFonts w:ascii="Times New Roman" w:eastAsia="Arial" w:hAnsi="Times New Roman" w:cs="Arial"/>
          <w:b/>
          <w:bCs/>
          <w:sz w:val="24"/>
          <w:lang w:val="en-US" w:eastAsia="en-ID"/>
        </w:rPr>
        <w:t>Dan</w:t>
      </w:r>
      <w:r w:rsidRPr="00AF281F">
        <w:rPr>
          <w:rFonts w:ascii="Times New Roman" w:eastAsia="Arial" w:hAnsi="Times New Roman" w:cs="Arial"/>
          <w:b/>
          <w:bCs/>
          <w:spacing w:val="-4"/>
          <w:sz w:val="24"/>
          <w:lang w:val="en-US" w:eastAsia="en-ID"/>
        </w:rPr>
        <w:t xml:space="preserve"> </w:t>
      </w:r>
      <w:r w:rsidRPr="00AF281F">
        <w:rPr>
          <w:rFonts w:ascii="Times New Roman" w:eastAsia="Arial" w:hAnsi="Times New Roman" w:cs="Arial"/>
          <w:b/>
          <w:bCs/>
          <w:sz w:val="24"/>
          <w:lang w:val="en-US" w:eastAsia="en-ID"/>
        </w:rPr>
        <w:t>Teknologi</w:t>
      </w:r>
      <w:r w:rsidRPr="00AF281F">
        <w:rPr>
          <w:rFonts w:ascii="Times New Roman" w:eastAsia="Arial" w:hAnsi="Times New Roman" w:cs="Arial"/>
          <w:b/>
          <w:bCs/>
          <w:spacing w:val="1"/>
          <w:sz w:val="24"/>
          <w:lang w:val="en-US" w:eastAsia="en-ID"/>
        </w:rPr>
        <w:t xml:space="preserve"> </w:t>
      </w:r>
      <w:r w:rsidRPr="00AF281F">
        <w:rPr>
          <w:rFonts w:ascii="Times New Roman" w:eastAsia="Arial" w:hAnsi="Times New Roman" w:cs="Arial"/>
          <w:b/>
          <w:bCs/>
          <w:sz w:val="24"/>
          <w:lang w:val="en-US" w:eastAsia="en-ID"/>
        </w:rPr>
        <w:t>Universitas</w:t>
      </w:r>
      <w:r w:rsidRPr="00AF281F">
        <w:rPr>
          <w:rFonts w:ascii="Times New Roman" w:eastAsia="Arial" w:hAnsi="Times New Roman" w:cs="Arial"/>
          <w:b/>
          <w:bCs/>
          <w:spacing w:val="-1"/>
          <w:sz w:val="24"/>
          <w:lang w:val="en-US" w:eastAsia="en-ID"/>
        </w:rPr>
        <w:t xml:space="preserve"> </w:t>
      </w:r>
      <w:proofErr w:type="spellStart"/>
      <w:r w:rsidRPr="00AF281F">
        <w:rPr>
          <w:rFonts w:ascii="Times New Roman" w:eastAsia="Arial" w:hAnsi="Times New Roman" w:cs="Arial"/>
          <w:b/>
          <w:bCs/>
          <w:sz w:val="24"/>
          <w:lang w:val="en-US" w:eastAsia="en-ID"/>
        </w:rPr>
        <w:t>Airlangga</w:t>
      </w:r>
      <w:proofErr w:type="spellEnd"/>
    </w:p>
    <w:p w14:paraId="6E431A6E" w14:textId="77777777" w:rsidR="00AF281F" w:rsidRPr="00AF281F" w:rsidRDefault="00AF281F" w:rsidP="00AF281F">
      <w:pPr>
        <w:spacing w:line="360" w:lineRule="auto"/>
        <w:jc w:val="both"/>
        <w:rPr>
          <w:rFonts w:ascii="Times New Roman" w:eastAsia="Arial" w:hAnsi="Times New Roman" w:cs="Arial"/>
          <w:sz w:val="24"/>
          <w:lang w:val="en-US" w:eastAsia="en-ID"/>
        </w:rPr>
      </w:pPr>
    </w:p>
    <w:p w14:paraId="1F59ED1E" w14:textId="77777777" w:rsidR="00AF281F" w:rsidRPr="00AF281F" w:rsidRDefault="00AF281F" w:rsidP="00AF281F">
      <w:pPr>
        <w:spacing w:line="360" w:lineRule="auto"/>
        <w:jc w:val="center"/>
        <w:rPr>
          <w:rFonts w:ascii="Times New Roman" w:eastAsia="Arial" w:hAnsi="Times New Roman" w:cs="Arial"/>
          <w:sz w:val="24"/>
          <w:lang w:val="en-US" w:eastAsia="en-ID"/>
        </w:rPr>
      </w:pPr>
      <w:proofErr w:type="gramStart"/>
      <w:r w:rsidRPr="00AF281F">
        <w:rPr>
          <w:rFonts w:ascii="Times New Roman" w:eastAsia="Arial" w:hAnsi="Times New Roman" w:cs="Arial"/>
          <w:sz w:val="24"/>
          <w:lang w:val="en-US" w:eastAsia="en-ID"/>
        </w:rPr>
        <w:t>Oleh :</w:t>
      </w:r>
      <w:proofErr w:type="gramEnd"/>
      <w:r w:rsidRPr="00AF281F">
        <w:rPr>
          <w:rFonts w:ascii="Times New Roman" w:eastAsia="Arial" w:hAnsi="Times New Roman" w:cs="Arial"/>
          <w:sz w:val="24"/>
          <w:lang w:val="en-US" w:eastAsia="en-ID"/>
        </w:rPr>
        <w:t xml:space="preserve"> </w:t>
      </w:r>
    </w:p>
    <w:p w14:paraId="57EA54D0" w14:textId="77777777" w:rsidR="00AF281F" w:rsidRPr="00AF281F" w:rsidRDefault="00AF281F" w:rsidP="00AF281F">
      <w:pPr>
        <w:spacing w:after="0" w:line="240" w:lineRule="auto"/>
        <w:jc w:val="center"/>
        <w:rPr>
          <w:rFonts w:ascii="Times New Roman" w:eastAsia="Arial" w:hAnsi="Times New Roman" w:cs="Arial"/>
          <w:sz w:val="24"/>
          <w:lang w:val="en-US" w:eastAsia="en-ID"/>
        </w:rPr>
      </w:pPr>
      <w:proofErr w:type="spellStart"/>
      <w:r w:rsidRPr="00AF281F">
        <w:rPr>
          <w:rFonts w:ascii="Times New Roman" w:eastAsia="Arial" w:hAnsi="Times New Roman" w:cs="Arial"/>
          <w:sz w:val="24"/>
          <w:lang w:val="en-US" w:eastAsia="en-ID"/>
        </w:rPr>
        <w:t>Fahmirullah</w:t>
      </w:r>
      <w:proofErr w:type="spellEnd"/>
      <w:r w:rsidRPr="00AF281F">
        <w:rPr>
          <w:rFonts w:ascii="Times New Roman" w:eastAsia="Arial" w:hAnsi="Times New Roman" w:cs="Arial"/>
          <w:sz w:val="24"/>
          <w:lang w:val="en-US" w:eastAsia="en-ID"/>
        </w:rPr>
        <w:t xml:space="preserve"> Abdillah</w:t>
      </w:r>
    </w:p>
    <w:p w14:paraId="53C4A340" w14:textId="77777777" w:rsidR="00AF281F" w:rsidRPr="00AF281F" w:rsidRDefault="00AF281F" w:rsidP="00AF281F">
      <w:pPr>
        <w:spacing w:line="360" w:lineRule="auto"/>
        <w:jc w:val="center"/>
        <w:rPr>
          <w:rFonts w:ascii="Times New Roman" w:eastAsia="Arial" w:hAnsi="Times New Roman" w:cs="Arial"/>
          <w:sz w:val="24"/>
          <w:lang w:val="en-US" w:eastAsia="en-ID"/>
        </w:rPr>
      </w:pPr>
      <w:proofErr w:type="gramStart"/>
      <w:r w:rsidRPr="00AF281F">
        <w:rPr>
          <w:rFonts w:ascii="Times New Roman" w:eastAsia="Arial" w:hAnsi="Times New Roman" w:cs="Arial"/>
          <w:sz w:val="24"/>
          <w:lang w:val="en-US" w:eastAsia="en-ID"/>
        </w:rPr>
        <w:t>NIM :</w:t>
      </w:r>
      <w:proofErr w:type="gramEnd"/>
      <w:r w:rsidRPr="00AF281F">
        <w:rPr>
          <w:rFonts w:ascii="Times New Roman" w:eastAsia="Arial" w:hAnsi="Times New Roman" w:cs="Arial"/>
          <w:sz w:val="24"/>
          <w:lang w:val="en-US" w:eastAsia="en-ID"/>
        </w:rPr>
        <w:t xml:space="preserve"> 081811633002</w:t>
      </w:r>
    </w:p>
    <w:p w14:paraId="39B7B979" w14:textId="77777777" w:rsidR="00AF281F" w:rsidRPr="00AF281F" w:rsidRDefault="00AF281F" w:rsidP="00AF281F">
      <w:pPr>
        <w:spacing w:line="360" w:lineRule="auto"/>
        <w:jc w:val="both"/>
        <w:rPr>
          <w:rFonts w:ascii="Times New Roman" w:eastAsia="Arial" w:hAnsi="Times New Roman" w:cs="Arial"/>
          <w:sz w:val="24"/>
          <w:lang w:val="en-US" w:eastAsia="en-ID"/>
        </w:rPr>
      </w:pPr>
    </w:p>
    <w:p w14:paraId="58532E06" w14:textId="77777777" w:rsidR="00AF281F" w:rsidRPr="00AF281F" w:rsidRDefault="00AF281F" w:rsidP="00AF281F">
      <w:pPr>
        <w:spacing w:line="360" w:lineRule="auto"/>
        <w:jc w:val="both"/>
        <w:rPr>
          <w:rFonts w:ascii="Times New Roman" w:eastAsia="Arial" w:hAnsi="Times New Roman" w:cs="Arial"/>
          <w:sz w:val="24"/>
          <w:lang w:val="en-US" w:eastAsia="en-ID"/>
        </w:rPr>
      </w:pPr>
    </w:p>
    <w:p w14:paraId="0A197892" w14:textId="77777777" w:rsidR="00AF281F" w:rsidRPr="00AF281F" w:rsidRDefault="00AF281F" w:rsidP="00AF281F">
      <w:pPr>
        <w:spacing w:line="360" w:lineRule="auto"/>
        <w:jc w:val="both"/>
        <w:rPr>
          <w:rFonts w:ascii="Times New Roman" w:eastAsia="Arial" w:hAnsi="Times New Roman" w:cs="Arial"/>
          <w:sz w:val="24"/>
          <w:lang w:val="en-US" w:eastAsia="en-ID"/>
        </w:rPr>
      </w:pPr>
    </w:p>
    <w:p w14:paraId="0E332B18" w14:textId="77777777" w:rsidR="00AF281F" w:rsidRPr="00AF281F" w:rsidRDefault="00AF281F" w:rsidP="00AF281F">
      <w:pPr>
        <w:spacing w:line="360" w:lineRule="auto"/>
        <w:jc w:val="both"/>
        <w:rPr>
          <w:rFonts w:ascii="Times New Roman" w:eastAsia="Arial" w:hAnsi="Times New Roman" w:cs="Arial"/>
          <w:sz w:val="24"/>
          <w:lang w:val="en-US" w:eastAsia="en-ID"/>
        </w:rPr>
      </w:pPr>
    </w:p>
    <w:p w14:paraId="5C08F815" w14:textId="77777777" w:rsidR="00AF281F" w:rsidRPr="00AF281F" w:rsidRDefault="00AF281F" w:rsidP="00AF281F">
      <w:pPr>
        <w:spacing w:line="360" w:lineRule="auto"/>
        <w:jc w:val="both"/>
        <w:rPr>
          <w:rFonts w:ascii="Times New Roman" w:eastAsia="Arial" w:hAnsi="Times New Roman" w:cs="Arial"/>
          <w:sz w:val="24"/>
          <w:lang w:val="en-US" w:eastAsia="en-ID"/>
        </w:rPr>
      </w:pPr>
    </w:p>
    <w:p w14:paraId="5F221897" w14:textId="77777777" w:rsidR="00AF281F" w:rsidRPr="00AF281F" w:rsidRDefault="00AF281F" w:rsidP="00AF281F">
      <w:pPr>
        <w:spacing w:line="360" w:lineRule="auto"/>
        <w:jc w:val="both"/>
        <w:rPr>
          <w:rFonts w:ascii="Times New Roman" w:eastAsia="Arial" w:hAnsi="Times New Roman" w:cs="Arial"/>
          <w:sz w:val="24"/>
          <w:lang w:val="en-US" w:eastAsia="en-ID"/>
        </w:rPr>
      </w:pPr>
    </w:p>
    <w:p w14:paraId="3A164654" w14:textId="77777777" w:rsidR="00AF281F" w:rsidRPr="00AF281F" w:rsidRDefault="00AF281F" w:rsidP="00AF281F">
      <w:pPr>
        <w:spacing w:line="360" w:lineRule="auto"/>
        <w:jc w:val="center"/>
        <w:rPr>
          <w:rFonts w:ascii="Times New Roman" w:eastAsia="Arial" w:hAnsi="Times New Roman" w:cs="Arial"/>
          <w:sz w:val="24"/>
          <w:lang w:val="en-US" w:eastAsia="en-ID"/>
        </w:rPr>
      </w:pPr>
      <w:r w:rsidRPr="00AF281F">
        <w:rPr>
          <w:rFonts w:ascii="Times New Roman" w:eastAsia="Arial" w:hAnsi="Times New Roman" w:cs="Arial"/>
          <w:sz w:val="24"/>
          <w:lang w:val="en-US" w:eastAsia="en-ID"/>
        </w:rPr>
        <w:t xml:space="preserve">Disetujui </w:t>
      </w:r>
      <w:proofErr w:type="gramStart"/>
      <w:r w:rsidRPr="00AF281F">
        <w:rPr>
          <w:rFonts w:ascii="Times New Roman" w:eastAsia="Arial" w:hAnsi="Times New Roman" w:cs="Arial"/>
          <w:sz w:val="24"/>
          <w:lang w:val="en-US" w:eastAsia="en-ID"/>
        </w:rPr>
        <w:t>Oleh :</w:t>
      </w:r>
      <w:proofErr w:type="gramEnd"/>
    </w:p>
    <w:tbl>
      <w:tblPr>
        <w:tblStyle w:val="TableGrid"/>
        <w:tblW w:w="82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72"/>
        <w:gridCol w:w="4550"/>
      </w:tblGrid>
      <w:tr w:rsidR="00AF281F" w:rsidRPr="00AF281F" w14:paraId="51075E33" w14:textId="77777777" w:rsidTr="00366C91">
        <w:tc>
          <w:tcPr>
            <w:tcW w:w="3672" w:type="dxa"/>
            <w:hideMark/>
          </w:tcPr>
          <w:p w14:paraId="0394C675" w14:textId="77777777" w:rsidR="00AF281F" w:rsidRPr="00AF281F" w:rsidRDefault="00AF281F" w:rsidP="00AF281F">
            <w:pPr>
              <w:jc w:val="center"/>
              <w:rPr>
                <w:rFonts w:ascii="Times New Roman" w:eastAsia="Calibri" w:hAnsi="Times New Roman" w:cs="Times New Roman"/>
                <w:bCs/>
                <w:sz w:val="24"/>
                <w:szCs w:val="24"/>
              </w:rPr>
            </w:pPr>
            <w:r w:rsidRPr="00AF281F">
              <w:rPr>
                <w:rFonts w:ascii="Times New Roman" w:eastAsia="Calibri" w:hAnsi="Times New Roman" w:cs="Times New Roman"/>
                <w:bCs/>
                <w:sz w:val="24"/>
                <w:szCs w:val="24"/>
              </w:rPr>
              <w:t>Pembimbing I,</w:t>
            </w:r>
          </w:p>
        </w:tc>
        <w:tc>
          <w:tcPr>
            <w:tcW w:w="4550" w:type="dxa"/>
            <w:hideMark/>
          </w:tcPr>
          <w:p w14:paraId="7D8E23FB" w14:textId="77777777" w:rsidR="00AF281F" w:rsidRPr="00AF281F" w:rsidRDefault="00AF281F" w:rsidP="00AF281F">
            <w:pPr>
              <w:tabs>
                <w:tab w:val="left" w:pos="662"/>
              </w:tabs>
              <w:jc w:val="center"/>
              <w:rPr>
                <w:rFonts w:ascii="Times New Roman" w:eastAsia="Calibri" w:hAnsi="Times New Roman" w:cs="Times New Roman"/>
                <w:bCs/>
                <w:sz w:val="24"/>
                <w:szCs w:val="24"/>
              </w:rPr>
            </w:pPr>
            <w:r w:rsidRPr="00AF281F">
              <w:rPr>
                <w:rFonts w:ascii="Times New Roman" w:eastAsia="Calibri" w:hAnsi="Times New Roman" w:cs="Times New Roman"/>
                <w:bCs/>
                <w:sz w:val="24"/>
                <w:szCs w:val="24"/>
              </w:rPr>
              <w:t>Pembimbing II,</w:t>
            </w:r>
          </w:p>
        </w:tc>
      </w:tr>
      <w:tr w:rsidR="00AF281F" w:rsidRPr="00AF281F" w14:paraId="2B0ADE45" w14:textId="77777777" w:rsidTr="00366C91">
        <w:trPr>
          <w:trHeight w:val="1407"/>
        </w:trPr>
        <w:tc>
          <w:tcPr>
            <w:tcW w:w="3672" w:type="dxa"/>
            <w:hideMark/>
          </w:tcPr>
          <w:p w14:paraId="22B5BAD9" w14:textId="77777777" w:rsidR="00AF281F" w:rsidRPr="00AF281F" w:rsidRDefault="00AF281F" w:rsidP="00AF281F">
            <w:pPr>
              <w:jc w:val="center"/>
              <w:rPr>
                <w:rFonts w:ascii="Times New Roman" w:eastAsia="Calibri" w:hAnsi="Times New Roman" w:cs="Times New Roman"/>
                <w:bCs/>
                <w:sz w:val="24"/>
                <w:szCs w:val="24"/>
              </w:rPr>
            </w:pPr>
          </w:p>
          <w:p w14:paraId="30CDD506" w14:textId="77777777" w:rsidR="00AF281F" w:rsidRPr="00AF281F" w:rsidRDefault="00AF281F" w:rsidP="00AF281F">
            <w:pPr>
              <w:rPr>
                <w:rFonts w:ascii="Times New Roman" w:eastAsia="Calibri" w:hAnsi="Times New Roman" w:cs="Times New Roman"/>
                <w:bCs/>
                <w:sz w:val="24"/>
                <w:szCs w:val="24"/>
              </w:rPr>
            </w:pPr>
          </w:p>
        </w:tc>
        <w:tc>
          <w:tcPr>
            <w:tcW w:w="4550" w:type="dxa"/>
            <w:hideMark/>
          </w:tcPr>
          <w:p w14:paraId="637217E0" w14:textId="77777777" w:rsidR="00AF281F" w:rsidRPr="00AF281F" w:rsidRDefault="00AF281F" w:rsidP="00AF281F">
            <w:pPr>
              <w:jc w:val="center"/>
              <w:rPr>
                <w:rFonts w:ascii="Times New Roman" w:eastAsia="Calibri" w:hAnsi="Times New Roman" w:cs="Times New Roman"/>
                <w:bCs/>
                <w:sz w:val="24"/>
                <w:szCs w:val="24"/>
              </w:rPr>
            </w:pPr>
          </w:p>
        </w:tc>
      </w:tr>
      <w:tr w:rsidR="00AF281F" w:rsidRPr="00AF281F" w14:paraId="1881BEE5" w14:textId="77777777" w:rsidTr="00366C91">
        <w:tc>
          <w:tcPr>
            <w:tcW w:w="3672" w:type="dxa"/>
            <w:hideMark/>
          </w:tcPr>
          <w:p w14:paraId="5AFDB423" w14:textId="77777777" w:rsidR="00AF281F" w:rsidRPr="00AF281F" w:rsidRDefault="00AF281F" w:rsidP="00AF281F">
            <w:pPr>
              <w:widowControl w:val="0"/>
              <w:autoSpaceDE w:val="0"/>
              <w:autoSpaceDN w:val="0"/>
              <w:jc w:val="center"/>
              <w:rPr>
                <w:rFonts w:ascii="Times New Roman" w:eastAsia="Times New Roman" w:hAnsi="Times New Roman" w:cs="Times New Roman"/>
                <w:sz w:val="24"/>
              </w:rPr>
            </w:pPr>
            <w:r w:rsidRPr="00AF281F">
              <w:rPr>
                <w:rFonts w:ascii="Times New Roman" w:eastAsia="Times New Roman" w:hAnsi="Times New Roman" w:cs="Times New Roman"/>
                <w:sz w:val="24"/>
                <w:u w:val="single"/>
              </w:rPr>
              <w:t>Ira Puspitasari, S.T., M.T., Ph.D.</w:t>
            </w:r>
          </w:p>
          <w:p w14:paraId="51F48FF6" w14:textId="77777777" w:rsidR="00AF281F" w:rsidRPr="00AF281F" w:rsidRDefault="00AF281F" w:rsidP="00AF281F">
            <w:pPr>
              <w:jc w:val="center"/>
              <w:rPr>
                <w:rFonts w:ascii="Times New Roman" w:eastAsia="Calibri" w:hAnsi="Times New Roman" w:cs="Times New Roman"/>
                <w:bCs/>
                <w:sz w:val="24"/>
                <w:szCs w:val="24"/>
              </w:rPr>
            </w:pPr>
            <w:r w:rsidRPr="00AF281F">
              <w:rPr>
                <w:rFonts w:ascii="Times New Roman" w:eastAsia="Calibri" w:hAnsi="Times New Roman" w:cs="Times New Roman"/>
                <w:bCs/>
                <w:sz w:val="24"/>
                <w:szCs w:val="24"/>
              </w:rPr>
              <w:t xml:space="preserve">NIP. </w:t>
            </w:r>
            <w:r w:rsidRPr="00AF281F">
              <w:rPr>
                <w:rFonts w:ascii="Times New Roman" w:hAnsi="Times New Roman"/>
                <w:bCs/>
                <w:sz w:val="24"/>
                <w:lang w:val="en-US"/>
              </w:rPr>
              <w:t>198410272010122005</w:t>
            </w:r>
          </w:p>
        </w:tc>
        <w:tc>
          <w:tcPr>
            <w:tcW w:w="4550" w:type="dxa"/>
            <w:hideMark/>
          </w:tcPr>
          <w:p w14:paraId="2E43A3C4" w14:textId="77777777" w:rsidR="00AF281F" w:rsidRPr="00AF281F" w:rsidRDefault="00AF281F" w:rsidP="00AF281F">
            <w:pPr>
              <w:jc w:val="center"/>
              <w:rPr>
                <w:rFonts w:ascii="Times New Roman" w:eastAsia="Cambria" w:hAnsi="Times New Roman" w:cs="Times New Roman"/>
                <w:sz w:val="24"/>
                <w:szCs w:val="24"/>
                <w:highlight w:val="yellow"/>
                <w:u w:val="single"/>
                <w:lang w:val="en-US" w:eastAsia="id-ID"/>
              </w:rPr>
            </w:pPr>
            <w:r w:rsidRPr="00AF281F">
              <w:rPr>
                <w:rFonts w:ascii="Times New Roman" w:eastAsia="Times New Roman" w:hAnsi="Times New Roman" w:cs="Times New Roman"/>
                <w:sz w:val="24"/>
                <w:u w:val="single"/>
                <w:lang w:val="en-US"/>
              </w:rPr>
              <w:t>Drs</w:t>
            </w:r>
            <w:r w:rsidRPr="00AF281F">
              <w:rPr>
                <w:rFonts w:ascii="Times New Roman" w:eastAsia="Times New Roman" w:hAnsi="Times New Roman" w:cs="Times New Roman"/>
                <w:sz w:val="24"/>
                <w:u w:val="single"/>
              </w:rPr>
              <w:t>.</w:t>
            </w:r>
            <w:r w:rsidRPr="00AF281F">
              <w:rPr>
                <w:rFonts w:ascii="Times New Roman" w:eastAsia="Times New Roman" w:hAnsi="Times New Roman" w:cs="Times New Roman"/>
                <w:sz w:val="24"/>
                <w:u w:val="single"/>
                <w:lang w:val="en-US"/>
              </w:rPr>
              <w:t xml:space="preserve"> </w:t>
            </w:r>
            <w:proofErr w:type="spellStart"/>
            <w:r w:rsidRPr="00AF281F">
              <w:rPr>
                <w:rFonts w:ascii="Times New Roman" w:eastAsia="Times New Roman" w:hAnsi="Times New Roman" w:cs="Times New Roman"/>
                <w:sz w:val="24"/>
                <w:u w:val="single"/>
                <w:lang w:val="en-US"/>
              </w:rPr>
              <w:t>Eto</w:t>
            </w:r>
            <w:proofErr w:type="spellEnd"/>
            <w:r w:rsidRPr="00AF281F">
              <w:rPr>
                <w:rFonts w:ascii="Times New Roman" w:eastAsia="Times New Roman" w:hAnsi="Times New Roman" w:cs="Times New Roman"/>
                <w:sz w:val="24"/>
                <w:u w:val="single"/>
                <w:lang w:val="en-US"/>
              </w:rPr>
              <w:t xml:space="preserve"> </w:t>
            </w:r>
            <w:proofErr w:type="spellStart"/>
            <w:r w:rsidRPr="00AF281F">
              <w:rPr>
                <w:rFonts w:ascii="Times New Roman" w:eastAsia="Times New Roman" w:hAnsi="Times New Roman" w:cs="Times New Roman"/>
                <w:sz w:val="24"/>
                <w:u w:val="single"/>
                <w:lang w:val="en-US"/>
              </w:rPr>
              <w:t>Wuryanto</w:t>
            </w:r>
            <w:proofErr w:type="spellEnd"/>
            <w:r w:rsidRPr="00AF281F">
              <w:rPr>
                <w:rFonts w:ascii="Times New Roman" w:eastAsia="Times New Roman" w:hAnsi="Times New Roman" w:cs="Times New Roman"/>
                <w:sz w:val="24"/>
                <w:u w:val="single"/>
                <w:lang w:val="en-US"/>
              </w:rPr>
              <w:t>, DEA</w:t>
            </w:r>
            <w:r w:rsidRPr="00AF281F">
              <w:rPr>
                <w:rFonts w:ascii="Times New Roman" w:eastAsia="Cambria" w:hAnsi="Times New Roman" w:cs="Times New Roman"/>
                <w:sz w:val="24"/>
                <w:szCs w:val="24"/>
                <w:u w:val="single"/>
                <w:lang w:val="id-ID" w:eastAsia="id-ID"/>
              </w:rPr>
              <w:t>.</w:t>
            </w:r>
          </w:p>
          <w:p w14:paraId="73EE500C" w14:textId="77777777" w:rsidR="00AF281F" w:rsidRPr="00AF281F" w:rsidRDefault="00AF281F" w:rsidP="00AF281F">
            <w:pPr>
              <w:jc w:val="center"/>
              <w:rPr>
                <w:rFonts w:ascii="Times New Roman" w:eastAsia="Calibri" w:hAnsi="Times New Roman" w:cs="Times New Roman"/>
                <w:bCs/>
                <w:sz w:val="24"/>
                <w:szCs w:val="24"/>
              </w:rPr>
            </w:pPr>
            <w:r w:rsidRPr="00AF281F">
              <w:rPr>
                <w:rFonts w:ascii="Times New Roman" w:hAnsi="Times New Roman" w:cs="Times New Roman"/>
                <w:sz w:val="24"/>
                <w:lang w:val="en-US"/>
              </w:rPr>
              <w:t xml:space="preserve">NIP. </w:t>
            </w:r>
            <w:r w:rsidRPr="00AF281F">
              <w:rPr>
                <w:rFonts w:ascii="Times New Roman" w:eastAsia="Times New Roman" w:hAnsi="Times New Roman"/>
                <w:sz w:val="24"/>
                <w:shd w:val="clear" w:color="auto" w:fill="FFFFFF"/>
              </w:rPr>
              <w:t>196609281991021001</w:t>
            </w:r>
          </w:p>
        </w:tc>
      </w:tr>
    </w:tbl>
    <w:p w14:paraId="4EA71CFC" w14:textId="6DE03EBC" w:rsidR="00AF281F" w:rsidRDefault="00AF281F">
      <w:pPr>
        <w:rPr>
          <w:rFonts w:ascii="Times New Roman" w:eastAsiaTheme="majorEastAsia" w:hAnsi="Times New Roman" w:cstheme="majorBidi"/>
          <w:b/>
          <w:sz w:val="24"/>
          <w:szCs w:val="32"/>
          <w:lang w:val="en-US"/>
        </w:rPr>
      </w:pPr>
    </w:p>
    <w:p w14:paraId="4ED39820" w14:textId="77777777" w:rsidR="00F17E95" w:rsidRDefault="00F17E95">
      <w:pPr>
        <w:rPr>
          <w:rFonts w:ascii="Times New Roman" w:eastAsiaTheme="majorEastAsia" w:hAnsi="Times New Roman" w:cstheme="majorBidi"/>
          <w:b/>
          <w:sz w:val="24"/>
          <w:szCs w:val="32"/>
          <w:lang w:val="en-US"/>
        </w:rPr>
      </w:pPr>
    </w:p>
    <w:p w14:paraId="4F340368" w14:textId="121BC6D2" w:rsidR="00CD08FC" w:rsidRPr="00CD08FC" w:rsidRDefault="00F51AA2" w:rsidP="002E1F55">
      <w:pPr>
        <w:pStyle w:val="Heading1"/>
        <w:numPr>
          <w:ilvl w:val="0"/>
          <w:numId w:val="0"/>
        </w:numPr>
        <w:spacing w:line="360" w:lineRule="auto"/>
        <w:ind w:left="432" w:hanging="432"/>
        <w:jc w:val="center"/>
        <w:rPr>
          <w:lang w:val="en-US"/>
        </w:rPr>
      </w:pPr>
      <w:bookmarkStart w:id="9" w:name="_Toc148647673"/>
      <w:r>
        <w:rPr>
          <w:lang w:val="en-US"/>
        </w:rPr>
        <w:lastRenderedPageBreak/>
        <w:t>LEMBAR PENGESAHAN NASKAH SKRIPSI</w:t>
      </w:r>
      <w:bookmarkEnd w:id="9"/>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85"/>
        <w:gridCol w:w="283"/>
        <w:gridCol w:w="5772"/>
      </w:tblGrid>
      <w:tr w:rsidR="002E1F55" w:rsidRPr="002E1F55" w14:paraId="58B9A4A8" w14:textId="77777777" w:rsidTr="00366C91">
        <w:trPr>
          <w:trHeight w:val="900"/>
        </w:trPr>
        <w:tc>
          <w:tcPr>
            <w:tcW w:w="1885" w:type="dxa"/>
          </w:tcPr>
          <w:p w14:paraId="61A08DAB" w14:textId="77777777" w:rsidR="002E1F55" w:rsidRPr="002E1F55" w:rsidRDefault="002E1F55" w:rsidP="002E1F55">
            <w:pPr>
              <w:spacing w:line="360" w:lineRule="auto"/>
              <w:rPr>
                <w:rFonts w:ascii="Times New Roman" w:eastAsia="Cambria" w:hAnsi="Times New Roman" w:cs="Times New Roman"/>
                <w:sz w:val="24"/>
                <w:szCs w:val="24"/>
                <w:lang w:val="id-ID" w:eastAsia="id-ID"/>
              </w:rPr>
            </w:pPr>
            <w:r w:rsidRPr="002E1F55">
              <w:rPr>
                <w:rFonts w:ascii="Times New Roman" w:eastAsia="Cambria" w:hAnsi="Times New Roman" w:cs="Times New Roman"/>
                <w:sz w:val="24"/>
                <w:szCs w:val="24"/>
                <w:lang w:val="id-ID" w:eastAsia="id-ID"/>
              </w:rPr>
              <w:t>Judul</w:t>
            </w:r>
          </w:p>
        </w:tc>
        <w:tc>
          <w:tcPr>
            <w:tcW w:w="270" w:type="dxa"/>
          </w:tcPr>
          <w:p w14:paraId="6767C457" w14:textId="77777777" w:rsidR="002E1F55" w:rsidRPr="002E1F55" w:rsidRDefault="002E1F55" w:rsidP="002E1F55">
            <w:pPr>
              <w:spacing w:line="360" w:lineRule="auto"/>
              <w:rPr>
                <w:rFonts w:ascii="Times New Roman" w:hAnsi="Times New Roman" w:cs="Times New Roman"/>
                <w:sz w:val="24"/>
                <w:szCs w:val="24"/>
                <w:lang w:eastAsia="id-ID"/>
              </w:rPr>
            </w:pPr>
            <w:r w:rsidRPr="002E1F55">
              <w:rPr>
                <w:rFonts w:ascii="Times New Roman" w:hAnsi="Times New Roman" w:cs="Times New Roman"/>
                <w:sz w:val="24"/>
                <w:szCs w:val="24"/>
                <w:lang w:eastAsia="id-ID"/>
              </w:rPr>
              <w:t>:</w:t>
            </w:r>
          </w:p>
        </w:tc>
        <w:tc>
          <w:tcPr>
            <w:tcW w:w="5772" w:type="dxa"/>
          </w:tcPr>
          <w:p w14:paraId="12E43B0A" w14:textId="77777777" w:rsidR="002E1F55" w:rsidRPr="002E1F55" w:rsidRDefault="002E1F55" w:rsidP="002E1F55">
            <w:pPr>
              <w:spacing w:line="360" w:lineRule="auto"/>
              <w:jc w:val="both"/>
              <w:rPr>
                <w:rFonts w:ascii="Times New Roman" w:hAnsi="Times New Roman" w:cs="Times New Roman"/>
                <w:sz w:val="24"/>
                <w:szCs w:val="24"/>
                <w:lang w:val="en-US" w:eastAsia="id-ID"/>
              </w:rPr>
            </w:pPr>
            <w:proofErr w:type="spellStart"/>
            <w:r w:rsidRPr="002E1F55">
              <w:rPr>
                <w:rFonts w:ascii="Times New Roman" w:hAnsi="Times New Roman" w:cs="Times New Roman"/>
                <w:sz w:val="24"/>
                <w:szCs w:val="24"/>
                <w:lang w:val="en-US" w:eastAsia="id-ID"/>
              </w:rPr>
              <w:t>Klasterisasi</w:t>
            </w:r>
            <w:proofErr w:type="spellEnd"/>
            <w:r w:rsidRPr="002E1F55">
              <w:rPr>
                <w:rFonts w:ascii="Times New Roman" w:hAnsi="Times New Roman" w:cs="Times New Roman"/>
                <w:sz w:val="24"/>
                <w:szCs w:val="24"/>
                <w:lang w:val="en-US" w:eastAsia="id-ID"/>
              </w:rPr>
              <w:t xml:space="preserve"> dan </w:t>
            </w:r>
            <w:proofErr w:type="spellStart"/>
            <w:r w:rsidRPr="002E1F55">
              <w:rPr>
                <w:rFonts w:ascii="Times New Roman" w:hAnsi="Times New Roman" w:cs="Times New Roman"/>
                <w:sz w:val="24"/>
                <w:szCs w:val="24"/>
                <w:lang w:val="en-US" w:eastAsia="id-ID"/>
              </w:rPr>
              <w:t>Geovisualisasi</w:t>
            </w:r>
            <w:proofErr w:type="spellEnd"/>
            <w:r w:rsidRPr="002E1F55">
              <w:rPr>
                <w:rFonts w:ascii="Times New Roman" w:hAnsi="Times New Roman" w:cs="Times New Roman"/>
                <w:sz w:val="24"/>
                <w:szCs w:val="24"/>
                <w:lang w:val="en-US" w:eastAsia="id-ID"/>
              </w:rPr>
              <w:t xml:space="preserve"> </w:t>
            </w:r>
            <w:r w:rsidRPr="002E1F55">
              <w:rPr>
                <w:rFonts w:ascii="Times New Roman" w:hAnsi="Times New Roman" w:cs="Times New Roman"/>
                <w:i/>
                <w:iCs/>
                <w:sz w:val="24"/>
                <w:szCs w:val="24"/>
                <w:lang w:val="en-US" w:eastAsia="id-ID"/>
              </w:rPr>
              <w:t>Tweet</w:t>
            </w:r>
            <w:r w:rsidRPr="002E1F55">
              <w:rPr>
                <w:rFonts w:ascii="Times New Roman" w:hAnsi="Times New Roman" w:cs="Times New Roman"/>
                <w:sz w:val="24"/>
                <w:szCs w:val="24"/>
                <w:lang w:val="en-US" w:eastAsia="id-ID"/>
              </w:rPr>
              <w:t xml:space="preserve"> Penyebaran Penyakit Menular Langsung (Studi Kasus COVID-19)</w:t>
            </w:r>
          </w:p>
        </w:tc>
      </w:tr>
      <w:tr w:rsidR="002E1F55" w:rsidRPr="002E1F55" w14:paraId="12F7861B" w14:textId="77777777" w:rsidTr="00366C91">
        <w:tc>
          <w:tcPr>
            <w:tcW w:w="1885" w:type="dxa"/>
          </w:tcPr>
          <w:p w14:paraId="64EE9972" w14:textId="77777777" w:rsidR="002E1F55" w:rsidRPr="002E1F55" w:rsidRDefault="002E1F55" w:rsidP="002E1F55">
            <w:pPr>
              <w:spacing w:line="360" w:lineRule="auto"/>
              <w:rPr>
                <w:rFonts w:ascii="Times New Roman" w:eastAsia="Cambria" w:hAnsi="Times New Roman" w:cs="Times New Roman"/>
                <w:sz w:val="24"/>
                <w:szCs w:val="24"/>
                <w:lang w:val="id-ID" w:eastAsia="id-ID"/>
              </w:rPr>
            </w:pPr>
            <w:r w:rsidRPr="002E1F55">
              <w:rPr>
                <w:rFonts w:ascii="Times New Roman" w:eastAsia="Cambria" w:hAnsi="Times New Roman" w:cs="Times New Roman"/>
                <w:sz w:val="24"/>
                <w:szCs w:val="24"/>
                <w:lang w:val="id-ID" w:eastAsia="id-ID"/>
              </w:rPr>
              <w:t>Penyusun</w:t>
            </w:r>
          </w:p>
        </w:tc>
        <w:tc>
          <w:tcPr>
            <w:tcW w:w="270" w:type="dxa"/>
          </w:tcPr>
          <w:p w14:paraId="30819124" w14:textId="77777777" w:rsidR="002E1F55" w:rsidRPr="002E1F55" w:rsidRDefault="002E1F55" w:rsidP="002E1F55">
            <w:pPr>
              <w:spacing w:line="360" w:lineRule="auto"/>
              <w:rPr>
                <w:rFonts w:ascii="Times New Roman" w:eastAsia="Cambria" w:hAnsi="Times New Roman" w:cs="Times New Roman"/>
                <w:sz w:val="24"/>
                <w:szCs w:val="24"/>
                <w:lang w:val="en-US" w:eastAsia="id-ID"/>
              </w:rPr>
            </w:pPr>
            <w:r w:rsidRPr="002E1F55">
              <w:rPr>
                <w:rFonts w:ascii="Times New Roman" w:eastAsia="Cambria" w:hAnsi="Times New Roman" w:cs="Times New Roman"/>
                <w:sz w:val="24"/>
                <w:szCs w:val="24"/>
                <w:lang w:val="en-US" w:eastAsia="id-ID"/>
              </w:rPr>
              <w:t>:</w:t>
            </w:r>
          </w:p>
        </w:tc>
        <w:tc>
          <w:tcPr>
            <w:tcW w:w="5772" w:type="dxa"/>
          </w:tcPr>
          <w:p w14:paraId="75A9ED0A" w14:textId="77777777" w:rsidR="002E1F55" w:rsidRPr="002E1F55" w:rsidRDefault="002E1F55" w:rsidP="002E1F55">
            <w:pPr>
              <w:spacing w:line="360" w:lineRule="auto"/>
              <w:rPr>
                <w:rFonts w:ascii="Times New Roman" w:eastAsia="Cambria" w:hAnsi="Times New Roman" w:cs="Times New Roman"/>
                <w:sz w:val="24"/>
                <w:szCs w:val="24"/>
                <w:lang w:val="en-US" w:eastAsia="id-ID"/>
              </w:rPr>
            </w:pPr>
            <w:proofErr w:type="spellStart"/>
            <w:r w:rsidRPr="002E1F55">
              <w:rPr>
                <w:rFonts w:ascii="Times New Roman" w:eastAsia="Cambria" w:hAnsi="Times New Roman" w:cs="Times New Roman"/>
                <w:sz w:val="24"/>
                <w:szCs w:val="24"/>
                <w:lang w:val="en-US" w:eastAsia="id-ID"/>
              </w:rPr>
              <w:t>Fahmirullah</w:t>
            </w:r>
            <w:proofErr w:type="spellEnd"/>
            <w:r w:rsidRPr="002E1F55">
              <w:rPr>
                <w:rFonts w:ascii="Times New Roman" w:eastAsia="Cambria" w:hAnsi="Times New Roman" w:cs="Times New Roman"/>
                <w:sz w:val="24"/>
                <w:szCs w:val="24"/>
                <w:lang w:val="en-US" w:eastAsia="id-ID"/>
              </w:rPr>
              <w:t xml:space="preserve"> Abdillah</w:t>
            </w:r>
          </w:p>
        </w:tc>
      </w:tr>
      <w:tr w:rsidR="002E1F55" w:rsidRPr="002E1F55" w14:paraId="5AF02D5C" w14:textId="77777777" w:rsidTr="00366C91">
        <w:tc>
          <w:tcPr>
            <w:tcW w:w="1885" w:type="dxa"/>
          </w:tcPr>
          <w:p w14:paraId="3CE07BD2" w14:textId="77777777" w:rsidR="002E1F55" w:rsidRPr="002E1F55" w:rsidRDefault="002E1F55" w:rsidP="002E1F55">
            <w:pPr>
              <w:spacing w:line="360" w:lineRule="auto"/>
              <w:rPr>
                <w:rFonts w:ascii="Times New Roman" w:eastAsia="Cambria" w:hAnsi="Times New Roman" w:cs="Times New Roman"/>
                <w:sz w:val="24"/>
                <w:szCs w:val="24"/>
                <w:lang w:val="en-US" w:eastAsia="id-ID"/>
              </w:rPr>
            </w:pPr>
            <w:r w:rsidRPr="002E1F55">
              <w:rPr>
                <w:rFonts w:ascii="Times New Roman" w:eastAsia="Cambria" w:hAnsi="Times New Roman" w:cs="Times New Roman"/>
                <w:sz w:val="24"/>
                <w:szCs w:val="24"/>
                <w:lang w:val="en-US" w:eastAsia="id-ID"/>
              </w:rPr>
              <w:t>NIM</w:t>
            </w:r>
          </w:p>
        </w:tc>
        <w:tc>
          <w:tcPr>
            <w:tcW w:w="270" w:type="dxa"/>
          </w:tcPr>
          <w:p w14:paraId="0AFB021B" w14:textId="77777777" w:rsidR="002E1F55" w:rsidRPr="002E1F55" w:rsidRDefault="002E1F55" w:rsidP="002E1F55">
            <w:pPr>
              <w:spacing w:line="360" w:lineRule="auto"/>
              <w:rPr>
                <w:rFonts w:ascii="Times New Roman" w:eastAsia="Cambria" w:hAnsi="Times New Roman" w:cs="Times New Roman"/>
                <w:sz w:val="24"/>
                <w:szCs w:val="24"/>
                <w:lang w:val="en-US" w:eastAsia="id-ID"/>
              </w:rPr>
            </w:pPr>
            <w:r w:rsidRPr="002E1F55">
              <w:rPr>
                <w:rFonts w:ascii="Times New Roman" w:eastAsia="Cambria" w:hAnsi="Times New Roman" w:cs="Times New Roman"/>
                <w:sz w:val="24"/>
                <w:szCs w:val="24"/>
                <w:lang w:val="en-US" w:eastAsia="id-ID"/>
              </w:rPr>
              <w:t>:</w:t>
            </w:r>
          </w:p>
        </w:tc>
        <w:tc>
          <w:tcPr>
            <w:tcW w:w="5772" w:type="dxa"/>
          </w:tcPr>
          <w:p w14:paraId="5A8C7EFA" w14:textId="77777777" w:rsidR="002E1F55" w:rsidRPr="002E1F55" w:rsidRDefault="002E1F55" w:rsidP="002E1F55">
            <w:pPr>
              <w:spacing w:line="360" w:lineRule="auto"/>
              <w:rPr>
                <w:rFonts w:ascii="Times New Roman" w:eastAsia="Cambria" w:hAnsi="Times New Roman" w:cs="Times New Roman"/>
                <w:sz w:val="24"/>
                <w:szCs w:val="24"/>
                <w:lang w:val="en-US" w:eastAsia="id-ID"/>
              </w:rPr>
            </w:pPr>
            <w:r w:rsidRPr="002E1F55">
              <w:rPr>
                <w:rFonts w:ascii="Times New Roman" w:eastAsia="Cambria" w:hAnsi="Times New Roman" w:cs="Times New Roman"/>
                <w:sz w:val="24"/>
                <w:szCs w:val="24"/>
                <w:lang w:val="en-US" w:eastAsia="id-ID"/>
              </w:rPr>
              <w:t>081811633002</w:t>
            </w:r>
          </w:p>
        </w:tc>
      </w:tr>
      <w:tr w:rsidR="002E1F55" w:rsidRPr="002E1F55" w14:paraId="5173B67A" w14:textId="77777777" w:rsidTr="00366C91">
        <w:tc>
          <w:tcPr>
            <w:tcW w:w="1885" w:type="dxa"/>
          </w:tcPr>
          <w:p w14:paraId="4B091BE1" w14:textId="77777777" w:rsidR="002E1F55" w:rsidRPr="002E1F55" w:rsidRDefault="002E1F55" w:rsidP="002E1F55">
            <w:pPr>
              <w:spacing w:line="360" w:lineRule="auto"/>
              <w:rPr>
                <w:rFonts w:ascii="Times New Roman" w:eastAsia="Cambria" w:hAnsi="Times New Roman" w:cs="Times New Roman"/>
                <w:sz w:val="24"/>
                <w:szCs w:val="24"/>
                <w:lang w:val="en-US" w:eastAsia="id-ID"/>
              </w:rPr>
            </w:pPr>
            <w:r w:rsidRPr="002E1F55">
              <w:rPr>
                <w:rFonts w:ascii="Times New Roman" w:eastAsia="Cambria" w:hAnsi="Times New Roman" w:cs="Times New Roman"/>
                <w:sz w:val="24"/>
                <w:szCs w:val="24"/>
                <w:lang w:val="id-ID" w:eastAsia="id-ID"/>
              </w:rPr>
              <w:t>Pembimbing</w:t>
            </w:r>
            <w:r w:rsidRPr="002E1F55">
              <w:rPr>
                <w:rFonts w:ascii="Times New Roman" w:eastAsia="Cambria" w:hAnsi="Times New Roman" w:cs="Times New Roman"/>
                <w:sz w:val="24"/>
                <w:szCs w:val="24"/>
                <w:lang w:val="en-US" w:eastAsia="id-ID"/>
              </w:rPr>
              <w:t xml:space="preserve"> I</w:t>
            </w:r>
          </w:p>
        </w:tc>
        <w:tc>
          <w:tcPr>
            <w:tcW w:w="270" w:type="dxa"/>
          </w:tcPr>
          <w:p w14:paraId="377F7170" w14:textId="77777777" w:rsidR="002E1F55" w:rsidRPr="002E1F55" w:rsidRDefault="002E1F55" w:rsidP="002E1F55">
            <w:pPr>
              <w:spacing w:line="360" w:lineRule="auto"/>
              <w:rPr>
                <w:rFonts w:ascii="Times New Roman" w:eastAsia="Cambria" w:hAnsi="Times New Roman" w:cs="Times New Roman"/>
                <w:sz w:val="24"/>
                <w:szCs w:val="24"/>
                <w:lang w:val="en-US" w:eastAsia="id-ID"/>
              </w:rPr>
            </w:pPr>
            <w:r w:rsidRPr="002E1F55">
              <w:rPr>
                <w:rFonts w:ascii="Times New Roman" w:eastAsia="Cambria" w:hAnsi="Times New Roman" w:cs="Times New Roman"/>
                <w:sz w:val="24"/>
                <w:szCs w:val="24"/>
                <w:lang w:val="en-US" w:eastAsia="id-ID"/>
              </w:rPr>
              <w:t>:</w:t>
            </w:r>
          </w:p>
        </w:tc>
        <w:tc>
          <w:tcPr>
            <w:tcW w:w="5772" w:type="dxa"/>
          </w:tcPr>
          <w:p w14:paraId="2F2FA257" w14:textId="77777777" w:rsidR="002E1F55" w:rsidRPr="002E1F55" w:rsidRDefault="002E1F55" w:rsidP="002E1F55">
            <w:pPr>
              <w:spacing w:line="360" w:lineRule="auto"/>
              <w:rPr>
                <w:rFonts w:ascii="Times New Roman" w:eastAsia="Cambria" w:hAnsi="Times New Roman" w:cs="Times New Roman"/>
                <w:sz w:val="24"/>
                <w:szCs w:val="24"/>
                <w:lang w:val="en-US" w:eastAsia="id-ID"/>
              </w:rPr>
            </w:pPr>
            <w:r w:rsidRPr="002E1F55">
              <w:rPr>
                <w:rFonts w:ascii="Times New Roman" w:eastAsia="Cambria" w:hAnsi="Times New Roman" w:cs="Times New Roman"/>
                <w:sz w:val="24"/>
                <w:szCs w:val="24"/>
                <w:lang w:val="id-ID" w:eastAsia="id-ID"/>
              </w:rPr>
              <w:t>Ira Puspitasari, S.T., M.T., Ph.D.</w:t>
            </w:r>
            <w:r w:rsidRPr="002E1F55">
              <w:rPr>
                <w:rFonts w:ascii="Times New Roman" w:eastAsia="Cambria" w:hAnsi="Times New Roman" w:cs="Times New Roman"/>
                <w:sz w:val="24"/>
                <w:szCs w:val="24"/>
                <w:lang w:val="en-US" w:eastAsia="id-ID"/>
              </w:rPr>
              <w:t>.</w:t>
            </w:r>
          </w:p>
        </w:tc>
      </w:tr>
      <w:tr w:rsidR="002E1F55" w:rsidRPr="002E1F55" w14:paraId="5FDC9973" w14:textId="77777777" w:rsidTr="00366C91">
        <w:tc>
          <w:tcPr>
            <w:tcW w:w="1885" w:type="dxa"/>
          </w:tcPr>
          <w:p w14:paraId="5F2C3C1D" w14:textId="77777777" w:rsidR="002E1F55" w:rsidRPr="002E1F55" w:rsidRDefault="002E1F55" w:rsidP="002E1F55">
            <w:pPr>
              <w:spacing w:line="360" w:lineRule="auto"/>
              <w:rPr>
                <w:rFonts w:ascii="Times New Roman" w:eastAsia="Cambria" w:hAnsi="Times New Roman" w:cs="Times New Roman"/>
                <w:sz w:val="24"/>
                <w:szCs w:val="24"/>
                <w:lang w:val="en-US" w:eastAsia="id-ID"/>
              </w:rPr>
            </w:pPr>
            <w:r w:rsidRPr="002E1F55">
              <w:rPr>
                <w:rFonts w:ascii="Times New Roman" w:eastAsia="Cambria" w:hAnsi="Times New Roman" w:cs="Times New Roman"/>
                <w:sz w:val="24"/>
                <w:szCs w:val="24"/>
                <w:lang w:val="id-ID" w:eastAsia="id-ID"/>
              </w:rPr>
              <w:t xml:space="preserve">Pembimbing </w:t>
            </w:r>
            <w:r w:rsidRPr="002E1F55">
              <w:rPr>
                <w:rFonts w:ascii="Times New Roman" w:eastAsia="Cambria" w:hAnsi="Times New Roman" w:cs="Times New Roman"/>
                <w:sz w:val="24"/>
                <w:szCs w:val="24"/>
                <w:lang w:val="en-US" w:eastAsia="id-ID"/>
              </w:rPr>
              <w:t>II</w:t>
            </w:r>
          </w:p>
        </w:tc>
        <w:tc>
          <w:tcPr>
            <w:tcW w:w="270" w:type="dxa"/>
          </w:tcPr>
          <w:p w14:paraId="3F0AFD8D" w14:textId="77777777" w:rsidR="002E1F55" w:rsidRPr="002E1F55" w:rsidRDefault="002E1F55" w:rsidP="002E1F55">
            <w:pPr>
              <w:spacing w:line="360" w:lineRule="auto"/>
              <w:rPr>
                <w:rFonts w:ascii="Times New Roman" w:eastAsia="Cambria" w:hAnsi="Times New Roman" w:cs="Times New Roman"/>
                <w:sz w:val="24"/>
                <w:szCs w:val="24"/>
                <w:lang w:val="en-US" w:eastAsia="id-ID"/>
              </w:rPr>
            </w:pPr>
            <w:r w:rsidRPr="002E1F55">
              <w:rPr>
                <w:rFonts w:ascii="Times New Roman" w:eastAsia="Cambria" w:hAnsi="Times New Roman" w:cs="Times New Roman"/>
                <w:sz w:val="24"/>
                <w:szCs w:val="24"/>
                <w:lang w:val="en-US" w:eastAsia="id-ID"/>
              </w:rPr>
              <w:t>:</w:t>
            </w:r>
          </w:p>
        </w:tc>
        <w:tc>
          <w:tcPr>
            <w:tcW w:w="5772" w:type="dxa"/>
          </w:tcPr>
          <w:p w14:paraId="23ADDBF9" w14:textId="77777777" w:rsidR="002E1F55" w:rsidRPr="002E1F55" w:rsidRDefault="002E1F55" w:rsidP="002E1F55">
            <w:pPr>
              <w:spacing w:line="360" w:lineRule="auto"/>
              <w:rPr>
                <w:rFonts w:ascii="Times New Roman" w:eastAsia="Cambria" w:hAnsi="Times New Roman" w:cs="Times New Roman"/>
                <w:sz w:val="24"/>
                <w:szCs w:val="24"/>
                <w:lang w:val="id-ID" w:eastAsia="id-ID"/>
              </w:rPr>
            </w:pPr>
            <w:r w:rsidRPr="002E1F55">
              <w:rPr>
                <w:rFonts w:ascii="Times New Roman" w:eastAsia="Cambria" w:hAnsi="Times New Roman" w:cs="Times New Roman"/>
                <w:sz w:val="24"/>
                <w:szCs w:val="24"/>
                <w:lang w:val="id-ID" w:eastAsia="id-ID"/>
              </w:rPr>
              <w:t>Drs. Eto Wuryanto, DEA</w:t>
            </w:r>
          </w:p>
        </w:tc>
      </w:tr>
      <w:tr w:rsidR="002E1F55" w:rsidRPr="002E1F55" w14:paraId="208F9DEC" w14:textId="77777777" w:rsidTr="00366C91">
        <w:tc>
          <w:tcPr>
            <w:tcW w:w="1885" w:type="dxa"/>
          </w:tcPr>
          <w:p w14:paraId="2CF7C13F" w14:textId="77777777" w:rsidR="002E1F55" w:rsidRPr="002E1F55" w:rsidRDefault="002E1F55" w:rsidP="002E1F55">
            <w:pPr>
              <w:spacing w:line="360" w:lineRule="auto"/>
              <w:rPr>
                <w:rFonts w:ascii="Times New Roman" w:eastAsia="Cambria" w:hAnsi="Times New Roman" w:cs="Times New Roman"/>
                <w:sz w:val="24"/>
                <w:szCs w:val="24"/>
                <w:lang w:val="en-US" w:eastAsia="id-ID"/>
              </w:rPr>
            </w:pPr>
            <w:r w:rsidRPr="002E1F55">
              <w:rPr>
                <w:rFonts w:ascii="Times New Roman" w:eastAsia="Cambria" w:hAnsi="Times New Roman" w:cs="Times New Roman"/>
                <w:sz w:val="24"/>
                <w:szCs w:val="24"/>
                <w:lang w:val="id-ID" w:eastAsia="id-ID"/>
              </w:rPr>
              <w:t>Tanggal</w:t>
            </w:r>
            <w:r w:rsidRPr="002E1F55">
              <w:rPr>
                <w:rFonts w:ascii="Times New Roman" w:eastAsia="Cambria" w:hAnsi="Times New Roman" w:cs="Times New Roman"/>
                <w:sz w:val="24"/>
                <w:szCs w:val="24"/>
                <w:lang w:val="en-US" w:eastAsia="id-ID"/>
              </w:rPr>
              <w:t xml:space="preserve"> Seminar</w:t>
            </w:r>
          </w:p>
        </w:tc>
        <w:tc>
          <w:tcPr>
            <w:tcW w:w="270" w:type="dxa"/>
          </w:tcPr>
          <w:p w14:paraId="37BD5A04" w14:textId="77777777" w:rsidR="002E1F55" w:rsidRPr="002E1F55" w:rsidRDefault="002E1F55" w:rsidP="002E1F55">
            <w:pPr>
              <w:spacing w:line="360" w:lineRule="auto"/>
              <w:rPr>
                <w:rFonts w:ascii="Times New Roman" w:eastAsia="Cambria" w:hAnsi="Times New Roman" w:cs="Times New Roman"/>
                <w:sz w:val="24"/>
                <w:szCs w:val="24"/>
                <w:lang w:val="en-US" w:eastAsia="id-ID"/>
              </w:rPr>
            </w:pPr>
            <w:r w:rsidRPr="002E1F55">
              <w:rPr>
                <w:rFonts w:ascii="Times New Roman" w:eastAsia="Cambria" w:hAnsi="Times New Roman" w:cs="Times New Roman"/>
                <w:sz w:val="24"/>
                <w:szCs w:val="24"/>
                <w:lang w:val="en-US" w:eastAsia="id-ID"/>
              </w:rPr>
              <w:t>:</w:t>
            </w:r>
          </w:p>
        </w:tc>
        <w:tc>
          <w:tcPr>
            <w:tcW w:w="5772" w:type="dxa"/>
          </w:tcPr>
          <w:p w14:paraId="763313E8" w14:textId="77777777" w:rsidR="002E1F55" w:rsidRPr="002E1F55" w:rsidRDefault="002E1F55" w:rsidP="002E1F55">
            <w:pPr>
              <w:spacing w:line="360" w:lineRule="auto"/>
              <w:rPr>
                <w:rFonts w:ascii="Times New Roman" w:eastAsia="Cambria" w:hAnsi="Times New Roman" w:cs="Times New Roman"/>
                <w:sz w:val="24"/>
                <w:szCs w:val="24"/>
                <w:lang w:val="id-ID" w:eastAsia="id-ID"/>
              </w:rPr>
            </w:pPr>
          </w:p>
        </w:tc>
      </w:tr>
    </w:tbl>
    <w:p w14:paraId="40AA3D47" w14:textId="77777777" w:rsidR="002E1F55" w:rsidRPr="002E1F55" w:rsidRDefault="002E1F55" w:rsidP="002E1F55">
      <w:pPr>
        <w:spacing w:after="0" w:line="276" w:lineRule="auto"/>
        <w:rPr>
          <w:rFonts w:ascii="Times New Roman" w:eastAsia="Arial" w:hAnsi="Times New Roman" w:cs="Arial"/>
          <w:sz w:val="24"/>
          <w:lang w:val="en-US" w:eastAsia="en-ID"/>
        </w:rPr>
      </w:pPr>
    </w:p>
    <w:p w14:paraId="5DFD9EC3" w14:textId="77777777" w:rsidR="002E1F55" w:rsidRPr="002E1F55" w:rsidRDefault="002E1F55" w:rsidP="002E1F55">
      <w:pPr>
        <w:spacing w:after="0" w:line="360" w:lineRule="auto"/>
        <w:jc w:val="center"/>
        <w:rPr>
          <w:rFonts w:ascii="Times New Roman" w:eastAsia="Arial" w:hAnsi="Times New Roman" w:cs="Times New Roman"/>
          <w:sz w:val="24"/>
          <w:szCs w:val="24"/>
          <w:lang w:val="id-ID" w:eastAsia="en-ID"/>
        </w:rPr>
      </w:pPr>
    </w:p>
    <w:p w14:paraId="65C0941A" w14:textId="77777777" w:rsidR="002E1F55" w:rsidRPr="002E1F55" w:rsidRDefault="002E1F55" w:rsidP="002E1F55">
      <w:pPr>
        <w:tabs>
          <w:tab w:val="left" w:pos="3276"/>
        </w:tabs>
        <w:spacing w:after="0" w:line="360" w:lineRule="auto"/>
        <w:rPr>
          <w:rFonts w:ascii="Times New Roman" w:eastAsia="Arial" w:hAnsi="Times New Roman" w:cs="Times New Roman"/>
          <w:sz w:val="24"/>
          <w:szCs w:val="24"/>
          <w:lang w:val="id-ID" w:eastAsia="en-ID"/>
        </w:rPr>
      </w:pPr>
      <w:r w:rsidRPr="002E1F55">
        <w:rPr>
          <w:rFonts w:ascii="Times New Roman" w:eastAsia="Arial" w:hAnsi="Times New Roman" w:cs="Times New Roman"/>
          <w:sz w:val="24"/>
          <w:szCs w:val="24"/>
          <w:lang w:val="id-ID" w:eastAsia="en-ID"/>
        </w:rPr>
        <w:tab/>
        <w:t>Disetujui Oleh,</w:t>
      </w:r>
    </w:p>
    <w:tbl>
      <w:tblPr>
        <w:tblStyle w:val="TableGrid"/>
        <w:tblW w:w="835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23"/>
        <w:gridCol w:w="4536"/>
      </w:tblGrid>
      <w:tr w:rsidR="002E1F55" w:rsidRPr="002E1F55" w14:paraId="07BC3137" w14:textId="77777777" w:rsidTr="00366C91">
        <w:tc>
          <w:tcPr>
            <w:tcW w:w="3823" w:type="dxa"/>
          </w:tcPr>
          <w:p w14:paraId="27FE8D8D" w14:textId="77777777" w:rsidR="002E1F55" w:rsidRPr="002E1F55" w:rsidRDefault="002E1F55" w:rsidP="002E1F55">
            <w:pPr>
              <w:spacing w:line="360" w:lineRule="auto"/>
              <w:jc w:val="center"/>
              <w:rPr>
                <w:rFonts w:ascii="Times New Roman" w:eastAsia="Cambria" w:hAnsi="Times New Roman" w:cs="Times New Roman"/>
                <w:sz w:val="24"/>
                <w:szCs w:val="24"/>
                <w:lang w:val="en-US" w:eastAsia="id-ID"/>
              </w:rPr>
            </w:pPr>
            <w:r w:rsidRPr="002E1F55">
              <w:rPr>
                <w:rFonts w:ascii="Times New Roman" w:eastAsia="Cambria" w:hAnsi="Times New Roman" w:cs="Times New Roman"/>
                <w:sz w:val="24"/>
                <w:szCs w:val="24"/>
                <w:lang w:val="id-ID" w:eastAsia="id-ID"/>
              </w:rPr>
              <w:t>Pembimbing</w:t>
            </w:r>
            <w:r w:rsidRPr="002E1F55">
              <w:rPr>
                <w:rFonts w:ascii="Times New Roman" w:eastAsia="Cambria" w:hAnsi="Times New Roman" w:cs="Times New Roman"/>
                <w:sz w:val="24"/>
                <w:szCs w:val="24"/>
                <w:lang w:val="en-US" w:eastAsia="id-ID"/>
              </w:rPr>
              <w:t xml:space="preserve"> I,</w:t>
            </w:r>
          </w:p>
        </w:tc>
        <w:tc>
          <w:tcPr>
            <w:tcW w:w="4536" w:type="dxa"/>
          </w:tcPr>
          <w:p w14:paraId="6B892779" w14:textId="77777777" w:rsidR="002E1F55" w:rsidRPr="002E1F55" w:rsidRDefault="002E1F55" w:rsidP="002E1F55">
            <w:pPr>
              <w:spacing w:line="360" w:lineRule="auto"/>
              <w:jc w:val="center"/>
              <w:rPr>
                <w:rFonts w:ascii="Times New Roman" w:eastAsia="Cambria" w:hAnsi="Times New Roman" w:cs="Times New Roman"/>
                <w:sz w:val="24"/>
                <w:szCs w:val="24"/>
                <w:lang w:val="en-US" w:eastAsia="id-ID"/>
              </w:rPr>
            </w:pPr>
            <w:r w:rsidRPr="002E1F55">
              <w:rPr>
                <w:rFonts w:ascii="Times New Roman" w:eastAsia="Cambria" w:hAnsi="Times New Roman" w:cs="Times New Roman"/>
                <w:sz w:val="24"/>
                <w:szCs w:val="24"/>
                <w:lang w:val="id-ID" w:eastAsia="id-ID"/>
              </w:rPr>
              <w:t>Pembimbing</w:t>
            </w:r>
            <w:r w:rsidRPr="002E1F55">
              <w:rPr>
                <w:rFonts w:ascii="Times New Roman" w:eastAsia="Cambria" w:hAnsi="Times New Roman" w:cs="Times New Roman"/>
                <w:sz w:val="24"/>
                <w:szCs w:val="24"/>
                <w:lang w:val="en-US" w:eastAsia="id-ID"/>
              </w:rPr>
              <w:t>II,</w:t>
            </w:r>
          </w:p>
        </w:tc>
      </w:tr>
      <w:tr w:rsidR="002E1F55" w:rsidRPr="002E1F55" w14:paraId="2C49BD8D" w14:textId="77777777" w:rsidTr="00366C91">
        <w:trPr>
          <w:trHeight w:val="1503"/>
        </w:trPr>
        <w:tc>
          <w:tcPr>
            <w:tcW w:w="3823" w:type="dxa"/>
          </w:tcPr>
          <w:p w14:paraId="59B8BFF4" w14:textId="77777777" w:rsidR="002E1F55" w:rsidRPr="002E1F55" w:rsidRDefault="002E1F55" w:rsidP="002E1F55">
            <w:pPr>
              <w:spacing w:line="360" w:lineRule="auto"/>
              <w:jc w:val="center"/>
              <w:rPr>
                <w:rFonts w:ascii="Times New Roman" w:eastAsia="Cambria" w:hAnsi="Times New Roman" w:cs="Times New Roman"/>
                <w:sz w:val="24"/>
                <w:szCs w:val="24"/>
                <w:lang w:val="en-US" w:eastAsia="id-ID"/>
              </w:rPr>
            </w:pPr>
          </w:p>
        </w:tc>
        <w:tc>
          <w:tcPr>
            <w:tcW w:w="4536" w:type="dxa"/>
          </w:tcPr>
          <w:p w14:paraId="1FA8DD97" w14:textId="77777777" w:rsidR="002E1F55" w:rsidRPr="002E1F55" w:rsidRDefault="002E1F55" w:rsidP="002E1F55">
            <w:pPr>
              <w:spacing w:line="360" w:lineRule="auto"/>
              <w:jc w:val="center"/>
              <w:rPr>
                <w:rFonts w:ascii="Times New Roman" w:eastAsia="Cambria" w:hAnsi="Times New Roman" w:cs="Times New Roman"/>
                <w:sz w:val="24"/>
                <w:szCs w:val="24"/>
                <w:lang w:val="en-US" w:eastAsia="id-ID"/>
              </w:rPr>
            </w:pPr>
          </w:p>
        </w:tc>
      </w:tr>
      <w:tr w:rsidR="002E1F55" w:rsidRPr="002E1F55" w14:paraId="0D976A78" w14:textId="77777777" w:rsidTr="00366C91">
        <w:tc>
          <w:tcPr>
            <w:tcW w:w="3823" w:type="dxa"/>
          </w:tcPr>
          <w:p w14:paraId="23F99FF1" w14:textId="77777777" w:rsidR="002E1F55" w:rsidRPr="002E1F55" w:rsidRDefault="002E1F55" w:rsidP="002E1F55">
            <w:pPr>
              <w:widowControl w:val="0"/>
              <w:autoSpaceDE w:val="0"/>
              <w:autoSpaceDN w:val="0"/>
              <w:jc w:val="center"/>
              <w:rPr>
                <w:rFonts w:ascii="Times New Roman" w:eastAsia="Times New Roman" w:hAnsi="Times New Roman" w:cs="Times New Roman"/>
                <w:sz w:val="24"/>
              </w:rPr>
            </w:pPr>
            <w:r w:rsidRPr="002E1F55">
              <w:rPr>
                <w:rFonts w:ascii="Times New Roman" w:eastAsia="Times New Roman" w:hAnsi="Times New Roman" w:cs="Times New Roman"/>
                <w:sz w:val="24"/>
                <w:u w:val="single"/>
              </w:rPr>
              <w:t>Ira Puspitasari, S.T., M.T., Ph.D.</w:t>
            </w:r>
          </w:p>
          <w:p w14:paraId="3A79B299" w14:textId="77777777" w:rsidR="002E1F55" w:rsidRPr="002E1F55" w:rsidRDefault="002E1F55" w:rsidP="002E1F55">
            <w:pPr>
              <w:jc w:val="center"/>
              <w:rPr>
                <w:rFonts w:ascii="Times New Roman" w:eastAsia="Cambria" w:hAnsi="Times New Roman" w:cs="Times New Roman"/>
                <w:sz w:val="24"/>
                <w:szCs w:val="24"/>
                <w:highlight w:val="yellow"/>
                <w:lang w:val="en-US" w:eastAsia="id-ID"/>
              </w:rPr>
            </w:pPr>
            <w:r w:rsidRPr="002E1F55">
              <w:rPr>
                <w:rFonts w:ascii="Times New Roman" w:eastAsia="Cambria" w:hAnsi="Times New Roman" w:cs="Times New Roman"/>
                <w:sz w:val="24"/>
                <w:szCs w:val="24"/>
                <w:lang w:val="en-US" w:eastAsia="id-ID"/>
              </w:rPr>
              <w:t>NIP. 198410272010122005</w:t>
            </w:r>
          </w:p>
        </w:tc>
        <w:tc>
          <w:tcPr>
            <w:tcW w:w="4536" w:type="dxa"/>
          </w:tcPr>
          <w:p w14:paraId="69C56D73" w14:textId="77777777" w:rsidR="002E1F55" w:rsidRPr="002E1F55" w:rsidRDefault="002E1F55" w:rsidP="002E1F55">
            <w:pPr>
              <w:jc w:val="center"/>
              <w:rPr>
                <w:rFonts w:ascii="Times New Roman" w:eastAsia="Cambria" w:hAnsi="Times New Roman" w:cs="Times New Roman"/>
                <w:sz w:val="24"/>
                <w:szCs w:val="24"/>
                <w:highlight w:val="yellow"/>
                <w:u w:val="single"/>
                <w:lang w:val="en-US" w:eastAsia="id-ID"/>
              </w:rPr>
            </w:pPr>
            <w:r w:rsidRPr="002E1F55">
              <w:rPr>
                <w:rFonts w:ascii="Times New Roman" w:eastAsia="Cambria" w:hAnsi="Times New Roman" w:cs="Times New Roman"/>
                <w:sz w:val="24"/>
                <w:szCs w:val="24"/>
                <w:u w:val="single"/>
                <w:lang w:val="id-ID" w:eastAsia="id-ID"/>
              </w:rPr>
              <w:t>Drs. Eto Wuryanto, DEA.</w:t>
            </w:r>
          </w:p>
          <w:p w14:paraId="5604B4C2" w14:textId="77777777" w:rsidR="002E1F55" w:rsidRPr="002E1F55" w:rsidRDefault="002E1F55" w:rsidP="002E1F55">
            <w:pPr>
              <w:jc w:val="center"/>
              <w:rPr>
                <w:rFonts w:ascii="Times New Roman" w:eastAsia="Cambria" w:hAnsi="Times New Roman" w:cs="Times New Roman"/>
                <w:sz w:val="24"/>
                <w:szCs w:val="24"/>
                <w:highlight w:val="yellow"/>
                <w:lang w:val="en-US" w:eastAsia="id-ID"/>
              </w:rPr>
            </w:pPr>
            <w:r w:rsidRPr="002E1F55">
              <w:rPr>
                <w:rFonts w:ascii="Times New Roman" w:eastAsia="Cambria" w:hAnsi="Times New Roman" w:cs="Times New Roman"/>
                <w:sz w:val="24"/>
                <w:szCs w:val="24"/>
                <w:lang w:val="en-US" w:eastAsia="id-ID"/>
              </w:rPr>
              <w:t xml:space="preserve">NIP. </w:t>
            </w:r>
            <w:r w:rsidRPr="002E1F55">
              <w:rPr>
                <w:rFonts w:ascii="Times New Roman" w:eastAsia="Cambria" w:hAnsi="Times New Roman" w:cs="Times New Roman"/>
                <w:sz w:val="24"/>
                <w:szCs w:val="24"/>
                <w:shd w:val="clear" w:color="auto" w:fill="FFFFFF"/>
                <w:lang w:val="id-ID" w:eastAsia="id-ID"/>
              </w:rPr>
              <w:t>196609281991021001</w:t>
            </w:r>
          </w:p>
        </w:tc>
      </w:tr>
    </w:tbl>
    <w:p w14:paraId="04DC37F8" w14:textId="77777777" w:rsidR="002E1F55" w:rsidRPr="002E1F55" w:rsidRDefault="002E1F55" w:rsidP="002E1F55">
      <w:pPr>
        <w:spacing w:after="0" w:line="360" w:lineRule="auto"/>
        <w:rPr>
          <w:rFonts w:ascii="Times New Roman" w:eastAsia="Cambria" w:hAnsi="Times New Roman" w:cs="Times New Roman"/>
          <w:sz w:val="24"/>
          <w:szCs w:val="24"/>
          <w:lang w:val="en-US" w:eastAsia="id-ID"/>
        </w:rPr>
      </w:pPr>
    </w:p>
    <w:p w14:paraId="0F5BC551" w14:textId="77777777" w:rsidR="002E1F55" w:rsidRPr="002E1F55" w:rsidRDefault="002E1F55" w:rsidP="002E1F55">
      <w:pPr>
        <w:spacing w:after="0" w:line="240" w:lineRule="auto"/>
        <w:jc w:val="center"/>
        <w:rPr>
          <w:rFonts w:ascii="Times New Roman" w:eastAsia="Cambria" w:hAnsi="Times New Roman" w:cs="Times New Roman"/>
          <w:sz w:val="24"/>
          <w:szCs w:val="24"/>
          <w:lang w:val="en-US" w:eastAsia="id-ID"/>
        </w:rPr>
      </w:pPr>
      <w:r w:rsidRPr="002E1F55">
        <w:rPr>
          <w:rFonts w:ascii="Times New Roman" w:eastAsia="Cambria" w:hAnsi="Times New Roman" w:cs="Times New Roman"/>
          <w:sz w:val="24"/>
          <w:szCs w:val="24"/>
          <w:lang w:val="id-ID" w:eastAsia="id-ID"/>
        </w:rPr>
        <w:t>Mengetahui</w:t>
      </w:r>
      <w:r w:rsidRPr="002E1F55">
        <w:rPr>
          <w:rFonts w:ascii="Times New Roman" w:eastAsia="Cambria" w:hAnsi="Times New Roman" w:cs="Times New Roman"/>
          <w:sz w:val="24"/>
          <w:szCs w:val="24"/>
          <w:lang w:val="en-US" w:eastAsia="id-ID"/>
        </w:rPr>
        <w:t xml:space="preserve">, </w:t>
      </w:r>
    </w:p>
    <w:p w14:paraId="4EAD6BF2" w14:textId="77777777" w:rsidR="002E1F55" w:rsidRPr="002E1F55" w:rsidRDefault="002E1F55" w:rsidP="002E1F55">
      <w:pPr>
        <w:spacing w:after="0" w:line="240" w:lineRule="auto"/>
        <w:jc w:val="center"/>
        <w:rPr>
          <w:rFonts w:ascii="Times New Roman" w:eastAsia="Cambria" w:hAnsi="Times New Roman" w:cs="Times New Roman"/>
          <w:sz w:val="24"/>
          <w:szCs w:val="24"/>
          <w:lang w:val="en-US" w:eastAsia="id-ID"/>
        </w:rPr>
      </w:pPr>
    </w:p>
    <w:tbl>
      <w:tblPr>
        <w:tblStyle w:val="TableGrid"/>
        <w:tblW w:w="79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86"/>
        <w:gridCol w:w="4252"/>
      </w:tblGrid>
      <w:tr w:rsidR="002E1F55" w:rsidRPr="002E1F55" w14:paraId="0223947F" w14:textId="77777777" w:rsidTr="00366C91">
        <w:trPr>
          <w:trHeight w:val="1647"/>
        </w:trPr>
        <w:tc>
          <w:tcPr>
            <w:tcW w:w="3686" w:type="dxa"/>
          </w:tcPr>
          <w:p w14:paraId="6E13139B" w14:textId="77777777" w:rsidR="002E1F55" w:rsidRPr="002E1F55" w:rsidRDefault="002E1F55" w:rsidP="002E1F55">
            <w:pPr>
              <w:jc w:val="center"/>
              <w:rPr>
                <w:rFonts w:ascii="Times New Roman" w:hAnsi="Times New Roman" w:cs="Times New Roman"/>
                <w:sz w:val="24"/>
                <w:szCs w:val="24"/>
              </w:rPr>
            </w:pPr>
            <w:bookmarkStart w:id="10" w:name="_Hlk115624673"/>
            <w:r w:rsidRPr="002E1F55">
              <w:rPr>
                <w:rFonts w:ascii="Times New Roman" w:hAnsi="Times New Roman" w:cs="Times New Roman"/>
                <w:sz w:val="24"/>
                <w:szCs w:val="24"/>
              </w:rPr>
              <w:t>Ketua Departemen Matematika</w:t>
            </w:r>
          </w:p>
          <w:p w14:paraId="6CE40257" w14:textId="77777777" w:rsidR="002E1F55" w:rsidRPr="002E1F55" w:rsidRDefault="002E1F55" w:rsidP="002E1F55">
            <w:pPr>
              <w:jc w:val="center"/>
              <w:rPr>
                <w:rFonts w:ascii="Times New Roman" w:hAnsi="Times New Roman" w:cs="Times New Roman"/>
                <w:sz w:val="24"/>
                <w:szCs w:val="24"/>
              </w:rPr>
            </w:pPr>
            <w:r w:rsidRPr="002E1F55">
              <w:rPr>
                <w:rFonts w:ascii="Times New Roman" w:hAnsi="Times New Roman" w:cs="Times New Roman"/>
                <w:sz w:val="24"/>
                <w:szCs w:val="24"/>
              </w:rPr>
              <w:t>Fakultas Sains dan Teknologi</w:t>
            </w:r>
          </w:p>
          <w:p w14:paraId="023AA624" w14:textId="77777777" w:rsidR="002E1F55" w:rsidRPr="002E1F55" w:rsidRDefault="002E1F55" w:rsidP="002E1F55">
            <w:pPr>
              <w:jc w:val="center"/>
              <w:rPr>
                <w:rFonts w:ascii="Times New Roman" w:hAnsi="Times New Roman" w:cs="Times New Roman"/>
                <w:sz w:val="24"/>
                <w:szCs w:val="24"/>
              </w:rPr>
            </w:pPr>
            <w:r w:rsidRPr="002E1F55">
              <w:rPr>
                <w:rFonts w:ascii="Times New Roman" w:hAnsi="Times New Roman" w:cs="Times New Roman"/>
                <w:sz w:val="24"/>
                <w:szCs w:val="24"/>
              </w:rPr>
              <w:t>Universitas Airlangga</w:t>
            </w:r>
          </w:p>
        </w:tc>
        <w:tc>
          <w:tcPr>
            <w:tcW w:w="4252" w:type="dxa"/>
          </w:tcPr>
          <w:p w14:paraId="1F046129" w14:textId="77777777" w:rsidR="002E1F55" w:rsidRPr="002E1F55" w:rsidRDefault="002E1F55" w:rsidP="002E1F55">
            <w:pPr>
              <w:jc w:val="center"/>
              <w:rPr>
                <w:rFonts w:ascii="Times New Roman" w:hAnsi="Times New Roman" w:cs="Times New Roman"/>
                <w:sz w:val="24"/>
                <w:szCs w:val="24"/>
              </w:rPr>
            </w:pPr>
            <w:r w:rsidRPr="002E1F55">
              <w:rPr>
                <w:rFonts w:ascii="Times New Roman" w:hAnsi="Times New Roman" w:cs="Times New Roman"/>
                <w:sz w:val="24"/>
                <w:szCs w:val="24"/>
              </w:rPr>
              <w:t>Koordinator Program Studi</w:t>
            </w:r>
          </w:p>
          <w:p w14:paraId="06103093" w14:textId="77777777" w:rsidR="002E1F55" w:rsidRPr="002E1F55" w:rsidRDefault="002E1F55" w:rsidP="002E1F55">
            <w:pPr>
              <w:jc w:val="center"/>
              <w:rPr>
                <w:rFonts w:ascii="Times New Roman" w:hAnsi="Times New Roman" w:cs="Times New Roman"/>
                <w:sz w:val="24"/>
                <w:szCs w:val="24"/>
              </w:rPr>
            </w:pPr>
            <w:r w:rsidRPr="002E1F55">
              <w:rPr>
                <w:rFonts w:ascii="Times New Roman" w:hAnsi="Times New Roman" w:cs="Times New Roman"/>
                <w:sz w:val="24"/>
                <w:szCs w:val="24"/>
              </w:rPr>
              <w:t>S1 Sistem Informasi</w:t>
            </w:r>
          </w:p>
          <w:p w14:paraId="3624373E" w14:textId="77777777" w:rsidR="002E1F55" w:rsidRPr="002E1F55" w:rsidRDefault="002E1F55" w:rsidP="002E1F55">
            <w:pPr>
              <w:jc w:val="center"/>
              <w:rPr>
                <w:rFonts w:ascii="Times New Roman" w:hAnsi="Times New Roman" w:cs="Times New Roman"/>
                <w:sz w:val="24"/>
                <w:szCs w:val="24"/>
              </w:rPr>
            </w:pPr>
            <w:r w:rsidRPr="002E1F55">
              <w:rPr>
                <w:rFonts w:ascii="Times New Roman" w:hAnsi="Times New Roman" w:cs="Times New Roman"/>
                <w:sz w:val="24"/>
                <w:szCs w:val="24"/>
              </w:rPr>
              <w:t>Fakultas Sains dan Teknologi</w:t>
            </w:r>
          </w:p>
          <w:p w14:paraId="26681613" w14:textId="77777777" w:rsidR="002E1F55" w:rsidRPr="002E1F55" w:rsidRDefault="002E1F55" w:rsidP="002E1F55">
            <w:pPr>
              <w:jc w:val="center"/>
              <w:rPr>
                <w:rFonts w:ascii="Times New Roman" w:hAnsi="Times New Roman" w:cs="Times New Roman"/>
                <w:sz w:val="24"/>
                <w:szCs w:val="24"/>
              </w:rPr>
            </w:pPr>
            <w:r w:rsidRPr="002E1F55">
              <w:rPr>
                <w:rFonts w:ascii="Times New Roman" w:hAnsi="Times New Roman" w:cs="Times New Roman"/>
                <w:sz w:val="24"/>
                <w:szCs w:val="24"/>
              </w:rPr>
              <w:t>Universitas Airlangga</w:t>
            </w:r>
          </w:p>
        </w:tc>
      </w:tr>
      <w:tr w:rsidR="002E1F55" w:rsidRPr="002E1F55" w14:paraId="7C2C19DE" w14:textId="77777777" w:rsidTr="00366C91">
        <w:trPr>
          <w:trHeight w:val="1647"/>
        </w:trPr>
        <w:tc>
          <w:tcPr>
            <w:tcW w:w="3686" w:type="dxa"/>
          </w:tcPr>
          <w:p w14:paraId="2A048B74" w14:textId="77777777" w:rsidR="002E1F55" w:rsidRPr="002E1F55" w:rsidRDefault="002E1F55" w:rsidP="002E1F55">
            <w:pPr>
              <w:jc w:val="center"/>
              <w:rPr>
                <w:rFonts w:ascii="Times New Roman" w:hAnsi="Times New Roman" w:cs="Times New Roman"/>
                <w:sz w:val="24"/>
                <w:szCs w:val="24"/>
              </w:rPr>
            </w:pPr>
          </w:p>
        </w:tc>
        <w:tc>
          <w:tcPr>
            <w:tcW w:w="4252" w:type="dxa"/>
          </w:tcPr>
          <w:p w14:paraId="0B66A748" w14:textId="77777777" w:rsidR="002E1F55" w:rsidRPr="002E1F55" w:rsidRDefault="002E1F55" w:rsidP="002E1F55">
            <w:pPr>
              <w:jc w:val="center"/>
              <w:rPr>
                <w:rFonts w:ascii="Times New Roman" w:hAnsi="Times New Roman" w:cs="Times New Roman"/>
                <w:sz w:val="24"/>
                <w:szCs w:val="24"/>
              </w:rPr>
            </w:pPr>
          </w:p>
        </w:tc>
      </w:tr>
      <w:tr w:rsidR="002E1F55" w:rsidRPr="002E1F55" w14:paraId="4CCB5E9D" w14:textId="77777777" w:rsidTr="00366C91">
        <w:tc>
          <w:tcPr>
            <w:tcW w:w="3686" w:type="dxa"/>
            <w:hideMark/>
          </w:tcPr>
          <w:p w14:paraId="42E95A00" w14:textId="77777777" w:rsidR="002E1F55" w:rsidRPr="002E1F55" w:rsidRDefault="002E1F55" w:rsidP="002E1F55">
            <w:pPr>
              <w:jc w:val="center"/>
              <w:rPr>
                <w:rFonts w:ascii="Times New Roman" w:hAnsi="Times New Roman" w:cs="Times New Roman"/>
                <w:sz w:val="24"/>
                <w:szCs w:val="24"/>
              </w:rPr>
            </w:pPr>
            <w:r w:rsidRPr="002E1F55">
              <w:rPr>
                <w:rFonts w:ascii="Times New Roman" w:hAnsi="Times New Roman" w:cs="Times New Roman"/>
                <w:sz w:val="24"/>
                <w:szCs w:val="24"/>
                <w:u w:val="single"/>
              </w:rPr>
              <w:t>Dr. Herry Suprajitno, S.Si, M.Si.</w:t>
            </w:r>
          </w:p>
          <w:p w14:paraId="0D2E91B0" w14:textId="77777777" w:rsidR="002E1F55" w:rsidRPr="002E1F55" w:rsidRDefault="002E1F55" w:rsidP="002E1F55">
            <w:pPr>
              <w:jc w:val="center"/>
              <w:rPr>
                <w:rFonts w:ascii="Times New Roman" w:hAnsi="Times New Roman" w:cs="Times New Roman"/>
                <w:sz w:val="24"/>
                <w:szCs w:val="24"/>
              </w:rPr>
            </w:pPr>
            <w:r w:rsidRPr="002E1F55">
              <w:rPr>
                <w:rFonts w:ascii="Times New Roman" w:hAnsi="Times New Roman" w:cs="Times New Roman"/>
                <w:sz w:val="24"/>
                <w:szCs w:val="24"/>
              </w:rPr>
              <w:t>NIP. 196804041994031020</w:t>
            </w:r>
          </w:p>
        </w:tc>
        <w:tc>
          <w:tcPr>
            <w:tcW w:w="4252" w:type="dxa"/>
            <w:hideMark/>
          </w:tcPr>
          <w:p w14:paraId="4E97BEB0" w14:textId="77777777" w:rsidR="002E1F55" w:rsidRPr="002E1F55" w:rsidRDefault="002E1F55" w:rsidP="002E1F55">
            <w:pPr>
              <w:jc w:val="center"/>
              <w:rPr>
                <w:rFonts w:ascii="Times New Roman" w:eastAsia="Calibri" w:hAnsi="Times New Roman" w:cs="Times New Roman"/>
                <w:color w:val="000000"/>
                <w:sz w:val="24"/>
                <w:szCs w:val="24"/>
                <w:u w:val="single"/>
              </w:rPr>
            </w:pPr>
            <w:r w:rsidRPr="002E1F55">
              <w:rPr>
                <w:rFonts w:ascii="Times New Roman" w:eastAsia="Calibri" w:hAnsi="Times New Roman" w:cs="Times New Roman"/>
                <w:color w:val="000000"/>
                <w:sz w:val="24"/>
                <w:szCs w:val="24"/>
                <w:u w:val="single"/>
              </w:rPr>
              <w:t>Dr. Rimuljo Hendradi, S.Si., M.Si.</w:t>
            </w:r>
          </w:p>
          <w:p w14:paraId="2E7B5728" w14:textId="77777777" w:rsidR="002E1F55" w:rsidRPr="002E1F55" w:rsidRDefault="002E1F55" w:rsidP="002E1F55">
            <w:pPr>
              <w:jc w:val="center"/>
              <w:rPr>
                <w:rFonts w:ascii="Times New Roman" w:hAnsi="Times New Roman" w:cs="Times New Roman"/>
                <w:sz w:val="24"/>
                <w:szCs w:val="24"/>
              </w:rPr>
            </w:pPr>
            <w:r w:rsidRPr="002E1F55">
              <w:rPr>
                <w:rFonts w:ascii="Times New Roman" w:hAnsi="Times New Roman" w:cs="Times New Roman"/>
                <w:sz w:val="24"/>
                <w:szCs w:val="24"/>
              </w:rPr>
              <w:t>NIP. 197102111997021001</w:t>
            </w:r>
          </w:p>
        </w:tc>
      </w:tr>
      <w:bookmarkEnd w:id="10"/>
    </w:tbl>
    <w:p w14:paraId="30F99902" w14:textId="77777777" w:rsidR="002E1F55" w:rsidRPr="002E1F55" w:rsidRDefault="002E1F55" w:rsidP="002E1F55">
      <w:pPr>
        <w:spacing w:after="0" w:line="276" w:lineRule="auto"/>
        <w:rPr>
          <w:rFonts w:ascii="Times New Roman" w:eastAsia="Arial" w:hAnsi="Times New Roman" w:cs="Times New Roman"/>
          <w:b/>
          <w:sz w:val="24"/>
          <w:szCs w:val="24"/>
          <w:lang w:val="id-ID" w:eastAsia="en-ID"/>
        </w:rPr>
      </w:pPr>
    </w:p>
    <w:p w14:paraId="0E014D21" w14:textId="77777777" w:rsidR="00CD08FC" w:rsidRPr="00CD08FC" w:rsidRDefault="00CD08FC" w:rsidP="00CD08FC">
      <w:pPr>
        <w:rPr>
          <w:lang w:val="en-US"/>
        </w:rPr>
      </w:pPr>
    </w:p>
    <w:p w14:paraId="185D555D" w14:textId="4FA08AB4" w:rsidR="00F51AA2" w:rsidRDefault="00F51AA2" w:rsidP="009453C0">
      <w:pPr>
        <w:spacing w:line="360" w:lineRule="auto"/>
        <w:jc w:val="both"/>
        <w:rPr>
          <w:rFonts w:ascii="Times New Roman" w:hAnsi="Times New Roman" w:cs="Times New Roman"/>
          <w:sz w:val="24"/>
          <w:szCs w:val="24"/>
          <w:lang w:val="en-US"/>
        </w:rPr>
      </w:pPr>
    </w:p>
    <w:p w14:paraId="51BDF012" w14:textId="517A61BF" w:rsidR="00F51AA2" w:rsidRDefault="00F51AA2" w:rsidP="00AF20C1">
      <w:pPr>
        <w:pStyle w:val="Heading1"/>
        <w:numPr>
          <w:ilvl w:val="0"/>
          <w:numId w:val="0"/>
        </w:numPr>
        <w:spacing w:line="360" w:lineRule="auto"/>
        <w:ind w:left="432" w:hanging="432"/>
        <w:jc w:val="center"/>
        <w:rPr>
          <w:lang w:val="en-US"/>
        </w:rPr>
      </w:pPr>
      <w:bookmarkStart w:id="11" w:name="_Toc148647674"/>
      <w:r>
        <w:rPr>
          <w:lang w:val="en-US"/>
        </w:rPr>
        <w:t>SURAT PERNYATAAN TENTANG ORISINALITAS</w:t>
      </w:r>
      <w:bookmarkEnd w:id="11"/>
    </w:p>
    <w:p w14:paraId="755FD5FA" w14:textId="77777777" w:rsidR="009B1E1E" w:rsidRPr="009B1E1E" w:rsidRDefault="009B1E1E" w:rsidP="00AF20C1">
      <w:pPr>
        <w:spacing w:line="360" w:lineRule="auto"/>
        <w:jc w:val="both"/>
        <w:rPr>
          <w:rFonts w:ascii="Times New Roman" w:eastAsia="Arial" w:hAnsi="Times New Roman" w:cs="Arial"/>
          <w:sz w:val="24"/>
          <w:lang w:val="en-US" w:eastAsia="en-ID"/>
        </w:rPr>
      </w:pPr>
      <w:r w:rsidRPr="009B1E1E">
        <w:rPr>
          <w:rFonts w:ascii="Times New Roman" w:eastAsia="Arial" w:hAnsi="Times New Roman" w:cs="Arial"/>
          <w:sz w:val="24"/>
          <w:lang w:val="en-US" w:eastAsia="en-ID"/>
        </w:rPr>
        <w:t xml:space="preserve">Yang </w:t>
      </w:r>
      <w:r w:rsidRPr="009B1E1E">
        <w:rPr>
          <w:rFonts w:ascii="Times New Roman" w:eastAsia="Arial" w:hAnsi="Times New Roman" w:cs="Arial"/>
          <w:sz w:val="24"/>
          <w:lang w:val="id-ID" w:eastAsia="en-ID"/>
        </w:rPr>
        <w:t>bertanda tangan di bawah ini, saya: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13"/>
        <w:gridCol w:w="318"/>
        <w:gridCol w:w="5606"/>
      </w:tblGrid>
      <w:tr w:rsidR="009B1E1E" w:rsidRPr="009B1E1E" w14:paraId="74190B25" w14:textId="77777777" w:rsidTr="00366C91">
        <w:tc>
          <w:tcPr>
            <w:tcW w:w="2013" w:type="dxa"/>
          </w:tcPr>
          <w:p w14:paraId="78A0DE64" w14:textId="77777777" w:rsidR="009B1E1E" w:rsidRPr="009B1E1E" w:rsidRDefault="009B1E1E" w:rsidP="00AF20C1">
            <w:pPr>
              <w:spacing w:line="360" w:lineRule="auto"/>
              <w:jc w:val="both"/>
              <w:rPr>
                <w:rFonts w:ascii="Times New Roman" w:hAnsi="Times New Roman" w:cs="Times New Roman"/>
                <w:sz w:val="24"/>
                <w:lang w:val="en-US"/>
              </w:rPr>
            </w:pPr>
            <w:r w:rsidRPr="009B1E1E">
              <w:rPr>
                <w:rFonts w:ascii="Times New Roman" w:hAnsi="Times New Roman" w:cs="Times New Roman"/>
                <w:sz w:val="24"/>
                <w:lang w:val="id-ID"/>
              </w:rPr>
              <w:t>Nama</w:t>
            </w:r>
          </w:p>
        </w:tc>
        <w:tc>
          <w:tcPr>
            <w:tcW w:w="318" w:type="dxa"/>
          </w:tcPr>
          <w:p w14:paraId="4E809BF0" w14:textId="77777777" w:rsidR="009B1E1E" w:rsidRPr="009B1E1E" w:rsidRDefault="009B1E1E" w:rsidP="00AF20C1">
            <w:pPr>
              <w:spacing w:line="360" w:lineRule="auto"/>
              <w:jc w:val="both"/>
              <w:rPr>
                <w:rFonts w:ascii="Times New Roman" w:hAnsi="Times New Roman" w:cs="Times New Roman"/>
                <w:sz w:val="24"/>
                <w:lang w:val="en-US"/>
              </w:rPr>
            </w:pPr>
            <w:r w:rsidRPr="009B1E1E">
              <w:rPr>
                <w:rFonts w:ascii="Times New Roman" w:hAnsi="Times New Roman" w:cs="Times New Roman"/>
                <w:sz w:val="24"/>
                <w:lang w:val="en-US"/>
              </w:rPr>
              <w:t>:</w:t>
            </w:r>
          </w:p>
        </w:tc>
        <w:tc>
          <w:tcPr>
            <w:tcW w:w="5606" w:type="dxa"/>
          </w:tcPr>
          <w:p w14:paraId="36EB1889" w14:textId="77777777" w:rsidR="009B1E1E" w:rsidRPr="009B1E1E" w:rsidRDefault="009B1E1E" w:rsidP="00AF20C1">
            <w:pPr>
              <w:spacing w:line="360" w:lineRule="auto"/>
              <w:jc w:val="both"/>
              <w:rPr>
                <w:rFonts w:ascii="Times New Roman" w:hAnsi="Times New Roman" w:cs="Times New Roman"/>
                <w:sz w:val="24"/>
                <w:lang w:val="en-US"/>
              </w:rPr>
            </w:pPr>
            <w:proofErr w:type="spellStart"/>
            <w:r w:rsidRPr="009B1E1E">
              <w:rPr>
                <w:rFonts w:ascii="Times New Roman" w:hAnsi="Times New Roman" w:cs="Times New Roman"/>
                <w:sz w:val="24"/>
                <w:lang w:val="en-US"/>
              </w:rPr>
              <w:t>Fahmirullah</w:t>
            </w:r>
            <w:proofErr w:type="spellEnd"/>
            <w:r w:rsidRPr="009B1E1E">
              <w:rPr>
                <w:rFonts w:ascii="Times New Roman" w:hAnsi="Times New Roman" w:cs="Times New Roman"/>
                <w:sz w:val="24"/>
                <w:lang w:val="en-US"/>
              </w:rPr>
              <w:t xml:space="preserve"> Abdillah</w:t>
            </w:r>
          </w:p>
        </w:tc>
      </w:tr>
      <w:tr w:rsidR="009B1E1E" w:rsidRPr="009B1E1E" w14:paraId="12A6E69B" w14:textId="77777777" w:rsidTr="00366C91">
        <w:trPr>
          <w:trHeight w:val="444"/>
        </w:trPr>
        <w:tc>
          <w:tcPr>
            <w:tcW w:w="2013" w:type="dxa"/>
          </w:tcPr>
          <w:p w14:paraId="7FCD804D" w14:textId="77777777" w:rsidR="009B1E1E" w:rsidRPr="009B1E1E" w:rsidRDefault="009B1E1E" w:rsidP="00AF20C1">
            <w:pPr>
              <w:spacing w:line="360" w:lineRule="auto"/>
              <w:jc w:val="both"/>
              <w:rPr>
                <w:rFonts w:ascii="Times New Roman" w:hAnsi="Times New Roman" w:cs="Times New Roman"/>
                <w:sz w:val="24"/>
                <w:lang w:val="en-US"/>
              </w:rPr>
            </w:pPr>
            <w:r w:rsidRPr="009B1E1E">
              <w:rPr>
                <w:rFonts w:ascii="Times New Roman" w:hAnsi="Times New Roman" w:cs="Times New Roman"/>
                <w:sz w:val="24"/>
                <w:lang w:val="en-US"/>
              </w:rPr>
              <w:t>NIM</w:t>
            </w:r>
          </w:p>
        </w:tc>
        <w:tc>
          <w:tcPr>
            <w:tcW w:w="318" w:type="dxa"/>
          </w:tcPr>
          <w:p w14:paraId="09BFFF8A" w14:textId="77777777" w:rsidR="009B1E1E" w:rsidRPr="009B1E1E" w:rsidRDefault="009B1E1E" w:rsidP="00AF20C1">
            <w:pPr>
              <w:spacing w:line="360" w:lineRule="auto"/>
              <w:jc w:val="both"/>
              <w:rPr>
                <w:rFonts w:ascii="Times New Roman" w:hAnsi="Times New Roman" w:cs="Times New Roman"/>
                <w:sz w:val="24"/>
                <w:lang w:val="en-US"/>
              </w:rPr>
            </w:pPr>
            <w:r w:rsidRPr="009B1E1E">
              <w:rPr>
                <w:rFonts w:ascii="Times New Roman" w:hAnsi="Times New Roman" w:cs="Times New Roman"/>
                <w:sz w:val="24"/>
                <w:lang w:val="en-US"/>
              </w:rPr>
              <w:t>:</w:t>
            </w:r>
          </w:p>
        </w:tc>
        <w:tc>
          <w:tcPr>
            <w:tcW w:w="5606" w:type="dxa"/>
          </w:tcPr>
          <w:p w14:paraId="25BB0476" w14:textId="77777777" w:rsidR="009B1E1E" w:rsidRPr="009B1E1E" w:rsidRDefault="009B1E1E" w:rsidP="00AF20C1">
            <w:pPr>
              <w:spacing w:line="360" w:lineRule="auto"/>
              <w:jc w:val="both"/>
              <w:rPr>
                <w:rFonts w:ascii="Times New Roman" w:hAnsi="Times New Roman" w:cs="Times New Roman"/>
                <w:sz w:val="24"/>
                <w:lang w:val="en-US"/>
              </w:rPr>
            </w:pPr>
            <w:r w:rsidRPr="009B1E1E">
              <w:rPr>
                <w:rFonts w:ascii="Times New Roman" w:hAnsi="Times New Roman" w:cs="Times New Roman"/>
                <w:sz w:val="24"/>
                <w:lang w:val="en-US"/>
              </w:rPr>
              <w:t>081811633002</w:t>
            </w:r>
          </w:p>
        </w:tc>
      </w:tr>
      <w:tr w:rsidR="009B1E1E" w:rsidRPr="009B1E1E" w14:paraId="501D439D" w14:textId="77777777" w:rsidTr="00366C91">
        <w:tc>
          <w:tcPr>
            <w:tcW w:w="2013" w:type="dxa"/>
          </w:tcPr>
          <w:p w14:paraId="27E98394" w14:textId="77777777" w:rsidR="009B1E1E" w:rsidRPr="009B1E1E" w:rsidRDefault="009B1E1E" w:rsidP="00AF20C1">
            <w:pPr>
              <w:spacing w:line="360" w:lineRule="auto"/>
              <w:jc w:val="both"/>
              <w:rPr>
                <w:rFonts w:ascii="Times New Roman" w:hAnsi="Times New Roman" w:cs="Times New Roman"/>
                <w:sz w:val="24"/>
                <w:lang w:val="en-US"/>
              </w:rPr>
            </w:pPr>
            <w:r w:rsidRPr="009B1E1E">
              <w:rPr>
                <w:rFonts w:ascii="Times New Roman" w:hAnsi="Times New Roman" w:cs="Times New Roman"/>
                <w:sz w:val="24"/>
                <w:lang w:val="en-US"/>
              </w:rPr>
              <w:t xml:space="preserve">Program </w:t>
            </w:r>
            <w:r w:rsidRPr="009B1E1E">
              <w:rPr>
                <w:rFonts w:ascii="Times New Roman" w:hAnsi="Times New Roman" w:cs="Times New Roman"/>
                <w:sz w:val="24"/>
                <w:lang w:val="id-ID"/>
              </w:rPr>
              <w:t>Studi</w:t>
            </w:r>
          </w:p>
        </w:tc>
        <w:tc>
          <w:tcPr>
            <w:tcW w:w="318" w:type="dxa"/>
          </w:tcPr>
          <w:p w14:paraId="4469923E" w14:textId="77777777" w:rsidR="009B1E1E" w:rsidRPr="009B1E1E" w:rsidRDefault="009B1E1E" w:rsidP="00AF20C1">
            <w:pPr>
              <w:spacing w:line="360" w:lineRule="auto"/>
              <w:jc w:val="both"/>
              <w:rPr>
                <w:rFonts w:ascii="Times New Roman" w:hAnsi="Times New Roman" w:cs="Times New Roman"/>
                <w:sz w:val="24"/>
                <w:lang w:val="en-US"/>
              </w:rPr>
            </w:pPr>
            <w:r w:rsidRPr="009B1E1E">
              <w:rPr>
                <w:rFonts w:ascii="Times New Roman" w:hAnsi="Times New Roman" w:cs="Times New Roman"/>
                <w:sz w:val="24"/>
                <w:lang w:val="en-US"/>
              </w:rPr>
              <w:t>:</w:t>
            </w:r>
          </w:p>
        </w:tc>
        <w:tc>
          <w:tcPr>
            <w:tcW w:w="5606" w:type="dxa"/>
          </w:tcPr>
          <w:p w14:paraId="211C2752" w14:textId="77777777" w:rsidR="009B1E1E" w:rsidRPr="009B1E1E" w:rsidRDefault="009B1E1E" w:rsidP="00AF20C1">
            <w:pPr>
              <w:spacing w:line="360" w:lineRule="auto"/>
              <w:jc w:val="both"/>
              <w:rPr>
                <w:rFonts w:ascii="Times New Roman" w:hAnsi="Times New Roman" w:cs="Times New Roman"/>
                <w:sz w:val="24"/>
                <w:lang w:val="id-ID"/>
              </w:rPr>
            </w:pPr>
            <w:r w:rsidRPr="009B1E1E">
              <w:rPr>
                <w:rFonts w:ascii="Times New Roman" w:hAnsi="Times New Roman" w:cs="Times New Roman"/>
                <w:sz w:val="24"/>
                <w:lang w:val="id-ID"/>
              </w:rPr>
              <w:t>Sistem Informasi</w:t>
            </w:r>
          </w:p>
        </w:tc>
      </w:tr>
      <w:tr w:rsidR="009B1E1E" w:rsidRPr="009B1E1E" w14:paraId="41289BE6" w14:textId="77777777" w:rsidTr="00366C91">
        <w:tc>
          <w:tcPr>
            <w:tcW w:w="2013" w:type="dxa"/>
          </w:tcPr>
          <w:p w14:paraId="0DB7BB2D" w14:textId="77777777" w:rsidR="009B1E1E" w:rsidRPr="009B1E1E" w:rsidRDefault="009B1E1E" w:rsidP="00AF20C1">
            <w:pPr>
              <w:spacing w:line="360" w:lineRule="auto"/>
              <w:jc w:val="both"/>
              <w:rPr>
                <w:rFonts w:ascii="Times New Roman" w:hAnsi="Times New Roman" w:cs="Times New Roman"/>
                <w:sz w:val="24"/>
                <w:lang w:val="en-US"/>
              </w:rPr>
            </w:pPr>
            <w:r w:rsidRPr="009B1E1E">
              <w:rPr>
                <w:rFonts w:ascii="Times New Roman" w:hAnsi="Times New Roman" w:cs="Times New Roman"/>
                <w:sz w:val="24"/>
                <w:lang w:val="id-ID"/>
              </w:rPr>
              <w:t>Fakultas</w:t>
            </w:r>
          </w:p>
        </w:tc>
        <w:tc>
          <w:tcPr>
            <w:tcW w:w="318" w:type="dxa"/>
          </w:tcPr>
          <w:p w14:paraId="5C94585B" w14:textId="77777777" w:rsidR="009B1E1E" w:rsidRPr="009B1E1E" w:rsidRDefault="009B1E1E" w:rsidP="00AF20C1">
            <w:pPr>
              <w:spacing w:line="360" w:lineRule="auto"/>
              <w:jc w:val="both"/>
              <w:rPr>
                <w:rFonts w:ascii="Times New Roman" w:hAnsi="Times New Roman" w:cs="Times New Roman"/>
                <w:sz w:val="24"/>
                <w:lang w:val="en-US"/>
              </w:rPr>
            </w:pPr>
            <w:r w:rsidRPr="009B1E1E">
              <w:rPr>
                <w:rFonts w:ascii="Times New Roman" w:hAnsi="Times New Roman" w:cs="Times New Roman"/>
                <w:sz w:val="24"/>
                <w:lang w:val="en-US"/>
              </w:rPr>
              <w:t>:</w:t>
            </w:r>
          </w:p>
        </w:tc>
        <w:tc>
          <w:tcPr>
            <w:tcW w:w="5606" w:type="dxa"/>
          </w:tcPr>
          <w:p w14:paraId="420E7EF0" w14:textId="77777777" w:rsidR="009B1E1E" w:rsidRPr="009B1E1E" w:rsidRDefault="009B1E1E" w:rsidP="00AF20C1">
            <w:pPr>
              <w:spacing w:line="360" w:lineRule="auto"/>
              <w:jc w:val="both"/>
              <w:rPr>
                <w:rFonts w:ascii="Times New Roman" w:hAnsi="Times New Roman" w:cs="Times New Roman"/>
                <w:sz w:val="24"/>
                <w:lang w:val="id-ID"/>
              </w:rPr>
            </w:pPr>
            <w:r w:rsidRPr="009B1E1E">
              <w:rPr>
                <w:rFonts w:ascii="Times New Roman" w:hAnsi="Times New Roman" w:cs="Times New Roman"/>
                <w:sz w:val="24"/>
                <w:lang w:val="id-ID"/>
              </w:rPr>
              <w:t>Sains dan Teknologi</w:t>
            </w:r>
          </w:p>
        </w:tc>
      </w:tr>
      <w:tr w:rsidR="009B1E1E" w:rsidRPr="009B1E1E" w14:paraId="62721B65" w14:textId="77777777" w:rsidTr="00366C91">
        <w:tc>
          <w:tcPr>
            <w:tcW w:w="2013" w:type="dxa"/>
          </w:tcPr>
          <w:p w14:paraId="4DF190CF" w14:textId="77777777" w:rsidR="009B1E1E" w:rsidRPr="009B1E1E" w:rsidRDefault="009B1E1E" w:rsidP="00AF20C1">
            <w:pPr>
              <w:spacing w:line="360" w:lineRule="auto"/>
              <w:jc w:val="both"/>
              <w:rPr>
                <w:rFonts w:ascii="Times New Roman" w:hAnsi="Times New Roman" w:cs="Times New Roman"/>
                <w:sz w:val="24"/>
                <w:lang w:val="en-US"/>
              </w:rPr>
            </w:pPr>
            <w:r w:rsidRPr="009B1E1E">
              <w:rPr>
                <w:rFonts w:ascii="Times New Roman" w:hAnsi="Times New Roman" w:cs="Times New Roman"/>
                <w:sz w:val="24"/>
                <w:lang w:val="id-ID"/>
              </w:rPr>
              <w:t>Jenjang</w:t>
            </w:r>
          </w:p>
        </w:tc>
        <w:tc>
          <w:tcPr>
            <w:tcW w:w="318" w:type="dxa"/>
          </w:tcPr>
          <w:p w14:paraId="474D2F43" w14:textId="77777777" w:rsidR="009B1E1E" w:rsidRPr="009B1E1E" w:rsidRDefault="009B1E1E" w:rsidP="00AF20C1">
            <w:pPr>
              <w:spacing w:line="360" w:lineRule="auto"/>
              <w:jc w:val="both"/>
              <w:rPr>
                <w:rFonts w:ascii="Times New Roman" w:hAnsi="Times New Roman" w:cs="Times New Roman"/>
                <w:sz w:val="24"/>
                <w:lang w:val="en-US"/>
              </w:rPr>
            </w:pPr>
            <w:r w:rsidRPr="009B1E1E">
              <w:rPr>
                <w:rFonts w:ascii="Times New Roman" w:hAnsi="Times New Roman" w:cs="Times New Roman"/>
                <w:sz w:val="24"/>
                <w:lang w:val="en-US"/>
              </w:rPr>
              <w:t>:</w:t>
            </w:r>
          </w:p>
        </w:tc>
        <w:tc>
          <w:tcPr>
            <w:tcW w:w="5606" w:type="dxa"/>
          </w:tcPr>
          <w:p w14:paraId="771B03EA" w14:textId="77777777" w:rsidR="009B1E1E" w:rsidRPr="009B1E1E" w:rsidRDefault="009B1E1E" w:rsidP="00AF20C1">
            <w:pPr>
              <w:spacing w:line="360" w:lineRule="auto"/>
              <w:jc w:val="both"/>
              <w:rPr>
                <w:rFonts w:ascii="Times New Roman" w:hAnsi="Times New Roman" w:cs="Times New Roman"/>
                <w:sz w:val="24"/>
                <w:lang w:val="en-US"/>
              </w:rPr>
            </w:pPr>
            <w:r w:rsidRPr="009B1E1E">
              <w:rPr>
                <w:rFonts w:ascii="Times New Roman" w:hAnsi="Times New Roman" w:cs="Times New Roman"/>
                <w:sz w:val="24"/>
                <w:lang w:val="id-ID"/>
              </w:rPr>
              <w:t xml:space="preserve">Sarjana </w:t>
            </w:r>
            <w:r w:rsidRPr="009B1E1E">
              <w:rPr>
                <w:rFonts w:ascii="Times New Roman" w:hAnsi="Times New Roman" w:cs="Times New Roman"/>
                <w:sz w:val="24"/>
                <w:lang w:val="en-US"/>
              </w:rPr>
              <w:t>(S1)</w:t>
            </w:r>
          </w:p>
        </w:tc>
      </w:tr>
    </w:tbl>
    <w:p w14:paraId="4E91E767" w14:textId="77777777" w:rsidR="009B1E1E" w:rsidRPr="009B1E1E" w:rsidRDefault="009B1E1E" w:rsidP="00AF20C1">
      <w:pPr>
        <w:spacing w:line="360" w:lineRule="auto"/>
        <w:jc w:val="both"/>
        <w:rPr>
          <w:rFonts w:ascii="Times New Roman" w:eastAsia="Arial" w:hAnsi="Times New Roman" w:cs="Arial"/>
          <w:sz w:val="24"/>
          <w:lang w:val="en-US" w:eastAsia="en-ID"/>
        </w:rPr>
      </w:pPr>
      <w:r w:rsidRPr="009B1E1E">
        <w:rPr>
          <w:rFonts w:ascii="Times New Roman" w:eastAsia="Arial" w:hAnsi="Times New Roman" w:cs="Arial"/>
          <w:sz w:val="24"/>
          <w:lang w:val="id-ID" w:eastAsia="en-ID"/>
        </w:rPr>
        <w:t>Menyatakan bahwa saya tidak melakukan kegiatan plagiarisme dalam penelitian skripsi saya yang berjudul:</w:t>
      </w:r>
    </w:p>
    <w:p w14:paraId="4E6741F8" w14:textId="77777777" w:rsidR="009B1E1E" w:rsidRPr="009B1E1E" w:rsidRDefault="009B1E1E" w:rsidP="009B1E1E">
      <w:pPr>
        <w:spacing w:line="360" w:lineRule="auto"/>
        <w:jc w:val="both"/>
        <w:rPr>
          <w:rFonts w:ascii="Times New Roman" w:eastAsia="Arial" w:hAnsi="Times New Roman" w:cs="Times New Roman"/>
          <w:b/>
          <w:bCs/>
          <w:sz w:val="24"/>
          <w:szCs w:val="24"/>
          <w:lang w:val="en-US" w:eastAsia="en-ID"/>
        </w:rPr>
      </w:pPr>
      <w:r w:rsidRPr="009B1E1E">
        <w:rPr>
          <w:rFonts w:ascii="Times New Roman" w:eastAsia="Arial" w:hAnsi="Times New Roman" w:cs="Arial"/>
          <w:b/>
          <w:bCs/>
          <w:sz w:val="24"/>
          <w:lang w:val="en-US" w:eastAsia="en-ID"/>
        </w:rPr>
        <w:t>“</w:t>
      </w:r>
      <w:proofErr w:type="spellStart"/>
      <w:r w:rsidRPr="009B1E1E">
        <w:rPr>
          <w:rFonts w:ascii="Times New Roman" w:eastAsia="Arial" w:hAnsi="Times New Roman" w:cs="Times New Roman"/>
          <w:b/>
          <w:bCs/>
          <w:sz w:val="24"/>
          <w:szCs w:val="24"/>
          <w:lang w:val="en-US" w:eastAsia="id-ID"/>
        </w:rPr>
        <w:t>Klasterisasi</w:t>
      </w:r>
      <w:proofErr w:type="spellEnd"/>
      <w:r w:rsidRPr="009B1E1E">
        <w:rPr>
          <w:rFonts w:ascii="Times New Roman" w:eastAsia="Arial" w:hAnsi="Times New Roman" w:cs="Times New Roman"/>
          <w:b/>
          <w:bCs/>
          <w:sz w:val="24"/>
          <w:szCs w:val="24"/>
          <w:lang w:val="en-US" w:eastAsia="id-ID"/>
        </w:rPr>
        <w:t xml:space="preserve"> dan </w:t>
      </w:r>
      <w:proofErr w:type="spellStart"/>
      <w:r w:rsidRPr="009B1E1E">
        <w:rPr>
          <w:rFonts w:ascii="Times New Roman" w:eastAsia="Arial" w:hAnsi="Times New Roman" w:cs="Times New Roman"/>
          <w:b/>
          <w:bCs/>
          <w:sz w:val="24"/>
          <w:szCs w:val="24"/>
          <w:lang w:val="en-US" w:eastAsia="id-ID"/>
        </w:rPr>
        <w:t>Geovisualisasi</w:t>
      </w:r>
      <w:proofErr w:type="spellEnd"/>
      <w:r w:rsidRPr="009B1E1E">
        <w:rPr>
          <w:rFonts w:ascii="Times New Roman" w:eastAsia="Arial" w:hAnsi="Times New Roman" w:cs="Times New Roman"/>
          <w:b/>
          <w:bCs/>
          <w:sz w:val="24"/>
          <w:szCs w:val="24"/>
          <w:lang w:val="en-US" w:eastAsia="id-ID"/>
        </w:rPr>
        <w:t xml:space="preserve"> </w:t>
      </w:r>
      <w:r w:rsidRPr="009B1E1E">
        <w:rPr>
          <w:rFonts w:ascii="Times New Roman" w:eastAsia="Arial" w:hAnsi="Times New Roman" w:cs="Times New Roman"/>
          <w:b/>
          <w:bCs/>
          <w:i/>
          <w:iCs/>
          <w:sz w:val="24"/>
          <w:szCs w:val="24"/>
          <w:lang w:val="en-US" w:eastAsia="id-ID"/>
        </w:rPr>
        <w:t>Tweet</w:t>
      </w:r>
      <w:r w:rsidRPr="009B1E1E">
        <w:rPr>
          <w:rFonts w:ascii="Times New Roman" w:eastAsia="Arial" w:hAnsi="Times New Roman" w:cs="Times New Roman"/>
          <w:b/>
          <w:bCs/>
          <w:sz w:val="24"/>
          <w:szCs w:val="24"/>
          <w:lang w:val="en-US" w:eastAsia="id-ID"/>
        </w:rPr>
        <w:t xml:space="preserve"> Penyebaran Penyakit Menular Langsung (Studi Kasus COVID-19)</w:t>
      </w:r>
      <w:r w:rsidRPr="009B1E1E">
        <w:rPr>
          <w:rFonts w:ascii="Times New Roman" w:eastAsia="Arial" w:hAnsi="Times New Roman" w:cs="Times New Roman"/>
          <w:b/>
          <w:bCs/>
          <w:sz w:val="24"/>
          <w:szCs w:val="24"/>
          <w:lang w:val="en-US" w:eastAsia="en-ID"/>
        </w:rPr>
        <w:t>”</w:t>
      </w:r>
    </w:p>
    <w:p w14:paraId="6A5AA1FB" w14:textId="77777777" w:rsidR="009B1E1E" w:rsidRPr="009B1E1E" w:rsidRDefault="009B1E1E" w:rsidP="009B1E1E">
      <w:pPr>
        <w:spacing w:line="360" w:lineRule="auto"/>
        <w:jc w:val="both"/>
        <w:rPr>
          <w:rFonts w:ascii="Times New Roman" w:eastAsia="Arial" w:hAnsi="Times New Roman" w:cs="Arial"/>
          <w:sz w:val="24"/>
          <w:lang w:val="id-ID" w:eastAsia="en-ID"/>
        </w:rPr>
      </w:pPr>
      <w:r w:rsidRPr="009B1E1E">
        <w:rPr>
          <w:rFonts w:ascii="Times New Roman" w:eastAsia="Arial" w:hAnsi="Times New Roman" w:cs="Arial"/>
          <w:sz w:val="24"/>
          <w:lang w:val="id-ID" w:eastAsia="en-ID"/>
        </w:rPr>
        <w:t>Apabila suatu saat nanti terbukti melakukan tindakan plagiarisme, maka saya akan menerima sanksi yang telah ditetapkan.</w:t>
      </w:r>
    </w:p>
    <w:p w14:paraId="320500B0" w14:textId="77777777" w:rsidR="009B1E1E" w:rsidRPr="009B1E1E" w:rsidRDefault="009B1E1E" w:rsidP="009B1E1E">
      <w:pPr>
        <w:spacing w:line="360" w:lineRule="auto"/>
        <w:jc w:val="both"/>
        <w:rPr>
          <w:rFonts w:ascii="Times New Roman" w:eastAsia="Arial" w:hAnsi="Times New Roman" w:cs="Arial"/>
          <w:sz w:val="24"/>
          <w:lang w:val="en-US" w:eastAsia="en-ID"/>
        </w:rPr>
      </w:pPr>
      <w:r w:rsidRPr="009B1E1E">
        <w:rPr>
          <w:rFonts w:ascii="Times New Roman" w:eastAsia="Arial" w:hAnsi="Times New Roman" w:cs="Arial"/>
          <w:sz w:val="24"/>
          <w:lang w:val="id-ID" w:eastAsia="en-ID"/>
        </w:rPr>
        <w:t>Demikian surat pernyataan ini saya buat dengan sebenar-benarnya.</w:t>
      </w:r>
      <w:r w:rsidRPr="009B1E1E">
        <w:rPr>
          <w:rFonts w:ascii="Times New Roman" w:eastAsia="Arial" w:hAnsi="Times New Roman" w:cs="Arial"/>
          <w:sz w:val="24"/>
          <w:lang w:val="id-ID" w:eastAsia="id-ID"/>
        </w:rPr>
        <w:t xml:space="preserve"> </w:t>
      </w:r>
    </w:p>
    <w:p w14:paraId="04F82600" w14:textId="77777777" w:rsidR="009B1E1E" w:rsidRPr="009B1E1E" w:rsidRDefault="009B1E1E" w:rsidP="009B1E1E">
      <w:pPr>
        <w:rPr>
          <w:rFonts w:ascii="Times New Roman" w:eastAsia="Times New Roman" w:hAnsi="Times New Roman" w:cs="Times New Roman"/>
          <w:b/>
          <w:sz w:val="24"/>
          <w:szCs w:val="24"/>
          <w:lang w:val="id-ID" w:eastAsia="en-ID"/>
        </w:rPr>
      </w:pPr>
      <w:r w:rsidRPr="009B1E1E">
        <w:rPr>
          <w:rFonts w:ascii="Times New Roman" w:eastAsia="Arial" w:hAnsi="Times New Roman" w:cs="Arial"/>
          <w:noProof/>
          <w:sz w:val="24"/>
          <w:lang w:val="id-ID" w:eastAsia="id-ID"/>
        </w:rPr>
        <mc:AlternateContent>
          <mc:Choice Requires="wps">
            <w:drawing>
              <wp:anchor distT="45720" distB="45720" distL="114300" distR="114300" simplePos="0" relativeHeight="251659264" behindDoc="0" locked="0" layoutInCell="1" allowOverlap="1" wp14:anchorId="3ED67B1B" wp14:editId="453DA1FC">
                <wp:simplePos x="0" y="0"/>
                <wp:positionH relativeFrom="margin">
                  <wp:posOffset>3046095</wp:posOffset>
                </wp:positionH>
                <wp:positionV relativeFrom="paragraph">
                  <wp:posOffset>1896745</wp:posOffset>
                </wp:positionV>
                <wp:extent cx="2176780" cy="1404620"/>
                <wp:effectExtent l="0" t="0" r="0" b="0"/>
                <wp:wrapThrough wrapText="bothSides">
                  <wp:wrapPolygon edited="0">
                    <wp:start x="567" y="0"/>
                    <wp:lineTo x="567" y="21391"/>
                    <wp:lineTo x="20982" y="21391"/>
                    <wp:lineTo x="20982" y="0"/>
                    <wp:lineTo x="567" y="0"/>
                  </wp:wrapPolygon>
                </wp:wrapThrough>
                <wp:docPr id="55" name="Text Box 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6780" cy="1404620"/>
                        </a:xfrm>
                        <a:prstGeom prst="rect">
                          <a:avLst/>
                        </a:prstGeom>
                        <a:noFill/>
                        <a:ln w="9525">
                          <a:noFill/>
                          <a:miter lim="800000"/>
                          <a:headEnd/>
                          <a:tailEnd/>
                        </a:ln>
                      </wps:spPr>
                      <wps:txbx>
                        <w:txbxContent>
                          <w:p w14:paraId="5510D56D" w14:textId="77777777" w:rsidR="00BE332A" w:rsidRPr="009B1E1E" w:rsidRDefault="00BE332A" w:rsidP="009B1E1E">
                            <w:pPr>
                              <w:rPr>
                                <w:rFonts w:ascii="Times New Roman" w:hAnsi="Times New Roman" w:cs="Times New Roman"/>
                              </w:rPr>
                            </w:pPr>
                            <w:r w:rsidRPr="009B1E1E">
                              <w:rPr>
                                <w:rFonts w:ascii="Times New Roman" w:hAnsi="Times New Roman" w:cs="Times New Roman"/>
                              </w:rPr>
                              <w:t xml:space="preserve">Surabaya, </w:t>
                            </w:r>
                            <w:r w:rsidRPr="009B1E1E">
                              <w:rPr>
                                <w:rFonts w:ascii="Times New Roman" w:hAnsi="Times New Roman" w:cs="Times New Roman"/>
                                <w:lang w:val="en-US"/>
                              </w:rPr>
                              <w:t>3</w:t>
                            </w:r>
                            <w:r w:rsidRPr="009B1E1E">
                              <w:rPr>
                                <w:rFonts w:ascii="Times New Roman" w:hAnsi="Times New Roman" w:cs="Times New Roman"/>
                              </w:rPr>
                              <w:t xml:space="preserve"> </w:t>
                            </w:r>
                            <w:r w:rsidRPr="009B1E1E">
                              <w:rPr>
                                <w:rFonts w:ascii="Times New Roman" w:hAnsi="Times New Roman" w:cs="Times New Roman"/>
                                <w:lang w:val="en-US"/>
                              </w:rPr>
                              <w:t xml:space="preserve">Juli </w:t>
                            </w:r>
                            <w:r w:rsidRPr="009B1E1E">
                              <w:rPr>
                                <w:rFonts w:ascii="Times New Roman" w:hAnsi="Times New Roman" w:cs="Times New Roman"/>
                              </w:rPr>
                              <w:t>2023</w:t>
                            </w:r>
                          </w:p>
                          <w:p w14:paraId="01D88EDE" w14:textId="77777777" w:rsidR="00BE332A" w:rsidRPr="009B1E1E" w:rsidRDefault="00BE332A" w:rsidP="009B1E1E">
                            <w:pPr>
                              <w:rPr>
                                <w:rFonts w:ascii="Times New Roman" w:hAnsi="Times New Roman" w:cs="Times New Roman"/>
                              </w:rPr>
                            </w:pPr>
                          </w:p>
                          <w:p w14:paraId="6BED8D13" w14:textId="77777777" w:rsidR="00BE332A" w:rsidRPr="009B1E1E" w:rsidRDefault="00BE332A" w:rsidP="009B1E1E">
                            <w:pPr>
                              <w:rPr>
                                <w:rFonts w:ascii="Times New Roman" w:hAnsi="Times New Roman" w:cs="Times New Roman"/>
                              </w:rPr>
                            </w:pPr>
                          </w:p>
                          <w:p w14:paraId="1349F51D" w14:textId="77777777" w:rsidR="00BE332A" w:rsidRPr="009B1E1E" w:rsidRDefault="00BE332A" w:rsidP="009B1E1E">
                            <w:pPr>
                              <w:rPr>
                                <w:rFonts w:ascii="Times New Roman" w:hAnsi="Times New Roman" w:cs="Times New Roman"/>
                              </w:rPr>
                            </w:pPr>
                          </w:p>
                          <w:p w14:paraId="174D109C" w14:textId="77777777" w:rsidR="00BE332A" w:rsidRPr="009B1E1E" w:rsidRDefault="00BE332A" w:rsidP="009B1E1E">
                            <w:pPr>
                              <w:spacing w:line="240" w:lineRule="auto"/>
                              <w:rPr>
                                <w:rFonts w:ascii="Times New Roman" w:hAnsi="Times New Roman" w:cs="Times New Roman"/>
                                <w:lang w:val="en-US"/>
                              </w:rPr>
                            </w:pPr>
                            <w:r w:rsidRPr="009B1E1E">
                              <w:rPr>
                                <w:rFonts w:ascii="Times New Roman" w:hAnsi="Times New Roman" w:cs="Times New Roman"/>
                                <w:lang w:val="en-US"/>
                              </w:rPr>
                              <w:t>Fahmirullah Abdillah</w:t>
                            </w:r>
                          </w:p>
                          <w:p w14:paraId="0282F78F" w14:textId="77777777" w:rsidR="00BE332A" w:rsidRPr="009B1E1E" w:rsidRDefault="00BE332A" w:rsidP="009B1E1E">
                            <w:pPr>
                              <w:rPr>
                                <w:rFonts w:ascii="Times New Roman" w:hAnsi="Times New Roman" w:cs="Times New Roman"/>
                                <w:lang w:val="en-US"/>
                              </w:rPr>
                            </w:pPr>
                            <w:r w:rsidRPr="009B1E1E">
                              <w:rPr>
                                <w:rFonts w:ascii="Times New Roman" w:hAnsi="Times New Roman" w:cs="Times New Roman"/>
                              </w:rPr>
                              <w:t>NIM.</w:t>
                            </w:r>
                            <w:r w:rsidRPr="009B1E1E">
                              <w:rPr>
                                <w:rFonts w:ascii="Times New Roman" w:hAnsi="Times New Roman" w:cs="Times New Roman"/>
                                <w:lang w:val="en-US"/>
                              </w:rPr>
                              <w:t xml:space="preserve"> </w:t>
                            </w:r>
                            <w:r w:rsidRPr="009B1E1E">
                              <w:rPr>
                                <w:rFonts w:ascii="Times New Roman" w:hAnsi="Times New Roman" w:cs="Times New Roman"/>
                              </w:rPr>
                              <w:t>0818116330</w:t>
                            </w:r>
                            <w:r w:rsidRPr="009B1E1E">
                              <w:rPr>
                                <w:rFonts w:ascii="Times New Roman" w:hAnsi="Times New Roman" w:cs="Times New Roman"/>
                                <w:lang w:val="en-US"/>
                              </w:rPr>
                              <w:t>02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3ED67B1B" id="_x0000_t202" coordsize="21600,21600" o:spt="202" path="m,l,21600r21600,l21600,xe">
                <v:stroke joinstyle="miter"/>
                <v:path gradientshapeok="t" o:connecttype="rect"/>
              </v:shapetype>
              <v:shape id="Text Box 55" o:spid="_x0000_s1026" type="#_x0000_t202" style="position:absolute;margin-left:239.85pt;margin-top:149.35pt;width:171.4pt;height:110.6pt;z-index:25165926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" filled="f" stroked="f">
                <v:textbox style="mso-fit-shape-to-text:t">
                  <w:txbxContent>
                    <w:p w14:paraId="5510D56D" w14:textId="77777777" w:rsidR="00BE332A" w:rsidRPr="009B1E1E" w:rsidRDefault="00BE332A" w:rsidP="009B1E1E">
                      <w:pPr>
                        <w:rPr>
                          <w:rFonts w:ascii="Times New Roman" w:hAnsi="Times New Roman" w:cs="Times New Roman"/>
                        </w:rPr>
                      </w:pPr>
                      <w:r w:rsidRPr="009B1E1E">
                        <w:rPr>
                          <w:rFonts w:ascii="Times New Roman" w:hAnsi="Times New Roman" w:cs="Times New Roman"/>
                        </w:rPr>
                        <w:t xml:space="preserve">Surabaya, </w:t>
                      </w:r>
                      <w:r w:rsidRPr="009B1E1E">
                        <w:rPr>
                          <w:rFonts w:ascii="Times New Roman" w:hAnsi="Times New Roman" w:cs="Times New Roman"/>
                          <w:lang w:val="en-US"/>
                        </w:rPr>
                        <w:t>3</w:t>
                      </w:r>
                      <w:r w:rsidRPr="009B1E1E">
                        <w:rPr>
                          <w:rFonts w:ascii="Times New Roman" w:hAnsi="Times New Roman" w:cs="Times New Roman"/>
                        </w:rPr>
                        <w:t xml:space="preserve"> </w:t>
                      </w:r>
                      <w:r w:rsidRPr="009B1E1E">
                        <w:rPr>
                          <w:rFonts w:ascii="Times New Roman" w:hAnsi="Times New Roman" w:cs="Times New Roman"/>
                          <w:lang w:val="en-US"/>
                        </w:rPr>
                        <w:t xml:space="preserve">Juli </w:t>
                      </w:r>
                      <w:r w:rsidRPr="009B1E1E">
                        <w:rPr>
                          <w:rFonts w:ascii="Times New Roman" w:hAnsi="Times New Roman" w:cs="Times New Roman"/>
                        </w:rPr>
                        <w:t>2023</w:t>
                      </w:r>
                    </w:p>
                    <w:p w14:paraId="01D88EDE" w14:textId="77777777" w:rsidR="00BE332A" w:rsidRPr="009B1E1E" w:rsidRDefault="00BE332A" w:rsidP="009B1E1E">
                      <w:pPr>
                        <w:rPr>
                          <w:rFonts w:ascii="Times New Roman" w:hAnsi="Times New Roman" w:cs="Times New Roman"/>
                        </w:rPr>
                      </w:pPr>
                    </w:p>
                    <w:p w14:paraId="6BED8D13" w14:textId="77777777" w:rsidR="00BE332A" w:rsidRPr="009B1E1E" w:rsidRDefault="00BE332A" w:rsidP="009B1E1E">
                      <w:pPr>
                        <w:rPr>
                          <w:rFonts w:ascii="Times New Roman" w:hAnsi="Times New Roman" w:cs="Times New Roman"/>
                        </w:rPr>
                      </w:pPr>
                    </w:p>
                    <w:p w14:paraId="1349F51D" w14:textId="77777777" w:rsidR="00BE332A" w:rsidRPr="009B1E1E" w:rsidRDefault="00BE332A" w:rsidP="009B1E1E">
                      <w:pPr>
                        <w:rPr>
                          <w:rFonts w:ascii="Times New Roman" w:hAnsi="Times New Roman" w:cs="Times New Roman"/>
                        </w:rPr>
                      </w:pPr>
                    </w:p>
                    <w:p w14:paraId="174D109C" w14:textId="77777777" w:rsidR="00BE332A" w:rsidRPr="009B1E1E" w:rsidRDefault="00BE332A" w:rsidP="009B1E1E">
                      <w:pPr>
                        <w:spacing w:line="240" w:lineRule="auto"/>
                        <w:rPr>
                          <w:rFonts w:ascii="Times New Roman" w:hAnsi="Times New Roman" w:cs="Times New Roman"/>
                          <w:lang w:val="en-US"/>
                        </w:rPr>
                      </w:pPr>
                      <w:r w:rsidRPr="009B1E1E">
                        <w:rPr>
                          <w:rFonts w:ascii="Times New Roman" w:hAnsi="Times New Roman" w:cs="Times New Roman"/>
                          <w:lang w:val="en-US"/>
                        </w:rPr>
                        <w:t>Fahmirullah Abdillah</w:t>
                      </w:r>
                    </w:p>
                    <w:p w14:paraId="0282F78F" w14:textId="77777777" w:rsidR="00BE332A" w:rsidRPr="009B1E1E" w:rsidRDefault="00BE332A" w:rsidP="009B1E1E">
                      <w:pPr>
                        <w:rPr>
                          <w:rFonts w:ascii="Times New Roman" w:hAnsi="Times New Roman" w:cs="Times New Roman"/>
                          <w:lang w:val="en-US"/>
                        </w:rPr>
                      </w:pPr>
                      <w:r w:rsidRPr="009B1E1E">
                        <w:rPr>
                          <w:rFonts w:ascii="Times New Roman" w:hAnsi="Times New Roman" w:cs="Times New Roman"/>
                        </w:rPr>
                        <w:t>NIM.</w:t>
                      </w:r>
                      <w:r w:rsidRPr="009B1E1E">
                        <w:rPr>
                          <w:rFonts w:ascii="Times New Roman" w:hAnsi="Times New Roman" w:cs="Times New Roman"/>
                          <w:lang w:val="en-US"/>
                        </w:rPr>
                        <w:t xml:space="preserve"> </w:t>
                      </w:r>
                      <w:r w:rsidRPr="009B1E1E">
                        <w:rPr>
                          <w:rFonts w:ascii="Times New Roman" w:hAnsi="Times New Roman" w:cs="Times New Roman"/>
                        </w:rPr>
                        <w:t>0818116330</w:t>
                      </w:r>
                      <w:r w:rsidRPr="009B1E1E">
                        <w:rPr>
                          <w:rFonts w:ascii="Times New Roman" w:hAnsi="Times New Roman" w:cs="Times New Roman"/>
                          <w:lang w:val="en-US"/>
                        </w:rPr>
                        <w:t>02</w:t>
                      </w:r>
                    </w:p>
                  </w:txbxContent>
                </v:textbox>
                <w10:wrap type="through" anchorx="margin"/>
              </v:shape>
            </w:pict>
          </mc:Fallback>
        </mc:AlternateContent>
      </w:r>
      <w:r w:rsidRPr="009B1E1E">
        <w:rPr>
          <w:rFonts w:ascii="Times New Roman" w:eastAsia="Arial" w:hAnsi="Times New Roman" w:cs="Times New Roman"/>
          <w:b/>
          <w:sz w:val="24"/>
          <w:szCs w:val="24"/>
          <w:lang w:val="id-ID" w:eastAsia="en-ID"/>
        </w:rPr>
        <w:br w:type="page"/>
      </w:r>
    </w:p>
    <w:p w14:paraId="5B74C477" w14:textId="1E4A2B0D" w:rsidR="00F51AA2" w:rsidRDefault="00F51AA2" w:rsidP="00DE5688">
      <w:pPr>
        <w:pStyle w:val="Heading1"/>
        <w:numPr>
          <w:ilvl w:val="0"/>
          <w:numId w:val="0"/>
        </w:numPr>
        <w:spacing w:line="360" w:lineRule="auto"/>
        <w:ind w:left="432" w:hanging="432"/>
        <w:jc w:val="center"/>
        <w:rPr>
          <w:lang w:val="en-US"/>
        </w:rPr>
      </w:pPr>
      <w:bookmarkStart w:id="12" w:name="_Toc148647675"/>
      <w:r>
        <w:rPr>
          <w:lang w:val="en-US"/>
        </w:rPr>
        <w:lastRenderedPageBreak/>
        <w:t>PEDOMAN PENGGUNAAN SKRIPSI</w:t>
      </w:r>
      <w:bookmarkEnd w:id="12"/>
    </w:p>
    <w:p w14:paraId="310E5F3A" w14:textId="77777777" w:rsidR="00DE5688" w:rsidRDefault="00DE5688" w:rsidP="00DE5688">
      <w:pPr>
        <w:spacing w:after="0" w:line="360" w:lineRule="auto"/>
        <w:ind w:firstLine="432"/>
        <w:jc w:val="both"/>
        <w:rPr>
          <w:rFonts w:ascii="Times New Roman" w:eastAsia="Arial" w:hAnsi="Times New Roman" w:cs="Times New Roman"/>
          <w:sz w:val="24"/>
          <w:szCs w:val="24"/>
          <w:lang w:val="id" w:eastAsia="en-ID"/>
        </w:rPr>
      </w:pPr>
    </w:p>
    <w:p w14:paraId="771C96D8" w14:textId="3A7EE470" w:rsidR="00DE5688" w:rsidRPr="00DE5688" w:rsidRDefault="00DE5688" w:rsidP="00DE5688">
      <w:pPr>
        <w:spacing w:after="0" w:line="360" w:lineRule="auto"/>
        <w:ind w:firstLine="432"/>
        <w:jc w:val="both"/>
        <w:rPr>
          <w:rFonts w:ascii="Times New Roman" w:eastAsia="Arial" w:hAnsi="Times New Roman" w:cs="Times New Roman"/>
          <w:sz w:val="24"/>
          <w:szCs w:val="24"/>
          <w:lang w:val="id" w:eastAsia="en-ID"/>
        </w:rPr>
      </w:pPr>
      <w:r w:rsidRPr="00DE5688">
        <w:rPr>
          <w:rFonts w:ascii="Times New Roman" w:eastAsia="Arial" w:hAnsi="Times New Roman" w:cs="Times New Roman"/>
          <w:sz w:val="24"/>
          <w:szCs w:val="24"/>
          <w:lang w:val="id" w:eastAsia="en-ID"/>
        </w:rPr>
        <w:t>Skripsi ini tidak dipublikasikan, namun tersedia di perpustakaan dalam lingkungan Universitas Airlanga, diperkenankan untuk dipakai sebagai referensi kepustakaan, tetapi pengutipan harus seizin penyusun dan harus menyebutkan sumbernya sesuai kebiasaan ilmiah.</w:t>
      </w:r>
    </w:p>
    <w:p w14:paraId="1ED3C3A6" w14:textId="77777777" w:rsidR="00DE5688" w:rsidRPr="00DE5688" w:rsidRDefault="00DE5688" w:rsidP="00DE5688">
      <w:pPr>
        <w:spacing w:after="0" w:line="360" w:lineRule="auto"/>
        <w:ind w:firstLine="432"/>
        <w:jc w:val="both"/>
        <w:rPr>
          <w:rFonts w:ascii="Times New Roman" w:eastAsia="Arial" w:hAnsi="Times New Roman" w:cs="Times New Roman"/>
          <w:sz w:val="24"/>
          <w:szCs w:val="24"/>
          <w:lang w:val="id" w:eastAsia="en-ID"/>
        </w:rPr>
      </w:pPr>
    </w:p>
    <w:p w14:paraId="3D056F6D" w14:textId="77777777" w:rsidR="00DE5688" w:rsidRPr="00DE5688" w:rsidRDefault="00DE5688" w:rsidP="00DE5688">
      <w:pPr>
        <w:spacing w:after="0" w:line="360" w:lineRule="auto"/>
        <w:jc w:val="center"/>
        <w:rPr>
          <w:rFonts w:ascii="Times New Roman" w:eastAsia="Arial" w:hAnsi="Times New Roman" w:cs="Arial"/>
          <w:sz w:val="24"/>
          <w:lang w:val="en-US" w:eastAsia="en-ID"/>
        </w:rPr>
      </w:pPr>
      <w:r w:rsidRPr="00DE5688">
        <w:rPr>
          <w:rFonts w:ascii="Times New Roman" w:eastAsia="Arial" w:hAnsi="Times New Roman" w:cs="Times New Roman"/>
          <w:b/>
          <w:sz w:val="24"/>
          <w:szCs w:val="24"/>
          <w:lang w:val="id" w:eastAsia="en-ID"/>
        </w:rPr>
        <w:t>Dokumen skripsi ini merupakan hak milik Universitas Airlangga</w:t>
      </w:r>
    </w:p>
    <w:p w14:paraId="1E625D41" w14:textId="3EA03DB0" w:rsidR="00F51AA2" w:rsidRDefault="00F51AA2" w:rsidP="009453C0">
      <w:pPr>
        <w:spacing w:line="360" w:lineRule="auto"/>
        <w:jc w:val="both"/>
        <w:rPr>
          <w:rFonts w:ascii="Times New Roman" w:hAnsi="Times New Roman" w:cs="Times New Roman"/>
          <w:sz w:val="24"/>
          <w:szCs w:val="24"/>
          <w:lang w:val="en-US"/>
        </w:rPr>
      </w:pPr>
    </w:p>
    <w:p w14:paraId="246B4FD2" w14:textId="43E1FEAF" w:rsidR="00F51AA2" w:rsidRDefault="00F51AA2" w:rsidP="009453C0">
      <w:pPr>
        <w:spacing w:line="360" w:lineRule="auto"/>
        <w:jc w:val="both"/>
        <w:rPr>
          <w:rFonts w:ascii="Times New Roman" w:hAnsi="Times New Roman" w:cs="Times New Roman"/>
          <w:sz w:val="24"/>
          <w:szCs w:val="24"/>
          <w:lang w:val="en-US"/>
        </w:rPr>
      </w:pPr>
    </w:p>
    <w:p w14:paraId="4FF45FC8" w14:textId="68292BCE" w:rsidR="00F51AA2" w:rsidRDefault="00F51AA2" w:rsidP="009453C0">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br w:type="page"/>
      </w:r>
    </w:p>
    <w:p w14:paraId="0E826C0F" w14:textId="4E8854D0" w:rsidR="00F51AA2" w:rsidRDefault="00F51AA2" w:rsidP="00CD4950">
      <w:pPr>
        <w:pStyle w:val="Heading1"/>
        <w:numPr>
          <w:ilvl w:val="0"/>
          <w:numId w:val="0"/>
        </w:numPr>
        <w:spacing w:line="360" w:lineRule="auto"/>
        <w:ind w:left="432" w:hanging="432"/>
        <w:rPr>
          <w:lang w:val="en-US"/>
        </w:rPr>
      </w:pPr>
      <w:bookmarkStart w:id="13" w:name="_Toc148647676"/>
      <w:r>
        <w:rPr>
          <w:lang w:val="en-US"/>
        </w:rPr>
        <w:lastRenderedPageBreak/>
        <w:t>KATA PENGANTAR</w:t>
      </w:r>
      <w:bookmarkEnd w:id="13"/>
    </w:p>
    <w:p w14:paraId="753C8637" w14:textId="77777777" w:rsidR="00CD4950" w:rsidRPr="00CD4950" w:rsidRDefault="00CD4950" w:rsidP="00CD4950">
      <w:pPr>
        <w:spacing w:line="360" w:lineRule="auto"/>
        <w:ind w:firstLine="720"/>
        <w:jc w:val="both"/>
        <w:rPr>
          <w:rFonts w:ascii="Times New Roman" w:eastAsia="Arial" w:hAnsi="Times New Roman" w:cs="Arial"/>
          <w:sz w:val="24"/>
          <w:lang w:val="en-US" w:eastAsia="en-ID"/>
        </w:rPr>
      </w:pPr>
      <w:r w:rsidRPr="00CD4950">
        <w:rPr>
          <w:rFonts w:ascii="Times New Roman" w:eastAsia="Arial" w:hAnsi="Times New Roman" w:cs="Arial"/>
          <w:sz w:val="24"/>
          <w:lang w:val="id-ID" w:eastAsia="en-ID"/>
        </w:rPr>
        <w:t xml:space="preserve">Puji syukur penulis ucapkan atas kehadirat Tuhan Yang Maha Esa karena telah memberikan rahmat dan karunia-Nya sehingga penulis dapat menyelesaikan penyusunan skripsi </w:t>
      </w:r>
      <w:r w:rsidRPr="00CD4950">
        <w:rPr>
          <w:rFonts w:ascii="Times New Roman" w:eastAsia="Arial" w:hAnsi="Times New Roman" w:cs="Arial"/>
          <w:sz w:val="24"/>
          <w:lang w:val="en-US" w:eastAsia="en-ID"/>
        </w:rPr>
        <w:t xml:space="preserve">yang </w:t>
      </w:r>
      <w:r w:rsidRPr="00CD4950">
        <w:rPr>
          <w:rFonts w:ascii="Times New Roman" w:eastAsia="Arial" w:hAnsi="Times New Roman" w:cs="Arial"/>
          <w:sz w:val="24"/>
          <w:lang w:val="id-ID" w:eastAsia="en-ID"/>
        </w:rPr>
        <w:t xml:space="preserve">berjudul </w:t>
      </w:r>
      <w:proofErr w:type="spellStart"/>
      <w:r w:rsidRPr="00CD4950">
        <w:rPr>
          <w:rFonts w:ascii="Times New Roman" w:eastAsia="Arial" w:hAnsi="Times New Roman" w:cs="Arial"/>
          <w:b/>
          <w:sz w:val="24"/>
          <w:szCs w:val="24"/>
          <w:lang w:val="en-US" w:eastAsia="id-ID"/>
        </w:rPr>
        <w:t>Klasterisasi</w:t>
      </w:r>
      <w:proofErr w:type="spellEnd"/>
      <w:r w:rsidRPr="00CD4950">
        <w:rPr>
          <w:rFonts w:ascii="Times New Roman" w:eastAsia="Arial" w:hAnsi="Times New Roman" w:cs="Arial"/>
          <w:b/>
          <w:sz w:val="24"/>
          <w:szCs w:val="24"/>
          <w:lang w:val="en-US" w:eastAsia="id-ID"/>
        </w:rPr>
        <w:t xml:space="preserve"> dan </w:t>
      </w:r>
      <w:proofErr w:type="spellStart"/>
      <w:r w:rsidRPr="00CD4950">
        <w:rPr>
          <w:rFonts w:ascii="Times New Roman" w:eastAsia="Arial" w:hAnsi="Times New Roman" w:cs="Arial"/>
          <w:b/>
          <w:sz w:val="24"/>
          <w:szCs w:val="24"/>
          <w:lang w:val="en-US" w:eastAsia="id-ID"/>
        </w:rPr>
        <w:t>Geovisualisasi</w:t>
      </w:r>
      <w:proofErr w:type="spellEnd"/>
      <w:r w:rsidRPr="00CD4950">
        <w:rPr>
          <w:rFonts w:ascii="Times New Roman" w:eastAsia="Arial" w:hAnsi="Times New Roman" w:cs="Arial"/>
          <w:b/>
          <w:sz w:val="24"/>
          <w:szCs w:val="24"/>
          <w:lang w:val="en-US" w:eastAsia="id-ID"/>
        </w:rPr>
        <w:t xml:space="preserve"> </w:t>
      </w:r>
      <w:r w:rsidRPr="00CD4950">
        <w:rPr>
          <w:rFonts w:ascii="Times New Roman" w:eastAsia="Arial" w:hAnsi="Times New Roman" w:cs="Arial"/>
          <w:b/>
          <w:i/>
          <w:iCs/>
          <w:sz w:val="24"/>
          <w:szCs w:val="24"/>
          <w:lang w:val="en-US" w:eastAsia="id-ID"/>
        </w:rPr>
        <w:t xml:space="preserve">Tweet </w:t>
      </w:r>
      <w:r w:rsidRPr="00CD4950">
        <w:rPr>
          <w:rFonts w:ascii="Times New Roman" w:eastAsia="Arial" w:hAnsi="Times New Roman" w:cs="Arial"/>
          <w:b/>
          <w:sz w:val="24"/>
          <w:szCs w:val="24"/>
          <w:lang w:val="en-US" w:eastAsia="id-ID"/>
        </w:rPr>
        <w:t>Penyebaran Penyakit Menular Langsung (Studi Kasus COVID-19)</w:t>
      </w:r>
      <w:r w:rsidRPr="00CD4950">
        <w:rPr>
          <w:rFonts w:ascii="Times New Roman" w:eastAsia="Arial" w:hAnsi="Times New Roman" w:cs="Arial"/>
          <w:sz w:val="24"/>
          <w:lang w:val="en-US" w:eastAsia="en-ID"/>
        </w:rPr>
        <w:t>.</w:t>
      </w:r>
    </w:p>
    <w:p w14:paraId="2DF5D901" w14:textId="77777777" w:rsidR="00CD4950" w:rsidRPr="00CD4950" w:rsidRDefault="00CD4950" w:rsidP="00CD4950">
      <w:pPr>
        <w:spacing w:line="360" w:lineRule="auto"/>
        <w:ind w:firstLine="720"/>
        <w:jc w:val="both"/>
        <w:rPr>
          <w:rFonts w:ascii="Times New Roman" w:eastAsia="Arial" w:hAnsi="Times New Roman" w:cs="Arial"/>
          <w:sz w:val="24"/>
          <w:lang w:val="en-US" w:eastAsia="en-ID"/>
        </w:rPr>
      </w:pPr>
      <w:r w:rsidRPr="00CD4950">
        <w:rPr>
          <w:rFonts w:ascii="Times New Roman" w:eastAsia="Arial" w:hAnsi="Times New Roman" w:cs="Arial"/>
          <w:sz w:val="24"/>
          <w:lang w:val="id-ID" w:eastAsia="en-ID"/>
        </w:rPr>
        <w:t>Ucapan terima kasih dari penulis kepada seluruh pihak yang telah membantu dan mendukung dalam pengerjaan skripsi ini hingga dapat terselesaikan dengan baik</w:t>
      </w:r>
      <w:r w:rsidRPr="00CD4950">
        <w:rPr>
          <w:rFonts w:ascii="Times New Roman" w:eastAsia="Arial" w:hAnsi="Times New Roman" w:cs="Arial"/>
          <w:sz w:val="24"/>
          <w:lang w:val="en-US" w:eastAsia="en-ID"/>
        </w:rPr>
        <w:t>. S</w:t>
      </w:r>
      <w:r w:rsidRPr="00CD4950">
        <w:rPr>
          <w:rFonts w:ascii="Times New Roman" w:eastAsia="Arial" w:hAnsi="Times New Roman" w:cs="Arial"/>
          <w:sz w:val="24"/>
          <w:lang w:val="id-ID" w:eastAsia="en-ID"/>
        </w:rPr>
        <w:t xml:space="preserve">kripsi ini tidak akan terselesaikan tanpa bantuan dan dukungan dari </w:t>
      </w:r>
      <w:r w:rsidRPr="00CD4950">
        <w:rPr>
          <w:rFonts w:ascii="Times New Roman" w:eastAsia="Arial" w:hAnsi="Times New Roman" w:cs="Arial"/>
          <w:sz w:val="24"/>
          <w:lang w:val="en-US" w:eastAsia="en-ID"/>
        </w:rPr>
        <w:t xml:space="preserve">seluruh </w:t>
      </w:r>
      <w:r w:rsidRPr="00CD4950">
        <w:rPr>
          <w:rFonts w:ascii="Times New Roman" w:eastAsia="Arial" w:hAnsi="Times New Roman" w:cs="Arial"/>
          <w:sz w:val="24"/>
          <w:lang w:val="id-ID" w:eastAsia="en-ID"/>
        </w:rPr>
        <w:t>pihak yang terlibat.</w:t>
      </w:r>
      <w:r w:rsidRPr="00CD4950">
        <w:rPr>
          <w:rFonts w:ascii="Times New Roman" w:eastAsia="Arial" w:hAnsi="Times New Roman" w:cs="Arial"/>
          <w:sz w:val="24"/>
          <w:lang w:val="en-US" w:eastAsia="en-ID"/>
        </w:rPr>
        <w:t xml:space="preserve"> Ucapan tersebut ditujukan oleh penyusun kepada:</w:t>
      </w:r>
    </w:p>
    <w:p w14:paraId="4B92B9EE" w14:textId="77777777" w:rsidR="00CD4950" w:rsidRPr="00CD4950" w:rsidRDefault="00CD4950" w:rsidP="00CD4950">
      <w:pPr>
        <w:numPr>
          <w:ilvl w:val="0"/>
          <w:numId w:val="2"/>
        </w:numPr>
        <w:spacing w:after="0" w:line="360" w:lineRule="auto"/>
        <w:contextualSpacing/>
        <w:jc w:val="both"/>
        <w:rPr>
          <w:rFonts w:ascii="Times New Roman" w:eastAsia="Arial" w:hAnsi="Times New Roman" w:cs="Arial"/>
          <w:sz w:val="24"/>
          <w:lang w:val="en-US" w:eastAsia="en-ID"/>
        </w:rPr>
      </w:pPr>
      <w:r w:rsidRPr="00CD4950">
        <w:rPr>
          <w:rFonts w:ascii="Times New Roman" w:eastAsia="Arial" w:hAnsi="Times New Roman" w:cs="Arial"/>
          <w:sz w:val="24"/>
          <w:lang w:val="en-US" w:eastAsia="en-ID"/>
        </w:rPr>
        <w:t xml:space="preserve">Allah SWT yang senantiasa </w:t>
      </w:r>
      <w:proofErr w:type="spellStart"/>
      <w:r w:rsidRPr="00CD4950">
        <w:rPr>
          <w:rFonts w:ascii="Times New Roman" w:eastAsia="Arial" w:hAnsi="Times New Roman" w:cs="Arial"/>
          <w:sz w:val="24"/>
          <w:lang w:val="en-US" w:eastAsia="en-ID"/>
        </w:rPr>
        <w:t>meberikan</w:t>
      </w:r>
      <w:proofErr w:type="spellEnd"/>
      <w:r w:rsidRPr="00CD4950">
        <w:rPr>
          <w:rFonts w:ascii="Times New Roman" w:eastAsia="Arial" w:hAnsi="Times New Roman" w:cs="Arial"/>
          <w:sz w:val="24"/>
          <w:lang w:val="en-US" w:eastAsia="en-ID"/>
        </w:rPr>
        <w:t xml:space="preserve"> segala rahmat, hidayah, dan karunia-Nya serta </w:t>
      </w:r>
      <w:proofErr w:type="spellStart"/>
      <w:r w:rsidRPr="00CD4950">
        <w:rPr>
          <w:rFonts w:ascii="Times New Roman" w:eastAsia="Arial" w:hAnsi="Times New Roman" w:cs="Arial"/>
          <w:sz w:val="24"/>
          <w:lang w:val="en-US" w:eastAsia="en-ID"/>
        </w:rPr>
        <w:t>Rasulullah</w:t>
      </w:r>
      <w:proofErr w:type="spellEnd"/>
      <w:r w:rsidRPr="00CD4950">
        <w:rPr>
          <w:rFonts w:ascii="Times New Roman" w:eastAsia="Arial" w:hAnsi="Times New Roman" w:cs="Arial"/>
          <w:sz w:val="24"/>
          <w:lang w:val="en-US" w:eastAsia="en-ID"/>
        </w:rPr>
        <w:t xml:space="preserve"> SAW yang selalu menjadi panutan dan suri </w:t>
      </w:r>
      <w:proofErr w:type="spellStart"/>
      <w:r w:rsidRPr="00CD4950">
        <w:rPr>
          <w:rFonts w:ascii="Times New Roman" w:eastAsia="Arial" w:hAnsi="Times New Roman" w:cs="Arial"/>
          <w:sz w:val="24"/>
          <w:lang w:val="en-US" w:eastAsia="en-ID"/>
        </w:rPr>
        <w:t>tauladan</w:t>
      </w:r>
      <w:proofErr w:type="spellEnd"/>
      <w:r w:rsidRPr="00CD4950">
        <w:rPr>
          <w:rFonts w:ascii="Times New Roman" w:eastAsia="Arial" w:hAnsi="Times New Roman" w:cs="Arial"/>
          <w:sz w:val="24"/>
          <w:lang w:val="en-US" w:eastAsia="en-ID"/>
        </w:rPr>
        <w:t xml:space="preserve"> terbaik bagi penulis sehingga penulisan skripsi ini dapat terselesaikan.</w:t>
      </w:r>
    </w:p>
    <w:p w14:paraId="56F3ACA3" w14:textId="77777777" w:rsidR="00CD4950" w:rsidRPr="00CD4950" w:rsidRDefault="00CD4950" w:rsidP="00CD4950">
      <w:pPr>
        <w:numPr>
          <w:ilvl w:val="0"/>
          <w:numId w:val="2"/>
        </w:numPr>
        <w:spacing w:after="0" w:line="360" w:lineRule="auto"/>
        <w:contextualSpacing/>
        <w:jc w:val="both"/>
        <w:rPr>
          <w:rFonts w:ascii="Times New Roman" w:eastAsia="Arial" w:hAnsi="Times New Roman" w:cs="Arial"/>
          <w:sz w:val="24"/>
          <w:lang w:val="en-US" w:eastAsia="en-ID"/>
        </w:rPr>
      </w:pPr>
      <w:r w:rsidRPr="00CD4950">
        <w:rPr>
          <w:rFonts w:ascii="Times New Roman" w:eastAsia="Arial" w:hAnsi="Times New Roman" w:cs="Arial"/>
          <w:sz w:val="24"/>
          <w:lang w:val="en-US" w:eastAsia="en-ID"/>
        </w:rPr>
        <w:t xml:space="preserve">Ibu </w:t>
      </w:r>
      <w:proofErr w:type="spellStart"/>
      <w:r w:rsidRPr="00CD4950">
        <w:rPr>
          <w:rFonts w:ascii="Times New Roman" w:eastAsia="Arial" w:hAnsi="Times New Roman" w:cs="Arial"/>
          <w:sz w:val="24"/>
          <w:lang w:val="en-US" w:eastAsia="en-ID"/>
        </w:rPr>
        <w:t>Retno</w:t>
      </w:r>
      <w:proofErr w:type="spellEnd"/>
      <w:r w:rsidRPr="00CD4950">
        <w:rPr>
          <w:rFonts w:ascii="Times New Roman" w:eastAsia="Arial" w:hAnsi="Times New Roman" w:cs="Arial"/>
          <w:sz w:val="24"/>
          <w:lang w:val="en-US" w:eastAsia="en-ID"/>
        </w:rPr>
        <w:t xml:space="preserve"> </w:t>
      </w:r>
      <w:proofErr w:type="spellStart"/>
      <w:r w:rsidRPr="00CD4950">
        <w:rPr>
          <w:rFonts w:ascii="Times New Roman" w:eastAsia="Arial" w:hAnsi="Times New Roman" w:cs="Arial"/>
          <w:sz w:val="24"/>
          <w:lang w:val="en-US" w:eastAsia="en-ID"/>
        </w:rPr>
        <w:t>Setiasih</w:t>
      </w:r>
      <w:proofErr w:type="spellEnd"/>
      <w:r w:rsidRPr="00CD4950">
        <w:rPr>
          <w:rFonts w:ascii="Times New Roman" w:eastAsia="Arial" w:hAnsi="Times New Roman" w:cs="Arial"/>
          <w:sz w:val="24"/>
          <w:lang w:val="en-US" w:eastAsia="en-ID"/>
        </w:rPr>
        <w:t xml:space="preserve"> dan Bapak Abdul </w:t>
      </w:r>
      <w:proofErr w:type="spellStart"/>
      <w:r w:rsidRPr="00CD4950">
        <w:rPr>
          <w:rFonts w:ascii="Times New Roman" w:eastAsia="Arial" w:hAnsi="Times New Roman" w:cs="Arial"/>
          <w:sz w:val="24"/>
          <w:lang w:val="en-US" w:eastAsia="en-ID"/>
        </w:rPr>
        <w:t>Kodir</w:t>
      </w:r>
      <w:proofErr w:type="spellEnd"/>
      <w:r w:rsidRPr="00CD4950">
        <w:rPr>
          <w:rFonts w:ascii="Times New Roman" w:eastAsia="Arial" w:hAnsi="Times New Roman" w:cs="Arial"/>
          <w:sz w:val="24"/>
          <w:lang w:val="en-US" w:eastAsia="en-ID"/>
        </w:rPr>
        <w:t xml:space="preserve"> selaku orang tua penulis yang senantiasa memberikan doa dan dukungan dalam bentuk apa pun sehingga penulis dapat menyelesaikan penulisan skripsi ini.</w:t>
      </w:r>
    </w:p>
    <w:p w14:paraId="5D32C680" w14:textId="77777777" w:rsidR="00CD4950" w:rsidRPr="00CD4950" w:rsidRDefault="00CD4950" w:rsidP="00CD4950">
      <w:pPr>
        <w:numPr>
          <w:ilvl w:val="0"/>
          <w:numId w:val="2"/>
        </w:numPr>
        <w:spacing w:after="0" w:line="360" w:lineRule="auto"/>
        <w:contextualSpacing/>
        <w:jc w:val="both"/>
        <w:rPr>
          <w:rFonts w:ascii="Times New Roman" w:eastAsia="Arial" w:hAnsi="Times New Roman" w:cs="Arial"/>
          <w:sz w:val="24"/>
          <w:lang w:val="en-US" w:eastAsia="en-ID"/>
        </w:rPr>
      </w:pPr>
      <w:r w:rsidRPr="00CD4950">
        <w:rPr>
          <w:rFonts w:ascii="Times New Roman" w:eastAsia="Arial" w:hAnsi="Times New Roman" w:cs="Arial"/>
          <w:sz w:val="24"/>
          <w:lang w:val="en-US" w:eastAsia="en-ID"/>
        </w:rPr>
        <w:t xml:space="preserve">Mas Faizal dan Mbak Richa selaku kakak dan </w:t>
      </w:r>
      <w:r w:rsidRPr="00CD4950">
        <w:rPr>
          <w:rFonts w:ascii="Times New Roman" w:eastAsia="Arial" w:hAnsi="Times New Roman" w:cs="Arial"/>
          <w:sz w:val="24"/>
          <w:lang w:val="id-ID" w:eastAsia="en-ID"/>
        </w:rPr>
        <w:t xml:space="preserve">kakak </w:t>
      </w:r>
      <w:r w:rsidRPr="00CD4950">
        <w:rPr>
          <w:rFonts w:ascii="Times New Roman" w:eastAsia="Arial" w:hAnsi="Times New Roman" w:cs="Arial"/>
          <w:sz w:val="24"/>
          <w:lang w:val="en-US" w:eastAsia="en-ID"/>
        </w:rPr>
        <w:t>ipar penulis yang senantiasa memberikan doa dan dukungan teknis maupun moril sehingga penulis dapat menyelesaikan penulisan skripsi ini.</w:t>
      </w:r>
    </w:p>
    <w:p w14:paraId="7FF5FBCE" w14:textId="77777777" w:rsidR="00CD4950" w:rsidRPr="00CD4950" w:rsidRDefault="00CD4950" w:rsidP="00CD4950">
      <w:pPr>
        <w:numPr>
          <w:ilvl w:val="0"/>
          <w:numId w:val="2"/>
        </w:numPr>
        <w:spacing w:after="0" w:line="360" w:lineRule="auto"/>
        <w:contextualSpacing/>
        <w:jc w:val="both"/>
        <w:rPr>
          <w:rFonts w:ascii="Times New Roman" w:eastAsia="Arial" w:hAnsi="Times New Roman" w:cs="Arial"/>
          <w:sz w:val="24"/>
          <w:lang w:val="en-US" w:eastAsia="en-ID"/>
        </w:rPr>
      </w:pPr>
      <w:r w:rsidRPr="00CD4950">
        <w:rPr>
          <w:rFonts w:ascii="Times New Roman" w:eastAsia="Arial" w:hAnsi="Times New Roman" w:cs="Arial"/>
          <w:sz w:val="24"/>
          <w:lang w:val="en-US" w:eastAsia="en-ID"/>
        </w:rPr>
        <w:t xml:space="preserve">Ira </w:t>
      </w:r>
      <w:proofErr w:type="spellStart"/>
      <w:r w:rsidRPr="00CD4950">
        <w:rPr>
          <w:rFonts w:ascii="Times New Roman" w:eastAsia="Arial" w:hAnsi="Times New Roman" w:cs="Arial"/>
          <w:sz w:val="24"/>
          <w:lang w:val="en-US" w:eastAsia="en-ID"/>
        </w:rPr>
        <w:t>Puspitasari</w:t>
      </w:r>
      <w:proofErr w:type="spellEnd"/>
      <w:r w:rsidRPr="00CD4950">
        <w:rPr>
          <w:rFonts w:ascii="Times New Roman" w:eastAsia="Arial" w:hAnsi="Times New Roman" w:cs="Arial"/>
          <w:sz w:val="24"/>
          <w:lang w:val="en-US" w:eastAsia="en-ID"/>
        </w:rPr>
        <w:t>, S.T., M.T., Ph.D., selaku dosen wali sekaligus dosen pembimbing I yang senantiasa sabar membimbing, membantu, menyarankan, dan memberi ilmu selama proses penulisan skripsi ini dimulai hingga selesai.</w:t>
      </w:r>
    </w:p>
    <w:p w14:paraId="1ACA0FD7" w14:textId="77777777" w:rsidR="00CD4950" w:rsidRPr="00CD4950" w:rsidRDefault="00CD4950" w:rsidP="00CD4950">
      <w:pPr>
        <w:numPr>
          <w:ilvl w:val="0"/>
          <w:numId w:val="2"/>
        </w:numPr>
        <w:spacing w:after="0" w:line="360" w:lineRule="auto"/>
        <w:contextualSpacing/>
        <w:jc w:val="both"/>
        <w:rPr>
          <w:rFonts w:ascii="Times New Roman" w:eastAsia="Arial" w:hAnsi="Times New Roman" w:cs="Arial"/>
          <w:sz w:val="24"/>
          <w:lang w:val="en-US" w:eastAsia="en-ID"/>
        </w:rPr>
      </w:pPr>
      <w:r w:rsidRPr="00CD4950">
        <w:rPr>
          <w:rFonts w:ascii="Times New Roman" w:eastAsia="Arial" w:hAnsi="Times New Roman" w:cs="Arial"/>
          <w:sz w:val="24"/>
          <w:lang w:val="en-US" w:eastAsia="en-ID"/>
        </w:rPr>
        <w:t xml:space="preserve">Drs. </w:t>
      </w:r>
      <w:proofErr w:type="spellStart"/>
      <w:r w:rsidRPr="00CD4950">
        <w:rPr>
          <w:rFonts w:ascii="Times New Roman" w:eastAsia="Arial" w:hAnsi="Times New Roman" w:cs="Arial"/>
          <w:sz w:val="24"/>
          <w:lang w:val="en-US" w:eastAsia="en-ID"/>
        </w:rPr>
        <w:t>Eto</w:t>
      </w:r>
      <w:proofErr w:type="spellEnd"/>
      <w:r w:rsidRPr="00CD4950">
        <w:rPr>
          <w:rFonts w:ascii="Times New Roman" w:eastAsia="Arial" w:hAnsi="Times New Roman" w:cs="Arial"/>
          <w:sz w:val="24"/>
          <w:lang w:val="en-US" w:eastAsia="en-ID"/>
        </w:rPr>
        <w:t xml:space="preserve"> </w:t>
      </w:r>
      <w:proofErr w:type="spellStart"/>
      <w:r w:rsidRPr="00CD4950">
        <w:rPr>
          <w:rFonts w:ascii="Times New Roman" w:eastAsia="Arial" w:hAnsi="Times New Roman" w:cs="Arial"/>
          <w:sz w:val="24"/>
          <w:lang w:val="en-US" w:eastAsia="en-ID"/>
        </w:rPr>
        <w:t>Wuryanto</w:t>
      </w:r>
      <w:proofErr w:type="spellEnd"/>
      <w:r w:rsidRPr="00CD4950">
        <w:rPr>
          <w:rFonts w:ascii="Times New Roman" w:eastAsia="Arial" w:hAnsi="Times New Roman" w:cs="Arial"/>
          <w:sz w:val="24"/>
          <w:lang w:val="en-US" w:eastAsia="en-ID"/>
        </w:rPr>
        <w:t>, DEA, selaku dosen pembimbing II yang senantiasa membimbing, membantu, menyarankan, dan memberi ilmu selama proses penulisan skripsi ini dimulai hingga selesai.</w:t>
      </w:r>
    </w:p>
    <w:p w14:paraId="54CE6446" w14:textId="77777777" w:rsidR="00CD4950" w:rsidRPr="00CD4950" w:rsidRDefault="00CD4950" w:rsidP="00CD4950">
      <w:pPr>
        <w:numPr>
          <w:ilvl w:val="0"/>
          <w:numId w:val="2"/>
        </w:numPr>
        <w:spacing w:after="0" w:line="360" w:lineRule="auto"/>
        <w:contextualSpacing/>
        <w:jc w:val="both"/>
        <w:rPr>
          <w:rFonts w:ascii="Times New Roman" w:eastAsia="Arial" w:hAnsi="Times New Roman" w:cs="Arial"/>
          <w:sz w:val="24"/>
          <w:lang w:val="en-US" w:eastAsia="en-ID"/>
        </w:rPr>
      </w:pPr>
      <w:r w:rsidRPr="00CD4950">
        <w:rPr>
          <w:rFonts w:ascii="Times New Roman" w:eastAsia="Arial" w:hAnsi="Times New Roman" w:cs="Arial"/>
          <w:sz w:val="24"/>
          <w:lang w:val="en-US" w:eastAsia="en-ID"/>
        </w:rPr>
        <w:t xml:space="preserve">Dr. </w:t>
      </w:r>
      <w:proofErr w:type="spellStart"/>
      <w:r w:rsidRPr="00CD4950">
        <w:rPr>
          <w:rFonts w:ascii="Times New Roman" w:eastAsia="Arial" w:hAnsi="Times New Roman" w:cs="Arial"/>
          <w:sz w:val="24"/>
          <w:lang w:val="en-US" w:eastAsia="en-ID"/>
        </w:rPr>
        <w:t>Rimuljo</w:t>
      </w:r>
      <w:proofErr w:type="spellEnd"/>
      <w:r w:rsidRPr="00CD4950">
        <w:rPr>
          <w:rFonts w:ascii="Times New Roman" w:eastAsia="Arial" w:hAnsi="Times New Roman" w:cs="Arial"/>
          <w:sz w:val="24"/>
          <w:lang w:val="en-US" w:eastAsia="en-ID"/>
        </w:rPr>
        <w:t xml:space="preserve"> </w:t>
      </w:r>
      <w:proofErr w:type="spellStart"/>
      <w:r w:rsidRPr="00CD4950">
        <w:rPr>
          <w:rFonts w:ascii="Times New Roman" w:eastAsia="Arial" w:hAnsi="Times New Roman" w:cs="Arial"/>
          <w:sz w:val="24"/>
          <w:lang w:val="en-US" w:eastAsia="en-ID"/>
        </w:rPr>
        <w:t>Hendradi</w:t>
      </w:r>
      <w:proofErr w:type="spellEnd"/>
      <w:r w:rsidRPr="00CD4950">
        <w:rPr>
          <w:rFonts w:ascii="Times New Roman" w:eastAsia="Arial" w:hAnsi="Times New Roman" w:cs="Arial"/>
          <w:sz w:val="24"/>
          <w:lang w:val="en-US" w:eastAsia="en-ID"/>
        </w:rPr>
        <w:t xml:space="preserve">, </w:t>
      </w:r>
      <w:proofErr w:type="spellStart"/>
      <w:r w:rsidRPr="00CD4950">
        <w:rPr>
          <w:rFonts w:ascii="Times New Roman" w:eastAsia="Arial" w:hAnsi="Times New Roman" w:cs="Arial"/>
          <w:sz w:val="24"/>
          <w:lang w:val="en-US" w:eastAsia="en-ID"/>
        </w:rPr>
        <w:t>S.Si</w:t>
      </w:r>
      <w:proofErr w:type="spellEnd"/>
      <w:r w:rsidRPr="00CD4950">
        <w:rPr>
          <w:rFonts w:ascii="Times New Roman" w:eastAsia="Arial" w:hAnsi="Times New Roman" w:cs="Arial"/>
          <w:sz w:val="24"/>
          <w:lang w:val="en-US" w:eastAsia="en-ID"/>
        </w:rPr>
        <w:t xml:space="preserve">., </w:t>
      </w:r>
      <w:proofErr w:type="spellStart"/>
      <w:r w:rsidRPr="00CD4950">
        <w:rPr>
          <w:rFonts w:ascii="Times New Roman" w:eastAsia="Arial" w:hAnsi="Times New Roman" w:cs="Arial"/>
          <w:sz w:val="24"/>
          <w:lang w:val="en-US" w:eastAsia="en-ID"/>
        </w:rPr>
        <w:t>M.Si</w:t>
      </w:r>
      <w:proofErr w:type="spellEnd"/>
      <w:r w:rsidRPr="00CD4950">
        <w:rPr>
          <w:rFonts w:ascii="Times New Roman" w:eastAsia="Arial" w:hAnsi="Times New Roman" w:cs="Arial"/>
          <w:sz w:val="24"/>
          <w:lang w:val="en-US" w:eastAsia="en-ID"/>
        </w:rPr>
        <w:t xml:space="preserve">., selaku </w:t>
      </w:r>
      <w:r w:rsidRPr="00CD4950">
        <w:rPr>
          <w:rFonts w:ascii="Times New Roman" w:eastAsia="Arial" w:hAnsi="Times New Roman" w:cs="Arial"/>
          <w:sz w:val="24"/>
          <w:lang w:val="id-ID" w:eastAsia="en-ID"/>
        </w:rPr>
        <w:t xml:space="preserve">Koprodi Sistem Informasi dan segenap dosen dan karyawan Prodi </w:t>
      </w:r>
      <w:r w:rsidRPr="00CD4950">
        <w:rPr>
          <w:rFonts w:ascii="Times New Roman" w:eastAsia="Arial" w:hAnsi="Times New Roman" w:cs="Arial"/>
          <w:sz w:val="24"/>
          <w:lang w:val="en-US" w:eastAsia="en-ID"/>
        </w:rPr>
        <w:t xml:space="preserve">yang senantiasa memberikan dukungan moral dan </w:t>
      </w:r>
      <w:r w:rsidRPr="00CD4950">
        <w:rPr>
          <w:rFonts w:ascii="Times New Roman" w:eastAsia="Arial" w:hAnsi="Times New Roman" w:cs="Arial"/>
          <w:sz w:val="24"/>
          <w:lang w:val="id-ID" w:eastAsia="en-ID"/>
        </w:rPr>
        <w:t xml:space="preserve">teknis </w:t>
      </w:r>
      <w:r w:rsidRPr="00CD4950">
        <w:rPr>
          <w:rFonts w:ascii="Times New Roman" w:eastAsia="Arial" w:hAnsi="Times New Roman" w:cs="Arial"/>
          <w:sz w:val="24"/>
          <w:lang w:val="en-US" w:eastAsia="en-ID"/>
        </w:rPr>
        <w:t>dalam membimbing penulis selama masa perkuliahan hingga skripsi ini selesai.</w:t>
      </w:r>
    </w:p>
    <w:p w14:paraId="0CE9C1FA" w14:textId="77777777" w:rsidR="00CD4950" w:rsidRPr="00CD4950" w:rsidRDefault="00CD4950" w:rsidP="00CD4950">
      <w:pPr>
        <w:numPr>
          <w:ilvl w:val="0"/>
          <w:numId w:val="2"/>
        </w:numPr>
        <w:spacing w:after="0" w:line="360" w:lineRule="auto"/>
        <w:contextualSpacing/>
        <w:jc w:val="both"/>
        <w:rPr>
          <w:rFonts w:ascii="Times New Roman" w:eastAsia="Arial" w:hAnsi="Times New Roman" w:cs="Arial"/>
          <w:sz w:val="24"/>
          <w:lang w:val="en-US" w:eastAsia="en-ID"/>
        </w:rPr>
      </w:pPr>
      <w:r w:rsidRPr="00CD4950">
        <w:rPr>
          <w:rFonts w:ascii="Times New Roman" w:eastAsia="Arial" w:hAnsi="Times New Roman" w:cs="Arial"/>
          <w:sz w:val="24"/>
          <w:lang w:val="en-US" w:eastAsia="en-ID"/>
        </w:rPr>
        <w:lastRenderedPageBreak/>
        <w:t xml:space="preserve">Dara </w:t>
      </w:r>
      <w:proofErr w:type="spellStart"/>
      <w:r w:rsidRPr="00CD4950">
        <w:rPr>
          <w:rFonts w:ascii="Times New Roman" w:eastAsia="Arial" w:hAnsi="Times New Roman" w:cs="Arial"/>
          <w:sz w:val="24"/>
          <w:lang w:val="en-US" w:eastAsia="en-ID"/>
        </w:rPr>
        <w:t>Ninggar</w:t>
      </w:r>
      <w:proofErr w:type="spellEnd"/>
      <w:r w:rsidRPr="00CD4950">
        <w:rPr>
          <w:rFonts w:ascii="Times New Roman" w:eastAsia="Arial" w:hAnsi="Times New Roman" w:cs="Arial"/>
          <w:sz w:val="24"/>
          <w:lang w:val="en-US" w:eastAsia="en-ID"/>
        </w:rPr>
        <w:t xml:space="preserve"> selaku </w:t>
      </w:r>
      <w:r w:rsidRPr="00CD4950">
        <w:rPr>
          <w:rFonts w:ascii="Times New Roman" w:eastAsia="Arial" w:hAnsi="Times New Roman" w:cs="Arial"/>
          <w:i/>
          <w:iCs/>
          <w:sz w:val="24"/>
          <w:lang w:val="en-US" w:eastAsia="en-ID"/>
        </w:rPr>
        <w:t>support</w:t>
      </w:r>
      <w:r w:rsidRPr="00CD4950">
        <w:rPr>
          <w:rFonts w:ascii="Times New Roman" w:eastAsia="Arial" w:hAnsi="Times New Roman" w:cs="Arial"/>
          <w:sz w:val="24"/>
          <w:lang w:val="en-US" w:eastAsia="en-ID"/>
        </w:rPr>
        <w:t xml:space="preserve"> </w:t>
      </w:r>
      <w:r w:rsidRPr="00CD4950">
        <w:rPr>
          <w:rFonts w:ascii="Times New Roman" w:eastAsia="Arial" w:hAnsi="Times New Roman" w:cs="Arial"/>
          <w:i/>
          <w:iCs/>
          <w:sz w:val="24"/>
          <w:lang w:val="en-US" w:eastAsia="en-ID"/>
        </w:rPr>
        <w:t>system</w:t>
      </w:r>
      <w:r w:rsidRPr="00CD4950">
        <w:rPr>
          <w:rFonts w:ascii="Times New Roman" w:eastAsia="Arial" w:hAnsi="Times New Roman" w:cs="Arial"/>
          <w:sz w:val="24"/>
          <w:lang w:val="en-US" w:eastAsia="en-ID"/>
        </w:rPr>
        <w:t xml:space="preserve"> penulis yang selalu bersedia memberikan doa dan dukungan moral selama proses penulisan skripsi ini hingga selesai.</w:t>
      </w:r>
    </w:p>
    <w:p w14:paraId="7EC3408D" w14:textId="77777777" w:rsidR="00CD4950" w:rsidRPr="00CD4950" w:rsidRDefault="00CD4950" w:rsidP="00CD4950">
      <w:pPr>
        <w:numPr>
          <w:ilvl w:val="0"/>
          <w:numId w:val="2"/>
        </w:numPr>
        <w:spacing w:after="0" w:line="360" w:lineRule="auto"/>
        <w:contextualSpacing/>
        <w:jc w:val="both"/>
        <w:rPr>
          <w:rFonts w:ascii="Times New Roman" w:eastAsia="Arial" w:hAnsi="Times New Roman" w:cs="Arial"/>
          <w:sz w:val="24"/>
          <w:lang w:val="en-US" w:eastAsia="en-ID"/>
        </w:rPr>
      </w:pPr>
      <w:r w:rsidRPr="00CD4950">
        <w:rPr>
          <w:rFonts w:ascii="Times New Roman" w:eastAsia="Arial" w:hAnsi="Times New Roman" w:cs="Arial"/>
          <w:sz w:val="24"/>
          <w:lang w:val="en-US" w:eastAsia="en-ID"/>
        </w:rPr>
        <w:t xml:space="preserve">Nanda, Hega, Dinda, </w:t>
      </w:r>
      <w:proofErr w:type="spellStart"/>
      <w:r w:rsidRPr="00CD4950">
        <w:rPr>
          <w:rFonts w:ascii="Times New Roman" w:eastAsia="Arial" w:hAnsi="Times New Roman" w:cs="Arial"/>
          <w:sz w:val="24"/>
          <w:lang w:val="en-US" w:eastAsia="en-ID"/>
        </w:rPr>
        <w:t>Fira</w:t>
      </w:r>
      <w:proofErr w:type="spellEnd"/>
      <w:r w:rsidRPr="00CD4950">
        <w:rPr>
          <w:rFonts w:ascii="Times New Roman" w:eastAsia="Arial" w:hAnsi="Times New Roman" w:cs="Arial"/>
          <w:sz w:val="24"/>
          <w:lang w:val="en-US" w:eastAsia="en-ID"/>
        </w:rPr>
        <w:t>, Tata</w:t>
      </w:r>
      <w:r w:rsidRPr="00CD4950">
        <w:rPr>
          <w:rFonts w:ascii="Times New Roman" w:eastAsia="Arial" w:hAnsi="Times New Roman" w:cs="Arial"/>
          <w:sz w:val="24"/>
          <w:lang w:val="id-ID" w:eastAsia="en-ID"/>
        </w:rPr>
        <w:t>, Aldyth, Takbir, Azriel, dan Robby</w:t>
      </w:r>
      <w:r w:rsidRPr="00CD4950">
        <w:rPr>
          <w:rFonts w:ascii="Times New Roman" w:eastAsia="Arial" w:hAnsi="Times New Roman" w:cs="Arial"/>
          <w:sz w:val="24"/>
          <w:lang w:val="en-US" w:eastAsia="en-ID"/>
        </w:rPr>
        <w:t xml:space="preserve"> selaku sahabat-sahabat penulis yang bersedia menemani dan memberikan dukungan moral selama proses penulisan skripsi dimulai hingga selesai.</w:t>
      </w:r>
    </w:p>
    <w:p w14:paraId="23904BEC" w14:textId="77777777" w:rsidR="00CD4950" w:rsidRPr="00CD4950" w:rsidRDefault="00CD4950" w:rsidP="00CD4950">
      <w:pPr>
        <w:numPr>
          <w:ilvl w:val="0"/>
          <w:numId w:val="2"/>
        </w:numPr>
        <w:spacing w:after="0" w:line="360" w:lineRule="auto"/>
        <w:contextualSpacing/>
        <w:jc w:val="both"/>
        <w:rPr>
          <w:rFonts w:ascii="Times New Roman" w:eastAsia="Arial" w:hAnsi="Times New Roman" w:cs="Arial"/>
          <w:sz w:val="24"/>
          <w:lang w:val="en-US" w:eastAsia="en-ID"/>
        </w:rPr>
      </w:pPr>
      <w:r w:rsidRPr="00CD4950">
        <w:rPr>
          <w:rFonts w:ascii="Times New Roman" w:eastAsia="Arial" w:hAnsi="Times New Roman" w:cs="Arial"/>
          <w:sz w:val="24"/>
          <w:lang w:val="en-US" w:eastAsia="en-ID"/>
        </w:rPr>
        <w:t xml:space="preserve">Reza, </w:t>
      </w:r>
      <w:proofErr w:type="spellStart"/>
      <w:r w:rsidRPr="00CD4950">
        <w:rPr>
          <w:rFonts w:ascii="Times New Roman" w:eastAsia="Arial" w:hAnsi="Times New Roman" w:cs="Arial"/>
          <w:sz w:val="24"/>
          <w:lang w:val="en-US" w:eastAsia="en-ID"/>
        </w:rPr>
        <w:t>Hilmi</w:t>
      </w:r>
      <w:proofErr w:type="spellEnd"/>
      <w:r w:rsidRPr="00CD4950">
        <w:rPr>
          <w:rFonts w:ascii="Times New Roman" w:eastAsia="Arial" w:hAnsi="Times New Roman" w:cs="Arial"/>
          <w:sz w:val="24"/>
          <w:lang w:val="en-US" w:eastAsia="en-ID"/>
        </w:rPr>
        <w:t xml:space="preserve">, Nady, </w:t>
      </w:r>
      <w:proofErr w:type="spellStart"/>
      <w:r w:rsidRPr="00CD4950">
        <w:rPr>
          <w:rFonts w:ascii="Times New Roman" w:eastAsia="Arial" w:hAnsi="Times New Roman" w:cs="Arial"/>
          <w:sz w:val="24"/>
          <w:lang w:val="en-US" w:eastAsia="en-ID"/>
        </w:rPr>
        <w:t>Arva</w:t>
      </w:r>
      <w:proofErr w:type="spellEnd"/>
      <w:r w:rsidRPr="00CD4950">
        <w:rPr>
          <w:rFonts w:ascii="Times New Roman" w:eastAsia="Arial" w:hAnsi="Times New Roman" w:cs="Arial"/>
          <w:sz w:val="24"/>
          <w:lang w:val="en-US" w:eastAsia="en-ID"/>
        </w:rPr>
        <w:t xml:space="preserve">, </w:t>
      </w:r>
      <w:proofErr w:type="spellStart"/>
      <w:r w:rsidRPr="00CD4950">
        <w:rPr>
          <w:rFonts w:ascii="Times New Roman" w:eastAsia="Arial" w:hAnsi="Times New Roman" w:cs="Arial"/>
          <w:sz w:val="24"/>
          <w:lang w:val="en-US" w:eastAsia="en-ID"/>
        </w:rPr>
        <w:t>Hisyam</w:t>
      </w:r>
      <w:proofErr w:type="spellEnd"/>
      <w:r w:rsidRPr="00CD4950">
        <w:rPr>
          <w:rFonts w:ascii="Times New Roman" w:eastAsia="Arial" w:hAnsi="Times New Roman" w:cs="Arial"/>
          <w:sz w:val="24"/>
          <w:lang w:val="en-US" w:eastAsia="en-ID"/>
        </w:rPr>
        <w:t xml:space="preserve">, Boy, </w:t>
      </w:r>
      <w:proofErr w:type="spellStart"/>
      <w:r w:rsidRPr="00CD4950">
        <w:rPr>
          <w:rFonts w:ascii="Times New Roman" w:eastAsia="Arial" w:hAnsi="Times New Roman" w:cs="Arial"/>
          <w:sz w:val="24"/>
          <w:lang w:val="en-US" w:eastAsia="en-ID"/>
        </w:rPr>
        <w:t>Ico</w:t>
      </w:r>
      <w:proofErr w:type="spellEnd"/>
      <w:r w:rsidRPr="00CD4950">
        <w:rPr>
          <w:rFonts w:ascii="Times New Roman" w:eastAsia="Arial" w:hAnsi="Times New Roman" w:cs="Arial"/>
          <w:sz w:val="24"/>
          <w:lang w:val="en-US" w:eastAsia="en-ID"/>
        </w:rPr>
        <w:t xml:space="preserve">, Basuki, Kinara, </w:t>
      </w:r>
      <w:proofErr w:type="spellStart"/>
      <w:r w:rsidRPr="00CD4950">
        <w:rPr>
          <w:rFonts w:ascii="Times New Roman" w:eastAsia="Arial" w:hAnsi="Times New Roman" w:cs="Arial"/>
          <w:sz w:val="24"/>
          <w:lang w:val="en-US" w:eastAsia="en-ID"/>
        </w:rPr>
        <w:t>Rizki</w:t>
      </w:r>
      <w:proofErr w:type="spellEnd"/>
      <w:r w:rsidRPr="00CD4950">
        <w:rPr>
          <w:rFonts w:ascii="Times New Roman" w:eastAsia="Arial" w:hAnsi="Times New Roman" w:cs="Arial"/>
          <w:sz w:val="24"/>
          <w:lang w:val="en-US" w:eastAsia="en-ID"/>
        </w:rPr>
        <w:t>, Farhat, Fadhil, Arya, Arian, Dimas, dan Avril selaku teman-teman “W” yang senantiasa menemani penulis serta berbagi ilmu dan cerita selama masa perkuliahan hingga skripsi ini selesai.</w:t>
      </w:r>
    </w:p>
    <w:p w14:paraId="71BD6962" w14:textId="77777777" w:rsidR="00CD4950" w:rsidRPr="00CD4950" w:rsidRDefault="00CD4950" w:rsidP="00CD4950">
      <w:pPr>
        <w:numPr>
          <w:ilvl w:val="0"/>
          <w:numId w:val="2"/>
        </w:numPr>
        <w:spacing w:after="0" w:line="360" w:lineRule="auto"/>
        <w:contextualSpacing/>
        <w:jc w:val="both"/>
        <w:rPr>
          <w:rFonts w:ascii="Times New Roman" w:eastAsia="Arial" w:hAnsi="Times New Roman" w:cs="Arial"/>
          <w:sz w:val="24"/>
          <w:lang w:val="en-US" w:eastAsia="en-ID"/>
        </w:rPr>
      </w:pPr>
      <w:proofErr w:type="spellStart"/>
      <w:r w:rsidRPr="00CD4950">
        <w:rPr>
          <w:rFonts w:ascii="Times New Roman" w:eastAsia="Arial" w:hAnsi="Times New Roman" w:cs="Arial"/>
          <w:sz w:val="24"/>
          <w:lang w:val="en-US" w:eastAsia="en-ID"/>
        </w:rPr>
        <w:t>Badrus</w:t>
      </w:r>
      <w:proofErr w:type="spellEnd"/>
      <w:r w:rsidRPr="00CD4950">
        <w:rPr>
          <w:rFonts w:ascii="Times New Roman" w:eastAsia="Arial" w:hAnsi="Times New Roman" w:cs="Arial"/>
          <w:sz w:val="24"/>
          <w:lang w:val="en-US" w:eastAsia="en-ID"/>
        </w:rPr>
        <w:t xml:space="preserve">, </w:t>
      </w:r>
      <w:proofErr w:type="spellStart"/>
      <w:r w:rsidRPr="00CD4950">
        <w:rPr>
          <w:rFonts w:ascii="Times New Roman" w:eastAsia="Arial" w:hAnsi="Times New Roman" w:cs="Arial"/>
          <w:sz w:val="24"/>
          <w:lang w:val="en-US" w:eastAsia="en-ID"/>
        </w:rPr>
        <w:t>Fajrul</w:t>
      </w:r>
      <w:proofErr w:type="spellEnd"/>
      <w:r w:rsidRPr="00CD4950">
        <w:rPr>
          <w:rFonts w:ascii="Times New Roman" w:eastAsia="Arial" w:hAnsi="Times New Roman" w:cs="Arial"/>
          <w:sz w:val="24"/>
          <w:lang w:val="en-US" w:eastAsia="en-ID"/>
        </w:rPr>
        <w:t xml:space="preserve">, Niki, </w:t>
      </w:r>
      <w:proofErr w:type="spellStart"/>
      <w:r w:rsidRPr="00CD4950">
        <w:rPr>
          <w:rFonts w:ascii="Times New Roman" w:eastAsia="Arial" w:hAnsi="Times New Roman" w:cs="Arial"/>
          <w:sz w:val="24"/>
          <w:lang w:val="en-US" w:eastAsia="en-ID"/>
        </w:rPr>
        <w:t>Melly</w:t>
      </w:r>
      <w:proofErr w:type="spellEnd"/>
      <w:r w:rsidRPr="00CD4950">
        <w:rPr>
          <w:rFonts w:ascii="Times New Roman" w:eastAsia="Arial" w:hAnsi="Times New Roman" w:cs="Arial"/>
          <w:sz w:val="24"/>
          <w:lang w:val="en-US" w:eastAsia="en-ID"/>
        </w:rPr>
        <w:t xml:space="preserve">, </w:t>
      </w:r>
      <w:proofErr w:type="spellStart"/>
      <w:r w:rsidRPr="00CD4950">
        <w:rPr>
          <w:rFonts w:ascii="Times New Roman" w:eastAsia="Arial" w:hAnsi="Times New Roman" w:cs="Arial"/>
          <w:sz w:val="24"/>
          <w:lang w:val="en-US" w:eastAsia="en-ID"/>
        </w:rPr>
        <w:t>Sasti</w:t>
      </w:r>
      <w:proofErr w:type="spellEnd"/>
      <w:r w:rsidRPr="00CD4950">
        <w:rPr>
          <w:rFonts w:ascii="Times New Roman" w:eastAsia="Arial" w:hAnsi="Times New Roman" w:cs="Arial"/>
          <w:sz w:val="24"/>
          <w:lang w:val="en-US" w:eastAsia="en-ID"/>
        </w:rPr>
        <w:t xml:space="preserve">, </w:t>
      </w:r>
      <w:proofErr w:type="spellStart"/>
      <w:r w:rsidRPr="00CD4950">
        <w:rPr>
          <w:rFonts w:ascii="Times New Roman" w:eastAsia="Arial" w:hAnsi="Times New Roman" w:cs="Arial"/>
          <w:sz w:val="24"/>
          <w:lang w:val="en-US" w:eastAsia="en-ID"/>
        </w:rPr>
        <w:t>Derre</w:t>
      </w:r>
      <w:proofErr w:type="spellEnd"/>
      <w:r w:rsidRPr="00CD4950">
        <w:rPr>
          <w:rFonts w:ascii="Times New Roman" w:eastAsia="Arial" w:hAnsi="Times New Roman" w:cs="Arial"/>
          <w:sz w:val="24"/>
          <w:lang w:val="en-US" w:eastAsia="en-ID"/>
        </w:rPr>
        <w:t xml:space="preserve">, </w:t>
      </w:r>
      <w:proofErr w:type="spellStart"/>
      <w:r w:rsidRPr="00CD4950">
        <w:rPr>
          <w:rFonts w:ascii="Times New Roman" w:eastAsia="Arial" w:hAnsi="Times New Roman" w:cs="Arial"/>
          <w:sz w:val="24"/>
          <w:lang w:val="en-US" w:eastAsia="en-ID"/>
        </w:rPr>
        <w:t>Shadi</w:t>
      </w:r>
      <w:proofErr w:type="spellEnd"/>
      <w:r w:rsidRPr="00CD4950">
        <w:rPr>
          <w:rFonts w:ascii="Times New Roman" w:eastAsia="Arial" w:hAnsi="Times New Roman" w:cs="Arial"/>
          <w:sz w:val="24"/>
          <w:lang w:val="en-US" w:eastAsia="en-ID"/>
        </w:rPr>
        <w:t xml:space="preserve">, Ajeng dan lainnya selaku teman-teman organisasi penulis di BPH BEM FST 2021 yang senantiasa mendukung dan menjadi tempat berbagi cerita selama </w:t>
      </w:r>
      <w:r w:rsidRPr="00CD4950">
        <w:rPr>
          <w:rFonts w:ascii="Times New Roman" w:eastAsia="Arial" w:hAnsi="Times New Roman" w:cs="Arial"/>
          <w:sz w:val="24"/>
          <w:lang w:val="id-ID" w:eastAsia="en-ID"/>
        </w:rPr>
        <w:t>ber</w:t>
      </w:r>
      <w:r w:rsidRPr="00CD4950">
        <w:rPr>
          <w:rFonts w:ascii="Times New Roman" w:eastAsia="Arial" w:hAnsi="Times New Roman" w:cs="Arial"/>
          <w:sz w:val="24"/>
          <w:lang w:val="en-US" w:eastAsia="en-ID"/>
        </w:rPr>
        <w:t>kehidupan di kampus.</w:t>
      </w:r>
    </w:p>
    <w:p w14:paraId="0A80CDD7" w14:textId="77777777" w:rsidR="00CD4950" w:rsidRPr="00CD4950" w:rsidRDefault="00CD4950" w:rsidP="00CD4950">
      <w:pPr>
        <w:numPr>
          <w:ilvl w:val="0"/>
          <w:numId w:val="2"/>
        </w:numPr>
        <w:spacing w:after="0" w:line="360" w:lineRule="auto"/>
        <w:contextualSpacing/>
        <w:jc w:val="both"/>
        <w:rPr>
          <w:rFonts w:ascii="Times New Roman" w:eastAsia="Arial" w:hAnsi="Times New Roman" w:cs="Arial"/>
          <w:sz w:val="24"/>
          <w:lang w:val="en-US" w:eastAsia="en-ID"/>
        </w:rPr>
      </w:pPr>
      <w:r w:rsidRPr="00CD4950">
        <w:rPr>
          <w:rFonts w:ascii="Times New Roman" w:eastAsia="Arial" w:hAnsi="Times New Roman" w:cs="Arial"/>
          <w:sz w:val="24"/>
          <w:lang w:val="en-US" w:eastAsia="en-ID"/>
        </w:rPr>
        <w:t xml:space="preserve">Mas </w:t>
      </w:r>
      <w:proofErr w:type="spellStart"/>
      <w:r w:rsidRPr="00CD4950">
        <w:rPr>
          <w:rFonts w:ascii="Times New Roman" w:eastAsia="Arial" w:hAnsi="Times New Roman" w:cs="Arial"/>
          <w:sz w:val="24"/>
          <w:lang w:val="en-US" w:eastAsia="en-ID"/>
        </w:rPr>
        <w:t>Robit</w:t>
      </w:r>
      <w:proofErr w:type="spellEnd"/>
      <w:r w:rsidRPr="00CD4950">
        <w:rPr>
          <w:rFonts w:ascii="Times New Roman" w:eastAsia="Arial" w:hAnsi="Times New Roman" w:cs="Arial"/>
          <w:sz w:val="24"/>
          <w:lang w:val="en-US" w:eastAsia="en-ID"/>
        </w:rPr>
        <w:t xml:space="preserve">, Mas </w:t>
      </w:r>
      <w:proofErr w:type="spellStart"/>
      <w:r w:rsidRPr="00CD4950">
        <w:rPr>
          <w:rFonts w:ascii="Times New Roman" w:eastAsia="Arial" w:hAnsi="Times New Roman" w:cs="Arial"/>
          <w:sz w:val="24"/>
          <w:lang w:val="en-US" w:eastAsia="en-ID"/>
        </w:rPr>
        <w:t>Affan</w:t>
      </w:r>
      <w:proofErr w:type="spellEnd"/>
      <w:r w:rsidRPr="00CD4950">
        <w:rPr>
          <w:rFonts w:ascii="Times New Roman" w:eastAsia="Arial" w:hAnsi="Times New Roman" w:cs="Arial"/>
          <w:sz w:val="24"/>
          <w:lang w:val="en-US" w:eastAsia="en-ID"/>
        </w:rPr>
        <w:t xml:space="preserve">, Mas </w:t>
      </w:r>
      <w:proofErr w:type="spellStart"/>
      <w:r w:rsidRPr="00CD4950">
        <w:rPr>
          <w:rFonts w:ascii="Times New Roman" w:eastAsia="Arial" w:hAnsi="Times New Roman" w:cs="Arial"/>
          <w:sz w:val="24"/>
          <w:lang w:val="en-US" w:eastAsia="en-ID"/>
        </w:rPr>
        <w:t>Hismoyo</w:t>
      </w:r>
      <w:proofErr w:type="spellEnd"/>
      <w:r w:rsidRPr="00CD4950">
        <w:rPr>
          <w:rFonts w:ascii="Times New Roman" w:eastAsia="Arial" w:hAnsi="Times New Roman" w:cs="Arial"/>
          <w:sz w:val="24"/>
          <w:lang w:val="en-US" w:eastAsia="en-ID"/>
        </w:rPr>
        <w:t>, dan Mas Ilham selaku kakak tingkat penulis yang senantiasa memberi solusi dan dukungan saat penyusunan skripsi ini dimulai hingga selesai.</w:t>
      </w:r>
    </w:p>
    <w:p w14:paraId="0A6560B0" w14:textId="77777777" w:rsidR="00CD4950" w:rsidRPr="00CD4950" w:rsidRDefault="00CD4950" w:rsidP="00CD4950">
      <w:pPr>
        <w:numPr>
          <w:ilvl w:val="0"/>
          <w:numId w:val="2"/>
        </w:numPr>
        <w:spacing w:after="0" w:line="360" w:lineRule="auto"/>
        <w:contextualSpacing/>
        <w:jc w:val="both"/>
        <w:rPr>
          <w:rFonts w:ascii="Times New Roman" w:eastAsia="Arial" w:hAnsi="Times New Roman" w:cs="Arial"/>
          <w:sz w:val="24"/>
          <w:lang w:val="en-US" w:eastAsia="en-ID"/>
        </w:rPr>
      </w:pPr>
      <w:r w:rsidRPr="00CD4950">
        <w:rPr>
          <w:rFonts w:ascii="Times New Roman" w:eastAsia="Arial" w:hAnsi="Times New Roman" w:cs="Arial"/>
          <w:sz w:val="24"/>
          <w:lang w:val="en-US" w:eastAsia="en-ID"/>
        </w:rPr>
        <w:t xml:space="preserve">Pak Aji, Pak </w:t>
      </w:r>
      <w:proofErr w:type="spellStart"/>
      <w:r w:rsidRPr="00CD4950">
        <w:rPr>
          <w:rFonts w:ascii="Times New Roman" w:eastAsia="Arial" w:hAnsi="Times New Roman" w:cs="Arial"/>
          <w:sz w:val="24"/>
          <w:lang w:val="en-US" w:eastAsia="en-ID"/>
        </w:rPr>
        <w:t>Lutvi</w:t>
      </w:r>
      <w:proofErr w:type="spellEnd"/>
      <w:r w:rsidRPr="00CD4950">
        <w:rPr>
          <w:rFonts w:ascii="Times New Roman" w:eastAsia="Arial" w:hAnsi="Times New Roman" w:cs="Arial"/>
          <w:sz w:val="24"/>
          <w:lang w:val="en-US" w:eastAsia="en-ID"/>
        </w:rPr>
        <w:t xml:space="preserve">, Mas Yahya, Mas </w:t>
      </w:r>
      <w:proofErr w:type="spellStart"/>
      <w:r w:rsidRPr="00CD4950">
        <w:rPr>
          <w:rFonts w:ascii="Times New Roman" w:eastAsia="Arial" w:hAnsi="Times New Roman" w:cs="Arial"/>
          <w:sz w:val="24"/>
          <w:lang w:val="en-US" w:eastAsia="en-ID"/>
        </w:rPr>
        <w:t>Andri</w:t>
      </w:r>
      <w:proofErr w:type="spellEnd"/>
      <w:r w:rsidRPr="00CD4950">
        <w:rPr>
          <w:rFonts w:ascii="Times New Roman" w:eastAsia="Arial" w:hAnsi="Times New Roman" w:cs="Arial"/>
          <w:sz w:val="24"/>
          <w:lang w:val="en-US" w:eastAsia="en-ID"/>
        </w:rPr>
        <w:t xml:space="preserve">, Firman, dan segenap karyawan PTPN 12 yang senantiasa mendukung dan mendoakan ketika masa magang dan penyusunan skripsi. </w:t>
      </w:r>
    </w:p>
    <w:p w14:paraId="6E3B0086" w14:textId="77777777" w:rsidR="00CD4950" w:rsidRPr="00CD4950" w:rsidRDefault="00CD4950" w:rsidP="00CD4950">
      <w:pPr>
        <w:spacing w:line="360" w:lineRule="auto"/>
        <w:ind w:firstLine="720"/>
        <w:jc w:val="both"/>
        <w:rPr>
          <w:rFonts w:ascii="Times New Roman" w:eastAsia="Arial" w:hAnsi="Times New Roman" w:cs="Arial"/>
          <w:sz w:val="24"/>
          <w:lang w:val="en-US" w:eastAsia="en-ID"/>
        </w:rPr>
      </w:pPr>
      <w:r w:rsidRPr="00CD4950">
        <w:rPr>
          <w:rFonts w:ascii="Times New Roman" w:eastAsia="Arial" w:hAnsi="Times New Roman" w:cs="Arial"/>
          <w:sz w:val="24"/>
          <w:lang w:val="id-ID" w:eastAsia="en-ID"/>
        </w:rPr>
        <w:t>Penulis menyadari bahwa dalam penyusunan skripsi ini terdapat banyak kekurangan, maka dari itu penulis senantiasa terbuka dalam menerima kritik dan saran atas kekurangan dan kesalahan yang ada dalam penelitian ini. Harapan dari penulis, semoga penelitian ini dapat memberikan manfaat dan wawasan yang berguna dan menjadi sumber ilmu yang bermanfaat kedepannya.</w:t>
      </w:r>
      <w:r w:rsidRPr="00CD4950">
        <w:rPr>
          <w:rFonts w:ascii="Times New Roman" w:eastAsia="Arial" w:hAnsi="Times New Roman" w:cs="Arial"/>
          <w:sz w:val="24"/>
          <w:lang w:val="en-US" w:eastAsia="en-ID"/>
        </w:rPr>
        <w:t xml:space="preserve"> </w:t>
      </w:r>
    </w:p>
    <w:tbl>
      <w:tblPr>
        <w:tblStyle w:val="TableGrid1"/>
        <w:tblW w:w="0" w:type="auto"/>
        <w:tblInd w:w="46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49"/>
      </w:tblGrid>
      <w:tr w:rsidR="00CD4950" w:rsidRPr="00CD4950" w14:paraId="780B500A" w14:textId="77777777" w:rsidTr="00CD4950">
        <w:tc>
          <w:tcPr>
            <w:tcW w:w="3249" w:type="dxa"/>
            <w:shd w:val="clear" w:color="auto" w:fill="FFFFFF"/>
          </w:tcPr>
          <w:p w14:paraId="6890048C" w14:textId="77777777" w:rsidR="00CD4950" w:rsidRPr="00CD4950" w:rsidRDefault="00CD4950" w:rsidP="00CD4950">
            <w:pPr>
              <w:spacing w:line="360" w:lineRule="auto"/>
              <w:jc w:val="both"/>
              <w:rPr>
                <w:rFonts w:ascii="Times New Roman" w:hAnsi="Times New Roman" w:cs="Times New Roman"/>
                <w:sz w:val="24"/>
                <w:lang w:val="en-US"/>
              </w:rPr>
            </w:pPr>
            <w:r w:rsidRPr="00CD4950">
              <w:rPr>
                <w:rFonts w:ascii="Times New Roman" w:hAnsi="Times New Roman" w:cs="Times New Roman"/>
                <w:sz w:val="24"/>
                <w:lang w:val="en-US"/>
              </w:rPr>
              <w:t>Surabaya, 3 Juli 2023</w:t>
            </w:r>
          </w:p>
        </w:tc>
      </w:tr>
      <w:tr w:rsidR="00CD4950" w:rsidRPr="00CD4950" w14:paraId="5EDE51B3" w14:textId="77777777" w:rsidTr="00366C91">
        <w:tc>
          <w:tcPr>
            <w:tcW w:w="3249" w:type="dxa"/>
          </w:tcPr>
          <w:p w14:paraId="650A8006" w14:textId="77777777" w:rsidR="00CD4950" w:rsidRPr="00CD4950" w:rsidRDefault="00CD4950" w:rsidP="00CD4950">
            <w:pPr>
              <w:spacing w:line="360" w:lineRule="auto"/>
              <w:jc w:val="both"/>
              <w:rPr>
                <w:rFonts w:ascii="Times New Roman" w:hAnsi="Times New Roman" w:cs="Times New Roman"/>
                <w:sz w:val="24"/>
                <w:lang w:val="id-ID"/>
              </w:rPr>
            </w:pPr>
            <w:r w:rsidRPr="00CD4950">
              <w:rPr>
                <w:rFonts w:ascii="Times New Roman" w:hAnsi="Times New Roman" w:cs="Times New Roman"/>
                <w:sz w:val="24"/>
                <w:lang w:val="id-ID"/>
              </w:rPr>
              <w:t>Penulis</w:t>
            </w:r>
          </w:p>
        </w:tc>
      </w:tr>
      <w:tr w:rsidR="00CD4950" w:rsidRPr="00CD4950" w14:paraId="6D3D1FFE" w14:textId="77777777" w:rsidTr="00366C91">
        <w:trPr>
          <w:trHeight w:val="1097"/>
        </w:trPr>
        <w:tc>
          <w:tcPr>
            <w:tcW w:w="3249" w:type="dxa"/>
          </w:tcPr>
          <w:p w14:paraId="11F132F8" w14:textId="77777777" w:rsidR="00CD4950" w:rsidRPr="00CD4950" w:rsidRDefault="00CD4950" w:rsidP="00CD4950">
            <w:pPr>
              <w:spacing w:line="360" w:lineRule="auto"/>
              <w:jc w:val="both"/>
              <w:rPr>
                <w:rFonts w:ascii="Times New Roman" w:hAnsi="Times New Roman" w:cs="Times New Roman"/>
                <w:sz w:val="24"/>
                <w:lang w:val="en-US"/>
              </w:rPr>
            </w:pPr>
          </w:p>
        </w:tc>
      </w:tr>
      <w:tr w:rsidR="00CD4950" w:rsidRPr="00CD4950" w14:paraId="16EF20DE" w14:textId="77777777" w:rsidTr="00366C91">
        <w:tc>
          <w:tcPr>
            <w:tcW w:w="3249" w:type="dxa"/>
          </w:tcPr>
          <w:p w14:paraId="5D01538D" w14:textId="77777777" w:rsidR="00CD4950" w:rsidRPr="00CD4950" w:rsidRDefault="00CD4950" w:rsidP="00CD4950">
            <w:pPr>
              <w:spacing w:line="360" w:lineRule="auto"/>
              <w:jc w:val="both"/>
              <w:rPr>
                <w:rFonts w:ascii="Times New Roman" w:hAnsi="Times New Roman" w:cs="Times New Roman"/>
                <w:sz w:val="24"/>
                <w:lang w:val="en-US"/>
              </w:rPr>
            </w:pPr>
            <w:proofErr w:type="spellStart"/>
            <w:r w:rsidRPr="00CD4950">
              <w:rPr>
                <w:rFonts w:ascii="Times New Roman" w:hAnsi="Times New Roman" w:cs="Times New Roman"/>
                <w:sz w:val="24"/>
                <w:lang w:val="en-US"/>
              </w:rPr>
              <w:t>Fahmirullah</w:t>
            </w:r>
            <w:proofErr w:type="spellEnd"/>
            <w:r w:rsidRPr="00CD4950">
              <w:rPr>
                <w:rFonts w:ascii="Times New Roman" w:hAnsi="Times New Roman" w:cs="Times New Roman"/>
                <w:sz w:val="24"/>
                <w:lang w:val="en-US"/>
              </w:rPr>
              <w:t xml:space="preserve"> Abdillah</w:t>
            </w:r>
          </w:p>
        </w:tc>
      </w:tr>
    </w:tbl>
    <w:p w14:paraId="57540888" w14:textId="77777777" w:rsidR="009A3075" w:rsidRPr="009A3075" w:rsidRDefault="009A3075" w:rsidP="009A3075">
      <w:pPr>
        <w:spacing w:after="0" w:line="240" w:lineRule="auto"/>
        <w:jc w:val="both"/>
        <w:rPr>
          <w:rFonts w:ascii="Times New Roman" w:eastAsia="Calibri" w:hAnsi="Times New Roman" w:cs="Times New Roman"/>
          <w:sz w:val="24"/>
          <w:lang w:val="id" w:eastAsia="en-ID"/>
        </w:rPr>
      </w:pPr>
      <w:proofErr w:type="spellStart"/>
      <w:r w:rsidRPr="009A3075">
        <w:rPr>
          <w:rFonts w:ascii="Times New Roman" w:eastAsia="Arial" w:hAnsi="Times New Roman" w:cs="Times New Roman"/>
          <w:sz w:val="24"/>
          <w:szCs w:val="24"/>
          <w:lang w:val="en-US" w:eastAsia="en-ID"/>
        </w:rPr>
        <w:lastRenderedPageBreak/>
        <w:t>Fahmirullah</w:t>
      </w:r>
      <w:proofErr w:type="spellEnd"/>
      <w:r w:rsidRPr="009A3075">
        <w:rPr>
          <w:rFonts w:ascii="Times New Roman" w:eastAsia="Arial" w:hAnsi="Times New Roman" w:cs="Times New Roman"/>
          <w:sz w:val="24"/>
          <w:szCs w:val="24"/>
          <w:lang w:val="en-US" w:eastAsia="en-ID"/>
        </w:rPr>
        <w:t xml:space="preserve"> Abdillah 2023, </w:t>
      </w:r>
      <w:proofErr w:type="spellStart"/>
      <w:r w:rsidRPr="009A3075">
        <w:rPr>
          <w:rFonts w:ascii="Times New Roman" w:eastAsia="Arial" w:hAnsi="Times New Roman" w:cs="Arial"/>
          <w:b/>
          <w:sz w:val="24"/>
          <w:szCs w:val="24"/>
          <w:lang w:val="en-US" w:eastAsia="id-ID"/>
        </w:rPr>
        <w:t>Klasterisasi</w:t>
      </w:r>
      <w:proofErr w:type="spellEnd"/>
      <w:r w:rsidRPr="009A3075">
        <w:rPr>
          <w:rFonts w:ascii="Times New Roman" w:eastAsia="Arial" w:hAnsi="Times New Roman" w:cs="Arial"/>
          <w:b/>
          <w:sz w:val="24"/>
          <w:szCs w:val="24"/>
          <w:lang w:val="en-US" w:eastAsia="id-ID"/>
        </w:rPr>
        <w:t xml:space="preserve"> dan </w:t>
      </w:r>
      <w:proofErr w:type="spellStart"/>
      <w:r w:rsidRPr="009A3075">
        <w:rPr>
          <w:rFonts w:ascii="Times New Roman" w:eastAsia="Arial" w:hAnsi="Times New Roman" w:cs="Arial"/>
          <w:b/>
          <w:sz w:val="24"/>
          <w:szCs w:val="24"/>
          <w:lang w:val="en-US" w:eastAsia="id-ID"/>
        </w:rPr>
        <w:t>Geovisualisasi</w:t>
      </w:r>
      <w:proofErr w:type="spellEnd"/>
      <w:r w:rsidRPr="009A3075">
        <w:rPr>
          <w:rFonts w:ascii="Times New Roman" w:eastAsia="Arial" w:hAnsi="Times New Roman" w:cs="Arial"/>
          <w:b/>
          <w:sz w:val="24"/>
          <w:szCs w:val="24"/>
          <w:lang w:val="en-US" w:eastAsia="id-ID"/>
        </w:rPr>
        <w:t xml:space="preserve"> </w:t>
      </w:r>
      <w:r w:rsidRPr="009A3075">
        <w:rPr>
          <w:rFonts w:ascii="Times New Roman" w:eastAsia="Arial" w:hAnsi="Times New Roman" w:cs="Arial"/>
          <w:b/>
          <w:i/>
          <w:iCs/>
          <w:sz w:val="24"/>
          <w:szCs w:val="24"/>
          <w:lang w:val="en-US" w:eastAsia="id-ID"/>
        </w:rPr>
        <w:t xml:space="preserve">Tweet </w:t>
      </w:r>
      <w:r w:rsidRPr="009A3075">
        <w:rPr>
          <w:rFonts w:ascii="Times New Roman" w:eastAsia="Arial" w:hAnsi="Times New Roman" w:cs="Arial"/>
          <w:b/>
          <w:sz w:val="24"/>
          <w:szCs w:val="24"/>
          <w:lang w:val="en-US" w:eastAsia="id-ID"/>
        </w:rPr>
        <w:t>Penyebaran Penyakit Menular Langsung (Studi Kasus COVID-19)</w:t>
      </w:r>
      <w:r w:rsidRPr="009A3075">
        <w:rPr>
          <w:rFonts w:ascii="Times New Roman" w:eastAsia="Arial" w:hAnsi="Times New Roman" w:cs="Times New Roman"/>
          <w:sz w:val="24"/>
          <w:szCs w:val="24"/>
          <w:lang w:val="en-US" w:eastAsia="en-ID"/>
        </w:rPr>
        <w:t xml:space="preserve">, Skripsi ini dibawah bimbingan Ira </w:t>
      </w:r>
      <w:proofErr w:type="spellStart"/>
      <w:r w:rsidRPr="009A3075">
        <w:rPr>
          <w:rFonts w:ascii="Times New Roman" w:eastAsia="Arial" w:hAnsi="Times New Roman" w:cs="Times New Roman"/>
          <w:sz w:val="24"/>
          <w:szCs w:val="24"/>
          <w:lang w:val="en-US" w:eastAsia="en-ID"/>
        </w:rPr>
        <w:t>Puspitasari</w:t>
      </w:r>
      <w:proofErr w:type="spellEnd"/>
      <w:r w:rsidRPr="009A3075">
        <w:rPr>
          <w:rFonts w:ascii="Times New Roman" w:eastAsia="Arial" w:hAnsi="Times New Roman" w:cs="Times New Roman"/>
          <w:sz w:val="24"/>
          <w:szCs w:val="24"/>
          <w:lang w:val="en-US" w:eastAsia="en-ID"/>
        </w:rPr>
        <w:t xml:space="preserve">, S.T., M.T., Ph.D., dan Drs. </w:t>
      </w:r>
      <w:proofErr w:type="spellStart"/>
      <w:r w:rsidRPr="009A3075">
        <w:rPr>
          <w:rFonts w:ascii="Times New Roman" w:eastAsia="Arial" w:hAnsi="Times New Roman" w:cs="Times New Roman"/>
          <w:sz w:val="24"/>
          <w:szCs w:val="24"/>
          <w:lang w:val="en-US" w:eastAsia="en-ID"/>
        </w:rPr>
        <w:t>Eto</w:t>
      </w:r>
      <w:proofErr w:type="spellEnd"/>
      <w:r w:rsidRPr="009A3075">
        <w:rPr>
          <w:rFonts w:ascii="Times New Roman" w:eastAsia="Arial" w:hAnsi="Times New Roman" w:cs="Times New Roman"/>
          <w:sz w:val="24"/>
          <w:szCs w:val="24"/>
          <w:lang w:val="en-US" w:eastAsia="en-ID"/>
        </w:rPr>
        <w:t xml:space="preserve"> </w:t>
      </w:r>
      <w:proofErr w:type="spellStart"/>
      <w:r w:rsidRPr="009A3075">
        <w:rPr>
          <w:rFonts w:ascii="Times New Roman" w:eastAsia="Arial" w:hAnsi="Times New Roman" w:cs="Times New Roman"/>
          <w:sz w:val="24"/>
          <w:szCs w:val="24"/>
          <w:lang w:val="en-US" w:eastAsia="en-ID"/>
        </w:rPr>
        <w:t>Wuryanto</w:t>
      </w:r>
      <w:proofErr w:type="spellEnd"/>
      <w:r w:rsidRPr="009A3075">
        <w:rPr>
          <w:rFonts w:ascii="Times New Roman" w:eastAsia="Arial" w:hAnsi="Times New Roman" w:cs="Times New Roman"/>
          <w:sz w:val="24"/>
          <w:szCs w:val="24"/>
          <w:lang w:val="en-US" w:eastAsia="en-ID"/>
        </w:rPr>
        <w:t xml:space="preserve">, DEA., Program Studi S1 Sistem Informasi. Fakultas Sains dan Teknologi, Universitas </w:t>
      </w:r>
      <w:proofErr w:type="spellStart"/>
      <w:r w:rsidRPr="009A3075">
        <w:rPr>
          <w:rFonts w:ascii="Times New Roman" w:eastAsia="Arial" w:hAnsi="Times New Roman" w:cs="Times New Roman"/>
          <w:sz w:val="24"/>
          <w:szCs w:val="24"/>
          <w:lang w:val="en-US" w:eastAsia="en-ID"/>
        </w:rPr>
        <w:t>Airlangga</w:t>
      </w:r>
      <w:proofErr w:type="spellEnd"/>
      <w:r w:rsidRPr="009A3075">
        <w:rPr>
          <w:rFonts w:ascii="Times New Roman" w:eastAsia="Arial" w:hAnsi="Times New Roman" w:cs="Times New Roman"/>
          <w:sz w:val="24"/>
          <w:szCs w:val="24"/>
          <w:lang w:val="en-US" w:eastAsia="en-ID"/>
        </w:rPr>
        <w:t>, Surabaya</w:t>
      </w:r>
    </w:p>
    <w:p w14:paraId="4DD825F1" w14:textId="77777777" w:rsidR="009A3075" w:rsidRPr="009A3075" w:rsidRDefault="00A164B2" w:rsidP="009A3075">
      <w:pPr>
        <w:spacing w:line="240" w:lineRule="auto"/>
        <w:rPr>
          <w:rFonts w:ascii="Times New Roman" w:eastAsia="Calibri" w:hAnsi="Times New Roman" w:cs="Times New Roman"/>
          <w:b/>
          <w:bCs/>
          <w:sz w:val="24"/>
          <w:szCs w:val="32"/>
          <w:lang w:val="id" w:eastAsia="en-ID"/>
        </w:rPr>
      </w:pPr>
      <w:r>
        <w:rPr>
          <w:rFonts w:ascii="Times New Roman" w:eastAsia="Calibri" w:hAnsi="Times New Roman" w:cs="Times New Roman"/>
          <w:sz w:val="24"/>
          <w:lang w:val="id" w:eastAsia="en-ID"/>
        </w:rPr>
        <w:pict w14:anchorId="7AC0F3C0">
          <v:rect id="_x0000_i1025" style="width:458.65pt;height:1.5pt" o:hrpct="980" o:hralign="center" o:hrstd="t" o:hrnoshade="t" o:hr="t" fillcolor="#404040" stroked="f"/>
        </w:pict>
      </w:r>
    </w:p>
    <w:p w14:paraId="3883FF2A" w14:textId="77777777" w:rsidR="009A3075" w:rsidRDefault="009A3075" w:rsidP="009A3075">
      <w:pPr>
        <w:pStyle w:val="Heading1"/>
        <w:numPr>
          <w:ilvl w:val="0"/>
          <w:numId w:val="0"/>
        </w:numPr>
        <w:ind w:left="432" w:hanging="432"/>
        <w:jc w:val="center"/>
        <w:rPr>
          <w:lang w:val="en-US"/>
        </w:rPr>
      </w:pPr>
      <w:bookmarkStart w:id="14" w:name="_Toc148647677"/>
      <w:r>
        <w:rPr>
          <w:lang w:val="en-US"/>
        </w:rPr>
        <w:t>ABSTRAK</w:t>
      </w:r>
      <w:bookmarkEnd w:id="14"/>
    </w:p>
    <w:p w14:paraId="0F75A068" w14:textId="77777777" w:rsidR="009A3075" w:rsidRPr="009A3075" w:rsidRDefault="009A3075" w:rsidP="009A3075">
      <w:pPr>
        <w:spacing w:after="0" w:line="240" w:lineRule="auto"/>
        <w:jc w:val="both"/>
        <w:rPr>
          <w:rFonts w:ascii="Times New Roman" w:eastAsia="Calibri" w:hAnsi="Times New Roman" w:cs="Times New Roman"/>
          <w:sz w:val="24"/>
          <w:lang w:val="en-US" w:eastAsia="en-ID"/>
        </w:rPr>
      </w:pPr>
      <w:r w:rsidRPr="009A3075">
        <w:rPr>
          <w:rFonts w:ascii="Times New Roman" w:eastAsia="Arial" w:hAnsi="Times New Roman" w:cs="Times New Roman"/>
          <w:sz w:val="24"/>
          <w:szCs w:val="24"/>
          <w:lang w:val="id-ID" w:eastAsia="en-ID"/>
        </w:rPr>
        <w:t>Limbah medis yang terkumpul harus melalui proses pengolahan terlebih dahulu sebelum dibuang ke tempat pembuangan limbah domestik</w:t>
      </w:r>
      <w:r w:rsidRPr="009A3075">
        <w:rPr>
          <w:rFonts w:ascii="Times New Roman" w:eastAsia="Arial" w:hAnsi="Times New Roman" w:cs="Times New Roman"/>
          <w:sz w:val="24"/>
          <w:szCs w:val="24"/>
          <w:lang w:val="en-US" w:eastAsia="en-ID"/>
        </w:rPr>
        <w:t xml:space="preserve">. </w:t>
      </w:r>
      <w:r w:rsidRPr="009A3075">
        <w:rPr>
          <w:rFonts w:ascii="Times New Roman" w:eastAsia="Arial" w:hAnsi="Times New Roman" w:cs="Times New Roman"/>
          <w:sz w:val="24"/>
          <w:szCs w:val="24"/>
          <w:lang w:val="id-ID" w:eastAsia="en-ID"/>
        </w:rPr>
        <w:t>Maka dari itu diperlukan penanggulangan dan pengelolaan yang sesuai dengan panduan pengelolaan limbah infeksius</w:t>
      </w:r>
      <w:r w:rsidRPr="009A3075">
        <w:rPr>
          <w:rFonts w:ascii="Times New Roman" w:eastAsia="Arial" w:hAnsi="Times New Roman" w:cs="Times New Roman"/>
          <w:sz w:val="24"/>
          <w:szCs w:val="24"/>
          <w:lang w:val="en-US" w:eastAsia="en-ID"/>
        </w:rPr>
        <w:t xml:space="preserve">. </w:t>
      </w:r>
      <w:r w:rsidRPr="009A3075">
        <w:rPr>
          <w:rFonts w:ascii="Times New Roman" w:eastAsia="Arial" w:hAnsi="Times New Roman" w:cs="Times New Roman"/>
          <w:sz w:val="24"/>
          <w:szCs w:val="24"/>
          <w:lang w:val="id-ID" w:eastAsia="en-ID"/>
        </w:rPr>
        <w:t xml:space="preserve">Dalam masalah penanganan sampah masker, IoT dapat membantu dalam pengawasan sampah masker agar selalu terkontrol dan tidak meluap sehingga dapat mengurangi risiko persebaran virus. Penelitian ini bertujuan untuk menciptakan luaran yang dapat membantu dalam pengawasan sampah masker. </w:t>
      </w:r>
      <w:r w:rsidRPr="009A3075">
        <w:rPr>
          <w:rFonts w:ascii="Times New Roman" w:eastAsia="Arial" w:hAnsi="Times New Roman" w:cs="Times New Roman"/>
          <w:sz w:val="24"/>
          <w:szCs w:val="24"/>
          <w:lang w:val="en-US" w:eastAsia="en-ID"/>
        </w:rPr>
        <w:t xml:space="preserve">Metode yang digunakan dalam membangun luaran dari penelitian ini adalah </w:t>
      </w:r>
      <w:r w:rsidRPr="009A3075">
        <w:rPr>
          <w:rFonts w:ascii="Times New Roman" w:eastAsia="Arial" w:hAnsi="Times New Roman" w:cs="Times New Roman"/>
          <w:i/>
          <w:iCs/>
          <w:sz w:val="24"/>
          <w:szCs w:val="24"/>
          <w:lang w:val="en-US" w:eastAsia="en-ID"/>
        </w:rPr>
        <w:t>Waterfall Development Model</w:t>
      </w:r>
      <w:r w:rsidRPr="009A3075">
        <w:rPr>
          <w:rFonts w:ascii="Times New Roman" w:eastAsia="Arial" w:hAnsi="Times New Roman" w:cs="Times New Roman"/>
          <w:sz w:val="24"/>
          <w:szCs w:val="24"/>
          <w:lang w:val="en-US" w:eastAsia="en-ID"/>
        </w:rPr>
        <w:t xml:space="preserve"> dan </w:t>
      </w:r>
      <w:r w:rsidRPr="009A3075">
        <w:rPr>
          <w:rFonts w:ascii="Times New Roman" w:eastAsia="Arial" w:hAnsi="Times New Roman" w:cs="Times New Roman"/>
          <w:i/>
          <w:iCs/>
          <w:sz w:val="24"/>
          <w:szCs w:val="24"/>
          <w:lang w:val="en-US" w:eastAsia="en-ID"/>
        </w:rPr>
        <w:t>Performance</w:t>
      </w:r>
      <w:r w:rsidRPr="009A3075">
        <w:rPr>
          <w:rFonts w:ascii="Times New Roman" w:eastAsia="Arial" w:hAnsi="Times New Roman" w:cs="Times New Roman"/>
          <w:sz w:val="24"/>
          <w:szCs w:val="24"/>
          <w:lang w:val="en-US" w:eastAsia="en-ID"/>
        </w:rPr>
        <w:t xml:space="preserve"> </w:t>
      </w:r>
      <w:r w:rsidRPr="009A3075">
        <w:rPr>
          <w:rFonts w:ascii="Times New Roman" w:eastAsia="Arial" w:hAnsi="Times New Roman" w:cs="Times New Roman"/>
          <w:i/>
          <w:iCs/>
          <w:sz w:val="24"/>
          <w:szCs w:val="24"/>
          <w:lang w:val="en-US" w:eastAsia="en-ID"/>
        </w:rPr>
        <w:t>Testing</w:t>
      </w:r>
      <w:r w:rsidRPr="009A3075">
        <w:rPr>
          <w:rFonts w:ascii="Times New Roman" w:eastAsia="Arial" w:hAnsi="Times New Roman" w:cs="Times New Roman"/>
          <w:sz w:val="24"/>
          <w:szCs w:val="24"/>
          <w:lang w:val="en-US" w:eastAsia="en-ID"/>
        </w:rPr>
        <w:t xml:space="preserve"> untuk pengujian </w:t>
      </w:r>
      <w:proofErr w:type="spellStart"/>
      <w:r w:rsidRPr="009A3075">
        <w:rPr>
          <w:rFonts w:ascii="Times New Roman" w:eastAsia="Arial" w:hAnsi="Times New Roman" w:cs="Times New Roman"/>
          <w:sz w:val="24"/>
          <w:szCs w:val="24"/>
          <w:lang w:val="en-US" w:eastAsia="en-ID"/>
        </w:rPr>
        <w:t>luarannya</w:t>
      </w:r>
      <w:proofErr w:type="spellEnd"/>
      <w:r w:rsidRPr="009A3075">
        <w:rPr>
          <w:rFonts w:ascii="Times New Roman" w:eastAsia="Arial" w:hAnsi="Times New Roman" w:cs="Times New Roman"/>
          <w:sz w:val="24"/>
          <w:szCs w:val="24"/>
          <w:lang w:val="en-US" w:eastAsia="en-ID"/>
        </w:rPr>
        <w:t xml:space="preserve">. </w:t>
      </w:r>
      <w:r w:rsidRPr="009A3075">
        <w:rPr>
          <w:rFonts w:ascii="Times New Roman" w:eastAsia="Arial" w:hAnsi="Times New Roman" w:cs="Times New Roman"/>
          <w:sz w:val="24"/>
          <w:szCs w:val="24"/>
          <w:lang w:val="id-ID" w:eastAsia="en-ID"/>
        </w:rPr>
        <w:t>Luaran dari penelitian ini adalah sensor deteksi jarak</w:t>
      </w:r>
      <w:r w:rsidRPr="009A3075">
        <w:rPr>
          <w:rFonts w:ascii="Times New Roman" w:eastAsia="Arial" w:hAnsi="Times New Roman" w:cs="Times New Roman"/>
          <w:sz w:val="24"/>
          <w:szCs w:val="24"/>
          <w:lang w:val="en-US" w:eastAsia="en-ID"/>
        </w:rPr>
        <w:t xml:space="preserve"> atau sensor ultrasonik</w:t>
      </w:r>
      <w:r w:rsidRPr="009A3075">
        <w:rPr>
          <w:rFonts w:ascii="Times New Roman" w:eastAsia="Arial" w:hAnsi="Times New Roman" w:cs="Times New Roman"/>
          <w:sz w:val="24"/>
          <w:szCs w:val="24"/>
          <w:lang w:val="id-ID" w:eastAsia="en-ID"/>
        </w:rPr>
        <w:t xml:space="preserve"> yang akan dipasang pada tempat sampah berbasis IoT.</w:t>
      </w:r>
      <w:r w:rsidRPr="009A3075">
        <w:rPr>
          <w:rFonts w:ascii="Times New Roman" w:eastAsia="Arial" w:hAnsi="Times New Roman" w:cs="Times New Roman"/>
          <w:sz w:val="24"/>
          <w:szCs w:val="24"/>
          <w:lang w:val="en-US" w:eastAsia="en-ID"/>
        </w:rPr>
        <w:t xml:space="preserve"> </w:t>
      </w:r>
      <w:r w:rsidRPr="009A3075">
        <w:rPr>
          <w:rFonts w:ascii="Times New Roman" w:eastAsia="Arial" w:hAnsi="Times New Roman" w:cs="Times New Roman"/>
          <w:sz w:val="24"/>
          <w:lang w:val="en-US" w:eastAsia="en-ID"/>
        </w:rPr>
        <w:t xml:space="preserve">Sensor ultrasonik tersebut </w:t>
      </w:r>
      <w:proofErr w:type="spellStart"/>
      <w:r w:rsidRPr="009A3075">
        <w:rPr>
          <w:rFonts w:ascii="Times New Roman" w:eastAsia="Arial" w:hAnsi="Times New Roman" w:cs="Times New Roman"/>
          <w:sz w:val="24"/>
          <w:lang w:val="en-US" w:eastAsia="en-ID"/>
        </w:rPr>
        <w:t>diintegrasikan</w:t>
      </w:r>
      <w:proofErr w:type="spellEnd"/>
      <w:r w:rsidRPr="009A3075">
        <w:rPr>
          <w:rFonts w:ascii="Times New Roman" w:eastAsia="Arial" w:hAnsi="Times New Roman" w:cs="Times New Roman"/>
          <w:sz w:val="24"/>
          <w:lang w:val="en-US" w:eastAsia="en-ID"/>
        </w:rPr>
        <w:t xml:space="preserve"> dengan mikrokontroler ESP32 agar dapat mengukur tingkat ketinggian dari isi tempat sampah dan data hasil pengukuran dikirimkan ke server, serta luaran yang dibangun dapat mengirim notifikasi kepada petugas ketika tingkat ketinggian dari isi tempat sampah sudah lebih dari 75%.</w:t>
      </w:r>
      <w:r w:rsidRPr="009A3075">
        <w:rPr>
          <w:rFonts w:ascii="Times New Roman" w:eastAsia="Arial" w:hAnsi="Times New Roman" w:cs="Times New Roman"/>
          <w:sz w:val="24"/>
          <w:szCs w:val="24"/>
          <w:lang w:val="en-US" w:eastAsia="en-ID"/>
        </w:rPr>
        <w:t xml:space="preserve"> Hasil pengujian dari luaran yang dibangun menemukan beberapa kekurangan pada akurasi sensor yang dipengaruhi oleh beberapa parameter fisik dan kestabilan pengiriman data yang </w:t>
      </w:r>
      <w:proofErr w:type="spellStart"/>
      <w:r w:rsidRPr="009A3075">
        <w:rPr>
          <w:rFonts w:ascii="Times New Roman" w:eastAsia="Arial" w:hAnsi="Times New Roman" w:cs="Times New Roman"/>
          <w:sz w:val="24"/>
          <w:szCs w:val="24"/>
          <w:lang w:val="en-US" w:eastAsia="en-ID"/>
        </w:rPr>
        <w:t>dikendalai</w:t>
      </w:r>
      <w:proofErr w:type="spellEnd"/>
      <w:r w:rsidRPr="009A3075">
        <w:rPr>
          <w:rFonts w:ascii="Times New Roman" w:eastAsia="Arial" w:hAnsi="Times New Roman" w:cs="Times New Roman"/>
          <w:sz w:val="24"/>
          <w:szCs w:val="24"/>
          <w:lang w:val="en-US" w:eastAsia="en-ID"/>
        </w:rPr>
        <w:t xml:space="preserve"> saat menyambungkan kepada </w:t>
      </w:r>
      <w:proofErr w:type="spellStart"/>
      <w:r w:rsidRPr="009A3075">
        <w:rPr>
          <w:rFonts w:ascii="Times New Roman" w:eastAsia="Arial" w:hAnsi="Times New Roman" w:cs="Times New Roman"/>
          <w:sz w:val="24"/>
          <w:szCs w:val="24"/>
          <w:lang w:val="en-US" w:eastAsia="en-ID"/>
        </w:rPr>
        <w:t>WiFi</w:t>
      </w:r>
      <w:proofErr w:type="spellEnd"/>
      <w:r w:rsidRPr="009A3075">
        <w:rPr>
          <w:rFonts w:ascii="Times New Roman" w:eastAsia="Arial" w:hAnsi="Times New Roman" w:cs="Times New Roman"/>
          <w:sz w:val="24"/>
          <w:szCs w:val="24"/>
          <w:lang w:val="en-US" w:eastAsia="en-ID"/>
        </w:rPr>
        <w:t xml:space="preserve"> yang dituju. Penerapan metode </w:t>
      </w:r>
      <w:r w:rsidRPr="009A3075">
        <w:rPr>
          <w:rFonts w:ascii="Times New Roman" w:eastAsia="Arial" w:hAnsi="Times New Roman" w:cs="Times New Roman"/>
          <w:i/>
          <w:iCs/>
          <w:sz w:val="24"/>
          <w:szCs w:val="24"/>
          <w:lang w:val="en-US" w:eastAsia="en-ID"/>
        </w:rPr>
        <w:t xml:space="preserve">Waterfall Development Model </w:t>
      </w:r>
      <w:r w:rsidRPr="009A3075">
        <w:rPr>
          <w:rFonts w:ascii="Times New Roman" w:eastAsia="Arial" w:hAnsi="Times New Roman" w:cs="Times New Roman"/>
          <w:sz w:val="24"/>
          <w:szCs w:val="24"/>
          <w:lang w:val="en-US" w:eastAsia="en-ID"/>
        </w:rPr>
        <w:t>dalam membangun luaran penelitian ini merupakan tempat sampah berbasis IoT yang dilengkapi dengan sensor deteksi jarak dan mikrokontroler ESP32 yang berjalan dengan baik dimana data hasil pengukuran sensor terkirim dan tersimpan di basis data, serta dapat mengirimkan notifikasi kepada petugas ketika isi dari tempat sampah sudah penuh.</w:t>
      </w:r>
    </w:p>
    <w:p w14:paraId="2E976B35" w14:textId="77777777" w:rsidR="009A3075" w:rsidRPr="009A3075" w:rsidRDefault="009A3075" w:rsidP="009A3075">
      <w:pPr>
        <w:spacing w:after="0" w:line="240" w:lineRule="auto"/>
        <w:jc w:val="both"/>
        <w:rPr>
          <w:rFonts w:ascii="Times New Roman" w:eastAsia="Calibri" w:hAnsi="Times New Roman" w:cs="Times New Roman"/>
          <w:sz w:val="24"/>
          <w:lang w:val="id" w:eastAsia="en-ID"/>
        </w:rPr>
      </w:pPr>
    </w:p>
    <w:p w14:paraId="01F8974A" w14:textId="77777777" w:rsidR="009A3075" w:rsidRPr="009A3075" w:rsidRDefault="009A3075" w:rsidP="009A3075">
      <w:pPr>
        <w:jc w:val="both"/>
        <w:rPr>
          <w:rFonts w:ascii="Times New Roman" w:eastAsia="Calibri" w:hAnsi="Times New Roman" w:cs="Times New Roman"/>
          <w:sz w:val="24"/>
          <w:szCs w:val="32"/>
          <w:lang w:val="id" w:eastAsia="en-ID"/>
        </w:rPr>
      </w:pPr>
      <w:r w:rsidRPr="009A3075">
        <w:rPr>
          <w:rFonts w:ascii="Times New Roman" w:eastAsia="Calibri" w:hAnsi="Times New Roman" w:cs="Times New Roman"/>
          <w:b/>
          <w:bCs/>
          <w:sz w:val="24"/>
          <w:szCs w:val="32"/>
          <w:lang w:val="id" w:eastAsia="en-ID"/>
        </w:rPr>
        <w:t>Kata Kunci</w:t>
      </w:r>
      <w:r w:rsidRPr="009A3075">
        <w:rPr>
          <w:rFonts w:ascii="Times New Roman" w:eastAsia="Calibri" w:hAnsi="Times New Roman" w:cs="Times New Roman"/>
          <w:sz w:val="24"/>
          <w:szCs w:val="32"/>
          <w:lang w:val="id" w:eastAsia="en-ID"/>
        </w:rPr>
        <w:t xml:space="preserve">: ESP32, </w:t>
      </w:r>
      <w:r w:rsidRPr="009A3075">
        <w:rPr>
          <w:rFonts w:ascii="Times New Roman" w:eastAsia="Calibri" w:hAnsi="Times New Roman" w:cs="Times New Roman"/>
          <w:i/>
          <w:iCs/>
          <w:sz w:val="24"/>
          <w:szCs w:val="32"/>
          <w:lang w:val="id" w:eastAsia="en-ID"/>
        </w:rPr>
        <w:t>Internet of Things</w:t>
      </w:r>
      <w:r w:rsidRPr="009A3075">
        <w:rPr>
          <w:rFonts w:ascii="Times New Roman" w:eastAsia="Calibri" w:hAnsi="Times New Roman" w:cs="Times New Roman"/>
          <w:sz w:val="24"/>
          <w:szCs w:val="32"/>
          <w:lang w:val="id" w:eastAsia="en-ID"/>
        </w:rPr>
        <w:t xml:space="preserve">, Sensor Ultrasonik, </w:t>
      </w:r>
      <w:r w:rsidRPr="009A3075">
        <w:rPr>
          <w:rFonts w:ascii="Times New Roman" w:eastAsia="Calibri" w:hAnsi="Times New Roman" w:cs="Times New Roman"/>
          <w:i/>
          <w:iCs/>
          <w:sz w:val="24"/>
          <w:szCs w:val="32"/>
          <w:lang w:val="id" w:eastAsia="en-ID"/>
        </w:rPr>
        <w:t>Waterfall Development Model</w:t>
      </w:r>
      <w:r w:rsidRPr="009A3075">
        <w:rPr>
          <w:rFonts w:ascii="Times New Roman" w:eastAsia="Calibri" w:hAnsi="Times New Roman" w:cs="Times New Roman"/>
          <w:sz w:val="24"/>
          <w:szCs w:val="32"/>
          <w:lang w:val="id" w:eastAsia="en-ID"/>
        </w:rPr>
        <w:t>.</w:t>
      </w:r>
    </w:p>
    <w:p w14:paraId="2912CA2B" w14:textId="50E29016" w:rsidR="00F51AA2" w:rsidRDefault="00F51AA2" w:rsidP="009453C0">
      <w:pPr>
        <w:spacing w:line="360" w:lineRule="auto"/>
        <w:jc w:val="both"/>
        <w:rPr>
          <w:rFonts w:ascii="Times New Roman" w:hAnsi="Times New Roman" w:cs="Times New Roman"/>
          <w:sz w:val="24"/>
          <w:szCs w:val="24"/>
          <w:lang w:val="en-US"/>
        </w:rPr>
      </w:pPr>
    </w:p>
    <w:p w14:paraId="1EBE8C3D" w14:textId="0F16B763" w:rsidR="00F51AA2" w:rsidRDefault="00F51AA2" w:rsidP="009453C0">
      <w:pPr>
        <w:spacing w:line="360" w:lineRule="auto"/>
        <w:jc w:val="both"/>
        <w:rPr>
          <w:rFonts w:ascii="Times New Roman" w:hAnsi="Times New Roman" w:cs="Times New Roman"/>
          <w:sz w:val="24"/>
          <w:szCs w:val="24"/>
          <w:lang w:val="en-US"/>
        </w:rPr>
      </w:pPr>
    </w:p>
    <w:p w14:paraId="7585FF6B" w14:textId="3636BFFF" w:rsidR="00F51AA2" w:rsidRDefault="00F51AA2" w:rsidP="009453C0">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br w:type="page"/>
      </w:r>
    </w:p>
    <w:p w14:paraId="7F6DE6B2" w14:textId="77777777" w:rsidR="00F27E56" w:rsidRPr="00F27E56" w:rsidRDefault="00F27E56" w:rsidP="00F27E56">
      <w:pPr>
        <w:spacing w:after="0" w:line="240" w:lineRule="auto"/>
        <w:jc w:val="both"/>
        <w:rPr>
          <w:rFonts w:ascii="Times New Roman" w:eastAsia="Calibri" w:hAnsi="Times New Roman" w:cs="Times New Roman"/>
          <w:sz w:val="24"/>
          <w:lang w:val="id" w:eastAsia="en-ID"/>
        </w:rPr>
      </w:pPr>
      <w:proofErr w:type="spellStart"/>
      <w:r w:rsidRPr="00F27E56">
        <w:rPr>
          <w:rFonts w:ascii="Times New Roman" w:eastAsia="Arial" w:hAnsi="Times New Roman" w:cs="Times New Roman"/>
          <w:sz w:val="24"/>
          <w:szCs w:val="24"/>
          <w:lang w:val="en-US" w:eastAsia="en-ID"/>
        </w:rPr>
        <w:lastRenderedPageBreak/>
        <w:t>Hisyam</w:t>
      </w:r>
      <w:proofErr w:type="spellEnd"/>
      <w:r w:rsidRPr="00F27E56">
        <w:rPr>
          <w:rFonts w:ascii="Times New Roman" w:eastAsia="Arial" w:hAnsi="Times New Roman" w:cs="Times New Roman"/>
          <w:sz w:val="24"/>
          <w:szCs w:val="24"/>
          <w:lang w:val="en-US" w:eastAsia="en-ID"/>
        </w:rPr>
        <w:t xml:space="preserve"> </w:t>
      </w:r>
      <w:proofErr w:type="spellStart"/>
      <w:r w:rsidRPr="00F27E56">
        <w:rPr>
          <w:rFonts w:ascii="Times New Roman" w:eastAsia="Arial" w:hAnsi="Times New Roman" w:cs="Times New Roman"/>
          <w:sz w:val="24"/>
          <w:szCs w:val="24"/>
          <w:lang w:val="en-US" w:eastAsia="en-ID"/>
        </w:rPr>
        <w:t>Fariqi</w:t>
      </w:r>
      <w:proofErr w:type="spellEnd"/>
      <w:r w:rsidRPr="00F27E56">
        <w:rPr>
          <w:rFonts w:ascii="Times New Roman" w:eastAsia="Arial" w:hAnsi="Times New Roman" w:cs="Times New Roman"/>
          <w:sz w:val="24"/>
          <w:szCs w:val="24"/>
          <w:lang w:val="en-US" w:eastAsia="en-ID"/>
        </w:rPr>
        <w:t xml:space="preserve"> 2022, </w:t>
      </w:r>
      <w:r w:rsidRPr="00F27E56">
        <w:rPr>
          <w:rFonts w:ascii="Times New Roman" w:eastAsia="Arial" w:hAnsi="Times New Roman" w:cs="Times New Roman"/>
          <w:b/>
          <w:bCs/>
          <w:sz w:val="24"/>
          <w:szCs w:val="24"/>
          <w:lang w:val="en-US" w:eastAsia="en-ID"/>
        </w:rPr>
        <w:t>Distance Detection Sensor for Internet of Things Based Mask Waste Bin,</w:t>
      </w:r>
      <w:r w:rsidRPr="00F27E56">
        <w:rPr>
          <w:rFonts w:ascii="Times New Roman" w:eastAsia="Arial" w:hAnsi="Times New Roman" w:cs="Times New Roman"/>
          <w:sz w:val="24"/>
          <w:szCs w:val="24"/>
          <w:lang w:val="en-US" w:eastAsia="en-ID"/>
        </w:rPr>
        <w:t xml:space="preserve"> this thesis is under the guidance of</w:t>
      </w:r>
      <w:r w:rsidRPr="00F27E56">
        <w:rPr>
          <w:rFonts w:ascii="Times New Roman" w:eastAsia="Arial" w:hAnsi="Times New Roman" w:cs="Times New Roman"/>
          <w:b/>
          <w:bCs/>
          <w:sz w:val="24"/>
          <w:szCs w:val="24"/>
          <w:lang w:val="en-US" w:eastAsia="en-ID"/>
        </w:rPr>
        <w:t xml:space="preserve"> </w:t>
      </w:r>
      <w:r w:rsidRPr="00F27E56">
        <w:rPr>
          <w:rFonts w:ascii="Times New Roman" w:eastAsia="Arial" w:hAnsi="Times New Roman" w:cs="Times New Roman"/>
          <w:sz w:val="24"/>
          <w:szCs w:val="24"/>
          <w:lang w:val="en-US" w:eastAsia="en-ID"/>
        </w:rPr>
        <w:t xml:space="preserve">Taufik S.T., </w:t>
      </w:r>
      <w:proofErr w:type="spellStart"/>
      <w:proofErr w:type="gramStart"/>
      <w:r w:rsidRPr="00F27E56">
        <w:rPr>
          <w:rFonts w:ascii="Times New Roman" w:eastAsia="Arial" w:hAnsi="Times New Roman" w:cs="Times New Roman"/>
          <w:sz w:val="24"/>
          <w:szCs w:val="24"/>
          <w:lang w:val="en-US" w:eastAsia="en-ID"/>
        </w:rPr>
        <w:t>M.Kom</w:t>
      </w:r>
      <w:proofErr w:type="spellEnd"/>
      <w:proofErr w:type="gramEnd"/>
      <w:r w:rsidRPr="00F27E56">
        <w:rPr>
          <w:rFonts w:ascii="Times New Roman" w:eastAsia="Arial" w:hAnsi="Times New Roman" w:cs="Times New Roman"/>
          <w:sz w:val="24"/>
          <w:szCs w:val="24"/>
          <w:lang w:val="en-US" w:eastAsia="en-ID"/>
        </w:rPr>
        <w:t xml:space="preserve">., and Franky Chandra </w:t>
      </w:r>
      <w:proofErr w:type="spellStart"/>
      <w:r w:rsidRPr="00F27E56">
        <w:rPr>
          <w:rFonts w:ascii="Times New Roman" w:eastAsia="Arial" w:hAnsi="Times New Roman" w:cs="Times New Roman"/>
          <w:sz w:val="24"/>
          <w:szCs w:val="24"/>
          <w:lang w:val="en-US" w:eastAsia="en-ID"/>
        </w:rPr>
        <w:t>Satria</w:t>
      </w:r>
      <w:proofErr w:type="spellEnd"/>
      <w:r w:rsidRPr="00F27E56">
        <w:rPr>
          <w:rFonts w:ascii="Times New Roman" w:eastAsia="Arial" w:hAnsi="Times New Roman" w:cs="Times New Roman"/>
          <w:sz w:val="24"/>
          <w:szCs w:val="24"/>
          <w:lang w:val="en-US" w:eastAsia="en-ID"/>
        </w:rPr>
        <w:t xml:space="preserve"> </w:t>
      </w:r>
      <w:proofErr w:type="spellStart"/>
      <w:r w:rsidRPr="00F27E56">
        <w:rPr>
          <w:rFonts w:ascii="Times New Roman" w:eastAsia="Arial" w:hAnsi="Times New Roman" w:cs="Times New Roman"/>
          <w:sz w:val="24"/>
          <w:szCs w:val="24"/>
          <w:lang w:val="en-US" w:eastAsia="en-ID"/>
        </w:rPr>
        <w:t>Arisgraha</w:t>
      </w:r>
      <w:proofErr w:type="spellEnd"/>
      <w:r w:rsidRPr="00F27E56">
        <w:rPr>
          <w:rFonts w:ascii="Times New Roman" w:eastAsia="Arial" w:hAnsi="Times New Roman" w:cs="Times New Roman"/>
          <w:sz w:val="24"/>
          <w:szCs w:val="24"/>
          <w:lang w:val="en-US" w:eastAsia="en-ID"/>
        </w:rPr>
        <w:t xml:space="preserve"> S.T., M.T. Bachelor Degree of Information System Study </w:t>
      </w:r>
      <w:proofErr w:type="spellStart"/>
      <w:r w:rsidRPr="00F27E56">
        <w:rPr>
          <w:rFonts w:ascii="Times New Roman" w:eastAsia="Arial" w:hAnsi="Times New Roman" w:cs="Times New Roman"/>
          <w:sz w:val="24"/>
          <w:szCs w:val="24"/>
          <w:lang w:val="en-US" w:eastAsia="en-ID"/>
        </w:rPr>
        <w:t>Program,.Faculty</w:t>
      </w:r>
      <w:proofErr w:type="spellEnd"/>
      <w:r w:rsidRPr="00F27E56">
        <w:rPr>
          <w:rFonts w:ascii="Times New Roman" w:eastAsia="Arial" w:hAnsi="Times New Roman" w:cs="Times New Roman"/>
          <w:sz w:val="24"/>
          <w:szCs w:val="24"/>
          <w:lang w:val="en-US" w:eastAsia="en-ID"/>
        </w:rPr>
        <w:t xml:space="preserve"> of Science and Technology, </w:t>
      </w:r>
      <w:proofErr w:type="spellStart"/>
      <w:r w:rsidRPr="00F27E56">
        <w:rPr>
          <w:rFonts w:ascii="Times New Roman" w:eastAsia="Arial" w:hAnsi="Times New Roman" w:cs="Times New Roman"/>
          <w:sz w:val="24"/>
          <w:szCs w:val="24"/>
          <w:lang w:val="en-US" w:eastAsia="en-ID"/>
        </w:rPr>
        <w:t>Airlangga</w:t>
      </w:r>
      <w:proofErr w:type="spellEnd"/>
      <w:r w:rsidRPr="00F27E56">
        <w:rPr>
          <w:rFonts w:ascii="Times New Roman" w:eastAsia="Arial" w:hAnsi="Times New Roman" w:cs="Times New Roman"/>
          <w:sz w:val="24"/>
          <w:szCs w:val="24"/>
          <w:lang w:val="en-US" w:eastAsia="en-ID"/>
        </w:rPr>
        <w:t xml:space="preserve"> University, Surabaya</w:t>
      </w:r>
    </w:p>
    <w:p w14:paraId="3638401D" w14:textId="77777777" w:rsidR="00F27E56" w:rsidRPr="00F27E56" w:rsidRDefault="00A164B2" w:rsidP="00F27E56">
      <w:pPr>
        <w:spacing w:line="240" w:lineRule="auto"/>
        <w:rPr>
          <w:rFonts w:ascii="Times New Roman" w:eastAsia="Calibri" w:hAnsi="Times New Roman" w:cs="Times New Roman"/>
          <w:b/>
          <w:bCs/>
          <w:sz w:val="24"/>
          <w:szCs w:val="32"/>
          <w:lang w:val="id" w:eastAsia="en-ID"/>
        </w:rPr>
      </w:pPr>
      <w:r>
        <w:rPr>
          <w:rFonts w:ascii="Times New Roman" w:eastAsia="Calibri" w:hAnsi="Times New Roman" w:cs="Times New Roman"/>
          <w:sz w:val="24"/>
          <w:lang w:val="id" w:eastAsia="en-ID"/>
        </w:rPr>
        <w:pict w14:anchorId="10AAB1A6">
          <v:rect id="_x0000_i1026" style="width:458.65pt;height:1.5pt" o:hrpct="980" o:hralign="center" o:hrstd="t" o:hrnoshade="t" o:hr="t" fillcolor="#404040" stroked="f"/>
        </w:pict>
      </w:r>
    </w:p>
    <w:p w14:paraId="25186C43" w14:textId="77777777" w:rsidR="00F27E56" w:rsidRDefault="00F27E56" w:rsidP="00F27E56">
      <w:pPr>
        <w:pStyle w:val="Heading1"/>
        <w:numPr>
          <w:ilvl w:val="0"/>
          <w:numId w:val="0"/>
        </w:numPr>
        <w:ind w:left="432" w:hanging="432"/>
        <w:jc w:val="center"/>
        <w:rPr>
          <w:lang w:val="en-US"/>
        </w:rPr>
      </w:pPr>
      <w:bookmarkStart w:id="15" w:name="_Toc148647678"/>
      <w:r>
        <w:rPr>
          <w:lang w:val="en-US"/>
        </w:rPr>
        <w:t>ABSTRACT</w:t>
      </w:r>
      <w:bookmarkEnd w:id="15"/>
    </w:p>
    <w:p w14:paraId="54567F65" w14:textId="77777777" w:rsidR="00F27E56" w:rsidRPr="00F27E56" w:rsidRDefault="00F27E56" w:rsidP="00F27E56">
      <w:pPr>
        <w:spacing w:after="0" w:line="240" w:lineRule="auto"/>
        <w:jc w:val="both"/>
        <w:rPr>
          <w:rFonts w:ascii="Times New Roman" w:eastAsia="Calibri" w:hAnsi="Times New Roman" w:cs="Times New Roman"/>
          <w:sz w:val="24"/>
          <w:lang w:val="en-US" w:eastAsia="en-ID"/>
        </w:rPr>
      </w:pPr>
      <w:r w:rsidRPr="00F27E56">
        <w:rPr>
          <w:rFonts w:ascii="Times New Roman" w:eastAsia="Calibri" w:hAnsi="Times New Roman" w:cs="Times New Roman"/>
          <w:sz w:val="24"/>
          <w:lang w:val="id" w:eastAsia="en-ID"/>
        </w:rPr>
        <w:t>Collected medical waste must go through a processing process before being disposed of in a domestic waste disposal site. Therefore it is necessary to deal with and manage in accordance with infectious waste management guidelines. In the problem of handling mask waste, IoT can help in monitoring mask waste so that it is always controlled and does not overflow so as to reduce the risk of spreading the virus. This study aims to create outputs that can assist in monitoring mask waste. The method used in developing the output of this research is the Waterfall Development Model and Performance Testing for testing the output. The output of this research is a distance detection sensor or ultrasonic sensor that will be installed in an IoT-based waste bin. The ultrasonic sensor is integrated with the ESP32 microcontroller so that it can measure the height level of the waste inside the bin and the measurement results are sent to the server, and the built output can send notifications to officers when the height level of the waste inside the bin is more than 75%. The test results from the built output found several deficiencies in sensor accuracy which was influenced by several physical parameters and the stability of data transmission which was constrained when connecting to the intended WiFi. The application of the Waterfall Development Model method in building the output of this research is an IoT-based waste bin equipped with a distance detection sensor and ESP32 microcontroller that worked well where sensor measurement results are sent and stored in the database, and can send notifications to officers when the waste inside the bin is full.</w:t>
      </w:r>
    </w:p>
    <w:p w14:paraId="15622A06" w14:textId="77777777" w:rsidR="00F27E56" w:rsidRPr="00F27E56" w:rsidRDefault="00F27E56" w:rsidP="00F27E56">
      <w:pPr>
        <w:spacing w:after="0" w:line="240" w:lineRule="auto"/>
        <w:jc w:val="both"/>
        <w:rPr>
          <w:rFonts w:ascii="Times New Roman" w:eastAsia="Calibri" w:hAnsi="Times New Roman" w:cs="Times New Roman"/>
          <w:sz w:val="24"/>
          <w:lang w:val="id" w:eastAsia="en-ID"/>
        </w:rPr>
      </w:pPr>
    </w:p>
    <w:p w14:paraId="783D5787" w14:textId="71F2E3F8" w:rsidR="00F51AA2" w:rsidRDefault="00F27E56" w:rsidP="00F27E56">
      <w:pPr>
        <w:spacing w:line="360" w:lineRule="auto"/>
        <w:jc w:val="both"/>
        <w:rPr>
          <w:rFonts w:ascii="Times New Roman" w:hAnsi="Times New Roman" w:cs="Times New Roman"/>
          <w:sz w:val="24"/>
          <w:szCs w:val="24"/>
          <w:lang w:val="en-US"/>
        </w:rPr>
      </w:pPr>
      <w:r w:rsidRPr="00F27E56">
        <w:rPr>
          <w:rFonts w:ascii="Times New Roman" w:eastAsia="Calibri" w:hAnsi="Times New Roman" w:cs="Times New Roman"/>
          <w:b/>
          <w:bCs/>
          <w:sz w:val="24"/>
          <w:szCs w:val="32"/>
          <w:lang w:val="id" w:eastAsia="en-ID"/>
        </w:rPr>
        <w:t>Keywords</w:t>
      </w:r>
      <w:r w:rsidRPr="00F27E56">
        <w:rPr>
          <w:rFonts w:ascii="Times New Roman" w:eastAsia="Calibri" w:hAnsi="Times New Roman" w:cs="Times New Roman"/>
          <w:sz w:val="24"/>
          <w:szCs w:val="32"/>
          <w:lang w:val="id" w:eastAsia="en-ID"/>
        </w:rPr>
        <w:t xml:space="preserve">: ESP32, </w:t>
      </w:r>
      <w:r w:rsidRPr="00F27E56">
        <w:rPr>
          <w:rFonts w:ascii="Times New Roman" w:eastAsia="Calibri" w:hAnsi="Times New Roman" w:cs="Times New Roman"/>
          <w:i/>
          <w:iCs/>
          <w:sz w:val="24"/>
          <w:szCs w:val="32"/>
          <w:lang w:val="id" w:eastAsia="en-ID"/>
        </w:rPr>
        <w:t>Internet of Things</w:t>
      </w:r>
      <w:r w:rsidRPr="00F27E56">
        <w:rPr>
          <w:rFonts w:ascii="Times New Roman" w:eastAsia="Calibri" w:hAnsi="Times New Roman" w:cs="Times New Roman"/>
          <w:sz w:val="24"/>
          <w:szCs w:val="32"/>
          <w:lang w:val="id" w:eastAsia="en-ID"/>
        </w:rPr>
        <w:t xml:space="preserve">, Ultrasonic Sensors, </w:t>
      </w:r>
      <w:r w:rsidRPr="00F27E56">
        <w:rPr>
          <w:rFonts w:ascii="Times New Roman" w:eastAsia="Calibri" w:hAnsi="Times New Roman" w:cs="Times New Roman"/>
          <w:i/>
          <w:iCs/>
          <w:sz w:val="24"/>
          <w:szCs w:val="32"/>
          <w:lang w:val="id" w:eastAsia="en-ID"/>
        </w:rPr>
        <w:t>Waterfall Development Model</w:t>
      </w:r>
      <w:r w:rsidRPr="00F27E56">
        <w:rPr>
          <w:rFonts w:ascii="Times New Roman" w:eastAsia="Calibri" w:hAnsi="Times New Roman" w:cs="Times New Roman"/>
          <w:sz w:val="24"/>
          <w:szCs w:val="32"/>
          <w:lang w:val="id" w:eastAsia="en-ID"/>
        </w:rPr>
        <w:t>.</w:t>
      </w:r>
    </w:p>
    <w:p w14:paraId="7CD3BD49" w14:textId="62119D3E" w:rsidR="00F51AA2" w:rsidRDefault="00F51AA2" w:rsidP="009453C0">
      <w:pPr>
        <w:spacing w:line="360" w:lineRule="auto"/>
        <w:jc w:val="both"/>
        <w:rPr>
          <w:rFonts w:ascii="Times New Roman" w:hAnsi="Times New Roman" w:cs="Times New Roman"/>
          <w:sz w:val="24"/>
          <w:szCs w:val="24"/>
          <w:lang w:val="en-US"/>
        </w:rPr>
      </w:pPr>
    </w:p>
    <w:p w14:paraId="58CA39F3" w14:textId="57A85186" w:rsidR="00F51AA2" w:rsidRDefault="00F51AA2" w:rsidP="009453C0">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br w:type="page"/>
      </w:r>
    </w:p>
    <w:p w14:paraId="6F4C687B" w14:textId="2658B6AC" w:rsidR="00F51AA2" w:rsidRPr="00D641E0" w:rsidRDefault="00F51AA2" w:rsidP="00650C36">
      <w:pPr>
        <w:pStyle w:val="Heading1"/>
        <w:numPr>
          <w:ilvl w:val="0"/>
          <w:numId w:val="0"/>
        </w:numPr>
        <w:spacing w:line="240" w:lineRule="auto"/>
        <w:ind w:left="432" w:hanging="432"/>
        <w:rPr>
          <w:rFonts w:cs="Times New Roman"/>
          <w:lang w:val="en-US"/>
        </w:rPr>
      </w:pPr>
      <w:bookmarkStart w:id="16" w:name="_Toc148647679"/>
      <w:r w:rsidRPr="00D641E0">
        <w:rPr>
          <w:rFonts w:cs="Times New Roman"/>
          <w:lang w:val="en-US"/>
        </w:rPr>
        <w:lastRenderedPageBreak/>
        <w:t>DAFTAR ISI</w:t>
      </w:r>
      <w:bookmarkEnd w:id="16"/>
    </w:p>
    <w:p w14:paraId="4CCEFD9E" w14:textId="1DD6A462" w:rsidR="00D641E0" w:rsidRPr="00D641E0" w:rsidRDefault="00650C36">
      <w:pPr>
        <w:pStyle w:val="TOC1"/>
        <w:tabs>
          <w:tab w:val="right" w:leader="dot" w:pos="7930"/>
        </w:tabs>
        <w:rPr>
          <w:rFonts w:ascii="Times New Roman" w:eastAsiaTheme="minorEastAsia" w:hAnsi="Times New Roman" w:cs="Times New Roman"/>
          <w:noProof/>
          <w:lang w:eastAsia="en-ID"/>
        </w:rPr>
      </w:pPr>
      <w:r w:rsidRPr="00D641E0">
        <w:rPr>
          <w:rFonts w:ascii="Times New Roman" w:hAnsi="Times New Roman" w:cs="Times New Roman"/>
          <w:sz w:val="24"/>
          <w:szCs w:val="24"/>
          <w:lang w:val="en-US"/>
        </w:rPr>
        <w:fldChar w:fldCharType="begin"/>
      </w:r>
      <w:r w:rsidRPr="00D641E0">
        <w:rPr>
          <w:rFonts w:ascii="Times New Roman" w:hAnsi="Times New Roman" w:cs="Times New Roman"/>
          <w:sz w:val="24"/>
          <w:szCs w:val="24"/>
          <w:lang w:val="en-US"/>
        </w:rPr>
        <w:instrText xml:space="preserve"> TOC \o "1-3" \h \z \u </w:instrText>
      </w:r>
      <w:r w:rsidRPr="00D641E0">
        <w:rPr>
          <w:rFonts w:ascii="Times New Roman" w:hAnsi="Times New Roman" w:cs="Times New Roman"/>
          <w:sz w:val="24"/>
          <w:szCs w:val="24"/>
          <w:lang w:val="en-US"/>
        </w:rPr>
        <w:fldChar w:fldCharType="separate"/>
      </w:r>
      <w:hyperlink w:anchor="_Toc148647671" w:history="1">
        <w:r w:rsidR="00D641E0" w:rsidRPr="00D641E0">
          <w:rPr>
            <w:rStyle w:val="Hyperlink"/>
            <w:rFonts w:ascii="Times New Roman" w:hAnsi="Times New Roman" w:cs="Times New Roman"/>
            <w:noProof/>
            <w:lang w:val="en-US"/>
          </w:rPr>
          <w:t>SKRIPSI</w:t>
        </w:r>
        <w:r w:rsidR="00D641E0" w:rsidRPr="00D641E0">
          <w:rPr>
            <w:rFonts w:ascii="Times New Roman" w:hAnsi="Times New Roman" w:cs="Times New Roman"/>
            <w:noProof/>
            <w:webHidden/>
          </w:rPr>
          <w:tab/>
        </w:r>
        <w:r w:rsidR="00D641E0" w:rsidRPr="00D641E0">
          <w:rPr>
            <w:rFonts w:ascii="Times New Roman" w:hAnsi="Times New Roman" w:cs="Times New Roman"/>
            <w:noProof/>
            <w:webHidden/>
          </w:rPr>
          <w:fldChar w:fldCharType="begin"/>
        </w:r>
        <w:r w:rsidR="00D641E0" w:rsidRPr="00D641E0">
          <w:rPr>
            <w:rFonts w:ascii="Times New Roman" w:hAnsi="Times New Roman" w:cs="Times New Roman"/>
            <w:noProof/>
            <w:webHidden/>
          </w:rPr>
          <w:instrText xml:space="preserve"> PAGEREF _Toc148647671 \h </w:instrText>
        </w:r>
        <w:r w:rsidR="00D641E0" w:rsidRPr="00D641E0">
          <w:rPr>
            <w:rFonts w:ascii="Times New Roman" w:hAnsi="Times New Roman" w:cs="Times New Roman"/>
            <w:noProof/>
            <w:webHidden/>
          </w:rPr>
        </w:r>
        <w:r w:rsidR="00D641E0" w:rsidRPr="00D641E0">
          <w:rPr>
            <w:rFonts w:ascii="Times New Roman" w:hAnsi="Times New Roman" w:cs="Times New Roman"/>
            <w:noProof/>
            <w:webHidden/>
          </w:rPr>
          <w:fldChar w:fldCharType="separate"/>
        </w:r>
        <w:r w:rsidR="00A164B2">
          <w:rPr>
            <w:rFonts w:ascii="Times New Roman" w:hAnsi="Times New Roman" w:cs="Times New Roman"/>
            <w:noProof/>
            <w:webHidden/>
          </w:rPr>
          <w:t>1</w:t>
        </w:r>
        <w:r w:rsidR="00D641E0" w:rsidRPr="00D641E0">
          <w:rPr>
            <w:rFonts w:ascii="Times New Roman" w:hAnsi="Times New Roman" w:cs="Times New Roman"/>
            <w:noProof/>
            <w:webHidden/>
          </w:rPr>
          <w:fldChar w:fldCharType="end"/>
        </w:r>
      </w:hyperlink>
    </w:p>
    <w:p w14:paraId="3BE4866B" w14:textId="208076D4" w:rsidR="00D641E0" w:rsidRPr="00D641E0" w:rsidRDefault="00A164B2">
      <w:pPr>
        <w:pStyle w:val="TOC1"/>
        <w:tabs>
          <w:tab w:val="right" w:leader="dot" w:pos="7930"/>
        </w:tabs>
        <w:rPr>
          <w:rFonts w:ascii="Times New Roman" w:eastAsiaTheme="minorEastAsia" w:hAnsi="Times New Roman" w:cs="Times New Roman"/>
          <w:noProof/>
          <w:lang w:eastAsia="en-ID"/>
        </w:rPr>
      </w:pPr>
      <w:hyperlink w:anchor="_Toc148647672" w:history="1">
        <w:r w:rsidR="00D641E0" w:rsidRPr="00D641E0">
          <w:rPr>
            <w:rStyle w:val="Hyperlink"/>
            <w:rFonts w:ascii="Times New Roman" w:hAnsi="Times New Roman" w:cs="Times New Roman"/>
            <w:noProof/>
            <w:lang w:val="en-US"/>
          </w:rPr>
          <w:t>SKRIPSI</w:t>
        </w:r>
        <w:r w:rsidR="00D641E0" w:rsidRPr="00D641E0">
          <w:rPr>
            <w:rFonts w:ascii="Times New Roman" w:hAnsi="Times New Roman" w:cs="Times New Roman"/>
            <w:noProof/>
            <w:webHidden/>
          </w:rPr>
          <w:tab/>
        </w:r>
        <w:r w:rsidR="00D641E0" w:rsidRPr="00D641E0">
          <w:rPr>
            <w:rFonts w:ascii="Times New Roman" w:hAnsi="Times New Roman" w:cs="Times New Roman"/>
            <w:noProof/>
            <w:webHidden/>
          </w:rPr>
          <w:fldChar w:fldCharType="begin"/>
        </w:r>
        <w:r w:rsidR="00D641E0" w:rsidRPr="00D641E0">
          <w:rPr>
            <w:rFonts w:ascii="Times New Roman" w:hAnsi="Times New Roman" w:cs="Times New Roman"/>
            <w:noProof/>
            <w:webHidden/>
          </w:rPr>
          <w:instrText xml:space="preserve"> PAGEREF _Toc148647672 \h </w:instrText>
        </w:r>
        <w:r w:rsidR="00D641E0" w:rsidRPr="00D641E0">
          <w:rPr>
            <w:rFonts w:ascii="Times New Roman" w:hAnsi="Times New Roman" w:cs="Times New Roman"/>
            <w:noProof/>
            <w:webHidden/>
          </w:rPr>
        </w:r>
        <w:r w:rsidR="00D641E0" w:rsidRPr="00D641E0">
          <w:rPr>
            <w:rFonts w:ascii="Times New Roman" w:hAnsi="Times New Roman" w:cs="Times New Roman"/>
            <w:noProof/>
            <w:webHidden/>
          </w:rPr>
          <w:fldChar w:fldCharType="separate"/>
        </w:r>
        <w:r>
          <w:rPr>
            <w:rFonts w:ascii="Times New Roman" w:hAnsi="Times New Roman" w:cs="Times New Roman"/>
            <w:noProof/>
            <w:webHidden/>
          </w:rPr>
          <w:t>2</w:t>
        </w:r>
        <w:r w:rsidR="00D641E0" w:rsidRPr="00D641E0">
          <w:rPr>
            <w:rFonts w:ascii="Times New Roman" w:hAnsi="Times New Roman" w:cs="Times New Roman"/>
            <w:noProof/>
            <w:webHidden/>
          </w:rPr>
          <w:fldChar w:fldCharType="end"/>
        </w:r>
      </w:hyperlink>
    </w:p>
    <w:p w14:paraId="49057F8D" w14:textId="7D943907" w:rsidR="00D641E0" w:rsidRPr="00D641E0" w:rsidRDefault="00A164B2">
      <w:pPr>
        <w:pStyle w:val="TOC1"/>
        <w:tabs>
          <w:tab w:val="right" w:leader="dot" w:pos="7930"/>
        </w:tabs>
        <w:rPr>
          <w:rFonts w:ascii="Times New Roman" w:eastAsiaTheme="minorEastAsia" w:hAnsi="Times New Roman" w:cs="Times New Roman"/>
          <w:noProof/>
          <w:lang w:eastAsia="en-ID"/>
        </w:rPr>
      </w:pPr>
      <w:hyperlink w:anchor="_Toc148647673" w:history="1">
        <w:r w:rsidR="00D641E0" w:rsidRPr="00D641E0">
          <w:rPr>
            <w:rStyle w:val="Hyperlink"/>
            <w:rFonts w:ascii="Times New Roman" w:hAnsi="Times New Roman" w:cs="Times New Roman"/>
            <w:noProof/>
            <w:lang w:val="en-US"/>
          </w:rPr>
          <w:t>LEMBAR PENGESAHAN NASKAH SKRIPSI</w:t>
        </w:r>
        <w:r w:rsidR="00D641E0" w:rsidRPr="00D641E0">
          <w:rPr>
            <w:rFonts w:ascii="Times New Roman" w:hAnsi="Times New Roman" w:cs="Times New Roman"/>
            <w:noProof/>
            <w:webHidden/>
          </w:rPr>
          <w:tab/>
        </w:r>
        <w:r w:rsidR="00D641E0" w:rsidRPr="00D641E0">
          <w:rPr>
            <w:rFonts w:ascii="Times New Roman" w:hAnsi="Times New Roman" w:cs="Times New Roman"/>
            <w:noProof/>
            <w:webHidden/>
          </w:rPr>
          <w:fldChar w:fldCharType="begin"/>
        </w:r>
        <w:r w:rsidR="00D641E0" w:rsidRPr="00D641E0">
          <w:rPr>
            <w:rFonts w:ascii="Times New Roman" w:hAnsi="Times New Roman" w:cs="Times New Roman"/>
            <w:noProof/>
            <w:webHidden/>
          </w:rPr>
          <w:instrText xml:space="preserve"> PAGEREF _Toc148647673 \h </w:instrText>
        </w:r>
        <w:r w:rsidR="00D641E0" w:rsidRPr="00D641E0">
          <w:rPr>
            <w:rFonts w:ascii="Times New Roman" w:hAnsi="Times New Roman" w:cs="Times New Roman"/>
            <w:noProof/>
            <w:webHidden/>
          </w:rPr>
        </w:r>
        <w:r w:rsidR="00D641E0" w:rsidRPr="00D641E0">
          <w:rPr>
            <w:rFonts w:ascii="Times New Roman" w:hAnsi="Times New Roman" w:cs="Times New Roman"/>
            <w:noProof/>
            <w:webHidden/>
          </w:rPr>
          <w:fldChar w:fldCharType="separate"/>
        </w:r>
        <w:r>
          <w:rPr>
            <w:rFonts w:ascii="Times New Roman" w:hAnsi="Times New Roman" w:cs="Times New Roman"/>
            <w:noProof/>
            <w:webHidden/>
          </w:rPr>
          <w:t>4</w:t>
        </w:r>
        <w:r w:rsidR="00D641E0" w:rsidRPr="00D641E0">
          <w:rPr>
            <w:rFonts w:ascii="Times New Roman" w:hAnsi="Times New Roman" w:cs="Times New Roman"/>
            <w:noProof/>
            <w:webHidden/>
          </w:rPr>
          <w:fldChar w:fldCharType="end"/>
        </w:r>
      </w:hyperlink>
    </w:p>
    <w:p w14:paraId="72FB2567" w14:textId="130E934F" w:rsidR="00D641E0" w:rsidRPr="00D641E0" w:rsidRDefault="00A164B2">
      <w:pPr>
        <w:pStyle w:val="TOC1"/>
        <w:tabs>
          <w:tab w:val="right" w:leader="dot" w:pos="7930"/>
        </w:tabs>
        <w:rPr>
          <w:rFonts w:ascii="Times New Roman" w:eastAsiaTheme="minorEastAsia" w:hAnsi="Times New Roman" w:cs="Times New Roman"/>
          <w:noProof/>
          <w:lang w:eastAsia="en-ID"/>
        </w:rPr>
      </w:pPr>
      <w:hyperlink w:anchor="_Toc148647674" w:history="1">
        <w:r w:rsidR="00D641E0" w:rsidRPr="00D641E0">
          <w:rPr>
            <w:rStyle w:val="Hyperlink"/>
            <w:rFonts w:ascii="Times New Roman" w:hAnsi="Times New Roman" w:cs="Times New Roman"/>
            <w:noProof/>
            <w:lang w:val="en-US"/>
          </w:rPr>
          <w:t>SURAT PERNYATAAN TENTANG ORISINALITAS</w:t>
        </w:r>
        <w:r w:rsidR="00D641E0" w:rsidRPr="00D641E0">
          <w:rPr>
            <w:rFonts w:ascii="Times New Roman" w:hAnsi="Times New Roman" w:cs="Times New Roman"/>
            <w:noProof/>
            <w:webHidden/>
          </w:rPr>
          <w:tab/>
        </w:r>
        <w:r w:rsidR="00D641E0" w:rsidRPr="00D641E0">
          <w:rPr>
            <w:rFonts w:ascii="Times New Roman" w:hAnsi="Times New Roman" w:cs="Times New Roman"/>
            <w:noProof/>
            <w:webHidden/>
          </w:rPr>
          <w:fldChar w:fldCharType="begin"/>
        </w:r>
        <w:r w:rsidR="00D641E0" w:rsidRPr="00D641E0">
          <w:rPr>
            <w:rFonts w:ascii="Times New Roman" w:hAnsi="Times New Roman" w:cs="Times New Roman"/>
            <w:noProof/>
            <w:webHidden/>
          </w:rPr>
          <w:instrText xml:space="preserve"> PAGEREF _Toc148647674 \h </w:instrText>
        </w:r>
        <w:r w:rsidR="00D641E0" w:rsidRPr="00D641E0">
          <w:rPr>
            <w:rFonts w:ascii="Times New Roman" w:hAnsi="Times New Roman" w:cs="Times New Roman"/>
            <w:noProof/>
            <w:webHidden/>
          </w:rPr>
        </w:r>
        <w:r w:rsidR="00D641E0" w:rsidRPr="00D641E0">
          <w:rPr>
            <w:rFonts w:ascii="Times New Roman" w:hAnsi="Times New Roman" w:cs="Times New Roman"/>
            <w:noProof/>
            <w:webHidden/>
          </w:rPr>
          <w:fldChar w:fldCharType="separate"/>
        </w:r>
        <w:r>
          <w:rPr>
            <w:rFonts w:ascii="Times New Roman" w:hAnsi="Times New Roman" w:cs="Times New Roman"/>
            <w:noProof/>
            <w:webHidden/>
          </w:rPr>
          <w:t>5</w:t>
        </w:r>
        <w:r w:rsidR="00D641E0" w:rsidRPr="00D641E0">
          <w:rPr>
            <w:rFonts w:ascii="Times New Roman" w:hAnsi="Times New Roman" w:cs="Times New Roman"/>
            <w:noProof/>
            <w:webHidden/>
          </w:rPr>
          <w:fldChar w:fldCharType="end"/>
        </w:r>
      </w:hyperlink>
    </w:p>
    <w:p w14:paraId="27D6D0D0" w14:textId="00211E1D" w:rsidR="00D641E0" w:rsidRPr="00D641E0" w:rsidRDefault="00A164B2">
      <w:pPr>
        <w:pStyle w:val="TOC1"/>
        <w:tabs>
          <w:tab w:val="right" w:leader="dot" w:pos="7930"/>
        </w:tabs>
        <w:rPr>
          <w:rFonts w:ascii="Times New Roman" w:eastAsiaTheme="minorEastAsia" w:hAnsi="Times New Roman" w:cs="Times New Roman"/>
          <w:noProof/>
          <w:lang w:eastAsia="en-ID"/>
        </w:rPr>
      </w:pPr>
      <w:hyperlink w:anchor="_Toc148647675" w:history="1">
        <w:r w:rsidR="00D641E0" w:rsidRPr="00D641E0">
          <w:rPr>
            <w:rStyle w:val="Hyperlink"/>
            <w:rFonts w:ascii="Times New Roman" w:hAnsi="Times New Roman" w:cs="Times New Roman"/>
            <w:noProof/>
            <w:lang w:val="en-US"/>
          </w:rPr>
          <w:t>PEDOMAN PENGGUNAAN SKRIPSI</w:t>
        </w:r>
        <w:r w:rsidR="00D641E0" w:rsidRPr="00D641E0">
          <w:rPr>
            <w:rFonts w:ascii="Times New Roman" w:hAnsi="Times New Roman" w:cs="Times New Roman"/>
            <w:noProof/>
            <w:webHidden/>
          </w:rPr>
          <w:tab/>
        </w:r>
        <w:r w:rsidR="00D641E0" w:rsidRPr="00D641E0">
          <w:rPr>
            <w:rFonts w:ascii="Times New Roman" w:hAnsi="Times New Roman" w:cs="Times New Roman"/>
            <w:noProof/>
            <w:webHidden/>
          </w:rPr>
          <w:fldChar w:fldCharType="begin"/>
        </w:r>
        <w:r w:rsidR="00D641E0" w:rsidRPr="00D641E0">
          <w:rPr>
            <w:rFonts w:ascii="Times New Roman" w:hAnsi="Times New Roman" w:cs="Times New Roman"/>
            <w:noProof/>
            <w:webHidden/>
          </w:rPr>
          <w:instrText xml:space="preserve"> PAGEREF _Toc148647675 \h </w:instrText>
        </w:r>
        <w:r w:rsidR="00D641E0" w:rsidRPr="00D641E0">
          <w:rPr>
            <w:rFonts w:ascii="Times New Roman" w:hAnsi="Times New Roman" w:cs="Times New Roman"/>
            <w:noProof/>
            <w:webHidden/>
          </w:rPr>
        </w:r>
        <w:r w:rsidR="00D641E0" w:rsidRPr="00D641E0">
          <w:rPr>
            <w:rFonts w:ascii="Times New Roman" w:hAnsi="Times New Roman" w:cs="Times New Roman"/>
            <w:noProof/>
            <w:webHidden/>
          </w:rPr>
          <w:fldChar w:fldCharType="separate"/>
        </w:r>
        <w:r>
          <w:rPr>
            <w:rFonts w:ascii="Times New Roman" w:hAnsi="Times New Roman" w:cs="Times New Roman"/>
            <w:noProof/>
            <w:webHidden/>
          </w:rPr>
          <w:t>6</w:t>
        </w:r>
        <w:r w:rsidR="00D641E0" w:rsidRPr="00D641E0">
          <w:rPr>
            <w:rFonts w:ascii="Times New Roman" w:hAnsi="Times New Roman" w:cs="Times New Roman"/>
            <w:noProof/>
            <w:webHidden/>
          </w:rPr>
          <w:fldChar w:fldCharType="end"/>
        </w:r>
      </w:hyperlink>
    </w:p>
    <w:p w14:paraId="771580B8" w14:textId="68FBF9F1" w:rsidR="00D641E0" w:rsidRPr="00D641E0" w:rsidRDefault="00A164B2">
      <w:pPr>
        <w:pStyle w:val="TOC1"/>
        <w:tabs>
          <w:tab w:val="right" w:leader="dot" w:pos="7930"/>
        </w:tabs>
        <w:rPr>
          <w:rFonts w:ascii="Times New Roman" w:eastAsiaTheme="minorEastAsia" w:hAnsi="Times New Roman" w:cs="Times New Roman"/>
          <w:noProof/>
          <w:lang w:eastAsia="en-ID"/>
        </w:rPr>
      </w:pPr>
      <w:hyperlink w:anchor="_Toc148647676" w:history="1">
        <w:r w:rsidR="00D641E0" w:rsidRPr="00D641E0">
          <w:rPr>
            <w:rStyle w:val="Hyperlink"/>
            <w:rFonts w:ascii="Times New Roman" w:hAnsi="Times New Roman" w:cs="Times New Roman"/>
            <w:noProof/>
            <w:lang w:val="en-US"/>
          </w:rPr>
          <w:t>KATA PENGANTAR</w:t>
        </w:r>
        <w:r w:rsidR="00D641E0" w:rsidRPr="00D641E0">
          <w:rPr>
            <w:rFonts w:ascii="Times New Roman" w:hAnsi="Times New Roman" w:cs="Times New Roman"/>
            <w:noProof/>
            <w:webHidden/>
          </w:rPr>
          <w:tab/>
        </w:r>
        <w:r w:rsidR="00D641E0" w:rsidRPr="00D641E0">
          <w:rPr>
            <w:rFonts w:ascii="Times New Roman" w:hAnsi="Times New Roman" w:cs="Times New Roman"/>
            <w:noProof/>
            <w:webHidden/>
          </w:rPr>
          <w:fldChar w:fldCharType="begin"/>
        </w:r>
        <w:r w:rsidR="00D641E0" w:rsidRPr="00D641E0">
          <w:rPr>
            <w:rFonts w:ascii="Times New Roman" w:hAnsi="Times New Roman" w:cs="Times New Roman"/>
            <w:noProof/>
            <w:webHidden/>
          </w:rPr>
          <w:instrText xml:space="preserve"> PAGEREF _Toc148647676 \h </w:instrText>
        </w:r>
        <w:r w:rsidR="00D641E0" w:rsidRPr="00D641E0">
          <w:rPr>
            <w:rFonts w:ascii="Times New Roman" w:hAnsi="Times New Roman" w:cs="Times New Roman"/>
            <w:noProof/>
            <w:webHidden/>
          </w:rPr>
        </w:r>
        <w:r w:rsidR="00D641E0" w:rsidRPr="00D641E0">
          <w:rPr>
            <w:rFonts w:ascii="Times New Roman" w:hAnsi="Times New Roman" w:cs="Times New Roman"/>
            <w:noProof/>
            <w:webHidden/>
          </w:rPr>
          <w:fldChar w:fldCharType="separate"/>
        </w:r>
        <w:r>
          <w:rPr>
            <w:rFonts w:ascii="Times New Roman" w:hAnsi="Times New Roman" w:cs="Times New Roman"/>
            <w:noProof/>
            <w:webHidden/>
          </w:rPr>
          <w:t>7</w:t>
        </w:r>
        <w:r w:rsidR="00D641E0" w:rsidRPr="00D641E0">
          <w:rPr>
            <w:rFonts w:ascii="Times New Roman" w:hAnsi="Times New Roman" w:cs="Times New Roman"/>
            <w:noProof/>
            <w:webHidden/>
          </w:rPr>
          <w:fldChar w:fldCharType="end"/>
        </w:r>
      </w:hyperlink>
    </w:p>
    <w:p w14:paraId="0EF805C9" w14:textId="7C9EED85" w:rsidR="00D641E0" w:rsidRPr="00D641E0" w:rsidRDefault="00A164B2">
      <w:pPr>
        <w:pStyle w:val="TOC1"/>
        <w:tabs>
          <w:tab w:val="right" w:leader="dot" w:pos="7930"/>
        </w:tabs>
        <w:rPr>
          <w:rFonts w:ascii="Times New Roman" w:eastAsiaTheme="minorEastAsia" w:hAnsi="Times New Roman" w:cs="Times New Roman"/>
          <w:noProof/>
          <w:lang w:eastAsia="en-ID"/>
        </w:rPr>
      </w:pPr>
      <w:hyperlink w:anchor="_Toc148647677" w:history="1">
        <w:r w:rsidR="00D641E0" w:rsidRPr="00D641E0">
          <w:rPr>
            <w:rStyle w:val="Hyperlink"/>
            <w:rFonts w:ascii="Times New Roman" w:hAnsi="Times New Roman" w:cs="Times New Roman"/>
            <w:noProof/>
            <w:lang w:val="en-US"/>
          </w:rPr>
          <w:t>ABSTRAK</w:t>
        </w:r>
        <w:r w:rsidR="00D641E0" w:rsidRPr="00D641E0">
          <w:rPr>
            <w:rFonts w:ascii="Times New Roman" w:hAnsi="Times New Roman" w:cs="Times New Roman"/>
            <w:noProof/>
            <w:webHidden/>
          </w:rPr>
          <w:tab/>
        </w:r>
        <w:r w:rsidR="00D641E0" w:rsidRPr="00D641E0">
          <w:rPr>
            <w:rFonts w:ascii="Times New Roman" w:hAnsi="Times New Roman" w:cs="Times New Roman"/>
            <w:noProof/>
            <w:webHidden/>
          </w:rPr>
          <w:fldChar w:fldCharType="begin"/>
        </w:r>
        <w:r w:rsidR="00D641E0" w:rsidRPr="00D641E0">
          <w:rPr>
            <w:rFonts w:ascii="Times New Roman" w:hAnsi="Times New Roman" w:cs="Times New Roman"/>
            <w:noProof/>
            <w:webHidden/>
          </w:rPr>
          <w:instrText xml:space="preserve"> PAGEREF _Toc148647677 \h </w:instrText>
        </w:r>
        <w:r w:rsidR="00D641E0" w:rsidRPr="00D641E0">
          <w:rPr>
            <w:rFonts w:ascii="Times New Roman" w:hAnsi="Times New Roman" w:cs="Times New Roman"/>
            <w:noProof/>
            <w:webHidden/>
          </w:rPr>
        </w:r>
        <w:r w:rsidR="00D641E0" w:rsidRPr="00D641E0">
          <w:rPr>
            <w:rFonts w:ascii="Times New Roman" w:hAnsi="Times New Roman" w:cs="Times New Roman"/>
            <w:noProof/>
            <w:webHidden/>
          </w:rPr>
          <w:fldChar w:fldCharType="separate"/>
        </w:r>
        <w:r>
          <w:rPr>
            <w:rFonts w:ascii="Times New Roman" w:hAnsi="Times New Roman" w:cs="Times New Roman"/>
            <w:noProof/>
            <w:webHidden/>
          </w:rPr>
          <w:t>9</w:t>
        </w:r>
        <w:r w:rsidR="00D641E0" w:rsidRPr="00D641E0">
          <w:rPr>
            <w:rFonts w:ascii="Times New Roman" w:hAnsi="Times New Roman" w:cs="Times New Roman"/>
            <w:noProof/>
            <w:webHidden/>
          </w:rPr>
          <w:fldChar w:fldCharType="end"/>
        </w:r>
      </w:hyperlink>
    </w:p>
    <w:p w14:paraId="5C02BC12" w14:textId="5BE6F725" w:rsidR="00D641E0" w:rsidRPr="00D641E0" w:rsidRDefault="00A164B2">
      <w:pPr>
        <w:pStyle w:val="TOC1"/>
        <w:tabs>
          <w:tab w:val="right" w:leader="dot" w:pos="7930"/>
        </w:tabs>
        <w:rPr>
          <w:rFonts w:ascii="Times New Roman" w:eastAsiaTheme="minorEastAsia" w:hAnsi="Times New Roman" w:cs="Times New Roman"/>
          <w:noProof/>
          <w:lang w:eastAsia="en-ID"/>
        </w:rPr>
      </w:pPr>
      <w:hyperlink w:anchor="_Toc148647678" w:history="1">
        <w:r w:rsidR="00D641E0" w:rsidRPr="00D641E0">
          <w:rPr>
            <w:rStyle w:val="Hyperlink"/>
            <w:rFonts w:ascii="Times New Roman" w:hAnsi="Times New Roman" w:cs="Times New Roman"/>
            <w:noProof/>
            <w:lang w:val="en-US"/>
          </w:rPr>
          <w:t>ABSTRACT</w:t>
        </w:r>
        <w:r w:rsidR="00D641E0" w:rsidRPr="00D641E0">
          <w:rPr>
            <w:rFonts w:ascii="Times New Roman" w:hAnsi="Times New Roman" w:cs="Times New Roman"/>
            <w:noProof/>
            <w:webHidden/>
          </w:rPr>
          <w:tab/>
        </w:r>
        <w:r w:rsidR="00D641E0" w:rsidRPr="00D641E0">
          <w:rPr>
            <w:rFonts w:ascii="Times New Roman" w:hAnsi="Times New Roman" w:cs="Times New Roman"/>
            <w:noProof/>
            <w:webHidden/>
          </w:rPr>
          <w:fldChar w:fldCharType="begin"/>
        </w:r>
        <w:r w:rsidR="00D641E0" w:rsidRPr="00D641E0">
          <w:rPr>
            <w:rFonts w:ascii="Times New Roman" w:hAnsi="Times New Roman" w:cs="Times New Roman"/>
            <w:noProof/>
            <w:webHidden/>
          </w:rPr>
          <w:instrText xml:space="preserve"> PAGEREF _Toc148647678 \h </w:instrText>
        </w:r>
        <w:r w:rsidR="00D641E0" w:rsidRPr="00D641E0">
          <w:rPr>
            <w:rFonts w:ascii="Times New Roman" w:hAnsi="Times New Roman" w:cs="Times New Roman"/>
            <w:noProof/>
            <w:webHidden/>
          </w:rPr>
        </w:r>
        <w:r w:rsidR="00D641E0" w:rsidRPr="00D641E0">
          <w:rPr>
            <w:rFonts w:ascii="Times New Roman" w:hAnsi="Times New Roman" w:cs="Times New Roman"/>
            <w:noProof/>
            <w:webHidden/>
          </w:rPr>
          <w:fldChar w:fldCharType="separate"/>
        </w:r>
        <w:r>
          <w:rPr>
            <w:rFonts w:ascii="Times New Roman" w:hAnsi="Times New Roman" w:cs="Times New Roman"/>
            <w:noProof/>
            <w:webHidden/>
          </w:rPr>
          <w:t>10</w:t>
        </w:r>
        <w:r w:rsidR="00D641E0" w:rsidRPr="00D641E0">
          <w:rPr>
            <w:rFonts w:ascii="Times New Roman" w:hAnsi="Times New Roman" w:cs="Times New Roman"/>
            <w:noProof/>
            <w:webHidden/>
          </w:rPr>
          <w:fldChar w:fldCharType="end"/>
        </w:r>
      </w:hyperlink>
    </w:p>
    <w:p w14:paraId="6FF5E663" w14:textId="2514D230" w:rsidR="00D641E0" w:rsidRPr="00D641E0" w:rsidRDefault="00A164B2">
      <w:pPr>
        <w:pStyle w:val="TOC1"/>
        <w:tabs>
          <w:tab w:val="right" w:leader="dot" w:pos="7930"/>
        </w:tabs>
        <w:rPr>
          <w:rFonts w:ascii="Times New Roman" w:eastAsiaTheme="minorEastAsia" w:hAnsi="Times New Roman" w:cs="Times New Roman"/>
          <w:noProof/>
          <w:lang w:eastAsia="en-ID"/>
        </w:rPr>
      </w:pPr>
      <w:hyperlink w:anchor="_Toc148647679" w:history="1">
        <w:r w:rsidR="00D641E0" w:rsidRPr="00D641E0">
          <w:rPr>
            <w:rStyle w:val="Hyperlink"/>
            <w:rFonts w:ascii="Times New Roman" w:hAnsi="Times New Roman" w:cs="Times New Roman"/>
            <w:noProof/>
            <w:lang w:val="en-US"/>
          </w:rPr>
          <w:t>DAFTAR ISI</w:t>
        </w:r>
        <w:r w:rsidR="00D641E0" w:rsidRPr="00D641E0">
          <w:rPr>
            <w:rFonts w:ascii="Times New Roman" w:hAnsi="Times New Roman" w:cs="Times New Roman"/>
            <w:noProof/>
            <w:webHidden/>
          </w:rPr>
          <w:tab/>
        </w:r>
        <w:r w:rsidR="00D641E0" w:rsidRPr="00D641E0">
          <w:rPr>
            <w:rFonts w:ascii="Times New Roman" w:hAnsi="Times New Roman" w:cs="Times New Roman"/>
            <w:noProof/>
            <w:webHidden/>
          </w:rPr>
          <w:fldChar w:fldCharType="begin"/>
        </w:r>
        <w:r w:rsidR="00D641E0" w:rsidRPr="00D641E0">
          <w:rPr>
            <w:rFonts w:ascii="Times New Roman" w:hAnsi="Times New Roman" w:cs="Times New Roman"/>
            <w:noProof/>
            <w:webHidden/>
          </w:rPr>
          <w:instrText xml:space="preserve"> PAGEREF _Toc148647679 \h </w:instrText>
        </w:r>
        <w:r w:rsidR="00D641E0" w:rsidRPr="00D641E0">
          <w:rPr>
            <w:rFonts w:ascii="Times New Roman" w:hAnsi="Times New Roman" w:cs="Times New Roman"/>
            <w:noProof/>
            <w:webHidden/>
          </w:rPr>
        </w:r>
        <w:r w:rsidR="00D641E0" w:rsidRPr="00D641E0">
          <w:rPr>
            <w:rFonts w:ascii="Times New Roman" w:hAnsi="Times New Roman" w:cs="Times New Roman"/>
            <w:noProof/>
            <w:webHidden/>
          </w:rPr>
          <w:fldChar w:fldCharType="separate"/>
        </w:r>
        <w:r>
          <w:rPr>
            <w:rFonts w:ascii="Times New Roman" w:hAnsi="Times New Roman" w:cs="Times New Roman"/>
            <w:noProof/>
            <w:webHidden/>
          </w:rPr>
          <w:t>11</w:t>
        </w:r>
        <w:r w:rsidR="00D641E0" w:rsidRPr="00D641E0">
          <w:rPr>
            <w:rFonts w:ascii="Times New Roman" w:hAnsi="Times New Roman" w:cs="Times New Roman"/>
            <w:noProof/>
            <w:webHidden/>
          </w:rPr>
          <w:fldChar w:fldCharType="end"/>
        </w:r>
      </w:hyperlink>
    </w:p>
    <w:p w14:paraId="47945ABA" w14:textId="11EEFE4D" w:rsidR="00D641E0" w:rsidRPr="00D641E0" w:rsidRDefault="00A164B2">
      <w:pPr>
        <w:pStyle w:val="TOC1"/>
        <w:tabs>
          <w:tab w:val="right" w:leader="dot" w:pos="7930"/>
        </w:tabs>
        <w:rPr>
          <w:rFonts w:ascii="Times New Roman" w:eastAsiaTheme="minorEastAsia" w:hAnsi="Times New Roman" w:cs="Times New Roman"/>
          <w:noProof/>
          <w:lang w:eastAsia="en-ID"/>
        </w:rPr>
      </w:pPr>
      <w:hyperlink w:anchor="_Toc148647680" w:history="1">
        <w:r w:rsidR="00D641E0" w:rsidRPr="00D641E0">
          <w:rPr>
            <w:rStyle w:val="Hyperlink"/>
            <w:rFonts w:ascii="Times New Roman" w:hAnsi="Times New Roman" w:cs="Times New Roman"/>
            <w:noProof/>
            <w:lang w:val="en-US"/>
          </w:rPr>
          <w:t>DAFTAR GAMBAR</w:t>
        </w:r>
        <w:r w:rsidR="00D641E0" w:rsidRPr="00D641E0">
          <w:rPr>
            <w:rFonts w:ascii="Times New Roman" w:hAnsi="Times New Roman" w:cs="Times New Roman"/>
            <w:noProof/>
            <w:webHidden/>
          </w:rPr>
          <w:tab/>
        </w:r>
        <w:r w:rsidR="00D641E0" w:rsidRPr="00D641E0">
          <w:rPr>
            <w:rFonts w:ascii="Times New Roman" w:hAnsi="Times New Roman" w:cs="Times New Roman"/>
            <w:noProof/>
            <w:webHidden/>
          </w:rPr>
          <w:fldChar w:fldCharType="begin"/>
        </w:r>
        <w:r w:rsidR="00D641E0" w:rsidRPr="00D641E0">
          <w:rPr>
            <w:rFonts w:ascii="Times New Roman" w:hAnsi="Times New Roman" w:cs="Times New Roman"/>
            <w:noProof/>
            <w:webHidden/>
          </w:rPr>
          <w:instrText xml:space="preserve"> PAGEREF _Toc148647680 \h </w:instrText>
        </w:r>
        <w:r w:rsidR="00D641E0" w:rsidRPr="00D641E0">
          <w:rPr>
            <w:rFonts w:ascii="Times New Roman" w:hAnsi="Times New Roman" w:cs="Times New Roman"/>
            <w:noProof/>
            <w:webHidden/>
          </w:rPr>
        </w:r>
        <w:r w:rsidR="00D641E0" w:rsidRPr="00D641E0">
          <w:rPr>
            <w:rFonts w:ascii="Times New Roman" w:hAnsi="Times New Roman" w:cs="Times New Roman"/>
            <w:noProof/>
            <w:webHidden/>
          </w:rPr>
          <w:fldChar w:fldCharType="separate"/>
        </w:r>
        <w:r>
          <w:rPr>
            <w:rFonts w:ascii="Times New Roman" w:hAnsi="Times New Roman" w:cs="Times New Roman"/>
            <w:noProof/>
            <w:webHidden/>
          </w:rPr>
          <w:t>14</w:t>
        </w:r>
        <w:r w:rsidR="00D641E0" w:rsidRPr="00D641E0">
          <w:rPr>
            <w:rFonts w:ascii="Times New Roman" w:hAnsi="Times New Roman" w:cs="Times New Roman"/>
            <w:noProof/>
            <w:webHidden/>
          </w:rPr>
          <w:fldChar w:fldCharType="end"/>
        </w:r>
      </w:hyperlink>
    </w:p>
    <w:p w14:paraId="216967AA" w14:textId="1492DF8A" w:rsidR="00D641E0" w:rsidRPr="00D641E0" w:rsidRDefault="00A164B2">
      <w:pPr>
        <w:pStyle w:val="TOC1"/>
        <w:tabs>
          <w:tab w:val="right" w:leader="dot" w:pos="7930"/>
        </w:tabs>
        <w:rPr>
          <w:rFonts w:ascii="Times New Roman" w:eastAsiaTheme="minorEastAsia" w:hAnsi="Times New Roman" w:cs="Times New Roman"/>
          <w:noProof/>
          <w:lang w:eastAsia="en-ID"/>
        </w:rPr>
      </w:pPr>
      <w:hyperlink w:anchor="_Toc148647681" w:history="1">
        <w:r w:rsidR="00D641E0" w:rsidRPr="00D641E0">
          <w:rPr>
            <w:rStyle w:val="Hyperlink"/>
            <w:rFonts w:ascii="Times New Roman" w:hAnsi="Times New Roman" w:cs="Times New Roman"/>
            <w:noProof/>
            <w:lang w:val="en-US"/>
          </w:rPr>
          <w:t>DAFTAR TABEL</w:t>
        </w:r>
        <w:r w:rsidR="00D641E0" w:rsidRPr="00D641E0">
          <w:rPr>
            <w:rFonts w:ascii="Times New Roman" w:hAnsi="Times New Roman" w:cs="Times New Roman"/>
            <w:noProof/>
            <w:webHidden/>
          </w:rPr>
          <w:tab/>
        </w:r>
        <w:r w:rsidR="00D641E0" w:rsidRPr="00D641E0">
          <w:rPr>
            <w:rFonts w:ascii="Times New Roman" w:hAnsi="Times New Roman" w:cs="Times New Roman"/>
            <w:noProof/>
            <w:webHidden/>
          </w:rPr>
          <w:fldChar w:fldCharType="begin"/>
        </w:r>
        <w:r w:rsidR="00D641E0" w:rsidRPr="00D641E0">
          <w:rPr>
            <w:rFonts w:ascii="Times New Roman" w:hAnsi="Times New Roman" w:cs="Times New Roman"/>
            <w:noProof/>
            <w:webHidden/>
          </w:rPr>
          <w:instrText xml:space="preserve"> PAGEREF _Toc148647681 \h </w:instrText>
        </w:r>
        <w:r w:rsidR="00D641E0" w:rsidRPr="00D641E0">
          <w:rPr>
            <w:rFonts w:ascii="Times New Roman" w:hAnsi="Times New Roman" w:cs="Times New Roman"/>
            <w:noProof/>
            <w:webHidden/>
          </w:rPr>
        </w:r>
        <w:r w:rsidR="00D641E0" w:rsidRPr="00D641E0">
          <w:rPr>
            <w:rFonts w:ascii="Times New Roman" w:hAnsi="Times New Roman" w:cs="Times New Roman"/>
            <w:noProof/>
            <w:webHidden/>
          </w:rPr>
          <w:fldChar w:fldCharType="separate"/>
        </w:r>
        <w:r>
          <w:rPr>
            <w:rFonts w:ascii="Times New Roman" w:hAnsi="Times New Roman" w:cs="Times New Roman"/>
            <w:noProof/>
            <w:webHidden/>
          </w:rPr>
          <w:t>15</w:t>
        </w:r>
        <w:r w:rsidR="00D641E0" w:rsidRPr="00D641E0">
          <w:rPr>
            <w:rFonts w:ascii="Times New Roman" w:hAnsi="Times New Roman" w:cs="Times New Roman"/>
            <w:noProof/>
            <w:webHidden/>
          </w:rPr>
          <w:fldChar w:fldCharType="end"/>
        </w:r>
      </w:hyperlink>
    </w:p>
    <w:p w14:paraId="63BAB348" w14:textId="61148C8D" w:rsidR="00D641E0" w:rsidRPr="00D641E0" w:rsidRDefault="00A164B2">
      <w:pPr>
        <w:pStyle w:val="TOC1"/>
        <w:tabs>
          <w:tab w:val="left" w:pos="880"/>
          <w:tab w:val="right" w:leader="dot" w:pos="7930"/>
        </w:tabs>
        <w:rPr>
          <w:rFonts w:ascii="Times New Roman" w:eastAsiaTheme="minorEastAsia" w:hAnsi="Times New Roman" w:cs="Times New Roman"/>
          <w:noProof/>
          <w:lang w:eastAsia="en-ID"/>
        </w:rPr>
      </w:pPr>
      <w:hyperlink w:anchor="_Toc148647682" w:history="1">
        <w:r w:rsidR="00D641E0" w:rsidRPr="00D641E0">
          <w:rPr>
            <w:rStyle w:val="Hyperlink"/>
            <w:rFonts w:ascii="Times New Roman" w:hAnsi="Times New Roman" w:cs="Times New Roman"/>
            <w:noProof/>
            <w:lang w:val="en-US"/>
          </w:rPr>
          <w:t>BAB I</w:t>
        </w:r>
        <w:r w:rsidR="00D641E0" w:rsidRPr="00D641E0">
          <w:rPr>
            <w:rFonts w:ascii="Times New Roman" w:eastAsiaTheme="minorEastAsia" w:hAnsi="Times New Roman" w:cs="Times New Roman"/>
            <w:noProof/>
            <w:lang w:eastAsia="en-ID"/>
          </w:rPr>
          <w:tab/>
        </w:r>
        <w:r w:rsidR="00D641E0" w:rsidRPr="00D641E0">
          <w:rPr>
            <w:rStyle w:val="Hyperlink"/>
            <w:rFonts w:ascii="Times New Roman" w:hAnsi="Times New Roman" w:cs="Times New Roman"/>
            <w:noProof/>
            <w:lang w:val="en-US"/>
          </w:rPr>
          <w:t>PENDAHULUAN</w:t>
        </w:r>
        <w:r w:rsidR="00D641E0" w:rsidRPr="00D641E0">
          <w:rPr>
            <w:rFonts w:ascii="Times New Roman" w:hAnsi="Times New Roman" w:cs="Times New Roman"/>
            <w:noProof/>
            <w:webHidden/>
          </w:rPr>
          <w:tab/>
        </w:r>
        <w:r w:rsidR="00D641E0" w:rsidRPr="00D641E0">
          <w:rPr>
            <w:rFonts w:ascii="Times New Roman" w:hAnsi="Times New Roman" w:cs="Times New Roman"/>
            <w:noProof/>
            <w:webHidden/>
          </w:rPr>
          <w:fldChar w:fldCharType="begin"/>
        </w:r>
        <w:r w:rsidR="00D641E0" w:rsidRPr="00D641E0">
          <w:rPr>
            <w:rFonts w:ascii="Times New Roman" w:hAnsi="Times New Roman" w:cs="Times New Roman"/>
            <w:noProof/>
            <w:webHidden/>
          </w:rPr>
          <w:instrText xml:space="preserve"> PAGEREF _Toc148647682 \h </w:instrText>
        </w:r>
        <w:r w:rsidR="00D641E0" w:rsidRPr="00D641E0">
          <w:rPr>
            <w:rFonts w:ascii="Times New Roman" w:hAnsi="Times New Roman" w:cs="Times New Roman"/>
            <w:noProof/>
            <w:webHidden/>
          </w:rPr>
        </w:r>
        <w:r w:rsidR="00D641E0" w:rsidRPr="00D641E0">
          <w:rPr>
            <w:rFonts w:ascii="Times New Roman" w:hAnsi="Times New Roman" w:cs="Times New Roman"/>
            <w:noProof/>
            <w:webHidden/>
          </w:rPr>
          <w:fldChar w:fldCharType="separate"/>
        </w:r>
        <w:r>
          <w:rPr>
            <w:rFonts w:ascii="Times New Roman" w:hAnsi="Times New Roman" w:cs="Times New Roman"/>
            <w:noProof/>
            <w:webHidden/>
          </w:rPr>
          <w:t>16</w:t>
        </w:r>
        <w:r w:rsidR="00D641E0" w:rsidRPr="00D641E0">
          <w:rPr>
            <w:rFonts w:ascii="Times New Roman" w:hAnsi="Times New Roman" w:cs="Times New Roman"/>
            <w:noProof/>
            <w:webHidden/>
          </w:rPr>
          <w:fldChar w:fldCharType="end"/>
        </w:r>
      </w:hyperlink>
    </w:p>
    <w:p w14:paraId="0C7CB8C9" w14:textId="5AFC08EA" w:rsidR="00D641E0" w:rsidRPr="00D641E0" w:rsidRDefault="00A164B2">
      <w:pPr>
        <w:pStyle w:val="TOC2"/>
        <w:tabs>
          <w:tab w:val="left" w:pos="880"/>
          <w:tab w:val="right" w:leader="dot" w:pos="7930"/>
        </w:tabs>
        <w:rPr>
          <w:rFonts w:ascii="Times New Roman" w:hAnsi="Times New Roman" w:cs="Times New Roman"/>
          <w:noProof/>
        </w:rPr>
      </w:pPr>
      <w:hyperlink w:anchor="_Toc148647683" w:history="1">
        <w:r w:rsidR="00D641E0" w:rsidRPr="00D641E0">
          <w:rPr>
            <w:rStyle w:val="Hyperlink"/>
            <w:rFonts w:ascii="Times New Roman" w:hAnsi="Times New Roman" w:cs="Times New Roman"/>
            <w:noProof/>
            <w:lang w:val="en-US"/>
          </w:rPr>
          <w:t>1.1</w:t>
        </w:r>
        <w:r w:rsidR="00D641E0" w:rsidRPr="00D641E0">
          <w:rPr>
            <w:rFonts w:ascii="Times New Roman" w:hAnsi="Times New Roman" w:cs="Times New Roman"/>
            <w:noProof/>
          </w:rPr>
          <w:tab/>
        </w:r>
        <w:r w:rsidR="00D641E0" w:rsidRPr="00D641E0">
          <w:rPr>
            <w:rStyle w:val="Hyperlink"/>
            <w:rFonts w:ascii="Times New Roman" w:hAnsi="Times New Roman" w:cs="Times New Roman"/>
            <w:noProof/>
            <w:lang w:val="en-US"/>
          </w:rPr>
          <w:t>Latar Belakang</w:t>
        </w:r>
        <w:r w:rsidR="00D641E0" w:rsidRPr="00D641E0">
          <w:rPr>
            <w:rFonts w:ascii="Times New Roman" w:hAnsi="Times New Roman" w:cs="Times New Roman"/>
            <w:noProof/>
            <w:webHidden/>
          </w:rPr>
          <w:tab/>
        </w:r>
        <w:r w:rsidR="00D641E0" w:rsidRPr="00D641E0">
          <w:rPr>
            <w:rFonts w:ascii="Times New Roman" w:hAnsi="Times New Roman" w:cs="Times New Roman"/>
            <w:noProof/>
            <w:webHidden/>
          </w:rPr>
          <w:fldChar w:fldCharType="begin"/>
        </w:r>
        <w:r w:rsidR="00D641E0" w:rsidRPr="00D641E0">
          <w:rPr>
            <w:rFonts w:ascii="Times New Roman" w:hAnsi="Times New Roman" w:cs="Times New Roman"/>
            <w:noProof/>
            <w:webHidden/>
          </w:rPr>
          <w:instrText xml:space="preserve"> PAGEREF _Toc148647683 \h </w:instrText>
        </w:r>
        <w:r w:rsidR="00D641E0" w:rsidRPr="00D641E0">
          <w:rPr>
            <w:rFonts w:ascii="Times New Roman" w:hAnsi="Times New Roman" w:cs="Times New Roman"/>
            <w:noProof/>
            <w:webHidden/>
          </w:rPr>
        </w:r>
        <w:r w:rsidR="00D641E0" w:rsidRPr="00D641E0">
          <w:rPr>
            <w:rFonts w:ascii="Times New Roman" w:hAnsi="Times New Roman" w:cs="Times New Roman"/>
            <w:noProof/>
            <w:webHidden/>
          </w:rPr>
          <w:fldChar w:fldCharType="separate"/>
        </w:r>
        <w:r>
          <w:rPr>
            <w:rFonts w:ascii="Times New Roman" w:hAnsi="Times New Roman" w:cs="Times New Roman"/>
            <w:noProof/>
            <w:webHidden/>
          </w:rPr>
          <w:t>16</w:t>
        </w:r>
        <w:r w:rsidR="00D641E0" w:rsidRPr="00D641E0">
          <w:rPr>
            <w:rFonts w:ascii="Times New Roman" w:hAnsi="Times New Roman" w:cs="Times New Roman"/>
            <w:noProof/>
            <w:webHidden/>
          </w:rPr>
          <w:fldChar w:fldCharType="end"/>
        </w:r>
      </w:hyperlink>
    </w:p>
    <w:p w14:paraId="27C9B284" w14:textId="12551DEC" w:rsidR="00D641E0" w:rsidRPr="00D641E0" w:rsidRDefault="00A164B2">
      <w:pPr>
        <w:pStyle w:val="TOC2"/>
        <w:tabs>
          <w:tab w:val="left" w:pos="880"/>
          <w:tab w:val="right" w:leader="dot" w:pos="7930"/>
        </w:tabs>
        <w:rPr>
          <w:rFonts w:ascii="Times New Roman" w:hAnsi="Times New Roman" w:cs="Times New Roman"/>
          <w:noProof/>
        </w:rPr>
      </w:pPr>
      <w:hyperlink w:anchor="_Toc148647684" w:history="1">
        <w:r w:rsidR="00D641E0" w:rsidRPr="00D641E0">
          <w:rPr>
            <w:rStyle w:val="Hyperlink"/>
            <w:rFonts w:ascii="Times New Roman" w:hAnsi="Times New Roman" w:cs="Times New Roman"/>
            <w:noProof/>
            <w:lang w:val="en-US"/>
          </w:rPr>
          <w:t>1.2</w:t>
        </w:r>
        <w:r w:rsidR="00D641E0" w:rsidRPr="00D641E0">
          <w:rPr>
            <w:rFonts w:ascii="Times New Roman" w:hAnsi="Times New Roman" w:cs="Times New Roman"/>
            <w:noProof/>
          </w:rPr>
          <w:tab/>
        </w:r>
        <w:r w:rsidR="00D641E0" w:rsidRPr="00D641E0">
          <w:rPr>
            <w:rStyle w:val="Hyperlink"/>
            <w:rFonts w:ascii="Times New Roman" w:hAnsi="Times New Roman" w:cs="Times New Roman"/>
            <w:noProof/>
            <w:lang w:val="en-US"/>
          </w:rPr>
          <w:t>Rumusan Masalah</w:t>
        </w:r>
        <w:r w:rsidR="00D641E0" w:rsidRPr="00D641E0">
          <w:rPr>
            <w:rFonts w:ascii="Times New Roman" w:hAnsi="Times New Roman" w:cs="Times New Roman"/>
            <w:noProof/>
            <w:webHidden/>
          </w:rPr>
          <w:tab/>
        </w:r>
        <w:r w:rsidR="00D641E0" w:rsidRPr="00D641E0">
          <w:rPr>
            <w:rFonts w:ascii="Times New Roman" w:hAnsi="Times New Roman" w:cs="Times New Roman"/>
            <w:noProof/>
            <w:webHidden/>
          </w:rPr>
          <w:fldChar w:fldCharType="begin"/>
        </w:r>
        <w:r w:rsidR="00D641E0" w:rsidRPr="00D641E0">
          <w:rPr>
            <w:rFonts w:ascii="Times New Roman" w:hAnsi="Times New Roman" w:cs="Times New Roman"/>
            <w:noProof/>
            <w:webHidden/>
          </w:rPr>
          <w:instrText xml:space="preserve"> PAGEREF _Toc148647684 \h </w:instrText>
        </w:r>
        <w:r w:rsidR="00D641E0" w:rsidRPr="00D641E0">
          <w:rPr>
            <w:rFonts w:ascii="Times New Roman" w:hAnsi="Times New Roman" w:cs="Times New Roman"/>
            <w:noProof/>
            <w:webHidden/>
          </w:rPr>
        </w:r>
        <w:r w:rsidR="00D641E0" w:rsidRPr="00D641E0">
          <w:rPr>
            <w:rFonts w:ascii="Times New Roman" w:hAnsi="Times New Roman" w:cs="Times New Roman"/>
            <w:noProof/>
            <w:webHidden/>
          </w:rPr>
          <w:fldChar w:fldCharType="separate"/>
        </w:r>
        <w:r>
          <w:rPr>
            <w:rFonts w:ascii="Times New Roman" w:hAnsi="Times New Roman" w:cs="Times New Roman"/>
            <w:noProof/>
            <w:webHidden/>
          </w:rPr>
          <w:t>18</w:t>
        </w:r>
        <w:r w:rsidR="00D641E0" w:rsidRPr="00D641E0">
          <w:rPr>
            <w:rFonts w:ascii="Times New Roman" w:hAnsi="Times New Roman" w:cs="Times New Roman"/>
            <w:noProof/>
            <w:webHidden/>
          </w:rPr>
          <w:fldChar w:fldCharType="end"/>
        </w:r>
      </w:hyperlink>
    </w:p>
    <w:p w14:paraId="7FD22DF8" w14:textId="7B6225E4" w:rsidR="00D641E0" w:rsidRPr="00D641E0" w:rsidRDefault="00A164B2">
      <w:pPr>
        <w:pStyle w:val="TOC2"/>
        <w:tabs>
          <w:tab w:val="left" w:pos="880"/>
          <w:tab w:val="right" w:leader="dot" w:pos="7930"/>
        </w:tabs>
        <w:rPr>
          <w:rFonts w:ascii="Times New Roman" w:hAnsi="Times New Roman" w:cs="Times New Roman"/>
          <w:noProof/>
        </w:rPr>
      </w:pPr>
      <w:hyperlink w:anchor="_Toc148647685" w:history="1">
        <w:r w:rsidR="00D641E0" w:rsidRPr="00D641E0">
          <w:rPr>
            <w:rStyle w:val="Hyperlink"/>
            <w:rFonts w:ascii="Times New Roman" w:hAnsi="Times New Roman" w:cs="Times New Roman"/>
            <w:noProof/>
            <w:lang w:val="en-US"/>
          </w:rPr>
          <w:t>1.3</w:t>
        </w:r>
        <w:r w:rsidR="00D641E0" w:rsidRPr="00D641E0">
          <w:rPr>
            <w:rFonts w:ascii="Times New Roman" w:hAnsi="Times New Roman" w:cs="Times New Roman"/>
            <w:noProof/>
          </w:rPr>
          <w:tab/>
        </w:r>
        <w:r w:rsidR="00D641E0" w:rsidRPr="00D641E0">
          <w:rPr>
            <w:rStyle w:val="Hyperlink"/>
            <w:rFonts w:ascii="Times New Roman" w:hAnsi="Times New Roman" w:cs="Times New Roman"/>
            <w:noProof/>
            <w:lang w:val="en-US"/>
          </w:rPr>
          <w:t>Tujuan</w:t>
        </w:r>
        <w:r w:rsidR="00D641E0" w:rsidRPr="00D641E0">
          <w:rPr>
            <w:rFonts w:ascii="Times New Roman" w:hAnsi="Times New Roman" w:cs="Times New Roman"/>
            <w:noProof/>
            <w:webHidden/>
          </w:rPr>
          <w:tab/>
        </w:r>
        <w:r w:rsidR="00D641E0" w:rsidRPr="00D641E0">
          <w:rPr>
            <w:rFonts w:ascii="Times New Roman" w:hAnsi="Times New Roman" w:cs="Times New Roman"/>
            <w:noProof/>
            <w:webHidden/>
          </w:rPr>
          <w:fldChar w:fldCharType="begin"/>
        </w:r>
        <w:r w:rsidR="00D641E0" w:rsidRPr="00D641E0">
          <w:rPr>
            <w:rFonts w:ascii="Times New Roman" w:hAnsi="Times New Roman" w:cs="Times New Roman"/>
            <w:noProof/>
            <w:webHidden/>
          </w:rPr>
          <w:instrText xml:space="preserve"> PAGEREF _Toc148647685 \h </w:instrText>
        </w:r>
        <w:r w:rsidR="00D641E0" w:rsidRPr="00D641E0">
          <w:rPr>
            <w:rFonts w:ascii="Times New Roman" w:hAnsi="Times New Roman" w:cs="Times New Roman"/>
            <w:noProof/>
            <w:webHidden/>
          </w:rPr>
        </w:r>
        <w:r w:rsidR="00D641E0" w:rsidRPr="00D641E0">
          <w:rPr>
            <w:rFonts w:ascii="Times New Roman" w:hAnsi="Times New Roman" w:cs="Times New Roman"/>
            <w:noProof/>
            <w:webHidden/>
          </w:rPr>
          <w:fldChar w:fldCharType="separate"/>
        </w:r>
        <w:r>
          <w:rPr>
            <w:rFonts w:ascii="Times New Roman" w:hAnsi="Times New Roman" w:cs="Times New Roman"/>
            <w:noProof/>
            <w:webHidden/>
          </w:rPr>
          <w:t>19</w:t>
        </w:r>
        <w:r w:rsidR="00D641E0" w:rsidRPr="00D641E0">
          <w:rPr>
            <w:rFonts w:ascii="Times New Roman" w:hAnsi="Times New Roman" w:cs="Times New Roman"/>
            <w:noProof/>
            <w:webHidden/>
          </w:rPr>
          <w:fldChar w:fldCharType="end"/>
        </w:r>
      </w:hyperlink>
    </w:p>
    <w:p w14:paraId="3D3A6FE4" w14:textId="6AC7BE1A" w:rsidR="00D641E0" w:rsidRPr="00D641E0" w:rsidRDefault="00A164B2">
      <w:pPr>
        <w:pStyle w:val="TOC2"/>
        <w:tabs>
          <w:tab w:val="left" w:pos="880"/>
          <w:tab w:val="right" w:leader="dot" w:pos="7930"/>
        </w:tabs>
        <w:rPr>
          <w:rFonts w:ascii="Times New Roman" w:hAnsi="Times New Roman" w:cs="Times New Roman"/>
          <w:noProof/>
        </w:rPr>
      </w:pPr>
      <w:hyperlink w:anchor="_Toc148647686" w:history="1">
        <w:r w:rsidR="00D641E0" w:rsidRPr="00D641E0">
          <w:rPr>
            <w:rStyle w:val="Hyperlink"/>
            <w:rFonts w:ascii="Times New Roman" w:hAnsi="Times New Roman" w:cs="Times New Roman"/>
            <w:noProof/>
            <w:lang w:val="en-US"/>
          </w:rPr>
          <w:t>1.4</w:t>
        </w:r>
        <w:r w:rsidR="00D641E0" w:rsidRPr="00D641E0">
          <w:rPr>
            <w:rFonts w:ascii="Times New Roman" w:hAnsi="Times New Roman" w:cs="Times New Roman"/>
            <w:noProof/>
          </w:rPr>
          <w:tab/>
        </w:r>
        <w:r w:rsidR="00D641E0" w:rsidRPr="00D641E0">
          <w:rPr>
            <w:rStyle w:val="Hyperlink"/>
            <w:rFonts w:ascii="Times New Roman" w:hAnsi="Times New Roman" w:cs="Times New Roman"/>
            <w:noProof/>
            <w:lang w:val="en-US"/>
          </w:rPr>
          <w:t>Manfaat</w:t>
        </w:r>
        <w:r w:rsidR="00D641E0" w:rsidRPr="00D641E0">
          <w:rPr>
            <w:rFonts w:ascii="Times New Roman" w:hAnsi="Times New Roman" w:cs="Times New Roman"/>
            <w:noProof/>
            <w:webHidden/>
          </w:rPr>
          <w:tab/>
        </w:r>
        <w:r w:rsidR="00D641E0" w:rsidRPr="00D641E0">
          <w:rPr>
            <w:rFonts w:ascii="Times New Roman" w:hAnsi="Times New Roman" w:cs="Times New Roman"/>
            <w:noProof/>
            <w:webHidden/>
          </w:rPr>
          <w:fldChar w:fldCharType="begin"/>
        </w:r>
        <w:r w:rsidR="00D641E0" w:rsidRPr="00D641E0">
          <w:rPr>
            <w:rFonts w:ascii="Times New Roman" w:hAnsi="Times New Roman" w:cs="Times New Roman"/>
            <w:noProof/>
            <w:webHidden/>
          </w:rPr>
          <w:instrText xml:space="preserve"> PAGEREF _Toc148647686 \h </w:instrText>
        </w:r>
        <w:r w:rsidR="00D641E0" w:rsidRPr="00D641E0">
          <w:rPr>
            <w:rFonts w:ascii="Times New Roman" w:hAnsi="Times New Roman" w:cs="Times New Roman"/>
            <w:noProof/>
            <w:webHidden/>
          </w:rPr>
        </w:r>
        <w:r w:rsidR="00D641E0" w:rsidRPr="00D641E0">
          <w:rPr>
            <w:rFonts w:ascii="Times New Roman" w:hAnsi="Times New Roman" w:cs="Times New Roman"/>
            <w:noProof/>
            <w:webHidden/>
          </w:rPr>
          <w:fldChar w:fldCharType="separate"/>
        </w:r>
        <w:r>
          <w:rPr>
            <w:rFonts w:ascii="Times New Roman" w:hAnsi="Times New Roman" w:cs="Times New Roman"/>
            <w:noProof/>
            <w:webHidden/>
          </w:rPr>
          <w:t>19</w:t>
        </w:r>
        <w:r w:rsidR="00D641E0" w:rsidRPr="00D641E0">
          <w:rPr>
            <w:rFonts w:ascii="Times New Roman" w:hAnsi="Times New Roman" w:cs="Times New Roman"/>
            <w:noProof/>
            <w:webHidden/>
          </w:rPr>
          <w:fldChar w:fldCharType="end"/>
        </w:r>
      </w:hyperlink>
    </w:p>
    <w:p w14:paraId="05E34DC8" w14:textId="7E9B3C80" w:rsidR="00D641E0" w:rsidRPr="00D641E0" w:rsidRDefault="00A164B2">
      <w:pPr>
        <w:pStyle w:val="TOC2"/>
        <w:tabs>
          <w:tab w:val="left" w:pos="880"/>
          <w:tab w:val="right" w:leader="dot" w:pos="7930"/>
        </w:tabs>
        <w:rPr>
          <w:rFonts w:ascii="Times New Roman" w:hAnsi="Times New Roman" w:cs="Times New Roman"/>
          <w:noProof/>
        </w:rPr>
      </w:pPr>
      <w:hyperlink w:anchor="_Toc148647687" w:history="1">
        <w:r w:rsidR="00D641E0" w:rsidRPr="00D641E0">
          <w:rPr>
            <w:rStyle w:val="Hyperlink"/>
            <w:rFonts w:ascii="Times New Roman" w:hAnsi="Times New Roman" w:cs="Times New Roman"/>
            <w:noProof/>
            <w:lang w:val="en-US"/>
          </w:rPr>
          <w:t>1.5</w:t>
        </w:r>
        <w:r w:rsidR="00D641E0" w:rsidRPr="00D641E0">
          <w:rPr>
            <w:rFonts w:ascii="Times New Roman" w:hAnsi="Times New Roman" w:cs="Times New Roman"/>
            <w:noProof/>
          </w:rPr>
          <w:tab/>
        </w:r>
        <w:r w:rsidR="00D641E0" w:rsidRPr="00D641E0">
          <w:rPr>
            <w:rStyle w:val="Hyperlink"/>
            <w:rFonts w:ascii="Times New Roman" w:hAnsi="Times New Roman" w:cs="Times New Roman"/>
            <w:noProof/>
            <w:lang w:val="en-US"/>
          </w:rPr>
          <w:t>Batasan Masalah</w:t>
        </w:r>
        <w:r w:rsidR="00D641E0" w:rsidRPr="00D641E0">
          <w:rPr>
            <w:rFonts w:ascii="Times New Roman" w:hAnsi="Times New Roman" w:cs="Times New Roman"/>
            <w:noProof/>
            <w:webHidden/>
          </w:rPr>
          <w:tab/>
        </w:r>
        <w:r w:rsidR="00D641E0" w:rsidRPr="00D641E0">
          <w:rPr>
            <w:rFonts w:ascii="Times New Roman" w:hAnsi="Times New Roman" w:cs="Times New Roman"/>
            <w:noProof/>
            <w:webHidden/>
          </w:rPr>
          <w:fldChar w:fldCharType="begin"/>
        </w:r>
        <w:r w:rsidR="00D641E0" w:rsidRPr="00D641E0">
          <w:rPr>
            <w:rFonts w:ascii="Times New Roman" w:hAnsi="Times New Roman" w:cs="Times New Roman"/>
            <w:noProof/>
            <w:webHidden/>
          </w:rPr>
          <w:instrText xml:space="preserve"> PAGEREF _Toc148647687 \h </w:instrText>
        </w:r>
        <w:r w:rsidR="00D641E0" w:rsidRPr="00D641E0">
          <w:rPr>
            <w:rFonts w:ascii="Times New Roman" w:hAnsi="Times New Roman" w:cs="Times New Roman"/>
            <w:noProof/>
            <w:webHidden/>
          </w:rPr>
        </w:r>
        <w:r w:rsidR="00D641E0" w:rsidRPr="00D641E0">
          <w:rPr>
            <w:rFonts w:ascii="Times New Roman" w:hAnsi="Times New Roman" w:cs="Times New Roman"/>
            <w:noProof/>
            <w:webHidden/>
          </w:rPr>
          <w:fldChar w:fldCharType="separate"/>
        </w:r>
        <w:r>
          <w:rPr>
            <w:rFonts w:ascii="Times New Roman" w:hAnsi="Times New Roman" w:cs="Times New Roman"/>
            <w:noProof/>
            <w:webHidden/>
          </w:rPr>
          <w:t>20</w:t>
        </w:r>
        <w:r w:rsidR="00D641E0" w:rsidRPr="00D641E0">
          <w:rPr>
            <w:rFonts w:ascii="Times New Roman" w:hAnsi="Times New Roman" w:cs="Times New Roman"/>
            <w:noProof/>
            <w:webHidden/>
          </w:rPr>
          <w:fldChar w:fldCharType="end"/>
        </w:r>
      </w:hyperlink>
    </w:p>
    <w:p w14:paraId="7C2B9DDC" w14:textId="055EABC2" w:rsidR="00D641E0" w:rsidRPr="00D641E0" w:rsidRDefault="00A164B2">
      <w:pPr>
        <w:pStyle w:val="TOC1"/>
        <w:tabs>
          <w:tab w:val="left" w:pos="880"/>
          <w:tab w:val="right" w:leader="dot" w:pos="7930"/>
        </w:tabs>
        <w:rPr>
          <w:rFonts w:ascii="Times New Roman" w:eastAsiaTheme="minorEastAsia" w:hAnsi="Times New Roman" w:cs="Times New Roman"/>
          <w:noProof/>
          <w:lang w:eastAsia="en-ID"/>
        </w:rPr>
      </w:pPr>
      <w:hyperlink w:anchor="_Toc148647688" w:history="1">
        <w:r w:rsidR="00D641E0" w:rsidRPr="00D641E0">
          <w:rPr>
            <w:rStyle w:val="Hyperlink"/>
            <w:rFonts w:ascii="Times New Roman" w:hAnsi="Times New Roman" w:cs="Times New Roman"/>
            <w:noProof/>
            <w:lang w:val="en-US"/>
          </w:rPr>
          <w:t>BAB II</w:t>
        </w:r>
        <w:r w:rsidR="00D641E0" w:rsidRPr="00D641E0">
          <w:rPr>
            <w:rFonts w:ascii="Times New Roman" w:eastAsiaTheme="minorEastAsia" w:hAnsi="Times New Roman" w:cs="Times New Roman"/>
            <w:noProof/>
            <w:lang w:eastAsia="en-ID"/>
          </w:rPr>
          <w:tab/>
        </w:r>
        <w:r w:rsidR="00D641E0" w:rsidRPr="00D641E0">
          <w:rPr>
            <w:rStyle w:val="Hyperlink"/>
            <w:rFonts w:ascii="Times New Roman" w:hAnsi="Times New Roman" w:cs="Times New Roman"/>
            <w:noProof/>
            <w:lang w:val="en-US"/>
          </w:rPr>
          <w:t>TINJAUAN PUSTAKA</w:t>
        </w:r>
        <w:r w:rsidR="00D641E0" w:rsidRPr="00D641E0">
          <w:rPr>
            <w:rFonts w:ascii="Times New Roman" w:hAnsi="Times New Roman" w:cs="Times New Roman"/>
            <w:noProof/>
            <w:webHidden/>
          </w:rPr>
          <w:tab/>
        </w:r>
        <w:r w:rsidR="00D641E0" w:rsidRPr="00D641E0">
          <w:rPr>
            <w:rFonts w:ascii="Times New Roman" w:hAnsi="Times New Roman" w:cs="Times New Roman"/>
            <w:noProof/>
            <w:webHidden/>
          </w:rPr>
          <w:fldChar w:fldCharType="begin"/>
        </w:r>
        <w:r w:rsidR="00D641E0" w:rsidRPr="00D641E0">
          <w:rPr>
            <w:rFonts w:ascii="Times New Roman" w:hAnsi="Times New Roman" w:cs="Times New Roman"/>
            <w:noProof/>
            <w:webHidden/>
          </w:rPr>
          <w:instrText xml:space="preserve"> PAGEREF _Toc148647688 \h </w:instrText>
        </w:r>
        <w:r w:rsidR="00D641E0" w:rsidRPr="00D641E0">
          <w:rPr>
            <w:rFonts w:ascii="Times New Roman" w:hAnsi="Times New Roman" w:cs="Times New Roman"/>
            <w:noProof/>
            <w:webHidden/>
          </w:rPr>
        </w:r>
        <w:r w:rsidR="00D641E0" w:rsidRPr="00D641E0">
          <w:rPr>
            <w:rFonts w:ascii="Times New Roman" w:hAnsi="Times New Roman" w:cs="Times New Roman"/>
            <w:noProof/>
            <w:webHidden/>
          </w:rPr>
          <w:fldChar w:fldCharType="separate"/>
        </w:r>
        <w:r>
          <w:rPr>
            <w:rFonts w:ascii="Times New Roman" w:hAnsi="Times New Roman" w:cs="Times New Roman"/>
            <w:noProof/>
            <w:webHidden/>
          </w:rPr>
          <w:t>21</w:t>
        </w:r>
        <w:r w:rsidR="00D641E0" w:rsidRPr="00D641E0">
          <w:rPr>
            <w:rFonts w:ascii="Times New Roman" w:hAnsi="Times New Roman" w:cs="Times New Roman"/>
            <w:noProof/>
            <w:webHidden/>
          </w:rPr>
          <w:fldChar w:fldCharType="end"/>
        </w:r>
      </w:hyperlink>
    </w:p>
    <w:p w14:paraId="30540792" w14:textId="5C51E045" w:rsidR="00D641E0" w:rsidRPr="00D641E0" w:rsidRDefault="00A164B2">
      <w:pPr>
        <w:pStyle w:val="TOC2"/>
        <w:tabs>
          <w:tab w:val="left" w:pos="880"/>
          <w:tab w:val="right" w:leader="dot" w:pos="7930"/>
        </w:tabs>
        <w:rPr>
          <w:rFonts w:ascii="Times New Roman" w:hAnsi="Times New Roman" w:cs="Times New Roman"/>
          <w:noProof/>
        </w:rPr>
      </w:pPr>
      <w:hyperlink w:anchor="_Toc148647689" w:history="1">
        <w:r w:rsidR="00D641E0" w:rsidRPr="00D641E0">
          <w:rPr>
            <w:rStyle w:val="Hyperlink"/>
            <w:rFonts w:ascii="Times New Roman" w:hAnsi="Times New Roman" w:cs="Times New Roman"/>
            <w:noProof/>
            <w:lang w:val="en-US"/>
          </w:rPr>
          <w:t>2.1</w:t>
        </w:r>
        <w:r w:rsidR="00D641E0" w:rsidRPr="00D641E0">
          <w:rPr>
            <w:rFonts w:ascii="Times New Roman" w:hAnsi="Times New Roman" w:cs="Times New Roman"/>
            <w:noProof/>
          </w:rPr>
          <w:tab/>
        </w:r>
        <w:r w:rsidR="00D641E0" w:rsidRPr="00D641E0">
          <w:rPr>
            <w:rStyle w:val="Hyperlink"/>
            <w:rFonts w:ascii="Times New Roman" w:hAnsi="Times New Roman" w:cs="Times New Roman"/>
            <w:noProof/>
            <w:lang w:val="en-US"/>
          </w:rPr>
          <w:t>Twitter API</w:t>
        </w:r>
        <w:r w:rsidR="00D641E0" w:rsidRPr="00D641E0">
          <w:rPr>
            <w:rFonts w:ascii="Times New Roman" w:hAnsi="Times New Roman" w:cs="Times New Roman"/>
            <w:noProof/>
            <w:webHidden/>
          </w:rPr>
          <w:tab/>
        </w:r>
        <w:r w:rsidR="00D641E0" w:rsidRPr="00D641E0">
          <w:rPr>
            <w:rFonts w:ascii="Times New Roman" w:hAnsi="Times New Roman" w:cs="Times New Roman"/>
            <w:noProof/>
            <w:webHidden/>
          </w:rPr>
          <w:fldChar w:fldCharType="begin"/>
        </w:r>
        <w:r w:rsidR="00D641E0" w:rsidRPr="00D641E0">
          <w:rPr>
            <w:rFonts w:ascii="Times New Roman" w:hAnsi="Times New Roman" w:cs="Times New Roman"/>
            <w:noProof/>
            <w:webHidden/>
          </w:rPr>
          <w:instrText xml:space="preserve"> PAGEREF _Toc148647689 \h </w:instrText>
        </w:r>
        <w:r w:rsidR="00D641E0" w:rsidRPr="00D641E0">
          <w:rPr>
            <w:rFonts w:ascii="Times New Roman" w:hAnsi="Times New Roman" w:cs="Times New Roman"/>
            <w:noProof/>
            <w:webHidden/>
          </w:rPr>
        </w:r>
        <w:r w:rsidR="00D641E0" w:rsidRPr="00D641E0">
          <w:rPr>
            <w:rFonts w:ascii="Times New Roman" w:hAnsi="Times New Roman" w:cs="Times New Roman"/>
            <w:noProof/>
            <w:webHidden/>
          </w:rPr>
          <w:fldChar w:fldCharType="separate"/>
        </w:r>
        <w:r>
          <w:rPr>
            <w:rFonts w:ascii="Times New Roman" w:hAnsi="Times New Roman" w:cs="Times New Roman"/>
            <w:noProof/>
            <w:webHidden/>
          </w:rPr>
          <w:t>21</w:t>
        </w:r>
        <w:r w:rsidR="00D641E0" w:rsidRPr="00D641E0">
          <w:rPr>
            <w:rFonts w:ascii="Times New Roman" w:hAnsi="Times New Roman" w:cs="Times New Roman"/>
            <w:noProof/>
            <w:webHidden/>
          </w:rPr>
          <w:fldChar w:fldCharType="end"/>
        </w:r>
      </w:hyperlink>
    </w:p>
    <w:p w14:paraId="22B32F40" w14:textId="73E334C0" w:rsidR="00D641E0" w:rsidRPr="00D641E0" w:rsidRDefault="00A164B2">
      <w:pPr>
        <w:pStyle w:val="TOC2"/>
        <w:tabs>
          <w:tab w:val="left" w:pos="880"/>
          <w:tab w:val="right" w:leader="dot" w:pos="7930"/>
        </w:tabs>
        <w:rPr>
          <w:rFonts w:ascii="Times New Roman" w:hAnsi="Times New Roman" w:cs="Times New Roman"/>
          <w:noProof/>
        </w:rPr>
      </w:pPr>
      <w:hyperlink w:anchor="_Toc148647690" w:history="1">
        <w:r w:rsidR="00D641E0" w:rsidRPr="00D641E0">
          <w:rPr>
            <w:rStyle w:val="Hyperlink"/>
            <w:rFonts w:ascii="Times New Roman" w:hAnsi="Times New Roman" w:cs="Times New Roman"/>
            <w:noProof/>
            <w:lang w:val="en-US"/>
          </w:rPr>
          <w:t>2.2</w:t>
        </w:r>
        <w:r w:rsidR="00D641E0" w:rsidRPr="00D641E0">
          <w:rPr>
            <w:rFonts w:ascii="Times New Roman" w:hAnsi="Times New Roman" w:cs="Times New Roman"/>
            <w:noProof/>
          </w:rPr>
          <w:tab/>
        </w:r>
        <w:r w:rsidR="00D641E0" w:rsidRPr="00D641E0">
          <w:rPr>
            <w:rStyle w:val="Hyperlink"/>
            <w:rFonts w:ascii="Times New Roman" w:hAnsi="Times New Roman" w:cs="Times New Roman"/>
            <w:noProof/>
            <w:lang w:val="en-US"/>
          </w:rPr>
          <w:t>Data Mining</w:t>
        </w:r>
        <w:r w:rsidR="00D641E0" w:rsidRPr="00D641E0">
          <w:rPr>
            <w:rFonts w:ascii="Times New Roman" w:hAnsi="Times New Roman" w:cs="Times New Roman"/>
            <w:noProof/>
            <w:webHidden/>
          </w:rPr>
          <w:tab/>
        </w:r>
        <w:r w:rsidR="00D641E0" w:rsidRPr="00D641E0">
          <w:rPr>
            <w:rFonts w:ascii="Times New Roman" w:hAnsi="Times New Roman" w:cs="Times New Roman"/>
            <w:noProof/>
            <w:webHidden/>
          </w:rPr>
          <w:fldChar w:fldCharType="begin"/>
        </w:r>
        <w:r w:rsidR="00D641E0" w:rsidRPr="00D641E0">
          <w:rPr>
            <w:rFonts w:ascii="Times New Roman" w:hAnsi="Times New Roman" w:cs="Times New Roman"/>
            <w:noProof/>
            <w:webHidden/>
          </w:rPr>
          <w:instrText xml:space="preserve"> PAGEREF _Toc148647690 \h </w:instrText>
        </w:r>
        <w:r w:rsidR="00D641E0" w:rsidRPr="00D641E0">
          <w:rPr>
            <w:rFonts w:ascii="Times New Roman" w:hAnsi="Times New Roman" w:cs="Times New Roman"/>
            <w:noProof/>
            <w:webHidden/>
          </w:rPr>
        </w:r>
        <w:r w:rsidR="00D641E0" w:rsidRPr="00D641E0">
          <w:rPr>
            <w:rFonts w:ascii="Times New Roman" w:hAnsi="Times New Roman" w:cs="Times New Roman"/>
            <w:noProof/>
            <w:webHidden/>
          </w:rPr>
          <w:fldChar w:fldCharType="separate"/>
        </w:r>
        <w:r>
          <w:rPr>
            <w:rFonts w:ascii="Times New Roman" w:hAnsi="Times New Roman" w:cs="Times New Roman"/>
            <w:noProof/>
            <w:webHidden/>
          </w:rPr>
          <w:t>22</w:t>
        </w:r>
        <w:r w:rsidR="00D641E0" w:rsidRPr="00D641E0">
          <w:rPr>
            <w:rFonts w:ascii="Times New Roman" w:hAnsi="Times New Roman" w:cs="Times New Roman"/>
            <w:noProof/>
            <w:webHidden/>
          </w:rPr>
          <w:fldChar w:fldCharType="end"/>
        </w:r>
      </w:hyperlink>
    </w:p>
    <w:p w14:paraId="4F288177" w14:textId="31ABFB40" w:rsidR="00D641E0" w:rsidRPr="00D641E0" w:rsidRDefault="00A164B2">
      <w:pPr>
        <w:pStyle w:val="TOC2"/>
        <w:tabs>
          <w:tab w:val="left" w:pos="880"/>
          <w:tab w:val="right" w:leader="dot" w:pos="7930"/>
        </w:tabs>
        <w:rPr>
          <w:rFonts w:ascii="Times New Roman" w:hAnsi="Times New Roman" w:cs="Times New Roman"/>
          <w:noProof/>
        </w:rPr>
      </w:pPr>
      <w:hyperlink w:anchor="_Toc148647691" w:history="1">
        <w:r w:rsidR="00D641E0" w:rsidRPr="00D641E0">
          <w:rPr>
            <w:rStyle w:val="Hyperlink"/>
            <w:rFonts w:ascii="Times New Roman" w:hAnsi="Times New Roman" w:cs="Times New Roman"/>
            <w:noProof/>
            <w:lang w:val="en-US"/>
          </w:rPr>
          <w:t>2.3</w:t>
        </w:r>
        <w:r w:rsidR="00D641E0" w:rsidRPr="00D641E0">
          <w:rPr>
            <w:rFonts w:ascii="Times New Roman" w:hAnsi="Times New Roman" w:cs="Times New Roman"/>
            <w:noProof/>
          </w:rPr>
          <w:tab/>
        </w:r>
        <w:r w:rsidR="00D641E0" w:rsidRPr="00D641E0">
          <w:rPr>
            <w:rStyle w:val="Hyperlink"/>
            <w:rFonts w:ascii="Times New Roman" w:hAnsi="Times New Roman" w:cs="Times New Roman"/>
            <w:noProof/>
            <w:lang w:val="en-US"/>
          </w:rPr>
          <w:t>Praproses Data</w:t>
        </w:r>
        <w:r w:rsidR="00D641E0" w:rsidRPr="00D641E0">
          <w:rPr>
            <w:rFonts w:ascii="Times New Roman" w:hAnsi="Times New Roman" w:cs="Times New Roman"/>
            <w:noProof/>
            <w:webHidden/>
          </w:rPr>
          <w:tab/>
        </w:r>
        <w:r w:rsidR="00D641E0" w:rsidRPr="00D641E0">
          <w:rPr>
            <w:rFonts w:ascii="Times New Roman" w:hAnsi="Times New Roman" w:cs="Times New Roman"/>
            <w:noProof/>
            <w:webHidden/>
          </w:rPr>
          <w:fldChar w:fldCharType="begin"/>
        </w:r>
        <w:r w:rsidR="00D641E0" w:rsidRPr="00D641E0">
          <w:rPr>
            <w:rFonts w:ascii="Times New Roman" w:hAnsi="Times New Roman" w:cs="Times New Roman"/>
            <w:noProof/>
            <w:webHidden/>
          </w:rPr>
          <w:instrText xml:space="preserve"> PAGEREF _Toc148647691 \h </w:instrText>
        </w:r>
        <w:r w:rsidR="00D641E0" w:rsidRPr="00D641E0">
          <w:rPr>
            <w:rFonts w:ascii="Times New Roman" w:hAnsi="Times New Roman" w:cs="Times New Roman"/>
            <w:noProof/>
            <w:webHidden/>
          </w:rPr>
        </w:r>
        <w:r w:rsidR="00D641E0" w:rsidRPr="00D641E0">
          <w:rPr>
            <w:rFonts w:ascii="Times New Roman" w:hAnsi="Times New Roman" w:cs="Times New Roman"/>
            <w:noProof/>
            <w:webHidden/>
          </w:rPr>
          <w:fldChar w:fldCharType="separate"/>
        </w:r>
        <w:r>
          <w:rPr>
            <w:rFonts w:ascii="Times New Roman" w:hAnsi="Times New Roman" w:cs="Times New Roman"/>
            <w:noProof/>
            <w:webHidden/>
          </w:rPr>
          <w:t>22</w:t>
        </w:r>
        <w:r w:rsidR="00D641E0" w:rsidRPr="00D641E0">
          <w:rPr>
            <w:rFonts w:ascii="Times New Roman" w:hAnsi="Times New Roman" w:cs="Times New Roman"/>
            <w:noProof/>
            <w:webHidden/>
          </w:rPr>
          <w:fldChar w:fldCharType="end"/>
        </w:r>
      </w:hyperlink>
    </w:p>
    <w:p w14:paraId="5FFB9C8D" w14:textId="031DF200" w:rsidR="00D641E0" w:rsidRPr="00D641E0" w:rsidRDefault="00A164B2">
      <w:pPr>
        <w:pStyle w:val="TOC3"/>
        <w:tabs>
          <w:tab w:val="left" w:pos="1320"/>
          <w:tab w:val="right" w:leader="dot" w:pos="7930"/>
        </w:tabs>
        <w:rPr>
          <w:rFonts w:ascii="Times New Roman" w:hAnsi="Times New Roman" w:cs="Times New Roman"/>
          <w:noProof/>
        </w:rPr>
      </w:pPr>
      <w:hyperlink w:anchor="_Toc148647692" w:history="1">
        <w:r w:rsidR="00D641E0" w:rsidRPr="00D641E0">
          <w:rPr>
            <w:rStyle w:val="Hyperlink"/>
            <w:rFonts w:ascii="Times New Roman" w:hAnsi="Times New Roman" w:cs="Times New Roman"/>
            <w:noProof/>
            <w:lang w:val="en-US"/>
          </w:rPr>
          <w:t>2.3.1</w:t>
        </w:r>
        <w:r w:rsidR="00D641E0" w:rsidRPr="00D641E0">
          <w:rPr>
            <w:rFonts w:ascii="Times New Roman" w:hAnsi="Times New Roman" w:cs="Times New Roman"/>
            <w:noProof/>
          </w:rPr>
          <w:tab/>
        </w:r>
        <w:r w:rsidR="00D641E0" w:rsidRPr="00D641E0">
          <w:rPr>
            <w:rStyle w:val="Hyperlink"/>
            <w:rFonts w:ascii="Times New Roman" w:hAnsi="Times New Roman" w:cs="Times New Roman"/>
            <w:noProof/>
            <w:lang w:val="en-US"/>
          </w:rPr>
          <w:t>Case Folding</w:t>
        </w:r>
        <w:r w:rsidR="00D641E0" w:rsidRPr="00D641E0">
          <w:rPr>
            <w:rFonts w:ascii="Times New Roman" w:hAnsi="Times New Roman" w:cs="Times New Roman"/>
            <w:noProof/>
            <w:webHidden/>
          </w:rPr>
          <w:tab/>
        </w:r>
        <w:r w:rsidR="00D641E0" w:rsidRPr="00D641E0">
          <w:rPr>
            <w:rFonts w:ascii="Times New Roman" w:hAnsi="Times New Roman" w:cs="Times New Roman"/>
            <w:noProof/>
            <w:webHidden/>
          </w:rPr>
          <w:fldChar w:fldCharType="begin"/>
        </w:r>
        <w:r w:rsidR="00D641E0" w:rsidRPr="00D641E0">
          <w:rPr>
            <w:rFonts w:ascii="Times New Roman" w:hAnsi="Times New Roman" w:cs="Times New Roman"/>
            <w:noProof/>
            <w:webHidden/>
          </w:rPr>
          <w:instrText xml:space="preserve"> PAGEREF _Toc148647692 \h </w:instrText>
        </w:r>
        <w:r w:rsidR="00D641E0" w:rsidRPr="00D641E0">
          <w:rPr>
            <w:rFonts w:ascii="Times New Roman" w:hAnsi="Times New Roman" w:cs="Times New Roman"/>
            <w:noProof/>
            <w:webHidden/>
          </w:rPr>
        </w:r>
        <w:r w:rsidR="00D641E0" w:rsidRPr="00D641E0">
          <w:rPr>
            <w:rFonts w:ascii="Times New Roman" w:hAnsi="Times New Roman" w:cs="Times New Roman"/>
            <w:noProof/>
            <w:webHidden/>
          </w:rPr>
          <w:fldChar w:fldCharType="separate"/>
        </w:r>
        <w:r>
          <w:rPr>
            <w:rFonts w:ascii="Times New Roman" w:hAnsi="Times New Roman" w:cs="Times New Roman"/>
            <w:noProof/>
            <w:webHidden/>
          </w:rPr>
          <w:t>23</w:t>
        </w:r>
        <w:r w:rsidR="00D641E0" w:rsidRPr="00D641E0">
          <w:rPr>
            <w:rFonts w:ascii="Times New Roman" w:hAnsi="Times New Roman" w:cs="Times New Roman"/>
            <w:noProof/>
            <w:webHidden/>
          </w:rPr>
          <w:fldChar w:fldCharType="end"/>
        </w:r>
      </w:hyperlink>
    </w:p>
    <w:p w14:paraId="52B1C3C2" w14:textId="6B1F7E27" w:rsidR="00D641E0" w:rsidRPr="00D641E0" w:rsidRDefault="00A164B2">
      <w:pPr>
        <w:pStyle w:val="TOC3"/>
        <w:tabs>
          <w:tab w:val="left" w:pos="1320"/>
          <w:tab w:val="right" w:leader="dot" w:pos="7930"/>
        </w:tabs>
        <w:rPr>
          <w:rFonts w:ascii="Times New Roman" w:hAnsi="Times New Roman" w:cs="Times New Roman"/>
          <w:noProof/>
        </w:rPr>
      </w:pPr>
      <w:hyperlink w:anchor="_Toc148647693" w:history="1">
        <w:r w:rsidR="00D641E0" w:rsidRPr="00D641E0">
          <w:rPr>
            <w:rStyle w:val="Hyperlink"/>
            <w:rFonts w:ascii="Times New Roman" w:hAnsi="Times New Roman" w:cs="Times New Roman"/>
            <w:noProof/>
            <w:lang w:val="en-US"/>
          </w:rPr>
          <w:t>2.3.2</w:t>
        </w:r>
        <w:r w:rsidR="00D641E0" w:rsidRPr="00D641E0">
          <w:rPr>
            <w:rFonts w:ascii="Times New Roman" w:hAnsi="Times New Roman" w:cs="Times New Roman"/>
            <w:noProof/>
          </w:rPr>
          <w:tab/>
        </w:r>
        <w:r w:rsidR="00D641E0" w:rsidRPr="00D641E0">
          <w:rPr>
            <w:rStyle w:val="Hyperlink"/>
            <w:rFonts w:ascii="Times New Roman" w:hAnsi="Times New Roman" w:cs="Times New Roman"/>
            <w:noProof/>
            <w:lang w:val="en-US"/>
          </w:rPr>
          <w:t>Tokenizing</w:t>
        </w:r>
        <w:r w:rsidR="00D641E0" w:rsidRPr="00D641E0">
          <w:rPr>
            <w:rFonts w:ascii="Times New Roman" w:hAnsi="Times New Roman" w:cs="Times New Roman"/>
            <w:noProof/>
            <w:webHidden/>
          </w:rPr>
          <w:tab/>
        </w:r>
        <w:r w:rsidR="00D641E0" w:rsidRPr="00D641E0">
          <w:rPr>
            <w:rFonts w:ascii="Times New Roman" w:hAnsi="Times New Roman" w:cs="Times New Roman"/>
            <w:noProof/>
            <w:webHidden/>
          </w:rPr>
          <w:fldChar w:fldCharType="begin"/>
        </w:r>
        <w:r w:rsidR="00D641E0" w:rsidRPr="00D641E0">
          <w:rPr>
            <w:rFonts w:ascii="Times New Roman" w:hAnsi="Times New Roman" w:cs="Times New Roman"/>
            <w:noProof/>
            <w:webHidden/>
          </w:rPr>
          <w:instrText xml:space="preserve"> PAGEREF _Toc148647693 \h </w:instrText>
        </w:r>
        <w:r w:rsidR="00D641E0" w:rsidRPr="00D641E0">
          <w:rPr>
            <w:rFonts w:ascii="Times New Roman" w:hAnsi="Times New Roman" w:cs="Times New Roman"/>
            <w:noProof/>
            <w:webHidden/>
          </w:rPr>
        </w:r>
        <w:r w:rsidR="00D641E0" w:rsidRPr="00D641E0">
          <w:rPr>
            <w:rFonts w:ascii="Times New Roman" w:hAnsi="Times New Roman" w:cs="Times New Roman"/>
            <w:noProof/>
            <w:webHidden/>
          </w:rPr>
          <w:fldChar w:fldCharType="separate"/>
        </w:r>
        <w:r>
          <w:rPr>
            <w:rFonts w:ascii="Times New Roman" w:hAnsi="Times New Roman" w:cs="Times New Roman"/>
            <w:noProof/>
            <w:webHidden/>
          </w:rPr>
          <w:t>23</w:t>
        </w:r>
        <w:r w:rsidR="00D641E0" w:rsidRPr="00D641E0">
          <w:rPr>
            <w:rFonts w:ascii="Times New Roman" w:hAnsi="Times New Roman" w:cs="Times New Roman"/>
            <w:noProof/>
            <w:webHidden/>
          </w:rPr>
          <w:fldChar w:fldCharType="end"/>
        </w:r>
      </w:hyperlink>
    </w:p>
    <w:p w14:paraId="08AFD0F5" w14:textId="15DB4CDA" w:rsidR="00D641E0" w:rsidRPr="00D641E0" w:rsidRDefault="00A164B2">
      <w:pPr>
        <w:pStyle w:val="TOC3"/>
        <w:tabs>
          <w:tab w:val="left" w:pos="1320"/>
          <w:tab w:val="right" w:leader="dot" w:pos="7930"/>
        </w:tabs>
        <w:rPr>
          <w:rFonts w:ascii="Times New Roman" w:hAnsi="Times New Roman" w:cs="Times New Roman"/>
          <w:noProof/>
        </w:rPr>
      </w:pPr>
      <w:hyperlink w:anchor="_Toc148647694" w:history="1">
        <w:r w:rsidR="00D641E0" w:rsidRPr="00D641E0">
          <w:rPr>
            <w:rStyle w:val="Hyperlink"/>
            <w:rFonts w:ascii="Times New Roman" w:hAnsi="Times New Roman" w:cs="Times New Roman"/>
            <w:noProof/>
            <w:lang w:val="en-US"/>
          </w:rPr>
          <w:t>2.3.3</w:t>
        </w:r>
        <w:r w:rsidR="00D641E0" w:rsidRPr="00D641E0">
          <w:rPr>
            <w:rFonts w:ascii="Times New Roman" w:hAnsi="Times New Roman" w:cs="Times New Roman"/>
            <w:noProof/>
          </w:rPr>
          <w:tab/>
        </w:r>
        <w:r w:rsidR="00D641E0" w:rsidRPr="00D641E0">
          <w:rPr>
            <w:rStyle w:val="Hyperlink"/>
            <w:rFonts w:ascii="Times New Roman" w:hAnsi="Times New Roman" w:cs="Times New Roman"/>
            <w:noProof/>
            <w:lang w:val="en-US"/>
          </w:rPr>
          <w:t>Normalisasi Kata</w:t>
        </w:r>
        <w:r w:rsidR="00D641E0" w:rsidRPr="00D641E0">
          <w:rPr>
            <w:rFonts w:ascii="Times New Roman" w:hAnsi="Times New Roman" w:cs="Times New Roman"/>
            <w:noProof/>
            <w:webHidden/>
          </w:rPr>
          <w:tab/>
        </w:r>
        <w:r w:rsidR="00D641E0" w:rsidRPr="00D641E0">
          <w:rPr>
            <w:rFonts w:ascii="Times New Roman" w:hAnsi="Times New Roman" w:cs="Times New Roman"/>
            <w:noProof/>
            <w:webHidden/>
          </w:rPr>
          <w:fldChar w:fldCharType="begin"/>
        </w:r>
        <w:r w:rsidR="00D641E0" w:rsidRPr="00D641E0">
          <w:rPr>
            <w:rFonts w:ascii="Times New Roman" w:hAnsi="Times New Roman" w:cs="Times New Roman"/>
            <w:noProof/>
            <w:webHidden/>
          </w:rPr>
          <w:instrText xml:space="preserve"> PAGEREF _Toc148647694 \h </w:instrText>
        </w:r>
        <w:r w:rsidR="00D641E0" w:rsidRPr="00D641E0">
          <w:rPr>
            <w:rFonts w:ascii="Times New Roman" w:hAnsi="Times New Roman" w:cs="Times New Roman"/>
            <w:noProof/>
            <w:webHidden/>
          </w:rPr>
        </w:r>
        <w:r w:rsidR="00D641E0" w:rsidRPr="00D641E0">
          <w:rPr>
            <w:rFonts w:ascii="Times New Roman" w:hAnsi="Times New Roman" w:cs="Times New Roman"/>
            <w:noProof/>
            <w:webHidden/>
          </w:rPr>
          <w:fldChar w:fldCharType="separate"/>
        </w:r>
        <w:r>
          <w:rPr>
            <w:rFonts w:ascii="Times New Roman" w:hAnsi="Times New Roman" w:cs="Times New Roman"/>
            <w:noProof/>
            <w:webHidden/>
          </w:rPr>
          <w:t>23</w:t>
        </w:r>
        <w:r w:rsidR="00D641E0" w:rsidRPr="00D641E0">
          <w:rPr>
            <w:rFonts w:ascii="Times New Roman" w:hAnsi="Times New Roman" w:cs="Times New Roman"/>
            <w:noProof/>
            <w:webHidden/>
          </w:rPr>
          <w:fldChar w:fldCharType="end"/>
        </w:r>
      </w:hyperlink>
    </w:p>
    <w:p w14:paraId="5BEFF48F" w14:textId="7C9276A0" w:rsidR="00D641E0" w:rsidRPr="00D641E0" w:rsidRDefault="00A164B2">
      <w:pPr>
        <w:pStyle w:val="TOC3"/>
        <w:tabs>
          <w:tab w:val="left" w:pos="1320"/>
          <w:tab w:val="right" w:leader="dot" w:pos="7930"/>
        </w:tabs>
        <w:rPr>
          <w:rFonts w:ascii="Times New Roman" w:hAnsi="Times New Roman" w:cs="Times New Roman"/>
          <w:noProof/>
        </w:rPr>
      </w:pPr>
      <w:hyperlink w:anchor="_Toc148647695" w:history="1">
        <w:r w:rsidR="00D641E0" w:rsidRPr="00D641E0">
          <w:rPr>
            <w:rStyle w:val="Hyperlink"/>
            <w:rFonts w:ascii="Times New Roman" w:hAnsi="Times New Roman" w:cs="Times New Roman"/>
            <w:noProof/>
            <w:lang w:val="en-US"/>
          </w:rPr>
          <w:t>2.3.4</w:t>
        </w:r>
        <w:r w:rsidR="00D641E0" w:rsidRPr="00D641E0">
          <w:rPr>
            <w:rFonts w:ascii="Times New Roman" w:hAnsi="Times New Roman" w:cs="Times New Roman"/>
            <w:noProof/>
          </w:rPr>
          <w:tab/>
        </w:r>
        <w:r w:rsidR="00D641E0" w:rsidRPr="00D641E0">
          <w:rPr>
            <w:rStyle w:val="Hyperlink"/>
            <w:rFonts w:ascii="Times New Roman" w:hAnsi="Times New Roman" w:cs="Times New Roman"/>
            <w:noProof/>
            <w:lang w:val="en-US"/>
          </w:rPr>
          <w:t>Penghapusan Stopword</w:t>
        </w:r>
        <w:r w:rsidR="00D641E0" w:rsidRPr="00D641E0">
          <w:rPr>
            <w:rFonts w:ascii="Times New Roman" w:hAnsi="Times New Roman" w:cs="Times New Roman"/>
            <w:noProof/>
            <w:webHidden/>
          </w:rPr>
          <w:tab/>
        </w:r>
        <w:r w:rsidR="00D641E0" w:rsidRPr="00D641E0">
          <w:rPr>
            <w:rFonts w:ascii="Times New Roman" w:hAnsi="Times New Roman" w:cs="Times New Roman"/>
            <w:noProof/>
            <w:webHidden/>
          </w:rPr>
          <w:fldChar w:fldCharType="begin"/>
        </w:r>
        <w:r w:rsidR="00D641E0" w:rsidRPr="00D641E0">
          <w:rPr>
            <w:rFonts w:ascii="Times New Roman" w:hAnsi="Times New Roman" w:cs="Times New Roman"/>
            <w:noProof/>
            <w:webHidden/>
          </w:rPr>
          <w:instrText xml:space="preserve"> PAGEREF _Toc148647695 \h </w:instrText>
        </w:r>
        <w:r w:rsidR="00D641E0" w:rsidRPr="00D641E0">
          <w:rPr>
            <w:rFonts w:ascii="Times New Roman" w:hAnsi="Times New Roman" w:cs="Times New Roman"/>
            <w:noProof/>
            <w:webHidden/>
          </w:rPr>
        </w:r>
        <w:r w:rsidR="00D641E0" w:rsidRPr="00D641E0">
          <w:rPr>
            <w:rFonts w:ascii="Times New Roman" w:hAnsi="Times New Roman" w:cs="Times New Roman"/>
            <w:noProof/>
            <w:webHidden/>
          </w:rPr>
          <w:fldChar w:fldCharType="separate"/>
        </w:r>
        <w:r>
          <w:rPr>
            <w:rFonts w:ascii="Times New Roman" w:hAnsi="Times New Roman" w:cs="Times New Roman"/>
            <w:noProof/>
            <w:webHidden/>
          </w:rPr>
          <w:t>24</w:t>
        </w:r>
        <w:r w:rsidR="00D641E0" w:rsidRPr="00D641E0">
          <w:rPr>
            <w:rFonts w:ascii="Times New Roman" w:hAnsi="Times New Roman" w:cs="Times New Roman"/>
            <w:noProof/>
            <w:webHidden/>
          </w:rPr>
          <w:fldChar w:fldCharType="end"/>
        </w:r>
      </w:hyperlink>
    </w:p>
    <w:p w14:paraId="1F85FC93" w14:textId="6D6ACF93" w:rsidR="00D641E0" w:rsidRPr="00D641E0" w:rsidRDefault="00A164B2">
      <w:pPr>
        <w:pStyle w:val="TOC3"/>
        <w:tabs>
          <w:tab w:val="left" w:pos="1320"/>
          <w:tab w:val="right" w:leader="dot" w:pos="7930"/>
        </w:tabs>
        <w:rPr>
          <w:rFonts w:ascii="Times New Roman" w:hAnsi="Times New Roman" w:cs="Times New Roman"/>
          <w:noProof/>
        </w:rPr>
      </w:pPr>
      <w:hyperlink w:anchor="_Toc148647696" w:history="1">
        <w:r w:rsidR="00D641E0" w:rsidRPr="00D641E0">
          <w:rPr>
            <w:rStyle w:val="Hyperlink"/>
            <w:rFonts w:ascii="Times New Roman" w:hAnsi="Times New Roman" w:cs="Times New Roman"/>
            <w:noProof/>
            <w:lang w:val="en-US"/>
          </w:rPr>
          <w:t>2.3.5</w:t>
        </w:r>
        <w:r w:rsidR="00D641E0" w:rsidRPr="00D641E0">
          <w:rPr>
            <w:rFonts w:ascii="Times New Roman" w:hAnsi="Times New Roman" w:cs="Times New Roman"/>
            <w:noProof/>
          </w:rPr>
          <w:tab/>
        </w:r>
        <w:r w:rsidR="00D641E0" w:rsidRPr="00D641E0">
          <w:rPr>
            <w:rStyle w:val="Hyperlink"/>
            <w:rFonts w:ascii="Times New Roman" w:hAnsi="Times New Roman" w:cs="Times New Roman"/>
            <w:noProof/>
            <w:lang w:val="en-US"/>
          </w:rPr>
          <w:t>Stemming Nazief-Adriani</w:t>
        </w:r>
        <w:r w:rsidR="00D641E0" w:rsidRPr="00D641E0">
          <w:rPr>
            <w:rFonts w:ascii="Times New Roman" w:hAnsi="Times New Roman" w:cs="Times New Roman"/>
            <w:noProof/>
            <w:webHidden/>
          </w:rPr>
          <w:tab/>
        </w:r>
        <w:r w:rsidR="00D641E0" w:rsidRPr="00D641E0">
          <w:rPr>
            <w:rFonts w:ascii="Times New Roman" w:hAnsi="Times New Roman" w:cs="Times New Roman"/>
            <w:noProof/>
            <w:webHidden/>
          </w:rPr>
          <w:fldChar w:fldCharType="begin"/>
        </w:r>
        <w:r w:rsidR="00D641E0" w:rsidRPr="00D641E0">
          <w:rPr>
            <w:rFonts w:ascii="Times New Roman" w:hAnsi="Times New Roman" w:cs="Times New Roman"/>
            <w:noProof/>
            <w:webHidden/>
          </w:rPr>
          <w:instrText xml:space="preserve"> PAGEREF _Toc148647696 \h </w:instrText>
        </w:r>
        <w:r w:rsidR="00D641E0" w:rsidRPr="00D641E0">
          <w:rPr>
            <w:rFonts w:ascii="Times New Roman" w:hAnsi="Times New Roman" w:cs="Times New Roman"/>
            <w:noProof/>
            <w:webHidden/>
          </w:rPr>
        </w:r>
        <w:r w:rsidR="00D641E0" w:rsidRPr="00D641E0">
          <w:rPr>
            <w:rFonts w:ascii="Times New Roman" w:hAnsi="Times New Roman" w:cs="Times New Roman"/>
            <w:noProof/>
            <w:webHidden/>
          </w:rPr>
          <w:fldChar w:fldCharType="separate"/>
        </w:r>
        <w:r>
          <w:rPr>
            <w:rFonts w:ascii="Times New Roman" w:hAnsi="Times New Roman" w:cs="Times New Roman"/>
            <w:noProof/>
            <w:webHidden/>
          </w:rPr>
          <w:t>24</w:t>
        </w:r>
        <w:r w:rsidR="00D641E0" w:rsidRPr="00D641E0">
          <w:rPr>
            <w:rFonts w:ascii="Times New Roman" w:hAnsi="Times New Roman" w:cs="Times New Roman"/>
            <w:noProof/>
            <w:webHidden/>
          </w:rPr>
          <w:fldChar w:fldCharType="end"/>
        </w:r>
      </w:hyperlink>
    </w:p>
    <w:p w14:paraId="72375915" w14:textId="5D46CD43" w:rsidR="00D641E0" w:rsidRPr="00D641E0" w:rsidRDefault="00A164B2">
      <w:pPr>
        <w:pStyle w:val="TOC3"/>
        <w:tabs>
          <w:tab w:val="left" w:pos="1320"/>
          <w:tab w:val="right" w:leader="dot" w:pos="7930"/>
        </w:tabs>
        <w:rPr>
          <w:rFonts w:ascii="Times New Roman" w:hAnsi="Times New Roman" w:cs="Times New Roman"/>
          <w:noProof/>
        </w:rPr>
      </w:pPr>
      <w:hyperlink w:anchor="_Toc148647697" w:history="1">
        <w:r w:rsidR="00D641E0" w:rsidRPr="00D641E0">
          <w:rPr>
            <w:rStyle w:val="Hyperlink"/>
            <w:rFonts w:ascii="Times New Roman" w:hAnsi="Times New Roman" w:cs="Times New Roman"/>
            <w:noProof/>
            <w:lang w:val="en-US"/>
          </w:rPr>
          <w:t>2.3.6</w:t>
        </w:r>
        <w:r w:rsidR="00D641E0" w:rsidRPr="00D641E0">
          <w:rPr>
            <w:rFonts w:ascii="Times New Roman" w:hAnsi="Times New Roman" w:cs="Times New Roman"/>
            <w:noProof/>
          </w:rPr>
          <w:tab/>
        </w:r>
        <w:r w:rsidR="00D641E0" w:rsidRPr="00D641E0">
          <w:rPr>
            <w:rStyle w:val="Hyperlink"/>
            <w:rFonts w:ascii="Times New Roman" w:hAnsi="Times New Roman" w:cs="Times New Roman"/>
            <w:noProof/>
            <w:lang w:val="en-US"/>
          </w:rPr>
          <w:t>Term Document Matrix</w:t>
        </w:r>
        <w:r w:rsidR="00D641E0" w:rsidRPr="00D641E0">
          <w:rPr>
            <w:rFonts w:ascii="Times New Roman" w:hAnsi="Times New Roman" w:cs="Times New Roman"/>
            <w:noProof/>
            <w:webHidden/>
          </w:rPr>
          <w:tab/>
        </w:r>
        <w:r w:rsidR="00D641E0" w:rsidRPr="00D641E0">
          <w:rPr>
            <w:rFonts w:ascii="Times New Roman" w:hAnsi="Times New Roman" w:cs="Times New Roman"/>
            <w:noProof/>
            <w:webHidden/>
          </w:rPr>
          <w:fldChar w:fldCharType="begin"/>
        </w:r>
        <w:r w:rsidR="00D641E0" w:rsidRPr="00D641E0">
          <w:rPr>
            <w:rFonts w:ascii="Times New Roman" w:hAnsi="Times New Roman" w:cs="Times New Roman"/>
            <w:noProof/>
            <w:webHidden/>
          </w:rPr>
          <w:instrText xml:space="preserve"> PAGEREF _Toc148647697 \h </w:instrText>
        </w:r>
        <w:r w:rsidR="00D641E0" w:rsidRPr="00D641E0">
          <w:rPr>
            <w:rFonts w:ascii="Times New Roman" w:hAnsi="Times New Roman" w:cs="Times New Roman"/>
            <w:noProof/>
            <w:webHidden/>
          </w:rPr>
        </w:r>
        <w:r w:rsidR="00D641E0" w:rsidRPr="00D641E0">
          <w:rPr>
            <w:rFonts w:ascii="Times New Roman" w:hAnsi="Times New Roman" w:cs="Times New Roman"/>
            <w:noProof/>
            <w:webHidden/>
          </w:rPr>
          <w:fldChar w:fldCharType="separate"/>
        </w:r>
        <w:r>
          <w:rPr>
            <w:rFonts w:ascii="Times New Roman" w:hAnsi="Times New Roman" w:cs="Times New Roman"/>
            <w:noProof/>
            <w:webHidden/>
          </w:rPr>
          <w:t>26</w:t>
        </w:r>
        <w:r w:rsidR="00D641E0" w:rsidRPr="00D641E0">
          <w:rPr>
            <w:rFonts w:ascii="Times New Roman" w:hAnsi="Times New Roman" w:cs="Times New Roman"/>
            <w:noProof/>
            <w:webHidden/>
          </w:rPr>
          <w:fldChar w:fldCharType="end"/>
        </w:r>
      </w:hyperlink>
    </w:p>
    <w:p w14:paraId="506177FC" w14:textId="4CB6A4AF" w:rsidR="00D641E0" w:rsidRPr="00D641E0" w:rsidRDefault="00A164B2">
      <w:pPr>
        <w:pStyle w:val="TOC2"/>
        <w:tabs>
          <w:tab w:val="left" w:pos="880"/>
          <w:tab w:val="right" w:leader="dot" w:pos="7930"/>
        </w:tabs>
        <w:rPr>
          <w:rFonts w:ascii="Times New Roman" w:hAnsi="Times New Roman" w:cs="Times New Roman"/>
          <w:noProof/>
        </w:rPr>
      </w:pPr>
      <w:hyperlink w:anchor="_Toc148647698" w:history="1">
        <w:r w:rsidR="00D641E0" w:rsidRPr="00D641E0">
          <w:rPr>
            <w:rStyle w:val="Hyperlink"/>
            <w:rFonts w:ascii="Times New Roman" w:hAnsi="Times New Roman" w:cs="Times New Roman"/>
            <w:noProof/>
            <w:lang w:val="en-US"/>
          </w:rPr>
          <w:t>2.4</w:t>
        </w:r>
        <w:r w:rsidR="00D641E0" w:rsidRPr="00D641E0">
          <w:rPr>
            <w:rFonts w:ascii="Times New Roman" w:hAnsi="Times New Roman" w:cs="Times New Roman"/>
            <w:noProof/>
          </w:rPr>
          <w:tab/>
        </w:r>
        <w:r w:rsidR="00D641E0" w:rsidRPr="00D641E0">
          <w:rPr>
            <w:rStyle w:val="Hyperlink"/>
            <w:rFonts w:ascii="Times New Roman" w:hAnsi="Times New Roman" w:cs="Times New Roman"/>
            <w:noProof/>
            <w:lang w:val="en-US"/>
          </w:rPr>
          <w:t>Klasterisasi</w:t>
        </w:r>
        <w:r w:rsidR="00D641E0" w:rsidRPr="00D641E0">
          <w:rPr>
            <w:rFonts w:ascii="Times New Roman" w:hAnsi="Times New Roman" w:cs="Times New Roman"/>
            <w:noProof/>
            <w:webHidden/>
          </w:rPr>
          <w:tab/>
        </w:r>
        <w:r w:rsidR="00D641E0" w:rsidRPr="00D641E0">
          <w:rPr>
            <w:rFonts w:ascii="Times New Roman" w:hAnsi="Times New Roman" w:cs="Times New Roman"/>
            <w:noProof/>
            <w:webHidden/>
          </w:rPr>
          <w:fldChar w:fldCharType="begin"/>
        </w:r>
        <w:r w:rsidR="00D641E0" w:rsidRPr="00D641E0">
          <w:rPr>
            <w:rFonts w:ascii="Times New Roman" w:hAnsi="Times New Roman" w:cs="Times New Roman"/>
            <w:noProof/>
            <w:webHidden/>
          </w:rPr>
          <w:instrText xml:space="preserve"> PAGEREF _Toc148647698 \h </w:instrText>
        </w:r>
        <w:r w:rsidR="00D641E0" w:rsidRPr="00D641E0">
          <w:rPr>
            <w:rFonts w:ascii="Times New Roman" w:hAnsi="Times New Roman" w:cs="Times New Roman"/>
            <w:noProof/>
            <w:webHidden/>
          </w:rPr>
        </w:r>
        <w:r w:rsidR="00D641E0" w:rsidRPr="00D641E0">
          <w:rPr>
            <w:rFonts w:ascii="Times New Roman" w:hAnsi="Times New Roman" w:cs="Times New Roman"/>
            <w:noProof/>
            <w:webHidden/>
          </w:rPr>
          <w:fldChar w:fldCharType="separate"/>
        </w:r>
        <w:r>
          <w:rPr>
            <w:rFonts w:ascii="Times New Roman" w:hAnsi="Times New Roman" w:cs="Times New Roman"/>
            <w:noProof/>
            <w:webHidden/>
          </w:rPr>
          <w:t>27</w:t>
        </w:r>
        <w:r w:rsidR="00D641E0" w:rsidRPr="00D641E0">
          <w:rPr>
            <w:rFonts w:ascii="Times New Roman" w:hAnsi="Times New Roman" w:cs="Times New Roman"/>
            <w:noProof/>
            <w:webHidden/>
          </w:rPr>
          <w:fldChar w:fldCharType="end"/>
        </w:r>
      </w:hyperlink>
    </w:p>
    <w:p w14:paraId="4644D40A" w14:textId="35DD3393" w:rsidR="00D641E0" w:rsidRPr="00D641E0" w:rsidRDefault="00A164B2">
      <w:pPr>
        <w:pStyle w:val="TOC3"/>
        <w:tabs>
          <w:tab w:val="left" w:pos="1320"/>
          <w:tab w:val="right" w:leader="dot" w:pos="7930"/>
        </w:tabs>
        <w:rPr>
          <w:rFonts w:ascii="Times New Roman" w:hAnsi="Times New Roman" w:cs="Times New Roman"/>
          <w:noProof/>
        </w:rPr>
      </w:pPr>
      <w:hyperlink w:anchor="_Toc148647699" w:history="1">
        <w:r w:rsidR="00D641E0" w:rsidRPr="00D641E0">
          <w:rPr>
            <w:rStyle w:val="Hyperlink"/>
            <w:rFonts w:ascii="Times New Roman" w:hAnsi="Times New Roman" w:cs="Times New Roman"/>
            <w:noProof/>
            <w:lang w:val="en-US"/>
          </w:rPr>
          <w:t>2.4.1</w:t>
        </w:r>
        <w:r w:rsidR="00D641E0" w:rsidRPr="00D641E0">
          <w:rPr>
            <w:rFonts w:ascii="Times New Roman" w:hAnsi="Times New Roman" w:cs="Times New Roman"/>
            <w:noProof/>
          </w:rPr>
          <w:tab/>
        </w:r>
        <w:r w:rsidR="00D641E0" w:rsidRPr="00D641E0">
          <w:rPr>
            <w:rStyle w:val="Hyperlink"/>
            <w:rFonts w:ascii="Times New Roman" w:hAnsi="Times New Roman" w:cs="Times New Roman"/>
            <w:noProof/>
            <w:lang w:val="en-US"/>
          </w:rPr>
          <w:t>NearestNeighbors</w:t>
        </w:r>
        <w:r w:rsidR="00D641E0" w:rsidRPr="00D641E0">
          <w:rPr>
            <w:rFonts w:ascii="Times New Roman" w:hAnsi="Times New Roman" w:cs="Times New Roman"/>
            <w:noProof/>
            <w:webHidden/>
          </w:rPr>
          <w:tab/>
        </w:r>
        <w:r w:rsidR="00D641E0" w:rsidRPr="00D641E0">
          <w:rPr>
            <w:rFonts w:ascii="Times New Roman" w:hAnsi="Times New Roman" w:cs="Times New Roman"/>
            <w:noProof/>
            <w:webHidden/>
          </w:rPr>
          <w:fldChar w:fldCharType="begin"/>
        </w:r>
        <w:r w:rsidR="00D641E0" w:rsidRPr="00D641E0">
          <w:rPr>
            <w:rFonts w:ascii="Times New Roman" w:hAnsi="Times New Roman" w:cs="Times New Roman"/>
            <w:noProof/>
            <w:webHidden/>
          </w:rPr>
          <w:instrText xml:space="preserve"> PAGEREF _Toc148647699 \h </w:instrText>
        </w:r>
        <w:r w:rsidR="00D641E0" w:rsidRPr="00D641E0">
          <w:rPr>
            <w:rFonts w:ascii="Times New Roman" w:hAnsi="Times New Roman" w:cs="Times New Roman"/>
            <w:noProof/>
            <w:webHidden/>
          </w:rPr>
        </w:r>
        <w:r w:rsidR="00D641E0" w:rsidRPr="00D641E0">
          <w:rPr>
            <w:rFonts w:ascii="Times New Roman" w:hAnsi="Times New Roman" w:cs="Times New Roman"/>
            <w:noProof/>
            <w:webHidden/>
          </w:rPr>
          <w:fldChar w:fldCharType="separate"/>
        </w:r>
        <w:r>
          <w:rPr>
            <w:rFonts w:ascii="Times New Roman" w:hAnsi="Times New Roman" w:cs="Times New Roman"/>
            <w:noProof/>
            <w:webHidden/>
          </w:rPr>
          <w:t>29</w:t>
        </w:r>
        <w:r w:rsidR="00D641E0" w:rsidRPr="00D641E0">
          <w:rPr>
            <w:rFonts w:ascii="Times New Roman" w:hAnsi="Times New Roman" w:cs="Times New Roman"/>
            <w:noProof/>
            <w:webHidden/>
          </w:rPr>
          <w:fldChar w:fldCharType="end"/>
        </w:r>
      </w:hyperlink>
    </w:p>
    <w:p w14:paraId="59876723" w14:textId="464BB46F" w:rsidR="00D641E0" w:rsidRPr="00D641E0" w:rsidRDefault="00A164B2">
      <w:pPr>
        <w:pStyle w:val="TOC3"/>
        <w:tabs>
          <w:tab w:val="left" w:pos="1320"/>
          <w:tab w:val="right" w:leader="dot" w:pos="7930"/>
        </w:tabs>
        <w:rPr>
          <w:rFonts w:ascii="Times New Roman" w:hAnsi="Times New Roman" w:cs="Times New Roman"/>
          <w:noProof/>
        </w:rPr>
      </w:pPr>
      <w:hyperlink w:anchor="_Toc148647700" w:history="1">
        <w:r w:rsidR="00D641E0" w:rsidRPr="00D641E0">
          <w:rPr>
            <w:rStyle w:val="Hyperlink"/>
            <w:rFonts w:ascii="Times New Roman" w:hAnsi="Times New Roman" w:cs="Times New Roman"/>
            <w:noProof/>
            <w:lang w:val="en-US"/>
          </w:rPr>
          <w:t>2.4.2</w:t>
        </w:r>
        <w:r w:rsidR="00D641E0" w:rsidRPr="00D641E0">
          <w:rPr>
            <w:rFonts w:ascii="Times New Roman" w:hAnsi="Times New Roman" w:cs="Times New Roman"/>
            <w:noProof/>
          </w:rPr>
          <w:tab/>
        </w:r>
        <w:r w:rsidR="00D641E0" w:rsidRPr="00D641E0">
          <w:rPr>
            <w:rStyle w:val="Hyperlink"/>
            <w:rFonts w:ascii="Times New Roman" w:hAnsi="Times New Roman" w:cs="Times New Roman"/>
            <w:noProof/>
            <w:lang w:val="en-US"/>
          </w:rPr>
          <w:t>Algoritma DBSCAN</w:t>
        </w:r>
        <w:r w:rsidR="00D641E0" w:rsidRPr="00D641E0">
          <w:rPr>
            <w:rFonts w:ascii="Times New Roman" w:hAnsi="Times New Roman" w:cs="Times New Roman"/>
            <w:noProof/>
            <w:webHidden/>
          </w:rPr>
          <w:tab/>
        </w:r>
        <w:r w:rsidR="00D641E0" w:rsidRPr="00D641E0">
          <w:rPr>
            <w:rFonts w:ascii="Times New Roman" w:hAnsi="Times New Roman" w:cs="Times New Roman"/>
            <w:noProof/>
            <w:webHidden/>
          </w:rPr>
          <w:fldChar w:fldCharType="begin"/>
        </w:r>
        <w:r w:rsidR="00D641E0" w:rsidRPr="00D641E0">
          <w:rPr>
            <w:rFonts w:ascii="Times New Roman" w:hAnsi="Times New Roman" w:cs="Times New Roman"/>
            <w:noProof/>
            <w:webHidden/>
          </w:rPr>
          <w:instrText xml:space="preserve"> PAGEREF _Toc148647700 \h </w:instrText>
        </w:r>
        <w:r w:rsidR="00D641E0" w:rsidRPr="00D641E0">
          <w:rPr>
            <w:rFonts w:ascii="Times New Roman" w:hAnsi="Times New Roman" w:cs="Times New Roman"/>
            <w:noProof/>
            <w:webHidden/>
          </w:rPr>
        </w:r>
        <w:r w:rsidR="00D641E0" w:rsidRPr="00D641E0">
          <w:rPr>
            <w:rFonts w:ascii="Times New Roman" w:hAnsi="Times New Roman" w:cs="Times New Roman"/>
            <w:noProof/>
            <w:webHidden/>
          </w:rPr>
          <w:fldChar w:fldCharType="separate"/>
        </w:r>
        <w:r>
          <w:rPr>
            <w:rFonts w:ascii="Times New Roman" w:hAnsi="Times New Roman" w:cs="Times New Roman"/>
            <w:noProof/>
            <w:webHidden/>
          </w:rPr>
          <w:t>29</w:t>
        </w:r>
        <w:r w:rsidR="00D641E0" w:rsidRPr="00D641E0">
          <w:rPr>
            <w:rFonts w:ascii="Times New Roman" w:hAnsi="Times New Roman" w:cs="Times New Roman"/>
            <w:noProof/>
            <w:webHidden/>
          </w:rPr>
          <w:fldChar w:fldCharType="end"/>
        </w:r>
      </w:hyperlink>
    </w:p>
    <w:p w14:paraId="3A8C8BF2" w14:textId="36D8F02F" w:rsidR="00D641E0" w:rsidRPr="00D641E0" w:rsidRDefault="00A164B2">
      <w:pPr>
        <w:pStyle w:val="TOC3"/>
        <w:tabs>
          <w:tab w:val="left" w:pos="1320"/>
          <w:tab w:val="right" w:leader="dot" w:pos="7930"/>
        </w:tabs>
        <w:rPr>
          <w:rFonts w:ascii="Times New Roman" w:hAnsi="Times New Roman" w:cs="Times New Roman"/>
          <w:noProof/>
        </w:rPr>
      </w:pPr>
      <w:hyperlink w:anchor="_Toc148647701" w:history="1">
        <w:r w:rsidR="00D641E0" w:rsidRPr="00D641E0">
          <w:rPr>
            <w:rStyle w:val="Hyperlink"/>
            <w:rFonts w:ascii="Times New Roman" w:hAnsi="Times New Roman" w:cs="Times New Roman"/>
            <w:noProof/>
            <w:lang w:val="en-US"/>
          </w:rPr>
          <w:t>2.4.3</w:t>
        </w:r>
        <w:r w:rsidR="00D641E0" w:rsidRPr="00D641E0">
          <w:rPr>
            <w:rFonts w:ascii="Times New Roman" w:hAnsi="Times New Roman" w:cs="Times New Roman"/>
            <w:noProof/>
          </w:rPr>
          <w:tab/>
        </w:r>
        <w:r w:rsidR="00D641E0" w:rsidRPr="00D641E0">
          <w:rPr>
            <w:rStyle w:val="Hyperlink"/>
            <w:rFonts w:ascii="Times New Roman" w:hAnsi="Times New Roman" w:cs="Times New Roman"/>
            <w:noProof/>
            <w:lang w:val="en-US"/>
          </w:rPr>
          <w:t>Algoritma OPTICS</w:t>
        </w:r>
        <w:r w:rsidR="00D641E0" w:rsidRPr="00D641E0">
          <w:rPr>
            <w:rFonts w:ascii="Times New Roman" w:hAnsi="Times New Roman" w:cs="Times New Roman"/>
            <w:noProof/>
            <w:webHidden/>
          </w:rPr>
          <w:tab/>
        </w:r>
        <w:r w:rsidR="00D641E0" w:rsidRPr="00D641E0">
          <w:rPr>
            <w:rFonts w:ascii="Times New Roman" w:hAnsi="Times New Roman" w:cs="Times New Roman"/>
            <w:noProof/>
            <w:webHidden/>
          </w:rPr>
          <w:fldChar w:fldCharType="begin"/>
        </w:r>
        <w:r w:rsidR="00D641E0" w:rsidRPr="00D641E0">
          <w:rPr>
            <w:rFonts w:ascii="Times New Roman" w:hAnsi="Times New Roman" w:cs="Times New Roman"/>
            <w:noProof/>
            <w:webHidden/>
          </w:rPr>
          <w:instrText xml:space="preserve"> PAGEREF _Toc148647701 \h </w:instrText>
        </w:r>
        <w:r w:rsidR="00D641E0" w:rsidRPr="00D641E0">
          <w:rPr>
            <w:rFonts w:ascii="Times New Roman" w:hAnsi="Times New Roman" w:cs="Times New Roman"/>
            <w:noProof/>
            <w:webHidden/>
          </w:rPr>
        </w:r>
        <w:r w:rsidR="00D641E0" w:rsidRPr="00D641E0">
          <w:rPr>
            <w:rFonts w:ascii="Times New Roman" w:hAnsi="Times New Roman" w:cs="Times New Roman"/>
            <w:noProof/>
            <w:webHidden/>
          </w:rPr>
          <w:fldChar w:fldCharType="separate"/>
        </w:r>
        <w:r>
          <w:rPr>
            <w:rFonts w:ascii="Times New Roman" w:hAnsi="Times New Roman" w:cs="Times New Roman"/>
            <w:noProof/>
            <w:webHidden/>
          </w:rPr>
          <w:t>30</w:t>
        </w:r>
        <w:r w:rsidR="00D641E0" w:rsidRPr="00D641E0">
          <w:rPr>
            <w:rFonts w:ascii="Times New Roman" w:hAnsi="Times New Roman" w:cs="Times New Roman"/>
            <w:noProof/>
            <w:webHidden/>
          </w:rPr>
          <w:fldChar w:fldCharType="end"/>
        </w:r>
      </w:hyperlink>
    </w:p>
    <w:p w14:paraId="3CE1A1C6" w14:textId="2CAF7EBC" w:rsidR="00D641E0" w:rsidRPr="00D641E0" w:rsidRDefault="00A164B2">
      <w:pPr>
        <w:pStyle w:val="TOC3"/>
        <w:tabs>
          <w:tab w:val="left" w:pos="1320"/>
          <w:tab w:val="right" w:leader="dot" w:pos="7930"/>
        </w:tabs>
        <w:rPr>
          <w:rFonts w:ascii="Times New Roman" w:hAnsi="Times New Roman" w:cs="Times New Roman"/>
          <w:noProof/>
        </w:rPr>
      </w:pPr>
      <w:hyperlink w:anchor="_Toc148647702" w:history="1">
        <w:r w:rsidR="00D641E0" w:rsidRPr="00D641E0">
          <w:rPr>
            <w:rStyle w:val="Hyperlink"/>
            <w:rFonts w:ascii="Times New Roman" w:hAnsi="Times New Roman" w:cs="Times New Roman"/>
            <w:noProof/>
            <w:lang w:val="en-US"/>
          </w:rPr>
          <w:t>2.4.4</w:t>
        </w:r>
        <w:r w:rsidR="00D641E0" w:rsidRPr="00D641E0">
          <w:rPr>
            <w:rFonts w:ascii="Times New Roman" w:hAnsi="Times New Roman" w:cs="Times New Roman"/>
            <w:noProof/>
          </w:rPr>
          <w:tab/>
        </w:r>
        <w:r w:rsidR="00D641E0" w:rsidRPr="00D641E0">
          <w:rPr>
            <w:rStyle w:val="Hyperlink"/>
            <w:rFonts w:ascii="Times New Roman" w:hAnsi="Times New Roman" w:cs="Times New Roman"/>
            <w:noProof/>
            <w:lang w:val="en-US"/>
          </w:rPr>
          <w:t>Uji Validasi</w:t>
        </w:r>
        <w:r w:rsidR="00D641E0" w:rsidRPr="00D641E0">
          <w:rPr>
            <w:rFonts w:ascii="Times New Roman" w:hAnsi="Times New Roman" w:cs="Times New Roman"/>
            <w:noProof/>
            <w:webHidden/>
          </w:rPr>
          <w:tab/>
        </w:r>
        <w:r w:rsidR="00D641E0" w:rsidRPr="00D641E0">
          <w:rPr>
            <w:rFonts w:ascii="Times New Roman" w:hAnsi="Times New Roman" w:cs="Times New Roman"/>
            <w:noProof/>
            <w:webHidden/>
          </w:rPr>
          <w:fldChar w:fldCharType="begin"/>
        </w:r>
        <w:r w:rsidR="00D641E0" w:rsidRPr="00D641E0">
          <w:rPr>
            <w:rFonts w:ascii="Times New Roman" w:hAnsi="Times New Roman" w:cs="Times New Roman"/>
            <w:noProof/>
            <w:webHidden/>
          </w:rPr>
          <w:instrText xml:space="preserve"> PAGEREF _Toc148647702 \h </w:instrText>
        </w:r>
        <w:r w:rsidR="00D641E0" w:rsidRPr="00D641E0">
          <w:rPr>
            <w:rFonts w:ascii="Times New Roman" w:hAnsi="Times New Roman" w:cs="Times New Roman"/>
            <w:noProof/>
            <w:webHidden/>
          </w:rPr>
        </w:r>
        <w:r w:rsidR="00D641E0" w:rsidRPr="00D641E0">
          <w:rPr>
            <w:rFonts w:ascii="Times New Roman" w:hAnsi="Times New Roman" w:cs="Times New Roman"/>
            <w:noProof/>
            <w:webHidden/>
          </w:rPr>
          <w:fldChar w:fldCharType="separate"/>
        </w:r>
        <w:r>
          <w:rPr>
            <w:rFonts w:ascii="Times New Roman" w:hAnsi="Times New Roman" w:cs="Times New Roman"/>
            <w:noProof/>
            <w:webHidden/>
          </w:rPr>
          <w:t>31</w:t>
        </w:r>
        <w:r w:rsidR="00D641E0" w:rsidRPr="00D641E0">
          <w:rPr>
            <w:rFonts w:ascii="Times New Roman" w:hAnsi="Times New Roman" w:cs="Times New Roman"/>
            <w:noProof/>
            <w:webHidden/>
          </w:rPr>
          <w:fldChar w:fldCharType="end"/>
        </w:r>
      </w:hyperlink>
    </w:p>
    <w:p w14:paraId="3708011F" w14:textId="377F2E75" w:rsidR="00D641E0" w:rsidRPr="00D641E0" w:rsidRDefault="00A164B2">
      <w:pPr>
        <w:pStyle w:val="TOC2"/>
        <w:tabs>
          <w:tab w:val="left" w:pos="880"/>
          <w:tab w:val="right" w:leader="dot" w:pos="7930"/>
        </w:tabs>
        <w:rPr>
          <w:rFonts w:ascii="Times New Roman" w:hAnsi="Times New Roman" w:cs="Times New Roman"/>
          <w:noProof/>
        </w:rPr>
      </w:pPr>
      <w:hyperlink w:anchor="_Toc148647703" w:history="1">
        <w:r w:rsidR="00D641E0" w:rsidRPr="00D641E0">
          <w:rPr>
            <w:rStyle w:val="Hyperlink"/>
            <w:rFonts w:ascii="Times New Roman" w:hAnsi="Times New Roman" w:cs="Times New Roman"/>
            <w:noProof/>
            <w:lang w:val="en-US"/>
          </w:rPr>
          <w:t>2.5</w:t>
        </w:r>
        <w:r w:rsidR="00D641E0" w:rsidRPr="00D641E0">
          <w:rPr>
            <w:rFonts w:ascii="Times New Roman" w:hAnsi="Times New Roman" w:cs="Times New Roman"/>
            <w:noProof/>
          </w:rPr>
          <w:tab/>
        </w:r>
        <w:r w:rsidR="00D641E0" w:rsidRPr="00D641E0">
          <w:rPr>
            <w:rStyle w:val="Hyperlink"/>
            <w:rFonts w:ascii="Times New Roman" w:hAnsi="Times New Roman" w:cs="Times New Roman"/>
            <w:noProof/>
            <w:lang w:val="en-US"/>
          </w:rPr>
          <w:t>Geovisualisasi</w:t>
        </w:r>
        <w:r w:rsidR="00D641E0" w:rsidRPr="00D641E0">
          <w:rPr>
            <w:rFonts w:ascii="Times New Roman" w:hAnsi="Times New Roman" w:cs="Times New Roman"/>
            <w:noProof/>
            <w:webHidden/>
          </w:rPr>
          <w:tab/>
        </w:r>
        <w:r w:rsidR="00D641E0" w:rsidRPr="00D641E0">
          <w:rPr>
            <w:rFonts w:ascii="Times New Roman" w:hAnsi="Times New Roman" w:cs="Times New Roman"/>
            <w:noProof/>
            <w:webHidden/>
          </w:rPr>
          <w:fldChar w:fldCharType="begin"/>
        </w:r>
        <w:r w:rsidR="00D641E0" w:rsidRPr="00D641E0">
          <w:rPr>
            <w:rFonts w:ascii="Times New Roman" w:hAnsi="Times New Roman" w:cs="Times New Roman"/>
            <w:noProof/>
            <w:webHidden/>
          </w:rPr>
          <w:instrText xml:space="preserve"> PAGEREF _Toc148647703 \h </w:instrText>
        </w:r>
        <w:r w:rsidR="00D641E0" w:rsidRPr="00D641E0">
          <w:rPr>
            <w:rFonts w:ascii="Times New Roman" w:hAnsi="Times New Roman" w:cs="Times New Roman"/>
            <w:noProof/>
            <w:webHidden/>
          </w:rPr>
        </w:r>
        <w:r w:rsidR="00D641E0" w:rsidRPr="00D641E0">
          <w:rPr>
            <w:rFonts w:ascii="Times New Roman" w:hAnsi="Times New Roman" w:cs="Times New Roman"/>
            <w:noProof/>
            <w:webHidden/>
          </w:rPr>
          <w:fldChar w:fldCharType="separate"/>
        </w:r>
        <w:r>
          <w:rPr>
            <w:rFonts w:ascii="Times New Roman" w:hAnsi="Times New Roman" w:cs="Times New Roman"/>
            <w:noProof/>
            <w:webHidden/>
          </w:rPr>
          <w:t>31</w:t>
        </w:r>
        <w:r w:rsidR="00D641E0" w:rsidRPr="00D641E0">
          <w:rPr>
            <w:rFonts w:ascii="Times New Roman" w:hAnsi="Times New Roman" w:cs="Times New Roman"/>
            <w:noProof/>
            <w:webHidden/>
          </w:rPr>
          <w:fldChar w:fldCharType="end"/>
        </w:r>
      </w:hyperlink>
    </w:p>
    <w:p w14:paraId="491FD415" w14:textId="3FD18D0A" w:rsidR="00D641E0" w:rsidRPr="00D641E0" w:rsidRDefault="00A164B2">
      <w:pPr>
        <w:pStyle w:val="TOC3"/>
        <w:tabs>
          <w:tab w:val="left" w:pos="1320"/>
          <w:tab w:val="right" w:leader="dot" w:pos="7930"/>
        </w:tabs>
        <w:rPr>
          <w:rFonts w:ascii="Times New Roman" w:hAnsi="Times New Roman" w:cs="Times New Roman"/>
          <w:noProof/>
        </w:rPr>
      </w:pPr>
      <w:hyperlink w:anchor="_Toc148647704" w:history="1">
        <w:r w:rsidR="00D641E0" w:rsidRPr="00D641E0">
          <w:rPr>
            <w:rStyle w:val="Hyperlink"/>
            <w:rFonts w:ascii="Times New Roman" w:hAnsi="Times New Roman" w:cs="Times New Roman"/>
            <w:noProof/>
            <w:lang w:val="en-US"/>
          </w:rPr>
          <w:t>2.5.1</w:t>
        </w:r>
        <w:r w:rsidR="00D641E0" w:rsidRPr="00D641E0">
          <w:rPr>
            <w:rFonts w:ascii="Times New Roman" w:hAnsi="Times New Roman" w:cs="Times New Roman"/>
            <w:noProof/>
          </w:rPr>
          <w:tab/>
        </w:r>
        <w:r w:rsidR="00D641E0" w:rsidRPr="00D641E0">
          <w:rPr>
            <w:rStyle w:val="Hyperlink"/>
            <w:rFonts w:ascii="Times New Roman" w:hAnsi="Times New Roman" w:cs="Times New Roman"/>
            <w:noProof/>
            <w:lang w:val="en-US"/>
          </w:rPr>
          <w:t>Sistem Informasi Geografis</w:t>
        </w:r>
        <w:r w:rsidR="00D641E0" w:rsidRPr="00D641E0">
          <w:rPr>
            <w:rFonts w:ascii="Times New Roman" w:hAnsi="Times New Roman" w:cs="Times New Roman"/>
            <w:noProof/>
            <w:webHidden/>
          </w:rPr>
          <w:tab/>
        </w:r>
        <w:r w:rsidR="00D641E0" w:rsidRPr="00D641E0">
          <w:rPr>
            <w:rFonts w:ascii="Times New Roman" w:hAnsi="Times New Roman" w:cs="Times New Roman"/>
            <w:noProof/>
            <w:webHidden/>
          </w:rPr>
          <w:fldChar w:fldCharType="begin"/>
        </w:r>
        <w:r w:rsidR="00D641E0" w:rsidRPr="00D641E0">
          <w:rPr>
            <w:rFonts w:ascii="Times New Roman" w:hAnsi="Times New Roman" w:cs="Times New Roman"/>
            <w:noProof/>
            <w:webHidden/>
          </w:rPr>
          <w:instrText xml:space="preserve"> PAGEREF _Toc148647704 \h </w:instrText>
        </w:r>
        <w:r w:rsidR="00D641E0" w:rsidRPr="00D641E0">
          <w:rPr>
            <w:rFonts w:ascii="Times New Roman" w:hAnsi="Times New Roman" w:cs="Times New Roman"/>
            <w:noProof/>
            <w:webHidden/>
          </w:rPr>
        </w:r>
        <w:r w:rsidR="00D641E0" w:rsidRPr="00D641E0">
          <w:rPr>
            <w:rFonts w:ascii="Times New Roman" w:hAnsi="Times New Roman" w:cs="Times New Roman"/>
            <w:noProof/>
            <w:webHidden/>
          </w:rPr>
          <w:fldChar w:fldCharType="separate"/>
        </w:r>
        <w:r>
          <w:rPr>
            <w:rFonts w:ascii="Times New Roman" w:hAnsi="Times New Roman" w:cs="Times New Roman"/>
            <w:noProof/>
            <w:webHidden/>
          </w:rPr>
          <w:t>32</w:t>
        </w:r>
        <w:r w:rsidR="00D641E0" w:rsidRPr="00D641E0">
          <w:rPr>
            <w:rFonts w:ascii="Times New Roman" w:hAnsi="Times New Roman" w:cs="Times New Roman"/>
            <w:noProof/>
            <w:webHidden/>
          </w:rPr>
          <w:fldChar w:fldCharType="end"/>
        </w:r>
      </w:hyperlink>
    </w:p>
    <w:p w14:paraId="651810F4" w14:textId="14C176E8" w:rsidR="00D641E0" w:rsidRPr="00D641E0" w:rsidRDefault="00A164B2">
      <w:pPr>
        <w:pStyle w:val="TOC2"/>
        <w:tabs>
          <w:tab w:val="left" w:pos="880"/>
          <w:tab w:val="right" w:leader="dot" w:pos="7930"/>
        </w:tabs>
        <w:rPr>
          <w:rFonts w:ascii="Times New Roman" w:hAnsi="Times New Roman" w:cs="Times New Roman"/>
          <w:noProof/>
        </w:rPr>
      </w:pPr>
      <w:hyperlink w:anchor="_Toc148647705" w:history="1">
        <w:r w:rsidR="00D641E0" w:rsidRPr="00D641E0">
          <w:rPr>
            <w:rStyle w:val="Hyperlink"/>
            <w:rFonts w:ascii="Times New Roman" w:hAnsi="Times New Roman" w:cs="Times New Roman"/>
            <w:noProof/>
            <w:lang w:val="en-US"/>
          </w:rPr>
          <w:t>2.6</w:t>
        </w:r>
        <w:r w:rsidR="00D641E0" w:rsidRPr="00D641E0">
          <w:rPr>
            <w:rFonts w:ascii="Times New Roman" w:hAnsi="Times New Roman" w:cs="Times New Roman"/>
            <w:noProof/>
          </w:rPr>
          <w:tab/>
        </w:r>
        <w:r w:rsidR="00D641E0" w:rsidRPr="00D641E0">
          <w:rPr>
            <w:rStyle w:val="Hyperlink"/>
            <w:rFonts w:ascii="Times New Roman" w:hAnsi="Times New Roman" w:cs="Times New Roman"/>
            <w:noProof/>
            <w:lang w:val="en-US"/>
          </w:rPr>
          <w:t>Penelitian Sebelumnya Tentang Penyebaran Informasi Suatu Kejadian Menggunakan Twitter</w:t>
        </w:r>
        <w:r w:rsidR="00D641E0" w:rsidRPr="00D641E0">
          <w:rPr>
            <w:rFonts w:ascii="Times New Roman" w:hAnsi="Times New Roman" w:cs="Times New Roman"/>
            <w:noProof/>
            <w:webHidden/>
          </w:rPr>
          <w:tab/>
        </w:r>
        <w:r w:rsidR="00D641E0" w:rsidRPr="00D641E0">
          <w:rPr>
            <w:rFonts w:ascii="Times New Roman" w:hAnsi="Times New Roman" w:cs="Times New Roman"/>
            <w:noProof/>
            <w:webHidden/>
          </w:rPr>
          <w:fldChar w:fldCharType="begin"/>
        </w:r>
        <w:r w:rsidR="00D641E0" w:rsidRPr="00D641E0">
          <w:rPr>
            <w:rFonts w:ascii="Times New Roman" w:hAnsi="Times New Roman" w:cs="Times New Roman"/>
            <w:noProof/>
            <w:webHidden/>
          </w:rPr>
          <w:instrText xml:space="preserve"> PAGEREF _Toc148647705 \h </w:instrText>
        </w:r>
        <w:r w:rsidR="00D641E0" w:rsidRPr="00D641E0">
          <w:rPr>
            <w:rFonts w:ascii="Times New Roman" w:hAnsi="Times New Roman" w:cs="Times New Roman"/>
            <w:noProof/>
            <w:webHidden/>
          </w:rPr>
        </w:r>
        <w:r w:rsidR="00D641E0" w:rsidRPr="00D641E0">
          <w:rPr>
            <w:rFonts w:ascii="Times New Roman" w:hAnsi="Times New Roman" w:cs="Times New Roman"/>
            <w:noProof/>
            <w:webHidden/>
          </w:rPr>
          <w:fldChar w:fldCharType="separate"/>
        </w:r>
        <w:r>
          <w:rPr>
            <w:rFonts w:ascii="Times New Roman" w:hAnsi="Times New Roman" w:cs="Times New Roman"/>
            <w:noProof/>
            <w:webHidden/>
          </w:rPr>
          <w:t>32</w:t>
        </w:r>
        <w:r w:rsidR="00D641E0" w:rsidRPr="00D641E0">
          <w:rPr>
            <w:rFonts w:ascii="Times New Roman" w:hAnsi="Times New Roman" w:cs="Times New Roman"/>
            <w:noProof/>
            <w:webHidden/>
          </w:rPr>
          <w:fldChar w:fldCharType="end"/>
        </w:r>
      </w:hyperlink>
    </w:p>
    <w:p w14:paraId="674F4CFC" w14:textId="3365EA82" w:rsidR="00D641E0" w:rsidRPr="00D641E0" w:rsidRDefault="00A164B2">
      <w:pPr>
        <w:pStyle w:val="TOC1"/>
        <w:tabs>
          <w:tab w:val="left" w:pos="880"/>
          <w:tab w:val="right" w:leader="dot" w:pos="7930"/>
        </w:tabs>
        <w:rPr>
          <w:rFonts w:ascii="Times New Roman" w:eastAsiaTheme="minorEastAsia" w:hAnsi="Times New Roman" w:cs="Times New Roman"/>
          <w:noProof/>
          <w:lang w:eastAsia="en-ID"/>
        </w:rPr>
      </w:pPr>
      <w:hyperlink w:anchor="_Toc148647706" w:history="1">
        <w:r w:rsidR="00D641E0" w:rsidRPr="00D641E0">
          <w:rPr>
            <w:rStyle w:val="Hyperlink"/>
            <w:rFonts w:ascii="Times New Roman" w:hAnsi="Times New Roman" w:cs="Times New Roman"/>
            <w:noProof/>
            <w:lang w:val="en-US"/>
          </w:rPr>
          <w:t>BAB III</w:t>
        </w:r>
        <w:r w:rsidR="00D641E0" w:rsidRPr="00D641E0">
          <w:rPr>
            <w:rFonts w:ascii="Times New Roman" w:eastAsiaTheme="minorEastAsia" w:hAnsi="Times New Roman" w:cs="Times New Roman"/>
            <w:noProof/>
            <w:lang w:eastAsia="en-ID"/>
          </w:rPr>
          <w:tab/>
        </w:r>
        <w:r w:rsidR="00D641E0" w:rsidRPr="00D641E0">
          <w:rPr>
            <w:rStyle w:val="Hyperlink"/>
            <w:rFonts w:ascii="Times New Roman" w:hAnsi="Times New Roman" w:cs="Times New Roman"/>
            <w:noProof/>
            <w:lang w:val="en-US"/>
          </w:rPr>
          <w:t>METODE PENELITIAN</w:t>
        </w:r>
        <w:r w:rsidR="00D641E0" w:rsidRPr="00D641E0">
          <w:rPr>
            <w:rFonts w:ascii="Times New Roman" w:hAnsi="Times New Roman" w:cs="Times New Roman"/>
            <w:noProof/>
            <w:webHidden/>
          </w:rPr>
          <w:tab/>
        </w:r>
        <w:r w:rsidR="00D641E0" w:rsidRPr="00D641E0">
          <w:rPr>
            <w:rFonts w:ascii="Times New Roman" w:hAnsi="Times New Roman" w:cs="Times New Roman"/>
            <w:noProof/>
            <w:webHidden/>
          </w:rPr>
          <w:fldChar w:fldCharType="begin"/>
        </w:r>
        <w:r w:rsidR="00D641E0" w:rsidRPr="00D641E0">
          <w:rPr>
            <w:rFonts w:ascii="Times New Roman" w:hAnsi="Times New Roman" w:cs="Times New Roman"/>
            <w:noProof/>
            <w:webHidden/>
          </w:rPr>
          <w:instrText xml:space="preserve"> PAGEREF _Toc148647706 \h </w:instrText>
        </w:r>
        <w:r w:rsidR="00D641E0" w:rsidRPr="00D641E0">
          <w:rPr>
            <w:rFonts w:ascii="Times New Roman" w:hAnsi="Times New Roman" w:cs="Times New Roman"/>
            <w:noProof/>
            <w:webHidden/>
          </w:rPr>
        </w:r>
        <w:r w:rsidR="00D641E0" w:rsidRPr="00D641E0">
          <w:rPr>
            <w:rFonts w:ascii="Times New Roman" w:hAnsi="Times New Roman" w:cs="Times New Roman"/>
            <w:noProof/>
            <w:webHidden/>
          </w:rPr>
          <w:fldChar w:fldCharType="separate"/>
        </w:r>
        <w:r>
          <w:rPr>
            <w:rFonts w:ascii="Times New Roman" w:hAnsi="Times New Roman" w:cs="Times New Roman"/>
            <w:noProof/>
            <w:webHidden/>
          </w:rPr>
          <w:t>35</w:t>
        </w:r>
        <w:r w:rsidR="00D641E0" w:rsidRPr="00D641E0">
          <w:rPr>
            <w:rFonts w:ascii="Times New Roman" w:hAnsi="Times New Roman" w:cs="Times New Roman"/>
            <w:noProof/>
            <w:webHidden/>
          </w:rPr>
          <w:fldChar w:fldCharType="end"/>
        </w:r>
      </w:hyperlink>
    </w:p>
    <w:p w14:paraId="68495269" w14:textId="70640228" w:rsidR="00D641E0" w:rsidRPr="00D641E0" w:rsidRDefault="00A164B2">
      <w:pPr>
        <w:pStyle w:val="TOC2"/>
        <w:tabs>
          <w:tab w:val="left" w:pos="880"/>
          <w:tab w:val="right" w:leader="dot" w:pos="7930"/>
        </w:tabs>
        <w:rPr>
          <w:rFonts w:ascii="Times New Roman" w:hAnsi="Times New Roman" w:cs="Times New Roman"/>
          <w:noProof/>
        </w:rPr>
      </w:pPr>
      <w:hyperlink w:anchor="_Toc148647707" w:history="1">
        <w:r w:rsidR="00D641E0" w:rsidRPr="00D641E0">
          <w:rPr>
            <w:rStyle w:val="Hyperlink"/>
            <w:rFonts w:ascii="Times New Roman" w:hAnsi="Times New Roman" w:cs="Times New Roman"/>
            <w:noProof/>
            <w:lang w:val="en-US"/>
          </w:rPr>
          <w:t>3.1</w:t>
        </w:r>
        <w:r w:rsidR="00D641E0" w:rsidRPr="00D641E0">
          <w:rPr>
            <w:rFonts w:ascii="Times New Roman" w:hAnsi="Times New Roman" w:cs="Times New Roman"/>
            <w:noProof/>
          </w:rPr>
          <w:tab/>
        </w:r>
        <w:r w:rsidR="00D641E0" w:rsidRPr="00D641E0">
          <w:rPr>
            <w:rStyle w:val="Hyperlink"/>
            <w:rFonts w:ascii="Times New Roman" w:hAnsi="Times New Roman" w:cs="Times New Roman"/>
            <w:noProof/>
            <w:lang w:val="en-US"/>
          </w:rPr>
          <w:t>Waktu Penelitian</w:t>
        </w:r>
        <w:r w:rsidR="00D641E0" w:rsidRPr="00D641E0">
          <w:rPr>
            <w:rFonts w:ascii="Times New Roman" w:hAnsi="Times New Roman" w:cs="Times New Roman"/>
            <w:noProof/>
            <w:webHidden/>
          </w:rPr>
          <w:tab/>
        </w:r>
        <w:r w:rsidR="00D641E0" w:rsidRPr="00D641E0">
          <w:rPr>
            <w:rFonts w:ascii="Times New Roman" w:hAnsi="Times New Roman" w:cs="Times New Roman"/>
            <w:noProof/>
            <w:webHidden/>
          </w:rPr>
          <w:fldChar w:fldCharType="begin"/>
        </w:r>
        <w:r w:rsidR="00D641E0" w:rsidRPr="00D641E0">
          <w:rPr>
            <w:rFonts w:ascii="Times New Roman" w:hAnsi="Times New Roman" w:cs="Times New Roman"/>
            <w:noProof/>
            <w:webHidden/>
          </w:rPr>
          <w:instrText xml:space="preserve"> PAGEREF _Toc148647707 \h </w:instrText>
        </w:r>
        <w:r w:rsidR="00D641E0" w:rsidRPr="00D641E0">
          <w:rPr>
            <w:rFonts w:ascii="Times New Roman" w:hAnsi="Times New Roman" w:cs="Times New Roman"/>
            <w:noProof/>
            <w:webHidden/>
          </w:rPr>
        </w:r>
        <w:r w:rsidR="00D641E0" w:rsidRPr="00D641E0">
          <w:rPr>
            <w:rFonts w:ascii="Times New Roman" w:hAnsi="Times New Roman" w:cs="Times New Roman"/>
            <w:noProof/>
            <w:webHidden/>
          </w:rPr>
          <w:fldChar w:fldCharType="separate"/>
        </w:r>
        <w:r>
          <w:rPr>
            <w:rFonts w:ascii="Times New Roman" w:hAnsi="Times New Roman" w:cs="Times New Roman"/>
            <w:noProof/>
            <w:webHidden/>
          </w:rPr>
          <w:t>35</w:t>
        </w:r>
        <w:r w:rsidR="00D641E0" w:rsidRPr="00D641E0">
          <w:rPr>
            <w:rFonts w:ascii="Times New Roman" w:hAnsi="Times New Roman" w:cs="Times New Roman"/>
            <w:noProof/>
            <w:webHidden/>
          </w:rPr>
          <w:fldChar w:fldCharType="end"/>
        </w:r>
      </w:hyperlink>
    </w:p>
    <w:p w14:paraId="5FEB7171" w14:textId="532AA868" w:rsidR="00D641E0" w:rsidRPr="00D641E0" w:rsidRDefault="00A164B2">
      <w:pPr>
        <w:pStyle w:val="TOC2"/>
        <w:tabs>
          <w:tab w:val="left" w:pos="880"/>
          <w:tab w:val="right" w:leader="dot" w:pos="7930"/>
        </w:tabs>
        <w:rPr>
          <w:rFonts w:ascii="Times New Roman" w:hAnsi="Times New Roman" w:cs="Times New Roman"/>
          <w:noProof/>
        </w:rPr>
      </w:pPr>
      <w:hyperlink w:anchor="_Toc148647708" w:history="1">
        <w:r w:rsidR="00D641E0" w:rsidRPr="00D641E0">
          <w:rPr>
            <w:rStyle w:val="Hyperlink"/>
            <w:rFonts w:ascii="Times New Roman" w:hAnsi="Times New Roman" w:cs="Times New Roman"/>
            <w:noProof/>
            <w:lang w:val="en-US"/>
          </w:rPr>
          <w:t>3.2</w:t>
        </w:r>
        <w:r w:rsidR="00D641E0" w:rsidRPr="00D641E0">
          <w:rPr>
            <w:rFonts w:ascii="Times New Roman" w:hAnsi="Times New Roman" w:cs="Times New Roman"/>
            <w:noProof/>
          </w:rPr>
          <w:tab/>
        </w:r>
        <w:r w:rsidR="00D641E0" w:rsidRPr="00D641E0">
          <w:rPr>
            <w:rStyle w:val="Hyperlink"/>
            <w:rFonts w:ascii="Times New Roman" w:hAnsi="Times New Roman" w:cs="Times New Roman"/>
            <w:noProof/>
            <w:lang w:val="en-US"/>
          </w:rPr>
          <w:t>Objek Penelitian</w:t>
        </w:r>
        <w:r w:rsidR="00D641E0" w:rsidRPr="00D641E0">
          <w:rPr>
            <w:rFonts w:ascii="Times New Roman" w:hAnsi="Times New Roman" w:cs="Times New Roman"/>
            <w:noProof/>
            <w:webHidden/>
          </w:rPr>
          <w:tab/>
        </w:r>
        <w:r w:rsidR="00D641E0" w:rsidRPr="00D641E0">
          <w:rPr>
            <w:rFonts w:ascii="Times New Roman" w:hAnsi="Times New Roman" w:cs="Times New Roman"/>
            <w:noProof/>
            <w:webHidden/>
          </w:rPr>
          <w:fldChar w:fldCharType="begin"/>
        </w:r>
        <w:r w:rsidR="00D641E0" w:rsidRPr="00D641E0">
          <w:rPr>
            <w:rFonts w:ascii="Times New Roman" w:hAnsi="Times New Roman" w:cs="Times New Roman"/>
            <w:noProof/>
            <w:webHidden/>
          </w:rPr>
          <w:instrText xml:space="preserve"> PAGEREF _Toc148647708 \h </w:instrText>
        </w:r>
        <w:r w:rsidR="00D641E0" w:rsidRPr="00D641E0">
          <w:rPr>
            <w:rFonts w:ascii="Times New Roman" w:hAnsi="Times New Roman" w:cs="Times New Roman"/>
            <w:noProof/>
            <w:webHidden/>
          </w:rPr>
        </w:r>
        <w:r w:rsidR="00D641E0" w:rsidRPr="00D641E0">
          <w:rPr>
            <w:rFonts w:ascii="Times New Roman" w:hAnsi="Times New Roman" w:cs="Times New Roman"/>
            <w:noProof/>
            <w:webHidden/>
          </w:rPr>
          <w:fldChar w:fldCharType="separate"/>
        </w:r>
        <w:r>
          <w:rPr>
            <w:rFonts w:ascii="Times New Roman" w:hAnsi="Times New Roman" w:cs="Times New Roman"/>
            <w:noProof/>
            <w:webHidden/>
          </w:rPr>
          <w:t>35</w:t>
        </w:r>
        <w:r w:rsidR="00D641E0" w:rsidRPr="00D641E0">
          <w:rPr>
            <w:rFonts w:ascii="Times New Roman" w:hAnsi="Times New Roman" w:cs="Times New Roman"/>
            <w:noProof/>
            <w:webHidden/>
          </w:rPr>
          <w:fldChar w:fldCharType="end"/>
        </w:r>
      </w:hyperlink>
    </w:p>
    <w:p w14:paraId="666BDA15" w14:textId="51E8A45E" w:rsidR="00D641E0" w:rsidRPr="00D641E0" w:rsidRDefault="00A164B2">
      <w:pPr>
        <w:pStyle w:val="TOC2"/>
        <w:tabs>
          <w:tab w:val="left" w:pos="880"/>
          <w:tab w:val="right" w:leader="dot" w:pos="7930"/>
        </w:tabs>
        <w:rPr>
          <w:rFonts w:ascii="Times New Roman" w:hAnsi="Times New Roman" w:cs="Times New Roman"/>
          <w:noProof/>
        </w:rPr>
      </w:pPr>
      <w:hyperlink w:anchor="_Toc148647709" w:history="1">
        <w:r w:rsidR="00D641E0" w:rsidRPr="00D641E0">
          <w:rPr>
            <w:rStyle w:val="Hyperlink"/>
            <w:rFonts w:ascii="Times New Roman" w:hAnsi="Times New Roman" w:cs="Times New Roman"/>
            <w:noProof/>
            <w:lang w:val="en-US"/>
          </w:rPr>
          <w:t>3.3</w:t>
        </w:r>
        <w:r w:rsidR="00D641E0" w:rsidRPr="00D641E0">
          <w:rPr>
            <w:rFonts w:ascii="Times New Roman" w:hAnsi="Times New Roman" w:cs="Times New Roman"/>
            <w:noProof/>
          </w:rPr>
          <w:tab/>
        </w:r>
        <w:r w:rsidR="00D641E0" w:rsidRPr="00D641E0">
          <w:rPr>
            <w:rStyle w:val="Hyperlink"/>
            <w:rFonts w:ascii="Times New Roman" w:hAnsi="Times New Roman" w:cs="Times New Roman"/>
            <w:noProof/>
            <w:lang w:val="en-US"/>
          </w:rPr>
          <w:t>Tahapan Penelitian</w:t>
        </w:r>
        <w:r w:rsidR="00D641E0" w:rsidRPr="00D641E0">
          <w:rPr>
            <w:rFonts w:ascii="Times New Roman" w:hAnsi="Times New Roman" w:cs="Times New Roman"/>
            <w:noProof/>
            <w:webHidden/>
          </w:rPr>
          <w:tab/>
        </w:r>
        <w:r w:rsidR="00D641E0" w:rsidRPr="00D641E0">
          <w:rPr>
            <w:rFonts w:ascii="Times New Roman" w:hAnsi="Times New Roman" w:cs="Times New Roman"/>
            <w:noProof/>
            <w:webHidden/>
          </w:rPr>
          <w:fldChar w:fldCharType="begin"/>
        </w:r>
        <w:r w:rsidR="00D641E0" w:rsidRPr="00D641E0">
          <w:rPr>
            <w:rFonts w:ascii="Times New Roman" w:hAnsi="Times New Roman" w:cs="Times New Roman"/>
            <w:noProof/>
            <w:webHidden/>
          </w:rPr>
          <w:instrText xml:space="preserve"> PAGEREF _Toc148647709 \h </w:instrText>
        </w:r>
        <w:r w:rsidR="00D641E0" w:rsidRPr="00D641E0">
          <w:rPr>
            <w:rFonts w:ascii="Times New Roman" w:hAnsi="Times New Roman" w:cs="Times New Roman"/>
            <w:noProof/>
            <w:webHidden/>
          </w:rPr>
        </w:r>
        <w:r w:rsidR="00D641E0" w:rsidRPr="00D641E0">
          <w:rPr>
            <w:rFonts w:ascii="Times New Roman" w:hAnsi="Times New Roman" w:cs="Times New Roman"/>
            <w:noProof/>
            <w:webHidden/>
          </w:rPr>
          <w:fldChar w:fldCharType="separate"/>
        </w:r>
        <w:r>
          <w:rPr>
            <w:rFonts w:ascii="Times New Roman" w:hAnsi="Times New Roman" w:cs="Times New Roman"/>
            <w:noProof/>
            <w:webHidden/>
          </w:rPr>
          <w:t>36</w:t>
        </w:r>
        <w:r w:rsidR="00D641E0" w:rsidRPr="00D641E0">
          <w:rPr>
            <w:rFonts w:ascii="Times New Roman" w:hAnsi="Times New Roman" w:cs="Times New Roman"/>
            <w:noProof/>
            <w:webHidden/>
          </w:rPr>
          <w:fldChar w:fldCharType="end"/>
        </w:r>
      </w:hyperlink>
    </w:p>
    <w:p w14:paraId="529A5642" w14:textId="6417C5B4" w:rsidR="00D641E0" w:rsidRPr="00D641E0" w:rsidRDefault="00A164B2">
      <w:pPr>
        <w:pStyle w:val="TOC3"/>
        <w:tabs>
          <w:tab w:val="left" w:pos="1320"/>
          <w:tab w:val="right" w:leader="dot" w:pos="7930"/>
        </w:tabs>
        <w:rPr>
          <w:rFonts w:ascii="Times New Roman" w:hAnsi="Times New Roman" w:cs="Times New Roman"/>
          <w:noProof/>
        </w:rPr>
      </w:pPr>
      <w:hyperlink w:anchor="_Toc148647710" w:history="1">
        <w:r w:rsidR="00D641E0" w:rsidRPr="00D641E0">
          <w:rPr>
            <w:rStyle w:val="Hyperlink"/>
            <w:rFonts w:ascii="Times New Roman" w:hAnsi="Times New Roman" w:cs="Times New Roman"/>
            <w:noProof/>
            <w:lang w:val="en-US"/>
          </w:rPr>
          <w:t>3.3.1</w:t>
        </w:r>
        <w:r w:rsidR="00D641E0" w:rsidRPr="00D641E0">
          <w:rPr>
            <w:rFonts w:ascii="Times New Roman" w:hAnsi="Times New Roman" w:cs="Times New Roman"/>
            <w:noProof/>
          </w:rPr>
          <w:tab/>
        </w:r>
        <w:r w:rsidR="00D641E0" w:rsidRPr="00D641E0">
          <w:rPr>
            <w:rStyle w:val="Hyperlink"/>
            <w:rFonts w:ascii="Times New Roman" w:hAnsi="Times New Roman" w:cs="Times New Roman"/>
            <w:noProof/>
            <w:lang w:val="en-US"/>
          </w:rPr>
          <w:t>Akuisisi Tweet</w:t>
        </w:r>
        <w:r w:rsidR="00D641E0" w:rsidRPr="00D641E0">
          <w:rPr>
            <w:rFonts w:ascii="Times New Roman" w:hAnsi="Times New Roman" w:cs="Times New Roman"/>
            <w:noProof/>
            <w:webHidden/>
          </w:rPr>
          <w:tab/>
        </w:r>
        <w:r w:rsidR="00D641E0" w:rsidRPr="00D641E0">
          <w:rPr>
            <w:rFonts w:ascii="Times New Roman" w:hAnsi="Times New Roman" w:cs="Times New Roman"/>
            <w:noProof/>
            <w:webHidden/>
          </w:rPr>
          <w:fldChar w:fldCharType="begin"/>
        </w:r>
        <w:r w:rsidR="00D641E0" w:rsidRPr="00D641E0">
          <w:rPr>
            <w:rFonts w:ascii="Times New Roman" w:hAnsi="Times New Roman" w:cs="Times New Roman"/>
            <w:noProof/>
            <w:webHidden/>
          </w:rPr>
          <w:instrText xml:space="preserve"> PAGEREF _Toc148647710 \h </w:instrText>
        </w:r>
        <w:r w:rsidR="00D641E0" w:rsidRPr="00D641E0">
          <w:rPr>
            <w:rFonts w:ascii="Times New Roman" w:hAnsi="Times New Roman" w:cs="Times New Roman"/>
            <w:noProof/>
            <w:webHidden/>
          </w:rPr>
        </w:r>
        <w:r w:rsidR="00D641E0" w:rsidRPr="00D641E0">
          <w:rPr>
            <w:rFonts w:ascii="Times New Roman" w:hAnsi="Times New Roman" w:cs="Times New Roman"/>
            <w:noProof/>
            <w:webHidden/>
          </w:rPr>
          <w:fldChar w:fldCharType="separate"/>
        </w:r>
        <w:r>
          <w:rPr>
            <w:rFonts w:ascii="Times New Roman" w:hAnsi="Times New Roman" w:cs="Times New Roman"/>
            <w:noProof/>
            <w:webHidden/>
          </w:rPr>
          <w:t>36</w:t>
        </w:r>
        <w:r w:rsidR="00D641E0" w:rsidRPr="00D641E0">
          <w:rPr>
            <w:rFonts w:ascii="Times New Roman" w:hAnsi="Times New Roman" w:cs="Times New Roman"/>
            <w:noProof/>
            <w:webHidden/>
          </w:rPr>
          <w:fldChar w:fldCharType="end"/>
        </w:r>
      </w:hyperlink>
    </w:p>
    <w:p w14:paraId="05EBFAC5" w14:textId="04132DE8" w:rsidR="00D641E0" w:rsidRPr="00D641E0" w:rsidRDefault="00A164B2">
      <w:pPr>
        <w:pStyle w:val="TOC3"/>
        <w:tabs>
          <w:tab w:val="left" w:pos="1320"/>
          <w:tab w:val="right" w:leader="dot" w:pos="7930"/>
        </w:tabs>
        <w:rPr>
          <w:rFonts w:ascii="Times New Roman" w:hAnsi="Times New Roman" w:cs="Times New Roman"/>
          <w:noProof/>
        </w:rPr>
      </w:pPr>
      <w:hyperlink w:anchor="_Toc148647711" w:history="1">
        <w:r w:rsidR="00D641E0" w:rsidRPr="00D641E0">
          <w:rPr>
            <w:rStyle w:val="Hyperlink"/>
            <w:rFonts w:ascii="Times New Roman" w:hAnsi="Times New Roman" w:cs="Times New Roman"/>
            <w:noProof/>
            <w:lang w:val="en-US"/>
          </w:rPr>
          <w:t>3.3.2</w:t>
        </w:r>
        <w:r w:rsidR="00D641E0" w:rsidRPr="00D641E0">
          <w:rPr>
            <w:rFonts w:ascii="Times New Roman" w:hAnsi="Times New Roman" w:cs="Times New Roman"/>
            <w:noProof/>
          </w:rPr>
          <w:tab/>
        </w:r>
        <w:r w:rsidR="00D641E0" w:rsidRPr="00D641E0">
          <w:rPr>
            <w:rStyle w:val="Hyperlink"/>
            <w:rFonts w:ascii="Times New Roman" w:hAnsi="Times New Roman" w:cs="Times New Roman"/>
            <w:noProof/>
            <w:lang w:val="en-US"/>
          </w:rPr>
          <w:t>Praproses Data</w:t>
        </w:r>
        <w:r w:rsidR="00D641E0" w:rsidRPr="00D641E0">
          <w:rPr>
            <w:rFonts w:ascii="Times New Roman" w:hAnsi="Times New Roman" w:cs="Times New Roman"/>
            <w:noProof/>
            <w:webHidden/>
          </w:rPr>
          <w:tab/>
        </w:r>
        <w:r w:rsidR="00D641E0" w:rsidRPr="00D641E0">
          <w:rPr>
            <w:rFonts w:ascii="Times New Roman" w:hAnsi="Times New Roman" w:cs="Times New Roman"/>
            <w:noProof/>
            <w:webHidden/>
          </w:rPr>
          <w:fldChar w:fldCharType="begin"/>
        </w:r>
        <w:r w:rsidR="00D641E0" w:rsidRPr="00D641E0">
          <w:rPr>
            <w:rFonts w:ascii="Times New Roman" w:hAnsi="Times New Roman" w:cs="Times New Roman"/>
            <w:noProof/>
            <w:webHidden/>
          </w:rPr>
          <w:instrText xml:space="preserve"> PAGEREF _Toc148647711 \h </w:instrText>
        </w:r>
        <w:r w:rsidR="00D641E0" w:rsidRPr="00D641E0">
          <w:rPr>
            <w:rFonts w:ascii="Times New Roman" w:hAnsi="Times New Roman" w:cs="Times New Roman"/>
            <w:noProof/>
            <w:webHidden/>
          </w:rPr>
        </w:r>
        <w:r w:rsidR="00D641E0" w:rsidRPr="00D641E0">
          <w:rPr>
            <w:rFonts w:ascii="Times New Roman" w:hAnsi="Times New Roman" w:cs="Times New Roman"/>
            <w:noProof/>
            <w:webHidden/>
          </w:rPr>
          <w:fldChar w:fldCharType="separate"/>
        </w:r>
        <w:r>
          <w:rPr>
            <w:rFonts w:ascii="Times New Roman" w:hAnsi="Times New Roman" w:cs="Times New Roman"/>
            <w:noProof/>
            <w:webHidden/>
          </w:rPr>
          <w:t>37</w:t>
        </w:r>
        <w:r w:rsidR="00D641E0" w:rsidRPr="00D641E0">
          <w:rPr>
            <w:rFonts w:ascii="Times New Roman" w:hAnsi="Times New Roman" w:cs="Times New Roman"/>
            <w:noProof/>
            <w:webHidden/>
          </w:rPr>
          <w:fldChar w:fldCharType="end"/>
        </w:r>
      </w:hyperlink>
    </w:p>
    <w:p w14:paraId="49001468" w14:textId="741782A1" w:rsidR="00D641E0" w:rsidRPr="00D641E0" w:rsidRDefault="00A164B2">
      <w:pPr>
        <w:pStyle w:val="TOC3"/>
        <w:tabs>
          <w:tab w:val="left" w:pos="1320"/>
          <w:tab w:val="right" w:leader="dot" w:pos="7930"/>
        </w:tabs>
        <w:rPr>
          <w:rFonts w:ascii="Times New Roman" w:hAnsi="Times New Roman" w:cs="Times New Roman"/>
          <w:noProof/>
        </w:rPr>
      </w:pPr>
      <w:hyperlink w:anchor="_Toc148647712" w:history="1">
        <w:r w:rsidR="00D641E0" w:rsidRPr="00D641E0">
          <w:rPr>
            <w:rStyle w:val="Hyperlink"/>
            <w:rFonts w:ascii="Times New Roman" w:hAnsi="Times New Roman" w:cs="Times New Roman"/>
            <w:noProof/>
            <w:lang w:val="en-US"/>
          </w:rPr>
          <w:t>3.3.3</w:t>
        </w:r>
        <w:r w:rsidR="00D641E0" w:rsidRPr="00D641E0">
          <w:rPr>
            <w:rFonts w:ascii="Times New Roman" w:hAnsi="Times New Roman" w:cs="Times New Roman"/>
            <w:noProof/>
          </w:rPr>
          <w:tab/>
        </w:r>
        <w:r w:rsidR="00D641E0" w:rsidRPr="00D641E0">
          <w:rPr>
            <w:rStyle w:val="Hyperlink"/>
            <w:rFonts w:ascii="Times New Roman" w:hAnsi="Times New Roman" w:cs="Times New Roman"/>
            <w:noProof/>
            <w:lang w:val="en-US"/>
          </w:rPr>
          <w:t>Klasterisasi DBSCAN</w:t>
        </w:r>
        <w:r w:rsidR="00D641E0" w:rsidRPr="00D641E0">
          <w:rPr>
            <w:rFonts w:ascii="Times New Roman" w:hAnsi="Times New Roman" w:cs="Times New Roman"/>
            <w:noProof/>
            <w:webHidden/>
          </w:rPr>
          <w:tab/>
        </w:r>
        <w:r w:rsidR="00D641E0" w:rsidRPr="00D641E0">
          <w:rPr>
            <w:rFonts w:ascii="Times New Roman" w:hAnsi="Times New Roman" w:cs="Times New Roman"/>
            <w:noProof/>
            <w:webHidden/>
          </w:rPr>
          <w:fldChar w:fldCharType="begin"/>
        </w:r>
        <w:r w:rsidR="00D641E0" w:rsidRPr="00D641E0">
          <w:rPr>
            <w:rFonts w:ascii="Times New Roman" w:hAnsi="Times New Roman" w:cs="Times New Roman"/>
            <w:noProof/>
            <w:webHidden/>
          </w:rPr>
          <w:instrText xml:space="preserve"> PAGEREF _Toc148647712 \h </w:instrText>
        </w:r>
        <w:r w:rsidR="00D641E0" w:rsidRPr="00D641E0">
          <w:rPr>
            <w:rFonts w:ascii="Times New Roman" w:hAnsi="Times New Roman" w:cs="Times New Roman"/>
            <w:noProof/>
            <w:webHidden/>
          </w:rPr>
        </w:r>
        <w:r w:rsidR="00D641E0" w:rsidRPr="00D641E0">
          <w:rPr>
            <w:rFonts w:ascii="Times New Roman" w:hAnsi="Times New Roman" w:cs="Times New Roman"/>
            <w:noProof/>
            <w:webHidden/>
          </w:rPr>
          <w:fldChar w:fldCharType="separate"/>
        </w:r>
        <w:r>
          <w:rPr>
            <w:rFonts w:ascii="Times New Roman" w:hAnsi="Times New Roman" w:cs="Times New Roman"/>
            <w:noProof/>
            <w:webHidden/>
          </w:rPr>
          <w:t>41</w:t>
        </w:r>
        <w:r w:rsidR="00D641E0" w:rsidRPr="00D641E0">
          <w:rPr>
            <w:rFonts w:ascii="Times New Roman" w:hAnsi="Times New Roman" w:cs="Times New Roman"/>
            <w:noProof/>
            <w:webHidden/>
          </w:rPr>
          <w:fldChar w:fldCharType="end"/>
        </w:r>
      </w:hyperlink>
    </w:p>
    <w:p w14:paraId="231BC681" w14:textId="79F5887E" w:rsidR="00D641E0" w:rsidRPr="00D641E0" w:rsidRDefault="00A164B2">
      <w:pPr>
        <w:pStyle w:val="TOC3"/>
        <w:tabs>
          <w:tab w:val="left" w:pos="1320"/>
          <w:tab w:val="right" w:leader="dot" w:pos="7930"/>
        </w:tabs>
        <w:rPr>
          <w:rFonts w:ascii="Times New Roman" w:hAnsi="Times New Roman" w:cs="Times New Roman"/>
          <w:noProof/>
        </w:rPr>
      </w:pPr>
      <w:hyperlink w:anchor="_Toc148647713" w:history="1">
        <w:r w:rsidR="00D641E0" w:rsidRPr="00D641E0">
          <w:rPr>
            <w:rStyle w:val="Hyperlink"/>
            <w:rFonts w:ascii="Times New Roman" w:hAnsi="Times New Roman" w:cs="Times New Roman"/>
            <w:noProof/>
            <w:lang w:val="en-US"/>
          </w:rPr>
          <w:t>3.3.4</w:t>
        </w:r>
        <w:r w:rsidR="00D641E0" w:rsidRPr="00D641E0">
          <w:rPr>
            <w:rFonts w:ascii="Times New Roman" w:hAnsi="Times New Roman" w:cs="Times New Roman"/>
            <w:noProof/>
          </w:rPr>
          <w:tab/>
        </w:r>
        <w:r w:rsidR="00D641E0" w:rsidRPr="00D641E0">
          <w:rPr>
            <w:rStyle w:val="Hyperlink"/>
            <w:rFonts w:ascii="Times New Roman" w:hAnsi="Times New Roman" w:cs="Times New Roman"/>
            <w:noProof/>
            <w:lang w:val="en-US"/>
          </w:rPr>
          <w:t>Klasterisasi OPTICS</w:t>
        </w:r>
        <w:r w:rsidR="00D641E0" w:rsidRPr="00D641E0">
          <w:rPr>
            <w:rFonts w:ascii="Times New Roman" w:hAnsi="Times New Roman" w:cs="Times New Roman"/>
            <w:noProof/>
            <w:webHidden/>
          </w:rPr>
          <w:tab/>
        </w:r>
        <w:r w:rsidR="00D641E0" w:rsidRPr="00D641E0">
          <w:rPr>
            <w:rFonts w:ascii="Times New Roman" w:hAnsi="Times New Roman" w:cs="Times New Roman"/>
            <w:noProof/>
            <w:webHidden/>
          </w:rPr>
          <w:fldChar w:fldCharType="begin"/>
        </w:r>
        <w:r w:rsidR="00D641E0" w:rsidRPr="00D641E0">
          <w:rPr>
            <w:rFonts w:ascii="Times New Roman" w:hAnsi="Times New Roman" w:cs="Times New Roman"/>
            <w:noProof/>
            <w:webHidden/>
          </w:rPr>
          <w:instrText xml:space="preserve"> PAGEREF _Toc148647713 \h </w:instrText>
        </w:r>
        <w:r w:rsidR="00D641E0" w:rsidRPr="00D641E0">
          <w:rPr>
            <w:rFonts w:ascii="Times New Roman" w:hAnsi="Times New Roman" w:cs="Times New Roman"/>
            <w:noProof/>
            <w:webHidden/>
          </w:rPr>
        </w:r>
        <w:r w:rsidR="00D641E0" w:rsidRPr="00D641E0">
          <w:rPr>
            <w:rFonts w:ascii="Times New Roman" w:hAnsi="Times New Roman" w:cs="Times New Roman"/>
            <w:noProof/>
            <w:webHidden/>
          </w:rPr>
          <w:fldChar w:fldCharType="separate"/>
        </w:r>
        <w:r>
          <w:rPr>
            <w:rFonts w:ascii="Times New Roman" w:hAnsi="Times New Roman" w:cs="Times New Roman"/>
            <w:noProof/>
            <w:webHidden/>
          </w:rPr>
          <w:t>43</w:t>
        </w:r>
        <w:r w:rsidR="00D641E0" w:rsidRPr="00D641E0">
          <w:rPr>
            <w:rFonts w:ascii="Times New Roman" w:hAnsi="Times New Roman" w:cs="Times New Roman"/>
            <w:noProof/>
            <w:webHidden/>
          </w:rPr>
          <w:fldChar w:fldCharType="end"/>
        </w:r>
      </w:hyperlink>
    </w:p>
    <w:p w14:paraId="7B9B0BD7" w14:textId="2DEFB4E6" w:rsidR="00D641E0" w:rsidRPr="00D641E0" w:rsidRDefault="00A164B2">
      <w:pPr>
        <w:pStyle w:val="TOC3"/>
        <w:tabs>
          <w:tab w:val="left" w:pos="1320"/>
          <w:tab w:val="right" w:leader="dot" w:pos="7930"/>
        </w:tabs>
        <w:rPr>
          <w:rFonts w:ascii="Times New Roman" w:hAnsi="Times New Roman" w:cs="Times New Roman"/>
          <w:noProof/>
        </w:rPr>
      </w:pPr>
      <w:hyperlink w:anchor="_Toc148647714" w:history="1">
        <w:r w:rsidR="00D641E0" w:rsidRPr="00D641E0">
          <w:rPr>
            <w:rStyle w:val="Hyperlink"/>
            <w:rFonts w:ascii="Times New Roman" w:hAnsi="Times New Roman" w:cs="Times New Roman"/>
            <w:noProof/>
            <w:lang w:val="en-US"/>
          </w:rPr>
          <w:t>3.3.5</w:t>
        </w:r>
        <w:r w:rsidR="00D641E0" w:rsidRPr="00D641E0">
          <w:rPr>
            <w:rFonts w:ascii="Times New Roman" w:hAnsi="Times New Roman" w:cs="Times New Roman"/>
            <w:noProof/>
          </w:rPr>
          <w:tab/>
        </w:r>
        <w:r w:rsidR="00D641E0" w:rsidRPr="00D641E0">
          <w:rPr>
            <w:rStyle w:val="Hyperlink"/>
            <w:rFonts w:ascii="Times New Roman" w:hAnsi="Times New Roman" w:cs="Times New Roman"/>
            <w:noProof/>
            <w:lang w:val="en-US"/>
          </w:rPr>
          <w:t>Implementasi Data</w:t>
        </w:r>
        <w:r w:rsidR="00D641E0" w:rsidRPr="00D641E0">
          <w:rPr>
            <w:rFonts w:ascii="Times New Roman" w:hAnsi="Times New Roman" w:cs="Times New Roman"/>
            <w:noProof/>
            <w:webHidden/>
          </w:rPr>
          <w:tab/>
        </w:r>
        <w:r w:rsidR="00D641E0" w:rsidRPr="00D641E0">
          <w:rPr>
            <w:rFonts w:ascii="Times New Roman" w:hAnsi="Times New Roman" w:cs="Times New Roman"/>
            <w:noProof/>
            <w:webHidden/>
          </w:rPr>
          <w:fldChar w:fldCharType="begin"/>
        </w:r>
        <w:r w:rsidR="00D641E0" w:rsidRPr="00D641E0">
          <w:rPr>
            <w:rFonts w:ascii="Times New Roman" w:hAnsi="Times New Roman" w:cs="Times New Roman"/>
            <w:noProof/>
            <w:webHidden/>
          </w:rPr>
          <w:instrText xml:space="preserve"> PAGEREF _Toc148647714 \h </w:instrText>
        </w:r>
        <w:r w:rsidR="00D641E0" w:rsidRPr="00D641E0">
          <w:rPr>
            <w:rFonts w:ascii="Times New Roman" w:hAnsi="Times New Roman" w:cs="Times New Roman"/>
            <w:noProof/>
            <w:webHidden/>
          </w:rPr>
          <w:fldChar w:fldCharType="separate"/>
        </w:r>
        <w:r>
          <w:rPr>
            <w:rFonts w:ascii="Times New Roman" w:hAnsi="Times New Roman" w:cs="Times New Roman"/>
            <w:b/>
            <w:bCs/>
            <w:noProof/>
            <w:webHidden/>
            <w:lang w:val="en-US"/>
          </w:rPr>
          <w:t>Error! Bookmark not defined.</w:t>
        </w:r>
        <w:r w:rsidR="00D641E0" w:rsidRPr="00D641E0">
          <w:rPr>
            <w:rFonts w:ascii="Times New Roman" w:hAnsi="Times New Roman" w:cs="Times New Roman"/>
            <w:noProof/>
            <w:webHidden/>
          </w:rPr>
          <w:fldChar w:fldCharType="end"/>
        </w:r>
      </w:hyperlink>
    </w:p>
    <w:p w14:paraId="0622342A" w14:textId="521DC6E5" w:rsidR="00D641E0" w:rsidRPr="00D641E0" w:rsidRDefault="00A164B2">
      <w:pPr>
        <w:pStyle w:val="TOC3"/>
        <w:tabs>
          <w:tab w:val="left" w:pos="1320"/>
          <w:tab w:val="right" w:leader="dot" w:pos="7930"/>
        </w:tabs>
        <w:rPr>
          <w:rFonts w:ascii="Times New Roman" w:hAnsi="Times New Roman" w:cs="Times New Roman"/>
          <w:noProof/>
        </w:rPr>
      </w:pPr>
      <w:hyperlink w:anchor="_Toc148647715" w:history="1">
        <w:r w:rsidR="00D641E0" w:rsidRPr="00D641E0">
          <w:rPr>
            <w:rStyle w:val="Hyperlink"/>
            <w:rFonts w:ascii="Times New Roman" w:hAnsi="Times New Roman" w:cs="Times New Roman"/>
            <w:noProof/>
            <w:lang w:val="en-US"/>
          </w:rPr>
          <w:t>3.3.6</w:t>
        </w:r>
        <w:r w:rsidR="00D641E0" w:rsidRPr="00D641E0">
          <w:rPr>
            <w:rFonts w:ascii="Times New Roman" w:hAnsi="Times New Roman" w:cs="Times New Roman"/>
            <w:noProof/>
          </w:rPr>
          <w:tab/>
        </w:r>
        <w:r w:rsidR="00D641E0" w:rsidRPr="00D641E0">
          <w:rPr>
            <w:rStyle w:val="Hyperlink"/>
            <w:rFonts w:ascii="Times New Roman" w:hAnsi="Times New Roman" w:cs="Times New Roman"/>
            <w:noProof/>
            <w:lang w:val="en-US"/>
          </w:rPr>
          <w:t>Geovisualisasi</w:t>
        </w:r>
        <w:r w:rsidR="00D641E0" w:rsidRPr="00D641E0">
          <w:rPr>
            <w:rFonts w:ascii="Times New Roman" w:hAnsi="Times New Roman" w:cs="Times New Roman"/>
            <w:noProof/>
            <w:webHidden/>
          </w:rPr>
          <w:tab/>
        </w:r>
        <w:r w:rsidR="00D641E0" w:rsidRPr="00D641E0">
          <w:rPr>
            <w:rFonts w:ascii="Times New Roman" w:hAnsi="Times New Roman" w:cs="Times New Roman"/>
            <w:noProof/>
            <w:webHidden/>
          </w:rPr>
          <w:fldChar w:fldCharType="begin"/>
        </w:r>
        <w:r w:rsidR="00D641E0" w:rsidRPr="00D641E0">
          <w:rPr>
            <w:rFonts w:ascii="Times New Roman" w:hAnsi="Times New Roman" w:cs="Times New Roman"/>
            <w:noProof/>
            <w:webHidden/>
          </w:rPr>
          <w:instrText xml:space="preserve"> PAGEREF _Toc148647715 \h </w:instrText>
        </w:r>
        <w:r w:rsidR="00D641E0" w:rsidRPr="00D641E0">
          <w:rPr>
            <w:rFonts w:ascii="Times New Roman" w:hAnsi="Times New Roman" w:cs="Times New Roman"/>
            <w:noProof/>
            <w:webHidden/>
          </w:rPr>
        </w:r>
        <w:r w:rsidR="00D641E0" w:rsidRPr="00D641E0">
          <w:rPr>
            <w:rFonts w:ascii="Times New Roman" w:hAnsi="Times New Roman" w:cs="Times New Roman"/>
            <w:noProof/>
            <w:webHidden/>
          </w:rPr>
          <w:fldChar w:fldCharType="separate"/>
        </w:r>
        <w:r>
          <w:rPr>
            <w:rFonts w:ascii="Times New Roman" w:hAnsi="Times New Roman" w:cs="Times New Roman"/>
            <w:noProof/>
            <w:webHidden/>
          </w:rPr>
          <w:t>44</w:t>
        </w:r>
        <w:r w:rsidR="00D641E0" w:rsidRPr="00D641E0">
          <w:rPr>
            <w:rFonts w:ascii="Times New Roman" w:hAnsi="Times New Roman" w:cs="Times New Roman"/>
            <w:noProof/>
            <w:webHidden/>
          </w:rPr>
          <w:fldChar w:fldCharType="end"/>
        </w:r>
      </w:hyperlink>
    </w:p>
    <w:p w14:paraId="6937E8E0" w14:textId="2AE1B0EA" w:rsidR="00D641E0" w:rsidRPr="00D641E0" w:rsidRDefault="00A164B2">
      <w:pPr>
        <w:pStyle w:val="TOC3"/>
        <w:tabs>
          <w:tab w:val="left" w:pos="1320"/>
          <w:tab w:val="right" w:leader="dot" w:pos="7930"/>
        </w:tabs>
        <w:rPr>
          <w:rFonts w:ascii="Times New Roman" w:hAnsi="Times New Roman" w:cs="Times New Roman"/>
          <w:noProof/>
        </w:rPr>
      </w:pPr>
      <w:hyperlink w:anchor="_Toc148647716" w:history="1">
        <w:r w:rsidR="00D641E0" w:rsidRPr="00D641E0">
          <w:rPr>
            <w:rStyle w:val="Hyperlink"/>
            <w:rFonts w:ascii="Times New Roman" w:hAnsi="Times New Roman" w:cs="Times New Roman"/>
            <w:noProof/>
            <w:lang w:val="en-US"/>
          </w:rPr>
          <w:t>3.3.7</w:t>
        </w:r>
        <w:r w:rsidR="00D641E0" w:rsidRPr="00D641E0">
          <w:rPr>
            <w:rFonts w:ascii="Times New Roman" w:hAnsi="Times New Roman" w:cs="Times New Roman"/>
            <w:noProof/>
          </w:rPr>
          <w:tab/>
        </w:r>
        <w:r w:rsidR="00D641E0" w:rsidRPr="00D641E0">
          <w:rPr>
            <w:rStyle w:val="Hyperlink"/>
            <w:rFonts w:ascii="Times New Roman" w:hAnsi="Times New Roman" w:cs="Times New Roman"/>
            <w:noProof/>
            <w:lang w:val="en-US"/>
          </w:rPr>
          <w:t>Evaluasi Hasil Analisis</w:t>
        </w:r>
        <w:r w:rsidR="00D641E0" w:rsidRPr="00D641E0">
          <w:rPr>
            <w:rFonts w:ascii="Times New Roman" w:hAnsi="Times New Roman" w:cs="Times New Roman"/>
            <w:noProof/>
            <w:webHidden/>
          </w:rPr>
          <w:tab/>
        </w:r>
        <w:r w:rsidR="00D641E0" w:rsidRPr="00D641E0">
          <w:rPr>
            <w:rFonts w:ascii="Times New Roman" w:hAnsi="Times New Roman" w:cs="Times New Roman"/>
            <w:noProof/>
            <w:webHidden/>
          </w:rPr>
          <w:fldChar w:fldCharType="begin"/>
        </w:r>
        <w:r w:rsidR="00D641E0" w:rsidRPr="00D641E0">
          <w:rPr>
            <w:rFonts w:ascii="Times New Roman" w:hAnsi="Times New Roman" w:cs="Times New Roman"/>
            <w:noProof/>
            <w:webHidden/>
          </w:rPr>
          <w:instrText xml:space="preserve"> PAGEREF _Toc148647716 \h </w:instrText>
        </w:r>
        <w:r w:rsidR="00D641E0" w:rsidRPr="00D641E0">
          <w:rPr>
            <w:rFonts w:ascii="Times New Roman" w:hAnsi="Times New Roman" w:cs="Times New Roman"/>
            <w:noProof/>
            <w:webHidden/>
          </w:rPr>
        </w:r>
        <w:r w:rsidR="00D641E0" w:rsidRPr="00D641E0">
          <w:rPr>
            <w:rFonts w:ascii="Times New Roman" w:hAnsi="Times New Roman" w:cs="Times New Roman"/>
            <w:noProof/>
            <w:webHidden/>
          </w:rPr>
          <w:fldChar w:fldCharType="separate"/>
        </w:r>
        <w:r>
          <w:rPr>
            <w:rFonts w:ascii="Times New Roman" w:hAnsi="Times New Roman" w:cs="Times New Roman"/>
            <w:noProof/>
            <w:webHidden/>
          </w:rPr>
          <w:t>44</w:t>
        </w:r>
        <w:r w:rsidR="00D641E0" w:rsidRPr="00D641E0">
          <w:rPr>
            <w:rFonts w:ascii="Times New Roman" w:hAnsi="Times New Roman" w:cs="Times New Roman"/>
            <w:noProof/>
            <w:webHidden/>
          </w:rPr>
          <w:fldChar w:fldCharType="end"/>
        </w:r>
      </w:hyperlink>
    </w:p>
    <w:p w14:paraId="20EDCD5E" w14:textId="3140F658" w:rsidR="00D641E0" w:rsidRPr="00D641E0" w:rsidRDefault="00A164B2">
      <w:pPr>
        <w:pStyle w:val="TOC1"/>
        <w:tabs>
          <w:tab w:val="left" w:pos="880"/>
          <w:tab w:val="right" w:leader="dot" w:pos="7930"/>
        </w:tabs>
        <w:rPr>
          <w:rFonts w:ascii="Times New Roman" w:eastAsiaTheme="minorEastAsia" w:hAnsi="Times New Roman" w:cs="Times New Roman"/>
          <w:noProof/>
          <w:lang w:eastAsia="en-ID"/>
        </w:rPr>
      </w:pPr>
      <w:hyperlink w:anchor="_Toc148647717" w:history="1">
        <w:r w:rsidR="00D641E0" w:rsidRPr="00D641E0">
          <w:rPr>
            <w:rStyle w:val="Hyperlink"/>
            <w:rFonts w:ascii="Times New Roman" w:hAnsi="Times New Roman" w:cs="Times New Roman"/>
            <w:noProof/>
            <w:lang w:val="en-US"/>
          </w:rPr>
          <w:t>BAB IV</w:t>
        </w:r>
        <w:r w:rsidR="00D641E0" w:rsidRPr="00D641E0">
          <w:rPr>
            <w:rFonts w:ascii="Times New Roman" w:eastAsiaTheme="minorEastAsia" w:hAnsi="Times New Roman" w:cs="Times New Roman"/>
            <w:noProof/>
            <w:lang w:eastAsia="en-ID"/>
          </w:rPr>
          <w:tab/>
        </w:r>
        <w:r w:rsidR="00D641E0" w:rsidRPr="00D641E0">
          <w:rPr>
            <w:rStyle w:val="Hyperlink"/>
            <w:rFonts w:ascii="Times New Roman" w:hAnsi="Times New Roman" w:cs="Times New Roman"/>
            <w:noProof/>
            <w:lang w:val="en-US"/>
          </w:rPr>
          <w:t>HASIL DAN PEMBAHASAN</w:t>
        </w:r>
        <w:r w:rsidR="00D641E0" w:rsidRPr="00D641E0">
          <w:rPr>
            <w:rFonts w:ascii="Times New Roman" w:hAnsi="Times New Roman" w:cs="Times New Roman"/>
            <w:noProof/>
            <w:webHidden/>
          </w:rPr>
          <w:tab/>
        </w:r>
        <w:r w:rsidR="00D641E0" w:rsidRPr="00D641E0">
          <w:rPr>
            <w:rFonts w:ascii="Times New Roman" w:hAnsi="Times New Roman" w:cs="Times New Roman"/>
            <w:noProof/>
            <w:webHidden/>
          </w:rPr>
          <w:fldChar w:fldCharType="begin"/>
        </w:r>
        <w:r w:rsidR="00D641E0" w:rsidRPr="00D641E0">
          <w:rPr>
            <w:rFonts w:ascii="Times New Roman" w:hAnsi="Times New Roman" w:cs="Times New Roman"/>
            <w:noProof/>
            <w:webHidden/>
          </w:rPr>
          <w:instrText xml:space="preserve"> PAGEREF _Toc148647717 \h </w:instrText>
        </w:r>
        <w:r w:rsidR="00D641E0" w:rsidRPr="00D641E0">
          <w:rPr>
            <w:rFonts w:ascii="Times New Roman" w:hAnsi="Times New Roman" w:cs="Times New Roman"/>
            <w:noProof/>
            <w:webHidden/>
          </w:rPr>
        </w:r>
        <w:r w:rsidR="00D641E0" w:rsidRPr="00D641E0">
          <w:rPr>
            <w:rFonts w:ascii="Times New Roman" w:hAnsi="Times New Roman" w:cs="Times New Roman"/>
            <w:noProof/>
            <w:webHidden/>
          </w:rPr>
          <w:fldChar w:fldCharType="separate"/>
        </w:r>
        <w:r>
          <w:rPr>
            <w:rFonts w:ascii="Times New Roman" w:hAnsi="Times New Roman" w:cs="Times New Roman"/>
            <w:noProof/>
            <w:webHidden/>
          </w:rPr>
          <w:t>46</w:t>
        </w:r>
        <w:r w:rsidR="00D641E0" w:rsidRPr="00D641E0">
          <w:rPr>
            <w:rFonts w:ascii="Times New Roman" w:hAnsi="Times New Roman" w:cs="Times New Roman"/>
            <w:noProof/>
            <w:webHidden/>
          </w:rPr>
          <w:fldChar w:fldCharType="end"/>
        </w:r>
      </w:hyperlink>
    </w:p>
    <w:p w14:paraId="5DEC4984" w14:textId="799C8424" w:rsidR="00D641E0" w:rsidRPr="00D641E0" w:rsidRDefault="00A164B2">
      <w:pPr>
        <w:pStyle w:val="TOC2"/>
        <w:tabs>
          <w:tab w:val="left" w:pos="880"/>
          <w:tab w:val="right" w:leader="dot" w:pos="7930"/>
        </w:tabs>
        <w:rPr>
          <w:rFonts w:ascii="Times New Roman" w:hAnsi="Times New Roman" w:cs="Times New Roman"/>
          <w:noProof/>
        </w:rPr>
      </w:pPr>
      <w:hyperlink w:anchor="_Toc148647718" w:history="1">
        <w:r w:rsidR="00D641E0" w:rsidRPr="00D641E0">
          <w:rPr>
            <w:rStyle w:val="Hyperlink"/>
            <w:rFonts w:ascii="Times New Roman" w:hAnsi="Times New Roman" w:cs="Times New Roman"/>
            <w:noProof/>
            <w:lang w:val="en-US"/>
          </w:rPr>
          <w:t>4.1</w:t>
        </w:r>
        <w:r w:rsidR="00D641E0" w:rsidRPr="00D641E0">
          <w:rPr>
            <w:rFonts w:ascii="Times New Roman" w:hAnsi="Times New Roman" w:cs="Times New Roman"/>
            <w:noProof/>
          </w:rPr>
          <w:tab/>
        </w:r>
        <w:r w:rsidR="00D641E0" w:rsidRPr="00D641E0">
          <w:rPr>
            <w:rStyle w:val="Hyperlink"/>
            <w:rFonts w:ascii="Times New Roman" w:hAnsi="Times New Roman" w:cs="Times New Roman"/>
            <w:noProof/>
            <w:lang w:val="en-US"/>
          </w:rPr>
          <w:t>Akuisisi Tweet</w:t>
        </w:r>
        <w:r w:rsidR="00D641E0" w:rsidRPr="00D641E0">
          <w:rPr>
            <w:rFonts w:ascii="Times New Roman" w:hAnsi="Times New Roman" w:cs="Times New Roman"/>
            <w:noProof/>
            <w:webHidden/>
          </w:rPr>
          <w:tab/>
        </w:r>
        <w:r w:rsidR="00D641E0" w:rsidRPr="00D641E0">
          <w:rPr>
            <w:rFonts w:ascii="Times New Roman" w:hAnsi="Times New Roman" w:cs="Times New Roman"/>
            <w:noProof/>
            <w:webHidden/>
          </w:rPr>
          <w:fldChar w:fldCharType="begin"/>
        </w:r>
        <w:r w:rsidR="00D641E0" w:rsidRPr="00D641E0">
          <w:rPr>
            <w:rFonts w:ascii="Times New Roman" w:hAnsi="Times New Roman" w:cs="Times New Roman"/>
            <w:noProof/>
            <w:webHidden/>
          </w:rPr>
          <w:instrText xml:space="preserve"> PAGEREF _Toc148647718 \h </w:instrText>
        </w:r>
        <w:r w:rsidR="00D641E0" w:rsidRPr="00D641E0">
          <w:rPr>
            <w:rFonts w:ascii="Times New Roman" w:hAnsi="Times New Roman" w:cs="Times New Roman"/>
            <w:noProof/>
            <w:webHidden/>
          </w:rPr>
        </w:r>
        <w:r w:rsidR="00D641E0" w:rsidRPr="00D641E0">
          <w:rPr>
            <w:rFonts w:ascii="Times New Roman" w:hAnsi="Times New Roman" w:cs="Times New Roman"/>
            <w:noProof/>
            <w:webHidden/>
          </w:rPr>
          <w:fldChar w:fldCharType="separate"/>
        </w:r>
        <w:r>
          <w:rPr>
            <w:rFonts w:ascii="Times New Roman" w:hAnsi="Times New Roman" w:cs="Times New Roman"/>
            <w:noProof/>
            <w:webHidden/>
          </w:rPr>
          <w:t>46</w:t>
        </w:r>
        <w:r w:rsidR="00D641E0" w:rsidRPr="00D641E0">
          <w:rPr>
            <w:rFonts w:ascii="Times New Roman" w:hAnsi="Times New Roman" w:cs="Times New Roman"/>
            <w:noProof/>
            <w:webHidden/>
          </w:rPr>
          <w:fldChar w:fldCharType="end"/>
        </w:r>
      </w:hyperlink>
    </w:p>
    <w:p w14:paraId="4CCD39E6" w14:textId="2DF9F4E9" w:rsidR="00D641E0" w:rsidRPr="00D641E0" w:rsidRDefault="00A164B2">
      <w:pPr>
        <w:pStyle w:val="TOC2"/>
        <w:tabs>
          <w:tab w:val="left" w:pos="880"/>
          <w:tab w:val="right" w:leader="dot" w:pos="7930"/>
        </w:tabs>
        <w:rPr>
          <w:rFonts w:ascii="Times New Roman" w:hAnsi="Times New Roman" w:cs="Times New Roman"/>
          <w:noProof/>
        </w:rPr>
      </w:pPr>
      <w:hyperlink w:anchor="_Toc148647719" w:history="1">
        <w:r w:rsidR="00D641E0" w:rsidRPr="00D641E0">
          <w:rPr>
            <w:rStyle w:val="Hyperlink"/>
            <w:rFonts w:ascii="Times New Roman" w:hAnsi="Times New Roman" w:cs="Times New Roman"/>
            <w:noProof/>
            <w:lang w:val="en-US"/>
          </w:rPr>
          <w:t>4.2</w:t>
        </w:r>
        <w:r w:rsidR="00D641E0" w:rsidRPr="00D641E0">
          <w:rPr>
            <w:rFonts w:ascii="Times New Roman" w:hAnsi="Times New Roman" w:cs="Times New Roman"/>
            <w:noProof/>
          </w:rPr>
          <w:tab/>
        </w:r>
        <w:r w:rsidR="00D641E0" w:rsidRPr="00D641E0">
          <w:rPr>
            <w:rStyle w:val="Hyperlink"/>
            <w:rFonts w:ascii="Times New Roman" w:hAnsi="Times New Roman" w:cs="Times New Roman"/>
            <w:noProof/>
            <w:lang w:val="en-US"/>
          </w:rPr>
          <w:t>Praproses Data</w:t>
        </w:r>
        <w:r w:rsidR="00D641E0" w:rsidRPr="00D641E0">
          <w:rPr>
            <w:rFonts w:ascii="Times New Roman" w:hAnsi="Times New Roman" w:cs="Times New Roman"/>
            <w:noProof/>
            <w:webHidden/>
          </w:rPr>
          <w:tab/>
        </w:r>
        <w:r w:rsidR="00D641E0" w:rsidRPr="00D641E0">
          <w:rPr>
            <w:rFonts w:ascii="Times New Roman" w:hAnsi="Times New Roman" w:cs="Times New Roman"/>
            <w:noProof/>
            <w:webHidden/>
          </w:rPr>
          <w:fldChar w:fldCharType="begin"/>
        </w:r>
        <w:r w:rsidR="00D641E0" w:rsidRPr="00D641E0">
          <w:rPr>
            <w:rFonts w:ascii="Times New Roman" w:hAnsi="Times New Roman" w:cs="Times New Roman"/>
            <w:noProof/>
            <w:webHidden/>
          </w:rPr>
          <w:instrText xml:space="preserve"> PAGEREF _Toc148647719 \h </w:instrText>
        </w:r>
        <w:r w:rsidR="00D641E0" w:rsidRPr="00D641E0">
          <w:rPr>
            <w:rFonts w:ascii="Times New Roman" w:hAnsi="Times New Roman" w:cs="Times New Roman"/>
            <w:noProof/>
            <w:webHidden/>
          </w:rPr>
        </w:r>
        <w:r w:rsidR="00D641E0" w:rsidRPr="00D641E0">
          <w:rPr>
            <w:rFonts w:ascii="Times New Roman" w:hAnsi="Times New Roman" w:cs="Times New Roman"/>
            <w:noProof/>
            <w:webHidden/>
          </w:rPr>
          <w:fldChar w:fldCharType="separate"/>
        </w:r>
        <w:r>
          <w:rPr>
            <w:rFonts w:ascii="Times New Roman" w:hAnsi="Times New Roman" w:cs="Times New Roman"/>
            <w:noProof/>
            <w:webHidden/>
          </w:rPr>
          <w:t>48</w:t>
        </w:r>
        <w:r w:rsidR="00D641E0" w:rsidRPr="00D641E0">
          <w:rPr>
            <w:rFonts w:ascii="Times New Roman" w:hAnsi="Times New Roman" w:cs="Times New Roman"/>
            <w:noProof/>
            <w:webHidden/>
          </w:rPr>
          <w:fldChar w:fldCharType="end"/>
        </w:r>
      </w:hyperlink>
    </w:p>
    <w:p w14:paraId="78330A70" w14:textId="40B9D16F" w:rsidR="00D641E0" w:rsidRPr="00D641E0" w:rsidRDefault="00A164B2">
      <w:pPr>
        <w:pStyle w:val="TOC3"/>
        <w:tabs>
          <w:tab w:val="left" w:pos="1320"/>
          <w:tab w:val="right" w:leader="dot" w:pos="7930"/>
        </w:tabs>
        <w:rPr>
          <w:rFonts w:ascii="Times New Roman" w:hAnsi="Times New Roman" w:cs="Times New Roman"/>
          <w:noProof/>
        </w:rPr>
      </w:pPr>
      <w:hyperlink w:anchor="_Toc148647720" w:history="1">
        <w:r w:rsidR="00D641E0" w:rsidRPr="00D641E0">
          <w:rPr>
            <w:rStyle w:val="Hyperlink"/>
            <w:rFonts w:ascii="Times New Roman" w:hAnsi="Times New Roman" w:cs="Times New Roman"/>
            <w:noProof/>
            <w:lang w:val="en-US"/>
          </w:rPr>
          <w:t>4.2.1</w:t>
        </w:r>
        <w:r w:rsidR="00D641E0" w:rsidRPr="00D641E0">
          <w:rPr>
            <w:rFonts w:ascii="Times New Roman" w:hAnsi="Times New Roman" w:cs="Times New Roman"/>
            <w:noProof/>
          </w:rPr>
          <w:tab/>
        </w:r>
        <w:r w:rsidR="00D641E0" w:rsidRPr="00D641E0">
          <w:rPr>
            <w:rStyle w:val="Hyperlink"/>
            <w:rFonts w:ascii="Times New Roman" w:hAnsi="Times New Roman" w:cs="Times New Roman"/>
            <w:noProof/>
            <w:lang w:val="en-US"/>
          </w:rPr>
          <w:t>Case Folding</w:t>
        </w:r>
        <w:r w:rsidR="00D641E0" w:rsidRPr="00D641E0">
          <w:rPr>
            <w:rFonts w:ascii="Times New Roman" w:hAnsi="Times New Roman" w:cs="Times New Roman"/>
            <w:noProof/>
            <w:webHidden/>
          </w:rPr>
          <w:tab/>
        </w:r>
        <w:r w:rsidR="00D641E0" w:rsidRPr="00D641E0">
          <w:rPr>
            <w:rFonts w:ascii="Times New Roman" w:hAnsi="Times New Roman" w:cs="Times New Roman"/>
            <w:noProof/>
            <w:webHidden/>
          </w:rPr>
          <w:fldChar w:fldCharType="begin"/>
        </w:r>
        <w:r w:rsidR="00D641E0" w:rsidRPr="00D641E0">
          <w:rPr>
            <w:rFonts w:ascii="Times New Roman" w:hAnsi="Times New Roman" w:cs="Times New Roman"/>
            <w:noProof/>
            <w:webHidden/>
          </w:rPr>
          <w:instrText xml:space="preserve"> PAGEREF _Toc148647720 \h </w:instrText>
        </w:r>
        <w:r w:rsidR="00D641E0" w:rsidRPr="00D641E0">
          <w:rPr>
            <w:rFonts w:ascii="Times New Roman" w:hAnsi="Times New Roman" w:cs="Times New Roman"/>
            <w:noProof/>
            <w:webHidden/>
          </w:rPr>
        </w:r>
        <w:r w:rsidR="00D641E0" w:rsidRPr="00D641E0">
          <w:rPr>
            <w:rFonts w:ascii="Times New Roman" w:hAnsi="Times New Roman" w:cs="Times New Roman"/>
            <w:noProof/>
            <w:webHidden/>
          </w:rPr>
          <w:fldChar w:fldCharType="separate"/>
        </w:r>
        <w:r>
          <w:rPr>
            <w:rFonts w:ascii="Times New Roman" w:hAnsi="Times New Roman" w:cs="Times New Roman"/>
            <w:noProof/>
            <w:webHidden/>
          </w:rPr>
          <w:t>48</w:t>
        </w:r>
        <w:r w:rsidR="00D641E0" w:rsidRPr="00D641E0">
          <w:rPr>
            <w:rFonts w:ascii="Times New Roman" w:hAnsi="Times New Roman" w:cs="Times New Roman"/>
            <w:noProof/>
            <w:webHidden/>
          </w:rPr>
          <w:fldChar w:fldCharType="end"/>
        </w:r>
      </w:hyperlink>
    </w:p>
    <w:p w14:paraId="59245B61" w14:textId="46CA91C4" w:rsidR="00D641E0" w:rsidRPr="00D641E0" w:rsidRDefault="00A164B2">
      <w:pPr>
        <w:pStyle w:val="TOC3"/>
        <w:tabs>
          <w:tab w:val="left" w:pos="1320"/>
          <w:tab w:val="right" w:leader="dot" w:pos="7930"/>
        </w:tabs>
        <w:rPr>
          <w:rFonts w:ascii="Times New Roman" w:hAnsi="Times New Roman" w:cs="Times New Roman"/>
          <w:noProof/>
        </w:rPr>
      </w:pPr>
      <w:hyperlink w:anchor="_Toc148647721" w:history="1">
        <w:r w:rsidR="00D641E0" w:rsidRPr="00D641E0">
          <w:rPr>
            <w:rStyle w:val="Hyperlink"/>
            <w:rFonts w:ascii="Times New Roman" w:hAnsi="Times New Roman" w:cs="Times New Roman"/>
            <w:noProof/>
            <w:lang w:val="en-US"/>
          </w:rPr>
          <w:t>4.2.2</w:t>
        </w:r>
        <w:r w:rsidR="00D641E0" w:rsidRPr="00D641E0">
          <w:rPr>
            <w:rFonts w:ascii="Times New Roman" w:hAnsi="Times New Roman" w:cs="Times New Roman"/>
            <w:noProof/>
          </w:rPr>
          <w:tab/>
        </w:r>
        <w:r w:rsidR="00D641E0" w:rsidRPr="00D641E0">
          <w:rPr>
            <w:rStyle w:val="Hyperlink"/>
            <w:rFonts w:ascii="Times New Roman" w:hAnsi="Times New Roman" w:cs="Times New Roman"/>
            <w:noProof/>
            <w:lang w:val="en-US"/>
          </w:rPr>
          <w:t>Tokenizing</w:t>
        </w:r>
        <w:r w:rsidR="00D641E0" w:rsidRPr="00D641E0">
          <w:rPr>
            <w:rFonts w:ascii="Times New Roman" w:hAnsi="Times New Roman" w:cs="Times New Roman"/>
            <w:noProof/>
            <w:webHidden/>
          </w:rPr>
          <w:tab/>
        </w:r>
        <w:r w:rsidR="00D641E0" w:rsidRPr="00D641E0">
          <w:rPr>
            <w:rFonts w:ascii="Times New Roman" w:hAnsi="Times New Roman" w:cs="Times New Roman"/>
            <w:noProof/>
            <w:webHidden/>
          </w:rPr>
          <w:fldChar w:fldCharType="begin"/>
        </w:r>
        <w:r w:rsidR="00D641E0" w:rsidRPr="00D641E0">
          <w:rPr>
            <w:rFonts w:ascii="Times New Roman" w:hAnsi="Times New Roman" w:cs="Times New Roman"/>
            <w:noProof/>
            <w:webHidden/>
          </w:rPr>
          <w:instrText xml:space="preserve"> PAGEREF _Toc148647721 \h </w:instrText>
        </w:r>
        <w:r w:rsidR="00D641E0" w:rsidRPr="00D641E0">
          <w:rPr>
            <w:rFonts w:ascii="Times New Roman" w:hAnsi="Times New Roman" w:cs="Times New Roman"/>
            <w:noProof/>
            <w:webHidden/>
          </w:rPr>
        </w:r>
        <w:r w:rsidR="00D641E0" w:rsidRPr="00D641E0">
          <w:rPr>
            <w:rFonts w:ascii="Times New Roman" w:hAnsi="Times New Roman" w:cs="Times New Roman"/>
            <w:noProof/>
            <w:webHidden/>
          </w:rPr>
          <w:fldChar w:fldCharType="separate"/>
        </w:r>
        <w:r>
          <w:rPr>
            <w:rFonts w:ascii="Times New Roman" w:hAnsi="Times New Roman" w:cs="Times New Roman"/>
            <w:noProof/>
            <w:webHidden/>
          </w:rPr>
          <w:t>48</w:t>
        </w:r>
        <w:r w:rsidR="00D641E0" w:rsidRPr="00D641E0">
          <w:rPr>
            <w:rFonts w:ascii="Times New Roman" w:hAnsi="Times New Roman" w:cs="Times New Roman"/>
            <w:noProof/>
            <w:webHidden/>
          </w:rPr>
          <w:fldChar w:fldCharType="end"/>
        </w:r>
      </w:hyperlink>
    </w:p>
    <w:p w14:paraId="62D27945" w14:textId="0C6D42C5" w:rsidR="00D641E0" w:rsidRPr="00D641E0" w:rsidRDefault="00A164B2">
      <w:pPr>
        <w:pStyle w:val="TOC3"/>
        <w:tabs>
          <w:tab w:val="left" w:pos="1320"/>
          <w:tab w:val="right" w:leader="dot" w:pos="7930"/>
        </w:tabs>
        <w:rPr>
          <w:rFonts w:ascii="Times New Roman" w:hAnsi="Times New Roman" w:cs="Times New Roman"/>
          <w:noProof/>
        </w:rPr>
      </w:pPr>
      <w:hyperlink w:anchor="_Toc148647722" w:history="1">
        <w:r w:rsidR="00D641E0" w:rsidRPr="00D641E0">
          <w:rPr>
            <w:rStyle w:val="Hyperlink"/>
            <w:rFonts w:ascii="Times New Roman" w:hAnsi="Times New Roman" w:cs="Times New Roman"/>
            <w:noProof/>
            <w:lang w:val="en-US"/>
          </w:rPr>
          <w:t>4.2.3</w:t>
        </w:r>
        <w:r w:rsidR="00D641E0" w:rsidRPr="00D641E0">
          <w:rPr>
            <w:rFonts w:ascii="Times New Roman" w:hAnsi="Times New Roman" w:cs="Times New Roman"/>
            <w:noProof/>
          </w:rPr>
          <w:tab/>
        </w:r>
        <w:r w:rsidR="00D641E0" w:rsidRPr="00D641E0">
          <w:rPr>
            <w:rStyle w:val="Hyperlink"/>
            <w:rFonts w:ascii="Times New Roman" w:hAnsi="Times New Roman" w:cs="Times New Roman"/>
            <w:noProof/>
            <w:lang w:val="en-US"/>
          </w:rPr>
          <w:t>Penghapusan Stopword</w:t>
        </w:r>
        <w:r w:rsidR="00D641E0" w:rsidRPr="00D641E0">
          <w:rPr>
            <w:rFonts w:ascii="Times New Roman" w:hAnsi="Times New Roman" w:cs="Times New Roman"/>
            <w:noProof/>
            <w:webHidden/>
          </w:rPr>
          <w:tab/>
        </w:r>
        <w:r w:rsidR="00D641E0" w:rsidRPr="00D641E0">
          <w:rPr>
            <w:rFonts w:ascii="Times New Roman" w:hAnsi="Times New Roman" w:cs="Times New Roman"/>
            <w:noProof/>
            <w:webHidden/>
          </w:rPr>
          <w:fldChar w:fldCharType="begin"/>
        </w:r>
        <w:r w:rsidR="00D641E0" w:rsidRPr="00D641E0">
          <w:rPr>
            <w:rFonts w:ascii="Times New Roman" w:hAnsi="Times New Roman" w:cs="Times New Roman"/>
            <w:noProof/>
            <w:webHidden/>
          </w:rPr>
          <w:instrText xml:space="preserve"> PAGEREF _Toc148647722 \h </w:instrText>
        </w:r>
        <w:r w:rsidR="00D641E0" w:rsidRPr="00D641E0">
          <w:rPr>
            <w:rFonts w:ascii="Times New Roman" w:hAnsi="Times New Roman" w:cs="Times New Roman"/>
            <w:noProof/>
            <w:webHidden/>
          </w:rPr>
        </w:r>
        <w:r w:rsidR="00D641E0" w:rsidRPr="00D641E0">
          <w:rPr>
            <w:rFonts w:ascii="Times New Roman" w:hAnsi="Times New Roman" w:cs="Times New Roman"/>
            <w:noProof/>
            <w:webHidden/>
          </w:rPr>
          <w:fldChar w:fldCharType="separate"/>
        </w:r>
        <w:r>
          <w:rPr>
            <w:rFonts w:ascii="Times New Roman" w:hAnsi="Times New Roman" w:cs="Times New Roman"/>
            <w:noProof/>
            <w:webHidden/>
          </w:rPr>
          <w:t>49</w:t>
        </w:r>
        <w:r w:rsidR="00D641E0" w:rsidRPr="00D641E0">
          <w:rPr>
            <w:rFonts w:ascii="Times New Roman" w:hAnsi="Times New Roman" w:cs="Times New Roman"/>
            <w:noProof/>
            <w:webHidden/>
          </w:rPr>
          <w:fldChar w:fldCharType="end"/>
        </w:r>
      </w:hyperlink>
    </w:p>
    <w:p w14:paraId="3F832E86" w14:textId="6846D431" w:rsidR="00D641E0" w:rsidRPr="00D641E0" w:rsidRDefault="00A164B2">
      <w:pPr>
        <w:pStyle w:val="TOC3"/>
        <w:tabs>
          <w:tab w:val="left" w:pos="1320"/>
          <w:tab w:val="right" w:leader="dot" w:pos="7930"/>
        </w:tabs>
        <w:rPr>
          <w:rFonts w:ascii="Times New Roman" w:hAnsi="Times New Roman" w:cs="Times New Roman"/>
          <w:noProof/>
        </w:rPr>
      </w:pPr>
      <w:hyperlink w:anchor="_Toc148647723" w:history="1">
        <w:r w:rsidR="00D641E0" w:rsidRPr="00D641E0">
          <w:rPr>
            <w:rStyle w:val="Hyperlink"/>
            <w:rFonts w:ascii="Times New Roman" w:hAnsi="Times New Roman" w:cs="Times New Roman"/>
            <w:noProof/>
            <w:lang w:val="en-US"/>
          </w:rPr>
          <w:t>4.2.4</w:t>
        </w:r>
        <w:r w:rsidR="00D641E0" w:rsidRPr="00D641E0">
          <w:rPr>
            <w:rFonts w:ascii="Times New Roman" w:hAnsi="Times New Roman" w:cs="Times New Roman"/>
            <w:noProof/>
          </w:rPr>
          <w:tab/>
        </w:r>
        <w:r w:rsidR="00D641E0" w:rsidRPr="00D641E0">
          <w:rPr>
            <w:rStyle w:val="Hyperlink"/>
            <w:rFonts w:ascii="Times New Roman" w:hAnsi="Times New Roman" w:cs="Times New Roman"/>
            <w:noProof/>
            <w:lang w:val="en-US"/>
          </w:rPr>
          <w:t>Stemming Nazief-Adriani</w:t>
        </w:r>
        <w:r w:rsidR="00D641E0" w:rsidRPr="00D641E0">
          <w:rPr>
            <w:rFonts w:ascii="Times New Roman" w:hAnsi="Times New Roman" w:cs="Times New Roman"/>
            <w:noProof/>
            <w:webHidden/>
          </w:rPr>
          <w:tab/>
        </w:r>
        <w:r w:rsidR="00D641E0" w:rsidRPr="00D641E0">
          <w:rPr>
            <w:rFonts w:ascii="Times New Roman" w:hAnsi="Times New Roman" w:cs="Times New Roman"/>
            <w:noProof/>
            <w:webHidden/>
          </w:rPr>
          <w:fldChar w:fldCharType="begin"/>
        </w:r>
        <w:r w:rsidR="00D641E0" w:rsidRPr="00D641E0">
          <w:rPr>
            <w:rFonts w:ascii="Times New Roman" w:hAnsi="Times New Roman" w:cs="Times New Roman"/>
            <w:noProof/>
            <w:webHidden/>
          </w:rPr>
          <w:instrText xml:space="preserve"> PAGEREF _Toc148647723 \h </w:instrText>
        </w:r>
        <w:r w:rsidR="00D641E0" w:rsidRPr="00D641E0">
          <w:rPr>
            <w:rFonts w:ascii="Times New Roman" w:hAnsi="Times New Roman" w:cs="Times New Roman"/>
            <w:noProof/>
            <w:webHidden/>
          </w:rPr>
        </w:r>
        <w:r w:rsidR="00D641E0" w:rsidRPr="00D641E0">
          <w:rPr>
            <w:rFonts w:ascii="Times New Roman" w:hAnsi="Times New Roman" w:cs="Times New Roman"/>
            <w:noProof/>
            <w:webHidden/>
          </w:rPr>
          <w:fldChar w:fldCharType="separate"/>
        </w:r>
        <w:r>
          <w:rPr>
            <w:rFonts w:ascii="Times New Roman" w:hAnsi="Times New Roman" w:cs="Times New Roman"/>
            <w:noProof/>
            <w:webHidden/>
          </w:rPr>
          <w:t>50</w:t>
        </w:r>
        <w:r w:rsidR="00D641E0" w:rsidRPr="00D641E0">
          <w:rPr>
            <w:rFonts w:ascii="Times New Roman" w:hAnsi="Times New Roman" w:cs="Times New Roman"/>
            <w:noProof/>
            <w:webHidden/>
          </w:rPr>
          <w:fldChar w:fldCharType="end"/>
        </w:r>
      </w:hyperlink>
    </w:p>
    <w:p w14:paraId="269C9815" w14:textId="4888333D" w:rsidR="00D641E0" w:rsidRPr="00D641E0" w:rsidRDefault="00A164B2">
      <w:pPr>
        <w:pStyle w:val="TOC3"/>
        <w:tabs>
          <w:tab w:val="left" w:pos="1320"/>
          <w:tab w:val="right" w:leader="dot" w:pos="7930"/>
        </w:tabs>
        <w:rPr>
          <w:rFonts w:ascii="Times New Roman" w:hAnsi="Times New Roman" w:cs="Times New Roman"/>
          <w:noProof/>
        </w:rPr>
      </w:pPr>
      <w:hyperlink w:anchor="_Toc148647724" w:history="1">
        <w:r w:rsidR="00D641E0" w:rsidRPr="00D641E0">
          <w:rPr>
            <w:rStyle w:val="Hyperlink"/>
            <w:rFonts w:ascii="Times New Roman" w:hAnsi="Times New Roman" w:cs="Times New Roman"/>
            <w:noProof/>
            <w:lang w:val="en-US"/>
          </w:rPr>
          <w:t>4.2.5</w:t>
        </w:r>
        <w:r w:rsidR="00D641E0" w:rsidRPr="00D641E0">
          <w:rPr>
            <w:rFonts w:ascii="Times New Roman" w:hAnsi="Times New Roman" w:cs="Times New Roman"/>
            <w:noProof/>
          </w:rPr>
          <w:tab/>
        </w:r>
        <w:r w:rsidR="00D641E0" w:rsidRPr="00D641E0">
          <w:rPr>
            <w:rStyle w:val="Hyperlink"/>
            <w:rFonts w:ascii="Times New Roman" w:hAnsi="Times New Roman" w:cs="Times New Roman"/>
            <w:noProof/>
            <w:lang w:val="en-US"/>
          </w:rPr>
          <w:t>Term Document Matrix</w:t>
        </w:r>
        <w:r w:rsidR="00D641E0" w:rsidRPr="00D641E0">
          <w:rPr>
            <w:rFonts w:ascii="Times New Roman" w:hAnsi="Times New Roman" w:cs="Times New Roman"/>
            <w:noProof/>
            <w:webHidden/>
          </w:rPr>
          <w:tab/>
        </w:r>
        <w:r w:rsidR="00D641E0" w:rsidRPr="00D641E0">
          <w:rPr>
            <w:rFonts w:ascii="Times New Roman" w:hAnsi="Times New Roman" w:cs="Times New Roman"/>
            <w:noProof/>
            <w:webHidden/>
          </w:rPr>
          <w:fldChar w:fldCharType="begin"/>
        </w:r>
        <w:r w:rsidR="00D641E0" w:rsidRPr="00D641E0">
          <w:rPr>
            <w:rFonts w:ascii="Times New Roman" w:hAnsi="Times New Roman" w:cs="Times New Roman"/>
            <w:noProof/>
            <w:webHidden/>
          </w:rPr>
          <w:instrText xml:space="preserve"> PAGEREF _Toc148647724 \h </w:instrText>
        </w:r>
        <w:r w:rsidR="00D641E0" w:rsidRPr="00D641E0">
          <w:rPr>
            <w:rFonts w:ascii="Times New Roman" w:hAnsi="Times New Roman" w:cs="Times New Roman"/>
            <w:noProof/>
            <w:webHidden/>
          </w:rPr>
        </w:r>
        <w:r w:rsidR="00D641E0" w:rsidRPr="00D641E0">
          <w:rPr>
            <w:rFonts w:ascii="Times New Roman" w:hAnsi="Times New Roman" w:cs="Times New Roman"/>
            <w:noProof/>
            <w:webHidden/>
          </w:rPr>
          <w:fldChar w:fldCharType="separate"/>
        </w:r>
        <w:r>
          <w:rPr>
            <w:rFonts w:ascii="Times New Roman" w:hAnsi="Times New Roman" w:cs="Times New Roman"/>
            <w:noProof/>
            <w:webHidden/>
          </w:rPr>
          <w:t>50</w:t>
        </w:r>
        <w:r w:rsidR="00D641E0" w:rsidRPr="00D641E0">
          <w:rPr>
            <w:rFonts w:ascii="Times New Roman" w:hAnsi="Times New Roman" w:cs="Times New Roman"/>
            <w:noProof/>
            <w:webHidden/>
          </w:rPr>
          <w:fldChar w:fldCharType="end"/>
        </w:r>
      </w:hyperlink>
    </w:p>
    <w:p w14:paraId="60832974" w14:textId="4BACE416" w:rsidR="00D641E0" w:rsidRPr="00D641E0" w:rsidRDefault="00A164B2">
      <w:pPr>
        <w:pStyle w:val="TOC3"/>
        <w:tabs>
          <w:tab w:val="left" w:pos="1320"/>
          <w:tab w:val="right" w:leader="dot" w:pos="7930"/>
        </w:tabs>
        <w:rPr>
          <w:rFonts w:ascii="Times New Roman" w:hAnsi="Times New Roman" w:cs="Times New Roman"/>
          <w:noProof/>
        </w:rPr>
      </w:pPr>
      <w:hyperlink w:anchor="_Toc148647725" w:history="1">
        <w:r w:rsidR="00D641E0" w:rsidRPr="00D641E0">
          <w:rPr>
            <w:rStyle w:val="Hyperlink"/>
            <w:rFonts w:ascii="Times New Roman" w:hAnsi="Times New Roman" w:cs="Times New Roman"/>
            <w:noProof/>
            <w:lang w:val="en-US"/>
          </w:rPr>
          <w:t>4.2.6</w:t>
        </w:r>
        <w:r w:rsidR="00D641E0" w:rsidRPr="00D641E0">
          <w:rPr>
            <w:rFonts w:ascii="Times New Roman" w:hAnsi="Times New Roman" w:cs="Times New Roman"/>
            <w:noProof/>
          </w:rPr>
          <w:tab/>
        </w:r>
        <w:r w:rsidR="00D641E0" w:rsidRPr="00D641E0">
          <w:rPr>
            <w:rStyle w:val="Hyperlink"/>
            <w:rFonts w:ascii="Times New Roman" w:hAnsi="Times New Roman" w:cs="Times New Roman"/>
            <w:noProof/>
            <w:lang w:val="en-US"/>
          </w:rPr>
          <w:t>Principal Component Analysis</w:t>
        </w:r>
        <w:r w:rsidR="00D641E0" w:rsidRPr="00D641E0">
          <w:rPr>
            <w:rFonts w:ascii="Times New Roman" w:hAnsi="Times New Roman" w:cs="Times New Roman"/>
            <w:noProof/>
            <w:webHidden/>
          </w:rPr>
          <w:tab/>
        </w:r>
        <w:r w:rsidR="00D641E0" w:rsidRPr="00D641E0">
          <w:rPr>
            <w:rFonts w:ascii="Times New Roman" w:hAnsi="Times New Roman" w:cs="Times New Roman"/>
            <w:noProof/>
            <w:webHidden/>
          </w:rPr>
          <w:fldChar w:fldCharType="begin"/>
        </w:r>
        <w:r w:rsidR="00D641E0" w:rsidRPr="00D641E0">
          <w:rPr>
            <w:rFonts w:ascii="Times New Roman" w:hAnsi="Times New Roman" w:cs="Times New Roman"/>
            <w:noProof/>
            <w:webHidden/>
          </w:rPr>
          <w:instrText xml:space="preserve"> PAGEREF _Toc148647725 \h </w:instrText>
        </w:r>
        <w:r w:rsidR="00D641E0" w:rsidRPr="00D641E0">
          <w:rPr>
            <w:rFonts w:ascii="Times New Roman" w:hAnsi="Times New Roman" w:cs="Times New Roman"/>
            <w:noProof/>
            <w:webHidden/>
          </w:rPr>
          <w:fldChar w:fldCharType="separate"/>
        </w:r>
        <w:r>
          <w:rPr>
            <w:rFonts w:ascii="Times New Roman" w:hAnsi="Times New Roman" w:cs="Times New Roman"/>
            <w:b/>
            <w:bCs/>
            <w:noProof/>
            <w:webHidden/>
            <w:lang w:val="en-US"/>
          </w:rPr>
          <w:t>Error! Bookmark not defined.</w:t>
        </w:r>
        <w:r w:rsidR="00D641E0" w:rsidRPr="00D641E0">
          <w:rPr>
            <w:rFonts w:ascii="Times New Roman" w:hAnsi="Times New Roman" w:cs="Times New Roman"/>
            <w:noProof/>
            <w:webHidden/>
          </w:rPr>
          <w:fldChar w:fldCharType="end"/>
        </w:r>
      </w:hyperlink>
    </w:p>
    <w:p w14:paraId="22DA4074" w14:textId="01F70268" w:rsidR="00D641E0" w:rsidRPr="00D641E0" w:rsidRDefault="00A164B2">
      <w:pPr>
        <w:pStyle w:val="TOC2"/>
        <w:tabs>
          <w:tab w:val="left" w:pos="880"/>
          <w:tab w:val="right" w:leader="dot" w:pos="7930"/>
        </w:tabs>
        <w:rPr>
          <w:rFonts w:ascii="Times New Roman" w:hAnsi="Times New Roman" w:cs="Times New Roman"/>
          <w:noProof/>
        </w:rPr>
      </w:pPr>
      <w:hyperlink w:anchor="_Toc148647726" w:history="1">
        <w:r w:rsidR="00D641E0" w:rsidRPr="00D641E0">
          <w:rPr>
            <w:rStyle w:val="Hyperlink"/>
            <w:rFonts w:ascii="Times New Roman" w:hAnsi="Times New Roman" w:cs="Times New Roman"/>
            <w:noProof/>
            <w:lang w:val="en-US"/>
          </w:rPr>
          <w:t>4.3</w:t>
        </w:r>
        <w:r w:rsidR="00D641E0" w:rsidRPr="00D641E0">
          <w:rPr>
            <w:rFonts w:ascii="Times New Roman" w:hAnsi="Times New Roman" w:cs="Times New Roman"/>
            <w:noProof/>
          </w:rPr>
          <w:tab/>
        </w:r>
        <w:r w:rsidR="00D641E0" w:rsidRPr="00D641E0">
          <w:rPr>
            <w:rStyle w:val="Hyperlink"/>
            <w:rFonts w:ascii="Times New Roman" w:hAnsi="Times New Roman" w:cs="Times New Roman"/>
            <w:noProof/>
            <w:lang w:val="en-US"/>
          </w:rPr>
          <w:t>NearestNeightbors</w:t>
        </w:r>
        <w:r w:rsidR="00D641E0" w:rsidRPr="00D641E0">
          <w:rPr>
            <w:rFonts w:ascii="Times New Roman" w:hAnsi="Times New Roman" w:cs="Times New Roman"/>
            <w:noProof/>
            <w:webHidden/>
          </w:rPr>
          <w:tab/>
        </w:r>
        <w:r w:rsidR="00D641E0" w:rsidRPr="00D641E0">
          <w:rPr>
            <w:rFonts w:ascii="Times New Roman" w:hAnsi="Times New Roman" w:cs="Times New Roman"/>
            <w:noProof/>
            <w:webHidden/>
          </w:rPr>
          <w:fldChar w:fldCharType="begin"/>
        </w:r>
        <w:r w:rsidR="00D641E0" w:rsidRPr="00D641E0">
          <w:rPr>
            <w:rFonts w:ascii="Times New Roman" w:hAnsi="Times New Roman" w:cs="Times New Roman"/>
            <w:noProof/>
            <w:webHidden/>
          </w:rPr>
          <w:instrText xml:space="preserve"> PAGEREF _Toc148647726 \h </w:instrText>
        </w:r>
        <w:r w:rsidR="00D641E0" w:rsidRPr="00D641E0">
          <w:rPr>
            <w:rFonts w:ascii="Times New Roman" w:hAnsi="Times New Roman" w:cs="Times New Roman"/>
            <w:noProof/>
            <w:webHidden/>
          </w:rPr>
        </w:r>
        <w:r w:rsidR="00D641E0" w:rsidRPr="00D641E0">
          <w:rPr>
            <w:rFonts w:ascii="Times New Roman" w:hAnsi="Times New Roman" w:cs="Times New Roman"/>
            <w:noProof/>
            <w:webHidden/>
          </w:rPr>
          <w:fldChar w:fldCharType="separate"/>
        </w:r>
        <w:r>
          <w:rPr>
            <w:rFonts w:ascii="Times New Roman" w:hAnsi="Times New Roman" w:cs="Times New Roman"/>
            <w:noProof/>
            <w:webHidden/>
          </w:rPr>
          <w:t>51</w:t>
        </w:r>
        <w:r w:rsidR="00D641E0" w:rsidRPr="00D641E0">
          <w:rPr>
            <w:rFonts w:ascii="Times New Roman" w:hAnsi="Times New Roman" w:cs="Times New Roman"/>
            <w:noProof/>
            <w:webHidden/>
          </w:rPr>
          <w:fldChar w:fldCharType="end"/>
        </w:r>
      </w:hyperlink>
    </w:p>
    <w:p w14:paraId="29E7588A" w14:textId="0C8F6D4D" w:rsidR="00D641E0" w:rsidRPr="00D641E0" w:rsidRDefault="00A164B2">
      <w:pPr>
        <w:pStyle w:val="TOC2"/>
        <w:tabs>
          <w:tab w:val="left" w:pos="880"/>
          <w:tab w:val="right" w:leader="dot" w:pos="7930"/>
        </w:tabs>
        <w:rPr>
          <w:rFonts w:ascii="Times New Roman" w:hAnsi="Times New Roman" w:cs="Times New Roman"/>
          <w:noProof/>
        </w:rPr>
      </w:pPr>
      <w:hyperlink w:anchor="_Toc148647727" w:history="1">
        <w:r w:rsidR="00D641E0" w:rsidRPr="00D641E0">
          <w:rPr>
            <w:rStyle w:val="Hyperlink"/>
            <w:rFonts w:ascii="Times New Roman" w:hAnsi="Times New Roman" w:cs="Times New Roman"/>
            <w:noProof/>
            <w:lang w:val="en-US"/>
          </w:rPr>
          <w:t>4.4</w:t>
        </w:r>
        <w:r w:rsidR="00D641E0" w:rsidRPr="00D641E0">
          <w:rPr>
            <w:rFonts w:ascii="Times New Roman" w:hAnsi="Times New Roman" w:cs="Times New Roman"/>
            <w:noProof/>
          </w:rPr>
          <w:tab/>
        </w:r>
        <w:r w:rsidR="00D641E0" w:rsidRPr="00D641E0">
          <w:rPr>
            <w:rStyle w:val="Hyperlink"/>
            <w:rFonts w:ascii="Times New Roman" w:hAnsi="Times New Roman" w:cs="Times New Roman"/>
            <w:noProof/>
            <w:lang w:val="en-US"/>
          </w:rPr>
          <w:t>Klasterisasi</w:t>
        </w:r>
        <w:r w:rsidR="00D641E0" w:rsidRPr="00D641E0">
          <w:rPr>
            <w:rFonts w:ascii="Times New Roman" w:hAnsi="Times New Roman" w:cs="Times New Roman"/>
            <w:noProof/>
            <w:webHidden/>
          </w:rPr>
          <w:tab/>
        </w:r>
        <w:r w:rsidR="00D641E0" w:rsidRPr="00D641E0">
          <w:rPr>
            <w:rFonts w:ascii="Times New Roman" w:hAnsi="Times New Roman" w:cs="Times New Roman"/>
            <w:noProof/>
            <w:webHidden/>
          </w:rPr>
          <w:fldChar w:fldCharType="begin"/>
        </w:r>
        <w:r w:rsidR="00D641E0" w:rsidRPr="00D641E0">
          <w:rPr>
            <w:rFonts w:ascii="Times New Roman" w:hAnsi="Times New Roman" w:cs="Times New Roman"/>
            <w:noProof/>
            <w:webHidden/>
          </w:rPr>
          <w:instrText xml:space="preserve"> PAGEREF _Toc148647727 \h </w:instrText>
        </w:r>
        <w:r w:rsidR="00D641E0" w:rsidRPr="00D641E0">
          <w:rPr>
            <w:rFonts w:ascii="Times New Roman" w:hAnsi="Times New Roman" w:cs="Times New Roman"/>
            <w:noProof/>
            <w:webHidden/>
          </w:rPr>
        </w:r>
        <w:r w:rsidR="00D641E0" w:rsidRPr="00D641E0">
          <w:rPr>
            <w:rFonts w:ascii="Times New Roman" w:hAnsi="Times New Roman" w:cs="Times New Roman"/>
            <w:noProof/>
            <w:webHidden/>
          </w:rPr>
          <w:fldChar w:fldCharType="separate"/>
        </w:r>
        <w:r>
          <w:rPr>
            <w:rFonts w:ascii="Times New Roman" w:hAnsi="Times New Roman" w:cs="Times New Roman"/>
            <w:noProof/>
            <w:webHidden/>
          </w:rPr>
          <w:t>54</w:t>
        </w:r>
        <w:r w:rsidR="00D641E0" w:rsidRPr="00D641E0">
          <w:rPr>
            <w:rFonts w:ascii="Times New Roman" w:hAnsi="Times New Roman" w:cs="Times New Roman"/>
            <w:noProof/>
            <w:webHidden/>
          </w:rPr>
          <w:fldChar w:fldCharType="end"/>
        </w:r>
      </w:hyperlink>
    </w:p>
    <w:p w14:paraId="2B3C7B07" w14:textId="1FC7C32D" w:rsidR="00D641E0" w:rsidRPr="00D641E0" w:rsidRDefault="00A164B2">
      <w:pPr>
        <w:pStyle w:val="TOC2"/>
        <w:tabs>
          <w:tab w:val="left" w:pos="880"/>
          <w:tab w:val="right" w:leader="dot" w:pos="7930"/>
        </w:tabs>
        <w:rPr>
          <w:rFonts w:ascii="Times New Roman" w:hAnsi="Times New Roman" w:cs="Times New Roman"/>
          <w:noProof/>
        </w:rPr>
      </w:pPr>
      <w:hyperlink w:anchor="_Toc148647728" w:history="1">
        <w:r w:rsidR="00D641E0" w:rsidRPr="00D641E0">
          <w:rPr>
            <w:rStyle w:val="Hyperlink"/>
            <w:rFonts w:ascii="Times New Roman" w:hAnsi="Times New Roman" w:cs="Times New Roman"/>
            <w:noProof/>
            <w:lang w:val="en-US"/>
          </w:rPr>
          <w:t>4.5</w:t>
        </w:r>
        <w:r w:rsidR="00D641E0" w:rsidRPr="00D641E0">
          <w:rPr>
            <w:rFonts w:ascii="Times New Roman" w:hAnsi="Times New Roman" w:cs="Times New Roman"/>
            <w:noProof/>
          </w:rPr>
          <w:tab/>
        </w:r>
        <w:r w:rsidR="00D641E0" w:rsidRPr="00D641E0">
          <w:rPr>
            <w:rStyle w:val="Hyperlink"/>
            <w:rFonts w:ascii="Times New Roman" w:hAnsi="Times New Roman" w:cs="Times New Roman"/>
            <w:noProof/>
            <w:lang w:val="en-US"/>
          </w:rPr>
          <w:t>Geovisualisasi</w:t>
        </w:r>
        <w:r w:rsidR="00D641E0" w:rsidRPr="00D641E0">
          <w:rPr>
            <w:rFonts w:ascii="Times New Roman" w:hAnsi="Times New Roman" w:cs="Times New Roman"/>
            <w:noProof/>
            <w:webHidden/>
          </w:rPr>
          <w:tab/>
        </w:r>
        <w:r w:rsidR="00D641E0" w:rsidRPr="00D641E0">
          <w:rPr>
            <w:rFonts w:ascii="Times New Roman" w:hAnsi="Times New Roman" w:cs="Times New Roman"/>
            <w:noProof/>
            <w:webHidden/>
          </w:rPr>
          <w:fldChar w:fldCharType="begin"/>
        </w:r>
        <w:r w:rsidR="00D641E0" w:rsidRPr="00D641E0">
          <w:rPr>
            <w:rFonts w:ascii="Times New Roman" w:hAnsi="Times New Roman" w:cs="Times New Roman"/>
            <w:noProof/>
            <w:webHidden/>
          </w:rPr>
          <w:instrText xml:space="preserve"> PAGEREF _Toc148647728 \h </w:instrText>
        </w:r>
        <w:r w:rsidR="00D641E0" w:rsidRPr="00D641E0">
          <w:rPr>
            <w:rFonts w:ascii="Times New Roman" w:hAnsi="Times New Roman" w:cs="Times New Roman"/>
            <w:noProof/>
            <w:webHidden/>
          </w:rPr>
        </w:r>
        <w:r w:rsidR="00D641E0" w:rsidRPr="00D641E0">
          <w:rPr>
            <w:rFonts w:ascii="Times New Roman" w:hAnsi="Times New Roman" w:cs="Times New Roman"/>
            <w:noProof/>
            <w:webHidden/>
          </w:rPr>
          <w:fldChar w:fldCharType="separate"/>
        </w:r>
        <w:r>
          <w:rPr>
            <w:rFonts w:ascii="Times New Roman" w:hAnsi="Times New Roman" w:cs="Times New Roman"/>
            <w:noProof/>
            <w:webHidden/>
          </w:rPr>
          <w:t>54</w:t>
        </w:r>
        <w:r w:rsidR="00D641E0" w:rsidRPr="00D641E0">
          <w:rPr>
            <w:rFonts w:ascii="Times New Roman" w:hAnsi="Times New Roman" w:cs="Times New Roman"/>
            <w:noProof/>
            <w:webHidden/>
          </w:rPr>
          <w:fldChar w:fldCharType="end"/>
        </w:r>
      </w:hyperlink>
    </w:p>
    <w:p w14:paraId="4A488DAA" w14:textId="407E1091" w:rsidR="00D641E0" w:rsidRPr="00D641E0" w:rsidRDefault="00A164B2">
      <w:pPr>
        <w:pStyle w:val="TOC2"/>
        <w:tabs>
          <w:tab w:val="left" w:pos="880"/>
          <w:tab w:val="right" w:leader="dot" w:pos="7930"/>
        </w:tabs>
        <w:rPr>
          <w:rFonts w:ascii="Times New Roman" w:hAnsi="Times New Roman" w:cs="Times New Roman"/>
          <w:noProof/>
        </w:rPr>
      </w:pPr>
      <w:hyperlink w:anchor="_Toc148647729" w:history="1">
        <w:r w:rsidR="00D641E0" w:rsidRPr="00D641E0">
          <w:rPr>
            <w:rStyle w:val="Hyperlink"/>
            <w:rFonts w:ascii="Times New Roman" w:hAnsi="Times New Roman" w:cs="Times New Roman"/>
            <w:noProof/>
            <w:lang w:val="en-US"/>
          </w:rPr>
          <w:t>4.6</w:t>
        </w:r>
        <w:r w:rsidR="00D641E0" w:rsidRPr="00D641E0">
          <w:rPr>
            <w:rFonts w:ascii="Times New Roman" w:hAnsi="Times New Roman" w:cs="Times New Roman"/>
            <w:noProof/>
          </w:rPr>
          <w:tab/>
        </w:r>
        <w:r w:rsidR="00D641E0" w:rsidRPr="00D641E0">
          <w:rPr>
            <w:rStyle w:val="Hyperlink"/>
            <w:rFonts w:ascii="Times New Roman" w:hAnsi="Times New Roman" w:cs="Times New Roman"/>
            <w:noProof/>
            <w:lang w:val="en-US"/>
          </w:rPr>
          <w:t>Implementasi Data</w:t>
        </w:r>
        <w:r w:rsidR="00D641E0" w:rsidRPr="00D641E0">
          <w:rPr>
            <w:rFonts w:ascii="Times New Roman" w:hAnsi="Times New Roman" w:cs="Times New Roman"/>
            <w:noProof/>
            <w:webHidden/>
          </w:rPr>
          <w:tab/>
        </w:r>
        <w:r w:rsidR="00D641E0" w:rsidRPr="00D641E0">
          <w:rPr>
            <w:rFonts w:ascii="Times New Roman" w:hAnsi="Times New Roman" w:cs="Times New Roman"/>
            <w:noProof/>
            <w:webHidden/>
          </w:rPr>
          <w:fldChar w:fldCharType="begin"/>
        </w:r>
        <w:r w:rsidR="00D641E0" w:rsidRPr="00D641E0">
          <w:rPr>
            <w:rFonts w:ascii="Times New Roman" w:hAnsi="Times New Roman" w:cs="Times New Roman"/>
            <w:noProof/>
            <w:webHidden/>
          </w:rPr>
          <w:instrText xml:space="preserve"> PAGEREF _Toc148647729 \h </w:instrText>
        </w:r>
        <w:r w:rsidR="00D641E0" w:rsidRPr="00D641E0">
          <w:rPr>
            <w:rFonts w:ascii="Times New Roman" w:hAnsi="Times New Roman" w:cs="Times New Roman"/>
            <w:noProof/>
            <w:webHidden/>
          </w:rPr>
        </w:r>
        <w:r w:rsidR="00D641E0" w:rsidRPr="00D641E0">
          <w:rPr>
            <w:rFonts w:ascii="Times New Roman" w:hAnsi="Times New Roman" w:cs="Times New Roman"/>
            <w:noProof/>
            <w:webHidden/>
          </w:rPr>
          <w:fldChar w:fldCharType="separate"/>
        </w:r>
        <w:r>
          <w:rPr>
            <w:rFonts w:ascii="Times New Roman" w:hAnsi="Times New Roman" w:cs="Times New Roman"/>
            <w:noProof/>
            <w:webHidden/>
          </w:rPr>
          <w:t>63</w:t>
        </w:r>
        <w:r w:rsidR="00D641E0" w:rsidRPr="00D641E0">
          <w:rPr>
            <w:rFonts w:ascii="Times New Roman" w:hAnsi="Times New Roman" w:cs="Times New Roman"/>
            <w:noProof/>
            <w:webHidden/>
          </w:rPr>
          <w:fldChar w:fldCharType="end"/>
        </w:r>
      </w:hyperlink>
    </w:p>
    <w:p w14:paraId="5C6F8F98" w14:textId="3AD24BE3" w:rsidR="00D641E0" w:rsidRPr="00D641E0" w:rsidRDefault="00A164B2">
      <w:pPr>
        <w:pStyle w:val="TOC2"/>
        <w:tabs>
          <w:tab w:val="left" w:pos="880"/>
          <w:tab w:val="right" w:leader="dot" w:pos="7930"/>
        </w:tabs>
        <w:rPr>
          <w:rFonts w:ascii="Times New Roman" w:hAnsi="Times New Roman" w:cs="Times New Roman"/>
          <w:noProof/>
        </w:rPr>
      </w:pPr>
      <w:hyperlink w:anchor="_Toc148647730" w:history="1">
        <w:r w:rsidR="00D641E0" w:rsidRPr="00D641E0">
          <w:rPr>
            <w:rStyle w:val="Hyperlink"/>
            <w:rFonts w:ascii="Times New Roman" w:hAnsi="Times New Roman" w:cs="Times New Roman"/>
            <w:noProof/>
            <w:lang w:val="en-US"/>
          </w:rPr>
          <w:t>4.7</w:t>
        </w:r>
        <w:r w:rsidR="00D641E0" w:rsidRPr="00D641E0">
          <w:rPr>
            <w:rFonts w:ascii="Times New Roman" w:hAnsi="Times New Roman" w:cs="Times New Roman"/>
            <w:noProof/>
          </w:rPr>
          <w:tab/>
        </w:r>
        <w:r w:rsidR="00D641E0" w:rsidRPr="00D641E0">
          <w:rPr>
            <w:rStyle w:val="Hyperlink"/>
            <w:rFonts w:ascii="Times New Roman" w:hAnsi="Times New Roman" w:cs="Times New Roman"/>
            <w:noProof/>
            <w:lang w:val="en-US"/>
          </w:rPr>
          <w:t>Evaluasi Hasil Analisis</w:t>
        </w:r>
        <w:r w:rsidR="00D641E0" w:rsidRPr="00D641E0">
          <w:rPr>
            <w:rFonts w:ascii="Times New Roman" w:hAnsi="Times New Roman" w:cs="Times New Roman"/>
            <w:noProof/>
            <w:webHidden/>
          </w:rPr>
          <w:tab/>
        </w:r>
        <w:r w:rsidR="00D641E0" w:rsidRPr="00D641E0">
          <w:rPr>
            <w:rFonts w:ascii="Times New Roman" w:hAnsi="Times New Roman" w:cs="Times New Roman"/>
            <w:noProof/>
            <w:webHidden/>
          </w:rPr>
          <w:fldChar w:fldCharType="begin"/>
        </w:r>
        <w:r w:rsidR="00D641E0" w:rsidRPr="00D641E0">
          <w:rPr>
            <w:rFonts w:ascii="Times New Roman" w:hAnsi="Times New Roman" w:cs="Times New Roman"/>
            <w:noProof/>
            <w:webHidden/>
          </w:rPr>
          <w:instrText xml:space="preserve"> PAGEREF _Toc148647730 \h </w:instrText>
        </w:r>
        <w:r w:rsidR="00D641E0" w:rsidRPr="00D641E0">
          <w:rPr>
            <w:rFonts w:ascii="Times New Roman" w:hAnsi="Times New Roman" w:cs="Times New Roman"/>
            <w:noProof/>
            <w:webHidden/>
          </w:rPr>
        </w:r>
        <w:r w:rsidR="00D641E0" w:rsidRPr="00D641E0">
          <w:rPr>
            <w:rFonts w:ascii="Times New Roman" w:hAnsi="Times New Roman" w:cs="Times New Roman"/>
            <w:noProof/>
            <w:webHidden/>
          </w:rPr>
          <w:fldChar w:fldCharType="separate"/>
        </w:r>
        <w:r>
          <w:rPr>
            <w:rFonts w:ascii="Times New Roman" w:hAnsi="Times New Roman" w:cs="Times New Roman"/>
            <w:noProof/>
            <w:webHidden/>
          </w:rPr>
          <w:t>65</w:t>
        </w:r>
        <w:r w:rsidR="00D641E0" w:rsidRPr="00D641E0">
          <w:rPr>
            <w:rFonts w:ascii="Times New Roman" w:hAnsi="Times New Roman" w:cs="Times New Roman"/>
            <w:noProof/>
            <w:webHidden/>
          </w:rPr>
          <w:fldChar w:fldCharType="end"/>
        </w:r>
      </w:hyperlink>
    </w:p>
    <w:p w14:paraId="3EE49615" w14:textId="564702BB" w:rsidR="00D641E0" w:rsidRPr="00D641E0" w:rsidRDefault="00A164B2">
      <w:pPr>
        <w:pStyle w:val="TOC1"/>
        <w:tabs>
          <w:tab w:val="left" w:pos="880"/>
          <w:tab w:val="right" w:leader="dot" w:pos="7930"/>
        </w:tabs>
        <w:rPr>
          <w:rFonts w:ascii="Times New Roman" w:eastAsiaTheme="minorEastAsia" w:hAnsi="Times New Roman" w:cs="Times New Roman"/>
          <w:noProof/>
          <w:lang w:eastAsia="en-ID"/>
        </w:rPr>
      </w:pPr>
      <w:hyperlink w:anchor="_Toc148647731" w:history="1">
        <w:r w:rsidR="00D641E0" w:rsidRPr="00D641E0">
          <w:rPr>
            <w:rStyle w:val="Hyperlink"/>
            <w:rFonts w:ascii="Times New Roman" w:hAnsi="Times New Roman" w:cs="Times New Roman"/>
            <w:noProof/>
            <w:lang w:val="en-US"/>
          </w:rPr>
          <w:t>BAB V</w:t>
        </w:r>
        <w:r w:rsidR="00D641E0" w:rsidRPr="00D641E0">
          <w:rPr>
            <w:rFonts w:ascii="Times New Roman" w:eastAsiaTheme="minorEastAsia" w:hAnsi="Times New Roman" w:cs="Times New Roman"/>
            <w:noProof/>
            <w:lang w:eastAsia="en-ID"/>
          </w:rPr>
          <w:tab/>
        </w:r>
        <w:r w:rsidR="00D641E0" w:rsidRPr="00D641E0">
          <w:rPr>
            <w:rStyle w:val="Hyperlink"/>
            <w:rFonts w:ascii="Times New Roman" w:hAnsi="Times New Roman" w:cs="Times New Roman"/>
            <w:noProof/>
            <w:lang w:val="en-US"/>
          </w:rPr>
          <w:t>KESIMPULAN DAN SARAN</w:t>
        </w:r>
        <w:r w:rsidR="00D641E0" w:rsidRPr="00D641E0">
          <w:rPr>
            <w:rFonts w:ascii="Times New Roman" w:hAnsi="Times New Roman" w:cs="Times New Roman"/>
            <w:noProof/>
            <w:webHidden/>
          </w:rPr>
          <w:tab/>
        </w:r>
        <w:r w:rsidR="00D641E0" w:rsidRPr="00D641E0">
          <w:rPr>
            <w:rFonts w:ascii="Times New Roman" w:hAnsi="Times New Roman" w:cs="Times New Roman"/>
            <w:noProof/>
            <w:webHidden/>
          </w:rPr>
          <w:fldChar w:fldCharType="begin"/>
        </w:r>
        <w:r w:rsidR="00D641E0" w:rsidRPr="00D641E0">
          <w:rPr>
            <w:rFonts w:ascii="Times New Roman" w:hAnsi="Times New Roman" w:cs="Times New Roman"/>
            <w:noProof/>
            <w:webHidden/>
          </w:rPr>
          <w:instrText xml:space="preserve"> PAGEREF _Toc148647731 \h </w:instrText>
        </w:r>
        <w:r w:rsidR="00D641E0" w:rsidRPr="00D641E0">
          <w:rPr>
            <w:rFonts w:ascii="Times New Roman" w:hAnsi="Times New Roman" w:cs="Times New Roman"/>
            <w:noProof/>
            <w:webHidden/>
          </w:rPr>
        </w:r>
        <w:r w:rsidR="00D641E0" w:rsidRPr="00D641E0">
          <w:rPr>
            <w:rFonts w:ascii="Times New Roman" w:hAnsi="Times New Roman" w:cs="Times New Roman"/>
            <w:noProof/>
            <w:webHidden/>
          </w:rPr>
          <w:fldChar w:fldCharType="separate"/>
        </w:r>
        <w:r>
          <w:rPr>
            <w:rFonts w:ascii="Times New Roman" w:hAnsi="Times New Roman" w:cs="Times New Roman"/>
            <w:noProof/>
            <w:webHidden/>
          </w:rPr>
          <w:t>70</w:t>
        </w:r>
        <w:r w:rsidR="00D641E0" w:rsidRPr="00D641E0">
          <w:rPr>
            <w:rFonts w:ascii="Times New Roman" w:hAnsi="Times New Roman" w:cs="Times New Roman"/>
            <w:noProof/>
            <w:webHidden/>
          </w:rPr>
          <w:fldChar w:fldCharType="end"/>
        </w:r>
      </w:hyperlink>
    </w:p>
    <w:p w14:paraId="625E71A1" w14:textId="32FECB1A" w:rsidR="00D641E0" w:rsidRPr="00D641E0" w:rsidRDefault="00A164B2">
      <w:pPr>
        <w:pStyle w:val="TOC2"/>
        <w:tabs>
          <w:tab w:val="left" w:pos="880"/>
          <w:tab w:val="right" w:leader="dot" w:pos="7930"/>
        </w:tabs>
        <w:rPr>
          <w:rFonts w:ascii="Times New Roman" w:hAnsi="Times New Roman" w:cs="Times New Roman"/>
          <w:noProof/>
        </w:rPr>
      </w:pPr>
      <w:hyperlink w:anchor="_Toc148647732" w:history="1">
        <w:r w:rsidR="00D641E0" w:rsidRPr="00D641E0">
          <w:rPr>
            <w:rStyle w:val="Hyperlink"/>
            <w:rFonts w:ascii="Times New Roman" w:hAnsi="Times New Roman" w:cs="Times New Roman"/>
            <w:noProof/>
            <w:lang w:val="en-US"/>
          </w:rPr>
          <w:t>5.1</w:t>
        </w:r>
        <w:r w:rsidR="00D641E0" w:rsidRPr="00D641E0">
          <w:rPr>
            <w:rFonts w:ascii="Times New Roman" w:hAnsi="Times New Roman" w:cs="Times New Roman"/>
            <w:noProof/>
          </w:rPr>
          <w:tab/>
        </w:r>
        <w:r w:rsidR="00D641E0" w:rsidRPr="00D641E0">
          <w:rPr>
            <w:rStyle w:val="Hyperlink"/>
            <w:rFonts w:ascii="Times New Roman" w:hAnsi="Times New Roman" w:cs="Times New Roman"/>
            <w:noProof/>
            <w:lang w:val="en-US"/>
          </w:rPr>
          <w:t>Kesimpulan</w:t>
        </w:r>
        <w:r w:rsidR="00D641E0" w:rsidRPr="00D641E0">
          <w:rPr>
            <w:rFonts w:ascii="Times New Roman" w:hAnsi="Times New Roman" w:cs="Times New Roman"/>
            <w:noProof/>
            <w:webHidden/>
          </w:rPr>
          <w:tab/>
        </w:r>
        <w:r w:rsidR="00D641E0" w:rsidRPr="00D641E0">
          <w:rPr>
            <w:rFonts w:ascii="Times New Roman" w:hAnsi="Times New Roman" w:cs="Times New Roman"/>
            <w:noProof/>
            <w:webHidden/>
          </w:rPr>
          <w:fldChar w:fldCharType="begin"/>
        </w:r>
        <w:r w:rsidR="00D641E0" w:rsidRPr="00D641E0">
          <w:rPr>
            <w:rFonts w:ascii="Times New Roman" w:hAnsi="Times New Roman" w:cs="Times New Roman"/>
            <w:noProof/>
            <w:webHidden/>
          </w:rPr>
          <w:instrText xml:space="preserve"> PAGEREF _Toc148647732 \h </w:instrText>
        </w:r>
        <w:r w:rsidR="00D641E0" w:rsidRPr="00D641E0">
          <w:rPr>
            <w:rFonts w:ascii="Times New Roman" w:hAnsi="Times New Roman" w:cs="Times New Roman"/>
            <w:noProof/>
            <w:webHidden/>
          </w:rPr>
        </w:r>
        <w:r w:rsidR="00D641E0" w:rsidRPr="00D641E0">
          <w:rPr>
            <w:rFonts w:ascii="Times New Roman" w:hAnsi="Times New Roman" w:cs="Times New Roman"/>
            <w:noProof/>
            <w:webHidden/>
          </w:rPr>
          <w:fldChar w:fldCharType="separate"/>
        </w:r>
        <w:r>
          <w:rPr>
            <w:rFonts w:ascii="Times New Roman" w:hAnsi="Times New Roman" w:cs="Times New Roman"/>
            <w:noProof/>
            <w:webHidden/>
          </w:rPr>
          <w:t>70</w:t>
        </w:r>
        <w:r w:rsidR="00D641E0" w:rsidRPr="00D641E0">
          <w:rPr>
            <w:rFonts w:ascii="Times New Roman" w:hAnsi="Times New Roman" w:cs="Times New Roman"/>
            <w:noProof/>
            <w:webHidden/>
          </w:rPr>
          <w:fldChar w:fldCharType="end"/>
        </w:r>
      </w:hyperlink>
    </w:p>
    <w:p w14:paraId="5C3A0AB3" w14:textId="060F183B" w:rsidR="00D641E0" w:rsidRPr="00D641E0" w:rsidRDefault="00A164B2">
      <w:pPr>
        <w:pStyle w:val="TOC2"/>
        <w:tabs>
          <w:tab w:val="left" w:pos="880"/>
          <w:tab w:val="right" w:leader="dot" w:pos="7930"/>
        </w:tabs>
        <w:rPr>
          <w:rFonts w:ascii="Times New Roman" w:hAnsi="Times New Roman" w:cs="Times New Roman"/>
          <w:noProof/>
        </w:rPr>
      </w:pPr>
      <w:hyperlink w:anchor="_Toc148647733" w:history="1">
        <w:r w:rsidR="00D641E0" w:rsidRPr="00D641E0">
          <w:rPr>
            <w:rStyle w:val="Hyperlink"/>
            <w:rFonts w:ascii="Times New Roman" w:hAnsi="Times New Roman" w:cs="Times New Roman"/>
            <w:noProof/>
            <w:lang w:val="en-US"/>
          </w:rPr>
          <w:t>5.2</w:t>
        </w:r>
        <w:r w:rsidR="00D641E0" w:rsidRPr="00D641E0">
          <w:rPr>
            <w:rFonts w:ascii="Times New Roman" w:hAnsi="Times New Roman" w:cs="Times New Roman"/>
            <w:noProof/>
          </w:rPr>
          <w:tab/>
        </w:r>
        <w:r w:rsidR="00D641E0" w:rsidRPr="00D641E0">
          <w:rPr>
            <w:rStyle w:val="Hyperlink"/>
            <w:rFonts w:ascii="Times New Roman" w:hAnsi="Times New Roman" w:cs="Times New Roman"/>
            <w:noProof/>
            <w:lang w:val="en-US"/>
          </w:rPr>
          <w:t>Saran</w:t>
        </w:r>
        <w:r w:rsidR="00D641E0" w:rsidRPr="00D641E0">
          <w:rPr>
            <w:rFonts w:ascii="Times New Roman" w:hAnsi="Times New Roman" w:cs="Times New Roman"/>
            <w:noProof/>
            <w:webHidden/>
          </w:rPr>
          <w:tab/>
        </w:r>
        <w:r w:rsidR="00D641E0" w:rsidRPr="00D641E0">
          <w:rPr>
            <w:rFonts w:ascii="Times New Roman" w:hAnsi="Times New Roman" w:cs="Times New Roman"/>
            <w:noProof/>
            <w:webHidden/>
          </w:rPr>
          <w:fldChar w:fldCharType="begin"/>
        </w:r>
        <w:r w:rsidR="00D641E0" w:rsidRPr="00D641E0">
          <w:rPr>
            <w:rFonts w:ascii="Times New Roman" w:hAnsi="Times New Roman" w:cs="Times New Roman"/>
            <w:noProof/>
            <w:webHidden/>
          </w:rPr>
          <w:instrText xml:space="preserve"> PAGEREF _Toc148647733 \h </w:instrText>
        </w:r>
        <w:r w:rsidR="00D641E0" w:rsidRPr="00D641E0">
          <w:rPr>
            <w:rFonts w:ascii="Times New Roman" w:hAnsi="Times New Roman" w:cs="Times New Roman"/>
            <w:noProof/>
            <w:webHidden/>
          </w:rPr>
        </w:r>
        <w:r w:rsidR="00D641E0" w:rsidRPr="00D641E0">
          <w:rPr>
            <w:rFonts w:ascii="Times New Roman" w:hAnsi="Times New Roman" w:cs="Times New Roman"/>
            <w:noProof/>
            <w:webHidden/>
          </w:rPr>
          <w:fldChar w:fldCharType="separate"/>
        </w:r>
        <w:r>
          <w:rPr>
            <w:rFonts w:ascii="Times New Roman" w:hAnsi="Times New Roman" w:cs="Times New Roman"/>
            <w:noProof/>
            <w:webHidden/>
          </w:rPr>
          <w:t>70</w:t>
        </w:r>
        <w:r w:rsidR="00D641E0" w:rsidRPr="00D641E0">
          <w:rPr>
            <w:rFonts w:ascii="Times New Roman" w:hAnsi="Times New Roman" w:cs="Times New Roman"/>
            <w:noProof/>
            <w:webHidden/>
          </w:rPr>
          <w:fldChar w:fldCharType="end"/>
        </w:r>
      </w:hyperlink>
    </w:p>
    <w:p w14:paraId="39B94D5E" w14:textId="74DCA19F" w:rsidR="00D641E0" w:rsidRPr="00D641E0" w:rsidRDefault="00A164B2">
      <w:pPr>
        <w:pStyle w:val="TOC1"/>
        <w:tabs>
          <w:tab w:val="right" w:leader="dot" w:pos="7930"/>
        </w:tabs>
        <w:rPr>
          <w:rFonts w:ascii="Times New Roman" w:eastAsiaTheme="minorEastAsia" w:hAnsi="Times New Roman" w:cs="Times New Roman"/>
          <w:noProof/>
          <w:lang w:eastAsia="en-ID"/>
        </w:rPr>
      </w:pPr>
      <w:hyperlink w:anchor="_Toc148647734" w:history="1">
        <w:r w:rsidR="00D641E0" w:rsidRPr="00D641E0">
          <w:rPr>
            <w:rStyle w:val="Hyperlink"/>
            <w:rFonts w:ascii="Times New Roman" w:hAnsi="Times New Roman" w:cs="Times New Roman"/>
            <w:noProof/>
            <w:lang w:val="en-US"/>
          </w:rPr>
          <w:t>DAFTAR PUSTAKA</w:t>
        </w:r>
        <w:r w:rsidR="00D641E0" w:rsidRPr="00D641E0">
          <w:rPr>
            <w:rFonts w:ascii="Times New Roman" w:hAnsi="Times New Roman" w:cs="Times New Roman"/>
            <w:noProof/>
            <w:webHidden/>
          </w:rPr>
          <w:tab/>
        </w:r>
        <w:r w:rsidR="00D641E0" w:rsidRPr="00D641E0">
          <w:rPr>
            <w:rFonts w:ascii="Times New Roman" w:hAnsi="Times New Roman" w:cs="Times New Roman"/>
            <w:noProof/>
            <w:webHidden/>
          </w:rPr>
          <w:fldChar w:fldCharType="begin"/>
        </w:r>
        <w:r w:rsidR="00D641E0" w:rsidRPr="00D641E0">
          <w:rPr>
            <w:rFonts w:ascii="Times New Roman" w:hAnsi="Times New Roman" w:cs="Times New Roman"/>
            <w:noProof/>
            <w:webHidden/>
          </w:rPr>
          <w:instrText xml:space="preserve"> PAGEREF _Toc148647734 \h </w:instrText>
        </w:r>
        <w:r w:rsidR="00D641E0" w:rsidRPr="00D641E0">
          <w:rPr>
            <w:rFonts w:ascii="Times New Roman" w:hAnsi="Times New Roman" w:cs="Times New Roman"/>
            <w:noProof/>
            <w:webHidden/>
          </w:rPr>
        </w:r>
        <w:r w:rsidR="00D641E0" w:rsidRPr="00D641E0">
          <w:rPr>
            <w:rFonts w:ascii="Times New Roman" w:hAnsi="Times New Roman" w:cs="Times New Roman"/>
            <w:noProof/>
            <w:webHidden/>
          </w:rPr>
          <w:fldChar w:fldCharType="separate"/>
        </w:r>
        <w:r>
          <w:rPr>
            <w:rFonts w:ascii="Times New Roman" w:hAnsi="Times New Roman" w:cs="Times New Roman"/>
            <w:noProof/>
            <w:webHidden/>
          </w:rPr>
          <w:t>72</w:t>
        </w:r>
        <w:r w:rsidR="00D641E0" w:rsidRPr="00D641E0">
          <w:rPr>
            <w:rFonts w:ascii="Times New Roman" w:hAnsi="Times New Roman" w:cs="Times New Roman"/>
            <w:noProof/>
            <w:webHidden/>
          </w:rPr>
          <w:fldChar w:fldCharType="end"/>
        </w:r>
      </w:hyperlink>
    </w:p>
    <w:p w14:paraId="34649B68" w14:textId="4FF03285" w:rsidR="00F51AA2" w:rsidRPr="00D641E0" w:rsidRDefault="00650C36" w:rsidP="00650C36">
      <w:pPr>
        <w:spacing w:line="240" w:lineRule="auto"/>
        <w:jc w:val="both"/>
        <w:rPr>
          <w:rFonts w:ascii="Times New Roman" w:hAnsi="Times New Roman" w:cs="Times New Roman"/>
          <w:sz w:val="24"/>
          <w:szCs w:val="24"/>
          <w:lang w:val="en-US"/>
        </w:rPr>
      </w:pPr>
      <w:r w:rsidRPr="00D641E0">
        <w:rPr>
          <w:rFonts w:ascii="Times New Roman" w:hAnsi="Times New Roman" w:cs="Times New Roman"/>
          <w:sz w:val="24"/>
          <w:szCs w:val="24"/>
          <w:lang w:val="en-US"/>
        </w:rPr>
        <w:fldChar w:fldCharType="end"/>
      </w:r>
    </w:p>
    <w:p w14:paraId="3C3181FE" w14:textId="5254CCBB" w:rsidR="00F51AA2" w:rsidRDefault="00F51AA2" w:rsidP="009453C0">
      <w:pPr>
        <w:spacing w:line="360" w:lineRule="auto"/>
        <w:jc w:val="both"/>
        <w:rPr>
          <w:rFonts w:ascii="Times New Roman" w:hAnsi="Times New Roman" w:cs="Times New Roman"/>
          <w:sz w:val="24"/>
          <w:szCs w:val="24"/>
          <w:lang w:val="en-US"/>
        </w:rPr>
      </w:pPr>
    </w:p>
    <w:p w14:paraId="1A3F0B83" w14:textId="1DA64660" w:rsidR="00F51AA2" w:rsidRDefault="00F51AA2" w:rsidP="009453C0">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br w:type="page"/>
      </w:r>
    </w:p>
    <w:p w14:paraId="0EE6A120" w14:textId="1EB365CC" w:rsidR="00F51AA2" w:rsidRDefault="00F51AA2" w:rsidP="00C9739A">
      <w:pPr>
        <w:pStyle w:val="Heading1"/>
        <w:numPr>
          <w:ilvl w:val="0"/>
          <w:numId w:val="0"/>
        </w:numPr>
        <w:ind w:left="432" w:hanging="432"/>
        <w:jc w:val="center"/>
        <w:rPr>
          <w:lang w:val="en-US"/>
        </w:rPr>
      </w:pPr>
      <w:bookmarkStart w:id="17" w:name="_Toc148647680"/>
      <w:r>
        <w:rPr>
          <w:lang w:val="en-US"/>
        </w:rPr>
        <w:lastRenderedPageBreak/>
        <w:t>DAFTAR GAMBAR</w:t>
      </w:r>
      <w:bookmarkEnd w:id="17"/>
    </w:p>
    <w:p w14:paraId="793785BD" w14:textId="523D7C95" w:rsidR="00C9739A" w:rsidRDefault="00C9739A">
      <w:pPr>
        <w:pStyle w:val="TableofFigures"/>
        <w:tabs>
          <w:tab w:val="right" w:leader="dot" w:pos="7930"/>
        </w:tabs>
        <w:rPr>
          <w:rFonts w:asciiTheme="minorHAnsi" w:eastAsiaTheme="minorEastAsia" w:hAnsiTheme="minorHAnsi" w:cstheme="minorBidi"/>
          <w:b w:val="0"/>
          <w:noProof/>
          <w:sz w:val="22"/>
          <w:lang w:val="en-ID"/>
        </w:rPr>
      </w:pPr>
      <w:r>
        <w:rPr>
          <w:rFonts w:cs="Times New Roman"/>
          <w:szCs w:val="24"/>
          <w:lang w:val="en-US"/>
        </w:rPr>
        <w:fldChar w:fldCharType="begin"/>
      </w:r>
      <w:r>
        <w:rPr>
          <w:rFonts w:cs="Times New Roman"/>
          <w:szCs w:val="24"/>
          <w:lang w:val="en-US"/>
        </w:rPr>
        <w:instrText xml:space="preserve"> TOC \h \z \c "Gambar 3." </w:instrText>
      </w:r>
      <w:r>
        <w:rPr>
          <w:rFonts w:cs="Times New Roman"/>
          <w:szCs w:val="24"/>
          <w:lang w:val="en-US"/>
        </w:rPr>
        <w:fldChar w:fldCharType="separate"/>
      </w:r>
      <w:hyperlink w:anchor="_Toc149217293" w:history="1">
        <w:r w:rsidRPr="00153FD7">
          <w:rPr>
            <w:rStyle w:val="Hyperlink"/>
            <w:rFonts w:cs="Times New Roman"/>
            <w:bCs/>
            <w:noProof/>
          </w:rPr>
          <w:t>Gambar 3.1</w:t>
        </w:r>
        <w:r w:rsidRPr="00153FD7">
          <w:rPr>
            <w:rStyle w:val="Hyperlink"/>
            <w:noProof/>
            <w:lang w:val="id-ID"/>
          </w:rPr>
          <w:t xml:space="preserve"> </w:t>
        </w:r>
        <w:r w:rsidRPr="00153FD7">
          <w:rPr>
            <w:rStyle w:val="Hyperlink"/>
            <w:rFonts w:cs="Times New Roman"/>
            <w:bCs/>
            <w:noProof/>
            <w:lang w:val="en-US"/>
          </w:rPr>
          <w:t>Tahapan Penelitian</w:t>
        </w:r>
        <w:r>
          <w:rPr>
            <w:noProof/>
            <w:webHidden/>
          </w:rPr>
          <w:tab/>
        </w:r>
        <w:r>
          <w:rPr>
            <w:noProof/>
            <w:webHidden/>
          </w:rPr>
          <w:fldChar w:fldCharType="begin"/>
        </w:r>
        <w:r>
          <w:rPr>
            <w:noProof/>
            <w:webHidden/>
          </w:rPr>
          <w:instrText xml:space="preserve"> PAGEREF _Toc149217293 \h </w:instrText>
        </w:r>
        <w:r>
          <w:rPr>
            <w:noProof/>
            <w:webHidden/>
          </w:rPr>
        </w:r>
        <w:r>
          <w:rPr>
            <w:noProof/>
            <w:webHidden/>
          </w:rPr>
          <w:fldChar w:fldCharType="separate"/>
        </w:r>
        <w:r w:rsidR="00A164B2">
          <w:rPr>
            <w:noProof/>
            <w:webHidden/>
          </w:rPr>
          <w:t>36</w:t>
        </w:r>
        <w:r>
          <w:rPr>
            <w:noProof/>
            <w:webHidden/>
          </w:rPr>
          <w:fldChar w:fldCharType="end"/>
        </w:r>
      </w:hyperlink>
    </w:p>
    <w:p w14:paraId="6212A8A8" w14:textId="2E4DE4AB" w:rsidR="00C9739A" w:rsidRDefault="00A164B2">
      <w:pPr>
        <w:pStyle w:val="TableofFigures"/>
        <w:tabs>
          <w:tab w:val="right" w:leader="dot" w:pos="7930"/>
        </w:tabs>
        <w:rPr>
          <w:rFonts w:asciiTheme="minorHAnsi" w:eastAsiaTheme="minorEastAsia" w:hAnsiTheme="minorHAnsi" w:cstheme="minorBidi"/>
          <w:b w:val="0"/>
          <w:noProof/>
          <w:sz w:val="22"/>
          <w:lang w:val="en-ID"/>
        </w:rPr>
      </w:pPr>
      <w:hyperlink w:anchor="_Toc149217294" w:history="1">
        <w:r w:rsidR="00C9739A" w:rsidRPr="00153FD7">
          <w:rPr>
            <w:rStyle w:val="Hyperlink"/>
            <w:rFonts w:cs="Times New Roman"/>
            <w:noProof/>
          </w:rPr>
          <w:t>Gambar 3.2</w:t>
        </w:r>
        <w:r w:rsidR="00C9739A" w:rsidRPr="00153FD7">
          <w:rPr>
            <w:rStyle w:val="Hyperlink"/>
            <w:rFonts w:cs="Times New Roman"/>
            <w:noProof/>
            <w:lang w:val="id-ID"/>
          </w:rPr>
          <w:t xml:space="preserve"> </w:t>
        </w:r>
        <w:r w:rsidR="00C9739A" w:rsidRPr="00153FD7">
          <w:rPr>
            <w:rStyle w:val="Hyperlink"/>
            <w:rFonts w:eastAsia="Times New Roman" w:cs="Times New Roman"/>
            <w:noProof/>
            <w:lang w:val="en-US"/>
          </w:rPr>
          <w:t>Contoh Case Folding</w:t>
        </w:r>
        <w:r w:rsidR="00C9739A">
          <w:rPr>
            <w:noProof/>
            <w:webHidden/>
          </w:rPr>
          <w:tab/>
        </w:r>
        <w:r w:rsidR="00C9739A">
          <w:rPr>
            <w:noProof/>
            <w:webHidden/>
          </w:rPr>
          <w:fldChar w:fldCharType="begin"/>
        </w:r>
        <w:r w:rsidR="00C9739A">
          <w:rPr>
            <w:noProof/>
            <w:webHidden/>
          </w:rPr>
          <w:instrText xml:space="preserve"> PAGEREF _Toc149217294 \h </w:instrText>
        </w:r>
        <w:r w:rsidR="00C9739A">
          <w:rPr>
            <w:noProof/>
            <w:webHidden/>
          </w:rPr>
        </w:r>
        <w:r w:rsidR="00C9739A">
          <w:rPr>
            <w:noProof/>
            <w:webHidden/>
          </w:rPr>
          <w:fldChar w:fldCharType="separate"/>
        </w:r>
        <w:r>
          <w:rPr>
            <w:noProof/>
            <w:webHidden/>
          </w:rPr>
          <w:t>37</w:t>
        </w:r>
        <w:r w:rsidR="00C9739A">
          <w:rPr>
            <w:noProof/>
            <w:webHidden/>
          </w:rPr>
          <w:fldChar w:fldCharType="end"/>
        </w:r>
      </w:hyperlink>
    </w:p>
    <w:p w14:paraId="00DD1EC2" w14:textId="22EBF297" w:rsidR="00C9739A" w:rsidRDefault="00A164B2">
      <w:pPr>
        <w:pStyle w:val="TableofFigures"/>
        <w:tabs>
          <w:tab w:val="right" w:leader="dot" w:pos="7930"/>
        </w:tabs>
        <w:rPr>
          <w:rFonts w:asciiTheme="minorHAnsi" w:eastAsiaTheme="minorEastAsia" w:hAnsiTheme="minorHAnsi" w:cstheme="minorBidi"/>
          <w:b w:val="0"/>
          <w:noProof/>
          <w:sz w:val="22"/>
          <w:lang w:val="en-ID"/>
        </w:rPr>
      </w:pPr>
      <w:hyperlink w:anchor="_Toc149217295" w:history="1">
        <w:r w:rsidR="00C9739A" w:rsidRPr="00153FD7">
          <w:rPr>
            <w:rStyle w:val="Hyperlink"/>
            <w:rFonts w:cs="Times New Roman"/>
            <w:bCs/>
            <w:noProof/>
          </w:rPr>
          <w:t>Gambar 3.3</w:t>
        </w:r>
        <w:r w:rsidR="00C9739A" w:rsidRPr="00153FD7">
          <w:rPr>
            <w:rStyle w:val="Hyperlink"/>
            <w:rFonts w:cs="Times New Roman"/>
            <w:bCs/>
            <w:noProof/>
            <w:lang w:val="id-ID"/>
          </w:rPr>
          <w:t xml:space="preserve"> </w:t>
        </w:r>
        <w:r w:rsidR="00C9739A" w:rsidRPr="00153FD7">
          <w:rPr>
            <w:rStyle w:val="Hyperlink"/>
            <w:rFonts w:cs="Times New Roman"/>
            <w:bCs/>
            <w:noProof/>
            <w:lang w:val="en-US"/>
          </w:rPr>
          <w:t>Flowchart DBSCAN</w:t>
        </w:r>
        <w:r w:rsidR="00C9739A">
          <w:rPr>
            <w:noProof/>
            <w:webHidden/>
          </w:rPr>
          <w:tab/>
        </w:r>
        <w:r w:rsidR="00C9739A">
          <w:rPr>
            <w:noProof/>
            <w:webHidden/>
          </w:rPr>
          <w:fldChar w:fldCharType="begin"/>
        </w:r>
        <w:r w:rsidR="00C9739A">
          <w:rPr>
            <w:noProof/>
            <w:webHidden/>
          </w:rPr>
          <w:instrText xml:space="preserve"> PAGEREF _Toc149217295 \h </w:instrText>
        </w:r>
        <w:r w:rsidR="00C9739A">
          <w:rPr>
            <w:noProof/>
            <w:webHidden/>
          </w:rPr>
        </w:r>
        <w:r w:rsidR="00C9739A">
          <w:rPr>
            <w:noProof/>
            <w:webHidden/>
          </w:rPr>
          <w:fldChar w:fldCharType="separate"/>
        </w:r>
        <w:r>
          <w:rPr>
            <w:noProof/>
            <w:webHidden/>
          </w:rPr>
          <w:t>42</w:t>
        </w:r>
        <w:r w:rsidR="00C9739A">
          <w:rPr>
            <w:noProof/>
            <w:webHidden/>
          </w:rPr>
          <w:fldChar w:fldCharType="end"/>
        </w:r>
      </w:hyperlink>
    </w:p>
    <w:p w14:paraId="3DF1B744" w14:textId="623ABE90" w:rsidR="00C9739A" w:rsidRDefault="00A164B2">
      <w:pPr>
        <w:pStyle w:val="TableofFigures"/>
        <w:tabs>
          <w:tab w:val="right" w:leader="dot" w:pos="7930"/>
        </w:tabs>
        <w:rPr>
          <w:rFonts w:asciiTheme="minorHAnsi" w:eastAsiaTheme="minorEastAsia" w:hAnsiTheme="minorHAnsi" w:cstheme="minorBidi"/>
          <w:b w:val="0"/>
          <w:noProof/>
          <w:sz w:val="22"/>
          <w:lang w:val="en-ID"/>
        </w:rPr>
      </w:pPr>
      <w:hyperlink w:anchor="_Toc149217296" w:history="1">
        <w:r w:rsidR="00C9739A" w:rsidRPr="00153FD7">
          <w:rPr>
            <w:rStyle w:val="Hyperlink"/>
            <w:rFonts w:cs="Times New Roman"/>
            <w:bCs/>
            <w:noProof/>
          </w:rPr>
          <w:t>Gambar 3.4</w:t>
        </w:r>
        <w:r w:rsidR="00C9739A" w:rsidRPr="00153FD7">
          <w:rPr>
            <w:rStyle w:val="Hyperlink"/>
            <w:rFonts w:cs="Times New Roman"/>
            <w:bCs/>
            <w:noProof/>
            <w:lang w:val="id-ID"/>
          </w:rPr>
          <w:t xml:space="preserve"> </w:t>
        </w:r>
        <w:r w:rsidR="00C9739A" w:rsidRPr="00153FD7">
          <w:rPr>
            <w:rStyle w:val="Hyperlink"/>
            <w:rFonts w:cs="Times New Roman"/>
            <w:bCs/>
            <w:noProof/>
            <w:lang w:val="en-US"/>
          </w:rPr>
          <w:t>flowchart OPTICS</w:t>
        </w:r>
        <w:r w:rsidR="00C9739A">
          <w:rPr>
            <w:noProof/>
            <w:webHidden/>
          </w:rPr>
          <w:tab/>
        </w:r>
        <w:r w:rsidR="00C9739A">
          <w:rPr>
            <w:noProof/>
            <w:webHidden/>
          </w:rPr>
          <w:fldChar w:fldCharType="begin"/>
        </w:r>
        <w:r w:rsidR="00C9739A">
          <w:rPr>
            <w:noProof/>
            <w:webHidden/>
          </w:rPr>
          <w:instrText xml:space="preserve"> PAGEREF _Toc149217296 \h </w:instrText>
        </w:r>
        <w:r w:rsidR="00C9739A">
          <w:rPr>
            <w:noProof/>
            <w:webHidden/>
          </w:rPr>
        </w:r>
        <w:r w:rsidR="00C9739A">
          <w:rPr>
            <w:noProof/>
            <w:webHidden/>
          </w:rPr>
          <w:fldChar w:fldCharType="separate"/>
        </w:r>
        <w:r>
          <w:rPr>
            <w:noProof/>
            <w:webHidden/>
          </w:rPr>
          <w:t>43</w:t>
        </w:r>
        <w:r w:rsidR="00C9739A">
          <w:rPr>
            <w:noProof/>
            <w:webHidden/>
          </w:rPr>
          <w:fldChar w:fldCharType="end"/>
        </w:r>
      </w:hyperlink>
    </w:p>
    <w:p w14:paraId="7C17B4CB" w14:textId="577B1DBB" w:rsidR="00C9739A" w:rsidRDefault="00A164B2" w:rsidP="00C9739A">
      <w:pPr>
        <w:pStyle w:val="TableofFigures"/>
        <w:tabs>
          <w:tab w:val="right" w:leader="dot" w:pos="7930"/>
        </w:tabs>
        <w:rPr>
          <w:noProof/>
        </w:rPr>
      </w:pPr>
      <w:hyperlink w:anchor="_Toc149217297" w:history="1">
        <w:r w:rsidR="00C9739A" w:rsidRPr="00153FD7">
          <w:rPr>
            <w:rStyle w:val="Hyperlink"/>
            <w:rFonts w:cs="Times New Roman"/>
            <w:bCs/>
            <w:noProof/>
          </w:rPr>
          <w:t>Gambar 3.5</w:t>
        </w:r>
        <w:r w:rsidR="00C9739A" w:rsidRPr="00153FD7">
          <w:rPr>
            <w:rStyle w:val="Hyperlink"/>
            <w:rFonts w:cs="Times New Roman"/>
            <w:bCs/>
            <w:noProof/>
            <w:lang w:val="id-ID"/>
          </w:rPr>
          <w:t xml:space="preserve"> </w:t>
        </w:r>
        <w:r w:rsidR="00C9739A" w:rsidRPr="00153FD7">
          <w:rPr>
            <w:rStyle w:val="Hyperlink"/>
            <w:rFonts w:cs="Times New Roman"/>
            <w:bCs/>
            <w:noProof/>
            <w:lang w:val="en-US"/>
          </w:rPr>
          <w:t>Peta Folium</w:t>
        </w:r>
        <w:r w:rsidR="00C9739A">
          <w:rPr>
            <w:noProof/>
            <w:webHidden/>
          </w:rPr>
          <w:tab/>
        </w:r>
        <w:r w:rsidR="00C9739A">
          <w:rPr>
            <w:noProof/>
            <w:webHidden/>
          </w:rPr>
          <w:fldChar w:fldCharType="begin"/>
        </w:r>
        <w:r w:rsidR="00C9739A">
          <w:rPr>
            <w:noProof/>
            <w:webHidden/>
          </w:rPr>
          <w:instrText xml:space="preserve"> PAGEREF _Toc149217297 \h </w:instrText>
        </w:r>
        <w:r w:rsidR="00C9739A">
          <w:rPr>
            <w:noProof/>
            <w:webHidden/>
          </w:rPr>
        </w:r>
        <w:r w:rsidR="00C9739A">
          <w:rPr>
            <w:noProof/>
            <w:webHidden/>
          </w:rPr>
          <w:fldChar w:fldCharType="separate"/>
        </w:r>
        <w:r>
          <w:rPr>
            <w:noProof/>
            <w:webHidden/>
          </w:rPr>
          <w:t>44</w:t>
        </w:r>
        <w:r w:rsidR="00C9739A">
          <w:rPr>
            <w:noProof/>
            <w:webHidden/>
          </w:rPr>
          <w:fldChar w:fldCharType="end"/>
        </w:r>
      </w:hyperlink>
      <w:r w:rsidR="00C9739A">
        <w:rPr>
          <w:rFonts w:cs="Times New Roman"/>
          <w:szCs w:val="24"/>
          <w:lang w:val="en-US"/>
        </w:rPr>
        <w:fldChar w:fldCharType="end"/>
      </w:r>
      <w:r w:rsidR="00C9739A">
        <w:rPr>
          <w:rFonts w:cs="Times New Roman"/>
          <w:szCs w:val="24"/>
          <w:lang w:val="en-US"/>
        </w:rPr>
        <w:fldChar w:fldCharType="begin"/>
      </w:r>
      <w:r w:rsidR="00C9739A">
        <w:rPr>
          <w:rFonts w:cs="Times New Roman"/>
          <w:szCs w:val="24"/>
          <w:lang w:val="en-US"/>
        </w:rPr>
        <w:instrText xml:space="preserve"> TOC \h \z \c "Gambar 4." </w:instrText>
      </w:r>
      <w:r w:rsidR="00C9739A">
        <w:rPr>
          <w:rFonts w:cs="Times New Roman"/>
          <w:szCs w:val="24"/>
          <w:lang w:val="en-US"/>
        </w:rPr>
        <w:fldChar w:fldCharType="separate"/>
      </w:r>
    </w:p>
    <w:p w14:paraId="4BA72CE7" w14:textId="41589ACB" w:rsidR="00C9739A" w:rsidRDefault="00A164B2">
      <w:pPr>
        <w:pStyle w:val="TableofFigures"/>
        <w:tabs>
          <w:tab w:val="right" w:leader="dot" w:pos="7930"/>
        </w:tabs>
        <w:rPr>
          <w:rFonts w:asciiTheme="minorHAnsi" w:eastAsiaTheme="minorEastAsia" w:hAnsiTheme="minorHAnsi" w:cstheme="minorBidi"/>
          <w:b w:val="0"/>
          <w:noProof/>
          <w:sz w:val="22"/>
          <w:lang w:val="en-ID"/>
        </w:rPr>
      </w:pPr>
      <w:hyperlink w:anchor="_Toc149217301" w:history="1">
        <w:r w:rsidR="00C9739A" w:rsidRPr="003963D6">
          <w:rPr>
            <w:rStyle w:val="Hyperlink"/>
            <w:rFonts w:cs="Times New Roman"/>
            <w:bCs/>
            <w:noProof/>
          </w:rPr>
          <w:t>Gambar 4.1</w:t>
        </w:r>
        <w:r w:rsidR="00C9739A" w:rsidRPr="003963D6">
          <w:rPr>
            <w:rStyle w:val="Hyperlink"/>
            <w:rFonts w:cs="Times New Roman"/>
            <w:bCs/>
            <w:noProof/>
            <w:lang w:val="id-ID"/>
          </w:rPr>
          <w:t xml:space="preserve"> </w:t>
        </w:r>
        <w:r w:rsidR="00C9739A" w:rsidRPr="003963D6">
          <w:rPr>
            <w:rStyle w:val="Hyperlink"/>
            <w:rFonts w:cs="Times New Roman"/>
            <w:bCs/>
            <w:noProof/>
            <w:lang w:val="en-US"/>
          </w:rPr>
          <w:t>Contoh Hasil Akuisisi Tweet</w:t>
        </w:r>
        <w:r w:rsidR="00C9739A">
          <w:rPr>
            <w:noProof/>
            <w:webHidden/>
          </w:rPr>
          <w:tab/>
        </w:r>
        <w:r w:rsidR="00C9739A">
          <w:rPr>
            <w:noProof/>
            <w:webHidden/>
          </w:rPr>
          <w:fldChar w:fldCharType="begin"/>
        </w:r>
        <w:r w:rsidR="00C9739A">
          <w:rPr>
            <w:noProof/>
            <w:webHidden/>
          </w:rPr>
          <w:instrText xml:space="preserve"> PAGEREF _Toc149217301 \h </w:instrText>
        </w:r>
        <w:r w:rsidR="00C9739A">
          <w:rPr>
            <w:noProof/>
            <w:webHidden/>
          </w:rPr>
        </w:r>
        <w:r w:rsidR="00C9739A">
          <w:rPr>
            <w:noProof/>
            <w:webHidden/>
          </w:rPr>
          <w:fldChar w:fldCharType="separate"/>
        </w:r>
        <w:r>
          <w:rPr>
            <w:noProof/>
            <w:webHidden/>
          </w:rPr>
          <w:t>47</w:t>
        </w:r>
        <w:r w:rsidR="00C9739A">
          <w:rPr>
            <w:noProof/>
            <w:webHidden/>
          </w:rPr>
          <w:fldChar w:fldCharType="end"/>
        </w:r>
      </w:hyperlink>
    </w:p>
    <w:p w14:paraId="67726F56" w14:textId="05C956BE" w:rsidR="00C9739A" w:rsidRDefault="00A164B2">
      <w:pPr>
        <w:pStyle w:val="TableofFigures"/>
        <w:tabs>
          <w:tab w:val="right" w:leader="dot" w:pos="7930"/>
        </w:tabs>
        <w:rPr>
          <w:rFonts w:asciiTheme="minorHAnsi" w:eastAsiaTheme="minorEastAsia" w:hAnsiTheme="minorHAnsi" w:cstheme="minorBidi"/>
          <w:b w:val="0"/>
          <w:noProof/>
          <w:sz w:val="22"/>
          <w:lang w:val="en-ID"/>
        </w:rPr>
      </w:pPr>
      <w:hyperlink w:anchor="_Toc149217302" w:history="1">
        <w:r w:rsidR="00C9739A" w:rsidRPr="003963D6">
          <w:rPr>
            <w:rStyle w:val="Hyperlink"/>
            <w:rFonts w:cs="Times New Roman"/>
            <w:bCs/>
            <w:noProof/>
          </w:rPr>
          <w:t>Gambar 4.2 Hasil Perhitungan TF-IDF</w:t>
        </w:r>
        <w:r w:rsidR="00C9739A">
          <w:rPr>
            <w:noProof/>
            <w:webHidden/>
          </w:rPr>
          <w:tab/>
        </w:r>
        <w:r w:rsidR="00C9739A">
          <w:rPr>
            <w:noProof/>
            <w:webHidden/>
          </w:rPr>
          <w:fldChar w:fldCharType="begin"/>
        </w:r>
        <w:r w:rsidR="00C9739A">
          <w:rPr>
            <w:noProof/>
            <w:webHidden/>
          </w:rPr>
          <w:instrText xml:space="preserve"> PAGEREF _Toc149217302 \h </w:instrText>
        </w:r>
        <w:r w:rsidR="00C9739A">
          <w:rPr>
            <w:noProof/>
            <w:webHidden/>
          </w:rPr>
        </w:r>
        <w:r w:rsidR="00C9739A">
          <w:rPr>
            <w:noProof/>
            <w:webHidden/>
          </w:rPr>
          <w:fldChar w:fldCharType="separate"/>
        </w:r>
        <w:r>
          <w:rPr>
            <w:noProof/>
            <w:webHidden/>
          </w:rPr>
          <w:t>51</w:t>
        </w:r>
        <w:r w:rsidR="00C9739A">
          <w:rPr>
            <w:noProof/>
            <w:webHidden/>
          </w:rPr>
          <w:fldChar w:fldCharType="end"/>
        </w:r>
      </w:hyperlink>
    </w:p>
    <w:p w14:paraId="2C2612C8" w14:textId="712F2B26" w:rsidR="00C9739A" w:rsidRDefault="00A164B2">
      <w:pPr>
        <w:pStyle w:val="TableofFigures"/>
        <w:tabs>
          <w:tab w:val="right" w:leader="dot" w:pos="7930"/>
        </w:tabs>
        <w:rPr>
          <w:rFonts w:asciiTheme="minorHAnsi" w:eastAsiaTheme="minorEastAsia" w:hAnsiTheme="minorHAnsi" w:cstheme="minorBidi"/>
          <w:b w:val="0"/>
          <w:noProof/>
          <w:sz w:val="22"/>
          <w:lang w:val="en-ID"/>
        </w:rPr>
      </w:pPr>
      <w:hyperlink w:anchor="_Toc149217303" w:history="1">
        <w:r w:rsidR="00C9739A" w:rsidRPr="003963D6">
          <w:rPr>
            <w:rStyle w:val="Hyperlink"/>
            <w:rFonts w:cs="Times New Roman"/>
            <w:bCs/>
            <w:noProof/>
          </w:rPr>
          <w:t>Gambar 4.3 Grafik Metode k-distance pada minpts bernilai 5</w:t>
        </w:r>
        <w:r w:rsidR="00C9739A">
          <w:rPr>
            <w:noProof/>
            <w:webHidden/>
          </w:rPr>
          <w:tab/>
        </w:r>
        <w:r w:rsidR="00C9739A">
          <w:rPr>
            <w:noProof/>
            <w:webHidden/>
          </w:rPr>
          <w:fldChar w:fldCharType="begin"/>
        </w:r>
        <w:r w:rsidR="00C9739A">
          <w:rPr>
            <w:noProof/>
            <w:webHidden/>
          </w:rPr>
          <w:instrText xml:space="preserve"> PAGEREF _Toc149217303 \h </w:instrText>
        </w:r>
        <w:r w:rsidR="00C9739A">
          <w:rPr>
            <w:noProof/>
            <w:webHidden/>
          </w:rPr>
        </w:r>
        <w:r w:rsidR="00C9739A">
          <w:rPr>
            <w:noProof/>
            <w:webHidden/>
          </w:rPr>
          <w:fldChar w:fldCharType="separate"/>
        </w:r>
        <w:r>
          <w:rPr>
            <w:noProof/>
            <w:webHidden/>
          </w:rPr>
          <w:t>52</w:t>
        </w:r>
        <w:r w:rsidR="00C9739A">
          <w:rPr>
            <w:noProof/>
            <w:webHidden/>
          </w:rPr>
          <w:fldChar w:fldCharType="end"/>
        </w:r>
      </w:hyperlink>
    </w:p>
    <w:p w14:paraId="4BAB42A5" w14:textId="7C481444" w:rsidR="00C9739A" w:rsidRDefault="00A164B2">
      <w:pPr>
        <w:pStyle w:val="TableofFigures"/>
        <w:tabs>
          <w:tab w:val="right" w:leader="dot" w:pos="7930"/>
        </w:tabs>
        <w:rPr>
          <w:rFonts w:asciiTheme="minorHAnsi" w:eastAsiaTheme="minorEastAsia" w:hAnsiTheme="minorHAnsi" w:cstheme="minorBidi"/>
          <w:b w:val="0"/>
          <w:noProof/>
          <w:sz w:val="22"/>
          <w:lang w:val="en-ID"/>
        </w:rPr>
      </w:pPr>
      <w:hyperlink w:anchor="_Toc149217304" w:history="1">
        <w:r w:rsidR="00C9739A" w:rsidRPr="003963D6">
          <w:rPr>
            <w:rStyle w:val="Hyperlink"/>
            <w:rFonts w:cs="Times New Roman"/>
            <w:bCs/>
            <w:noProof/>
          </w:rPr>
          <w:t>Gambar 4.4 Grafik Metode k-distance pada minpts bernilai 10</w:t>
        </w:r>
        <w:r w:rsidR="00C9739A">
          <w:rPr>
            <w:noProof/>
            <w:webHidden/>
          </w:rPr>
          <w:tab/>
        </w:r>
        <w:r w:rsidR="00C9739A">
          <w:rPr>
            <w:noProof/>
            <w:webHidden/>
          </w:rPr>
          <w:fldChar w:fldCharType="begin"/>
        </w:r>
        <w:r w:rsidR="00C9739A">
          <w:rPr>
            <w:noProof/>
            <w:webHidden/>
          </w:rPr>
          <w:instrText xml:space="preserve"> PAGEREF _Toc149217304 \h </w:instrText>
        </w:r>
        <w:r w:rsidR="00C9739A">
          <w:rPr>
            <w:noProof/>
            <w:webHidden/>
          </w:rPr>
        </w:r>
        <w:r w:rsidR="00C9739A">
          <w:rPr>
            <w:noProof/>
            <w:webHidden/>
          </w:rPr>
          <w:fldChar w:fldCharType="separate"/>
        </w:r>
        <w:r>
          <w:rPr>
            <w:noProof/>
            <w:webHidden/>
          </w:rPr>
          <w:t>53</w:t>
        </w:r>
        <w:r w:rsidR="00C9739A">
          <w:rPr>
            <w:noProof/>
            <w:webHidden/>
          </w:rPr>
          <w:fldChar w:fldCharType="end"/>
        </w:r>
      </w:hyperlink>
    </w:p>
    <w:p w14:paraId="0428926E" w14:textId="18127CE5" w:rsidR="00C9739A" w:rsidRDefault="00A164B2">
      <w:pPr>
        <w:pStyle w:val="TableofFigures"/>
        <w:tabs>
          <w:tab w:val="right" w:leader="dot" w:pos="7930"/>
        </w:tabs>
        <w:rPr>
          <w:rFonts w:asciiTheme="minorHAnsi" w:eastAsiaTheme="minorEastAsia" w:hAnsiTheme="minorHAnsi" w:cstheme="minorBidi"/>
          <w:b w:val="0"/>
          <w:noProof/>
          <w:sz w:val="22"/>
          <w:lang w:val="en-ID"/>
        </w:rPr>
      </w:pPr>
      <w:hyperlink w:anchor="_Toc149217305" w:history="1">
        <w:r w:rsidR="00C9739A" w:rsidRPr="003963D6">
          <w:rPr>
            <w:rStyle w:val="Hyperlink"/>
            <w:rFonts w:cs="Times New Roman"/>
            <w:bCs/>
            <w:noProof/>
          </w:rPr>
          <w:t>Gambar 4.5 Kode Python Implementasi ε = 1,25 dan minpts = 5 dengan silhouette coeffici</w:t>
        </w:r>
        <w:r w:rsidR="00C9739A" w:rsidRPr="003963D6">
          <w:rPr>
            <w:rStyle w:val="Hyperlink"/>
            <w:rFonts w:cs="Times New Roman"/>
            <w:bCs/>
            <w:noProof/>
            <w:lang w:val="id-ID"/>
          </w:rPr>
          <w:t>ent</w:t>
        </w:r>
        <w:r w:rsidR="00C9739A">
          <w:rPr>
            <w:noProof/>
            <w:webHidden/>
          </w:rPr>
          <w:tab/>
        </w:r>
        <w:r w:rsidR="00C9739A">
          <w:rPr>
            <w:noProof/>
            <w:webHidden/>
          </w:rPr>
          <w:fldChar w:fldCharType="begin"/>
        </w:r>
        <w:r w:rsidR="00C9739A">
          <w:rPr>
            <w:noProof/>
            <w:webHidden/>
          </w:rPr>
          <w:instrText xml:space="preserve"> PAGEREF _Toc149217305 \h </w:instrText>
        </w:r>
        <w:r w:rsidR="00C9739A">
          <w:rPr>
            <w:noProof/>
            <w:webHidden/>
          </w:rPr>
        </w:r>
        <w:r w:rsidR="00C9739A">
          <w:rPr>
            <w:noProof/>
            <w:webHidden/>
          </w:rPr>
          <w:fldChar w:fldCharType="separate"/>
        </w:r>
        <w:r>
          <w:rPr>
            <w:noProof/>
            <w:webHidden/>
          </w:rPr>
          <w:t>55</w:t>
        </w:r>
        <w:r w:rsidR="00C9739A">
          <w:rPr>
            <w:noProof/>
            <w:webHidden/>
          </w:rPr>
          <w:fldChar w:fldCharType="end"/>
        </w:r>
      </w:hyperlink>
    </w:p>
    <w:p w14:paraId="23863B50" w14:textId="0752313E" w:rsidR="00C9739A" w:rsidRDefault="00A164B2">
      <w:pPr>
        <w:pStyle w:val="TableofFigures"/>
        <w:tabs>
          <w:tab w:val="right" w:leader="dot" w:pos="7930"/>
        </w:tabs>
        <w:rPr>
          <w:rFonts w:asciiTheme="minorHAnsi" w:eastAsiaTheme="minorEastAsia" w:hAnsiTheme="minorHAnsi" w:cstheme="minorBidi"/>
          <w:b w:val="0"/>
          <w:noProof/>
          <w:sz w:val="22"/>
          <w:lang w:val="en-ID"/>
        </w:rPr>
      </w:pPr>
      <w:hyperlink w:anchor="_Toc149217306" w:history="1">
        <w:r w:rsidR="00C9739A" w:rsidRPr="003963D6">
          <w:rPr>
            <w:rStyle w:val="Hyperlink"/>
            <w:rFonts w:cs="Times New Roman"/>
            <w:bCs/>
            <w:noProof/>
          </w:rPr>
          <w:t>Gambar 4.6</w:t>
        </w:r>
        <w:r w:rsidR="00C9739A" w:rsidRPr="003963D6">
          <w:rPr>
            <w:rStyle w:val="Hyperlink"/>
            <w:rFonts w:cs="Times New Roman"/>
            <w:bCs/>
            <w:noProof/>
            <w:lang w:val="id-ID"/>
          </w:rPr>
          <w:t xml:space="preserve"> </w:t>
        </w:r>
        <w:r w:rsidR="00C9739A" w:rsidRPr="003963D6">
          <w:rPr>
            <w:rStyle w:val="Hyperlink"/>
            <w:rFonts w:cs="Times New Roman"/>
            <w:bCs/>
            <w:noProof/>
          </w:rPr>
          <w:t>Kode Python Implementasi ε = 1,35 dan minpts = 5 dengan silhouette coefficient</w:t>
        </w:r>
        <w:r w:rsidR="00C9739A">
          <w:rPr>
            <w:noProof/>
            <w:webHidden/>
          </w:rPr>
          <w:tab/>
        </w:r>
        <w:r w:rsidR="00C9739A">
          <w:rPr>
            <w:noProof/>
            <w:webHidden/>
          </w:rPr>
          <w:fldChar w:fldCharType="begin"/>
        </w:r>
        <w:r w:rsidR="00C9739A">
          <w:rPr>
            <w:noProof/>
            <w:webHidden/>
          </w:rPr>
          <w:instrText xml:space="preserve"> PAGEREF _Toc149217306 \h </w:instrText>
        </w:r>
        <w:r w:rsidR="00C9739A">
          <w:rPr>
            <w:noProof/>
            <w:webHidden/>
          </w:rPr>
        </w:r>
        <w:r w:rsidR="00C9739A">
          <w:rPr>
            <w:noProof/>
            <w:webHidden/>
          </w:rPr>
          <w:fldChar w:fldCharType="separate"/>
        </w:r>
        <w:r>
          <w:rPr>
            <w:noProof/>
            <w:webHidden/>
          </w:rPr>
          <w:t>55</w:t>
        </w:r>
        <w:r w:rsidR="00C9739A">
          <w:rPr>
            <w:noProof/>
            <w:webHidden/>
          </w:rPr>
          <w:fldChar w:fldCharType="end"/>
        </w:r>
      </w:hyperlink>
    </w:p>
    <w:p w14:paraId="6F9E2C20" w14:textId="33D240E5" w:rsidR="00C9739A" w:rsidRDefault="00A164B2">
      <w:pPr>
        <w:pStyle w:val="TableofFigures"/>
        <w:tabs>
          <w:tab w:val="right" w:leader="dot" w:pos="7930"/>
        </w:tabs>
        <w:rPr>
          <w:rFonts w:asciiTheme="minorHAnsi" w:eastAsiaTheme="minorEastAsia" w:hAnsiTheme="minorHAnsi" w:cstheme="minorBidi"/>
          <w:b w:val="0"/>
          <w:noProof/>
          <w:sz w:val="22"/>
          <w:lang w:val="en-ID"/>
        </w:rPr>
      </w:pPr>
      <w:hyperlink w:anchor="_Toc149217307" w:history="1">
        <w:r w:rsidR="00C9739A" w:rsidRPr="003963D6">
          <w:rPr>
            <w:rStyle w:val="Hyperlink"/>
            <w:rFonts w:cs="Times New Roman"/>
            <w:bCs/>
            <w:noProof/>
          </w:rPr>
          <w:t>Gambar 4.7 Kode Python Implementasi ε = 1,25 dan minpts = 10 dengan silhouette coefficient</w:t>
        </w:r>
        <w:r w:rsidR="00C9739A">
          <w:rPr>
            <w:noProof/>
            <w:webHidden/>
          </w:rPr>
          <w:tab/>
        </w:r>
        <w:r w:rsidR="00C9739A">
          <w:rPr>
            <w:noProof/>
            <w:webHidden/>
          </w:rPr>
          <w:fldChar w:fldCharType="begin"/>
        </w:r>
        <w:r w:rsidR="00C9739A">
          <w:rPr>
            <w:noProof/>
            <w:webHidden/>
          </w:rPr>
          <w:instrText xml:space="preserve"> PAGEREF _Toc149217307 \h </w:instrText>
        </w:r>
        <w:r w:rsidR="00C9739A">
          <w:rPr>
            <w:noProof/>
            <w:webHidden/>
          </w:rPr>
        </w:r>
        <w:r w:rsidR="00C9739A">
          <w:rPr>
            <w:noProof/>
            <w:webHidden/>
          </w:rPr>
          <w:fldChar w:fldCharType="separate"/>
        </w:r>
        <w:r>
          <w:rPr>
            <w:noProof/>
            <w:webHidden/>
          </w:rPr>
          <w:t>55</w:t>
        </w:r>
        <w:r w:rsidR="00C9739A">
          <w:rPr>
            <w:noProof/>
            <w:webHidden/>
          </w:rPr>
          <w:fldChar w:fldCharType="end"/>
        </w:r>
      </w:hyperlink>
    </w:p>
    <w:p w14:paraId="220FAD14" w14:textId="243A6B57" w:rsidR="00C9739A" w:rsidRDefault="00A164B2">
      <w:pPr>
        <w:pStyle w:val="TableofFigures"/>
        <w:tabs>
          <w:tab w:val="right" w:leader="dot" w:pos="7930"/>
        </w:tabs>
        <w:rPr>
          <w:rFonts w:asciiTheme="minorHAnsi" w:eastAsiaTheme="minorEastAsia" w:hAnsiTheme="minorHAnsi" w:cstheme="minorBidi"/>
          <w:b w:val="0"/>
          <w:noProof/>
          <w:sz w:val="22"/>
          <w:lang w:val="en-ID"/>
        </w:rPr>
      </w:pPr>
      <w:hyperlink w:anchor="_Toc149217308" w:history="1">
        <w:r w:rsidR="00C9739A" w:rsidRPr="003963D6">
          <w:rPr>
            <w:rStyle w:val="Hyperlink"/>
            <w:rFonts w:cs="Times New Roman"/>
            <w:bCs/>
            <w:noProof/>
          </w:rPr>
          <w:t>Gambar 4. 8 Kode Python Implementasi ε = 1,35 dan minpts = 10 dengan silhouette coefficient</w:t>
        </w:r>
        <w:r w:rsidR="00C9739A">
          <w:rPr>
            <w:noProof/>
            <w:webHidden/>
          </w:rPr>
          <w:tab/>
        </w:r>
        <w:r w:rsidR="00C9739A">
          <w:rPr>
            <w:noProof/>
            <w:webHidden/>
          </w:rPr>
          <w:fldChar w:fldCharType="begin"/>
        </w:r>
        <w:r w:rsidR="00C9739A">
          <w:rPr>
            <w:noProof/>
            <w:webHidden/>
          </w:rPr>
          <w:instrText xml:space="preserve"> PAGEREF _Toc149217308 \h </w:instrText>
        </w:r>
        <w:r w:rsidR="00C9739A">
          <w:rPr>
            <w:noProof/>
            <w:webHidden/>
          </w:rPr>
        </w:r>
        <w:r w:rsidR="00C9739A">
          <w:rPr>
            <w:noProof/>
            <w:webHidden/>
          </w:rPr>
          <w:fldChar w:fldCharType="separate"/>
        </w:r>
        <w:r>
          <w:rPr>
            <w:noProof/>
            <w:webHidden/>
          </w:rPr>
          <w:t>55</w:t>
        </w:r>
        <w:r w:rsidR="00C9739A">
          <w:rPr>
            <w:noProof/>
            <w:webHidden/>
          </w:rPr>
          <w:fldChar w:fldCharType="end"/>
        </w:r>
      </w:hyperlink>
    </w:p>
    <w:p w14:paraId="4E6FB002" w14:textId="2FD2C697" w:rsidR="00C9739A" w:rsidRDefault="00A164B2">
      <w:pPr>
        <w:pStyle w:val="TableofFigures"/>
        <w:tabs>
          <w:tab w:val="right" w:leader="dot" w:pos="7930"/>
        </w:tabs>
        <w:rPr>
          <w:rFonts w:asciiTheme="minorHAnsi" w:eastAsiaTheme="minorEastAsia" w:hAnsiTheme="minorHAnsi" w:cstheme="minorBidi"/>
          <w:b w:val="0"/>
          <w:noProof/>
          <w:sz w:val="22"/>
          <w:lang w:val="en-ID"/>
        </w:rPr>
      </w:pPr>
      <w:hyperlink w:anchor="_Toc149217309" w:history="1">
        <w:r w:rsidR="00C9739A" w:rsidRPr="003963D6">
          <w:rPr>
            <w:rStyle w:val="Hyperlink"/>
            <w:rFonts w:cs="Times New Roman"/>
            <w:bCs/>
            <w:noProof/>
          </w:rPr>
          <w:t>Gambar 4. 9 Plot silhouette coefficient ε = 1,35 dan minpts = 5</w:t>
        </w:r>
        <w:r w:rsidR="00C9739A">
          <w:rPr>
            <w:noProof/>
            <w:webHidden/>
          </w:rPr>
          <w:tab/>
        </w:r>
        <w:r w:rsidR="00C9739A">
          <w:rPr>
            <w:noProof/>
            <w:webHidden/>
          </w:rPr>
          <w:fldChar w:fldCharType="begin"/>
        </w:r>
        <w:r w:rsidR="00C9739A">
          <w:rPr>
            <w:noProof/>
            <w:webHidden/>
          </w:rPr>
          <w:instrText xml:space="preserve"> PAGEREF _Toc149217309 \h </w:instrText>
        </w:r>
        <w:r w:rsidR="00C9739A">
          <w:rPr>
            <w:noProof/>
            <w:webHidden/>
          </w:rPr>
        </w:r>
        <w:r w:rsidR="00C9739A">
          <w:rPr>
            <w:noProof/>
            <w:webHidden/>
          </w:rPr>
          <w:fldChar w:fldCharType="separate"/>
        </w:r>
        <w:r>
          <w:rPr>
            <w:noProof/>
            <w:webHidden/>
          </w:rPr>
          <w:t>56</w:t>
        </w:r>
        <w:r w:rsidR="00C9739A">
          <w:rPr>
            <w:noProof/>
            <w:webHidden/>
          </w:rPr>
          <w:fldChar w:fldCharType="end"/>
        </w:r>
      </w:hyperlink>
    </w:p>
    <w:p w14:paraId="2DC00B1A" w14:textId="1EA13D07" w:rsidR="00C9739A" w:rsidRDefault="00A164B2">
      <w:pPr>
        <w:pStyle w:val="TableofFigures"/>
        <w:tabs>
          <w:tab w:val="right" w:leader="dot" w:pos="7930"/>
        </w:tabs>
        <w:rPr>
          <w:rFonts w:asciiTheme="minorHAnsi" w:eastAsiaTheme="minorEastAsia" w:hAnsiTheme="minorHAnsi" w:cstheme="minorBidi"/>
          <w:b w:val="0"/>
          <w:noProof/>
          <w:sz w:val="22"/>
          <w:lang w:val="en-ID"/>
        </w:rPr>
      </w:pPr>
      <w:hyperlink w:anchor="_Toc149217310" w:history="1">
        <w:r w:rsidR="00C9739A" w:rsidRPr="003963D6">
          <w:rPr>
            <w:rStyle w:val="Hyperlink"/>
            <w:rFonts w:cs="Times New Roman"/>
            <w:bCs/>
            <w:noProof/>
          </w:rPr>
          <w:t>Gambar 4.10 Plot silhouette coefficient ε = 1,35 dan minpts = 5</w:t>
        </w:r>
        <w:r w:rsidR="00C9739A">
          <w:rPr>
            <w:noProof/>
            <w:webHidden/>
          </w:rPr>
          <w:tab/>
        </w:r>
        <w:r w:rsidR="00C9739A">
          <w:rPr>
            <w:noProof/>
            <w:webHidden/>
          </w:rPr>
          <w:fldChar w:fldCharType="begin"/>
        </w:r>
        <w:r w:rsidR="00C9739A">
          <w:rPr>
            <w:noProof/>
            <w:webHidden/>
          </w:rPr>
          <w:instrText xml:space="preserve"> PAGEREF _Toc149217310 \h </w:instrText>
        </w:r>
        <w:r w:rsidR="00C9739A">
          <w:rPr>
            <w:noProof/>
            <w:webHidden/>
          </w:rPr>
        </w:r>
        <w:r w:rsidR="00C9739A">
          <w:rPr>
            <w:noProof/>
            <w:webHidden/>
          </w:rPr>
          <w:fldChar w:fldCharType="separate"/>
        </w:r>
        <w:r>
          <w:rPr>
            <w:noProof/>
            <w:webHidden/>
          </w:rPr>
          <w:t>57</w:t>
        </w:r>
        <w:r w:rsidR="00C9739A">
          <w:rPr>
            <w:noProof/>
            <w:webHidden/>
          </w:rPr>
          <w:fldChar w:fldCharType="end"/>
        </w:r>
      </w:hyperlink>
    </w:p>
    <w:p w14:paraId="3B76BE23" w14:textId="14A3E5AE" w:rsidR="00C9739A" w:rsidRDefault="00A164B2">
      <w:pPr>
        <w:pStyle w:val="TableofFigures"/>
        <w:tabs>
          <w:tab w:val="right" w:leader="dot" w:pos="7930"/>
        </w:tabs>
        <w:rPr>
          <w:rFonts w:asciiTheme="minorHAnsi" w:eastAsiaTheme="minorEastAsia" w:hAnsiTheme="minorHAnsi" w:cstheme="minorBidi"/>
          <w:b w:val="0"/>
          <w:noProof/>
          <w:sz w:val="22"/>
          <w:lang w:val="en-ID"/>
        </w:rPr>
      </w:pPr>
      <w:hyperlink w:anchor="_Toc149217311" w:history="1">
        <w:r w:rsidR="00C9739A" w:rsidRPr="003963D6">
          <w:rPr>
            <w:rStyle w:val="Hyperlink"/>
            <w:rFonts w:cs="Times New Roman"/>
            <w:bCs/>
            <w:noProof/>
          </w:rPr>
          <w:t>Gambar 4.11 Plot silhouette coefficient ε = 1,25 dan minpts = 10</w:t>
        </w:r>
        <w:r w:rsidR="00C9739A">
          <w:rPr>
            <w:noProof/>
            <w:webHidden/>
          </w:rPr>
          <w:tab/>
        </w:r>
        <w:r w:rsidR="00C9739A">
          <w:rPr>
            <w:noProof/>
            <w:webHidden/>
          </w:rPr>
          <w:fldChar w:fldCharType="begin"/>
        </w:r>
        <w:r w:rsidR="00C9739A">
          <w:rPr>
            <w:noProof/>
            <w:webHidden/>
          </w:rPr>
          <w:instrText xml:space="preserve"> PAGEREF _Toc149217311 \h </w:instrText>
        </w:r>
        <w:r w:rsidR="00C9739A">
          <w:rPr>
            <w:noProof/>
            <w:webHidden/>
          </w:rPr>
        </w:r>
        <w:r w:rsidR="00C9739A">
          <w:rPr>
            <w:noProof/>
            <w:webHidden/>
          </w:rPr>
          <w:fldChar w:fldCharType="separate"/>
        </w:r>
        <w:r>
          <w:rPr>
            <w:noProof/>
            <w:webHidden/>
          </w:rPr>
          <w:t>57</w:t>
        </w:r>
        <w:r w:rsidR="00C9739A">
          <w:rPr>
            <w:noProof/>
            <w:webHidden/>
          </w:rPr>
          <w:fldChar w:fldCharType="end"/>
        </w:r>
      </w:hyperlink>
    </w:p>
    <w:p w14:paraId="55690873" w14:textId="49836B0F" w:rsidR="00C9739A" w:rsidRDefault="00A164B2">
      <w:pPr>
        <w:pStyle w:val="TableofFigures"/>
        <w:tabs>
          <w:tab w:val="right" w:leader="dot" w:pos="7930"/>
        </w:tabs>
        <w:rPr>
          <w:rFonts w:asciiTheme="minorHAnsi" w:eastAsiaTheme="minorEastAsia" w:hAnsiTheme="minorHAnsi" w:cstheme="minorBidi"/>
          <w:b w:val="0"/>
          <w:noProof/>
          <w:sz w:val="22"/>
          <w:lang w:val="en-ID"/>
        </w:rPr>
      </w:pPr>
      <w:hyperlink w:anchor="_Toc149217312" w:history="1">
        <w:r w:rsidR="00C9739A" w:rsidRPr="003963D6">
          <w:rPr>
            <w:rStyle w:val="Hyperlink"/>
            <w:rFonts w:cs="Times New Roman"/>
            <w:bCs/>
            <w:noProof/>
          </w:rPr>
          <w:t>Gambar 4.12 Plot silhouette coefficient ε = 1,35 dan minpts = 10</w:t>
        </w:r>
        <w:r w:rsidR="00C9739A">
          <w:rPr>
            <w:noProof/>
            <w:webHidden/>
          </w:rPr>
          <w:tab/>
        </w:r>
        <w:r w:rsidR="00C9739A">
          <w:rPr>
            <w:noProof/>
            <w:webHidden/>
          </w:rPr>
          <w:fldChar w:fldCharType="begin"/>
        </w:r>
        <w:r w:rsidR="00C9739A">
          <w:rPr>
            <w:noProof/>
            <w:webHidden/>
          </w:rPr>
          <w:instrText xml:space="preserve"> PAGEREF _Toc149217312 \h </w:instrText>
        </w:r>
        <w:r w:rsidR="00C9739A">
          <w:rPr>
            <w:noProof/>
            <w:webHidden/>
          </w:rPr>
        </w:r>
        <w:r w:rsidR="00C9739A">
          <w:rPr>
            <w:noProof/>
            <w:webHidden/>
          </w:rPr>
          <w:fldChar w:fldCharType="separate"/>
        </w:r>
        <w:r>
          <w:rPr>
            <w:noProof/>
            <w:webHidden/>
          </w:rPr>
          <w:t>58</w:t>
        </w:r>
        <w:r w:rsidR="00C9739A">
          <w:rPr>
            <w:noProof/>
            <w:webHidden/>
          </w:rPr>
          <w:fldChar w:fldCharType="end"/>
        </w:r>
      </w:hyperlink>
    </w:p>
    <w:p w14:paraId="39760569" w14:textId="3EC31436" w:rsidR="00C9739A" w:rsidRDefault="00A164B2">
      <w:pPr>
        <w:pStyle w:val="TableofFigures"/>
        <w:tabs>
          <w:tab w:val="right" w:leader="dot" w:pos="7930"/>
        </w:tabs>
        <w:rPr>
          <w:rFonts w:asciiTheme="minorHAnsi" w:eastAsiaTheme="minorEastAsia" w:hAnsiTheme="minorHAnsi" w:cstheme="minorBidi"/>
          <w:b w:val="0"/>
          <w:noProof/>
          <w:sz w:val="22"/>
          <w:lang w:val="en-ID"/>
        </w:rPr>
      </w:pPr>
      <w:hyperlink w:anchor="_Toc149217313" w:history="1">
        <w:r w:rsidR="00C9739A" w:rsidRPr="003963D6">
          <w:rPr>
            <w:rStyle w:val="Hyperlink"/>
            <w:rFonts w:cs="Times New Roman"/>
            <w:bCs/>
            <w:noProof/>
          </w:rPr>
          <w:t>Gambar 4.13 Kode Implementasi Plot silhouette coefficient</w:t>
        </w:r>
        <w:r w:rsidR="00C9739A">
          <w:rPr>
            <w:noProof/>
            <w:webHidden/>
          </w:rPr>
          <w:tab/>
        </w:r>
        <w:r w:rsidR="00C9739A">
          <w:rPr>
            <w:noProof/>
            <w:webHidden/>
          </w:rPr>
          <w:fldChar w:fldCharType="begin"/>
        </w:r>
        <w:r w:rsidR="00C9739A">
          <w:rPr>
            <w:noProof/>
            <w:webHidden/>
          </w:rPr>
          <w:instrText xml:space="preserve"> PAGEREF _Toc149217313 \h </w:instrText>
        </w:r>
        <w:r w:rsidR="00C9739A">
          <w:rPr>
            <w:noProof/>
            <w:webHidden/>
          </w:rPr>
        </w:r>
        <w:r w:rsidR="00C9739A">
          <w:rPr>
            <w:noProof/>
            <w:webHidden/>
          </w:rPr>
          <w:fldChar w:fldCharType="separate"/>
        </w:r>
        <w:r>
          <w:rPr>
            <w:noProof/>
            <w:webHidden/>
          </w:rPr>
          <w:t>58</w:t>
        </w:r>
        <w:r w:rsidR="00C9739A">
          <w:rPr>
            <w:noProof/>
            <w:webHidden/>
          </w:rPr>
          <w:fldChar w:fldCharType="end"/>
        </w:r>
      </w:hyperlink>
    </w:p>
    <w:p w14:paraId="7FBA5A9E" w14:textId="4840463A" w:rsidR="00C9739A" w:rsidRDefault="00A164B2">
      <w:pPr>
        <w:pStyle w:val="TableofFigures"/>
        <w:tabs>
          <w:tab w:val="right" w:leader="dot" w:pos="7930"/>
        </w:tabs>
        <w:rPr>
          <w:rFonts w:asciiTheme="minorHAnsi" w:eastAsiaTheme="minorEastAsia" w:hAnsiTheme="minorHAnsi" w:cstheme="minorBidi"/>
          <w:b w:val="0"/>
          <w:noProof/>
          <w:sz w:val="22"/>
          <w:lang w:val="en-ID"/>
        </w:rPr>
      </w:pPr>
      <w:hyperlink w:anchor="_Toc149217314" w:history="1">
        <w:r w:rsidR="00C9739A" w:rsidRPr="003963D6">
          <w:rPr>
            <w:rStyle w:val="Hyperlink"/>
            <w:rFonts w:cs="Times New Roman"/>
            <w:bCs/>
            <w:noProof/>
          </w:rPr>
          <w:t>Gambar 4.14 Lanjutan Kode Implementasi Plot silhouette coefficient</w:t>
        </w:r>
        <w:r w:rsidR="00C9739A">
          <w:rPr>
            <w:noProof/>
            <w:webHidden/>
          </w:rPr>
          <w:tab/>
        </w:r>
        <w:r w:rsidR="00C9739A">
          <w:rPr>
            <w:noProof/>
            <w:webHidden/>
          </w:rPr>
          <w:fldChar w:fldCharType="begin"/>
        </w:r>
        <w:r w:rsidR="00C9739A">
          <w:rPr>
            <w:noProof/>
            <w:webHidden/>
          </w:rPr>
          <w:instrText xml:space="preserve"> PAGEREF _Toc149217314 \h </w:instrText>
        </w:r>
        <w:r w:rsidR="00C9739A">
          <w:rPr>
            <w:noProof/>
            <w:webHidden/>
          </w:rPr>
        </w:r>
        <w:r w:rsidR="00C9739A">
          <w:rPr>
            <w:noProof/>
            <w:webHidden/>
          </w:rPr>
          <w:fldChar w:fldCharType="separate"/>
        </w:r>
        <w:r>
          <w:rPr>
            <w:noProof/>
            <w:webHidden/>
          </w:rPr>
          <w:t>59</w:t>
        </w:r>
        <w:r w:rsidR="00C9739A">
          <w:rPr>
            <w:noProof/>
            <w:webHidden/>
          </w:rPr>
          <w:fldChar w:fldCharType="end"/>
        </w:r>
      </w:hyperlink>
    </w:p>
    <w:p w14:paraId="2B33588F" w14:textId="0A426FBD" w:rsidR="00C9739A" w:rsidRDefault="00A164B2">
      <w:pPr>
        <w:pStyle w:val="TableofFigures"/>
        <w:tabs>
          <w:tab w:val="right" w:leader="dot" w:pos="7930"/>
        </w:tabs>
        <w:rPr>
          <w:rFonts w:asciiTheme="minorHAnsi" w:eastAsiaTheme="minorEastAsia" w:hAnsiTheme="minorHAnsi" w:cstheme="minorBidi"/>
          <w:b w:val="0"/>
          <w:noProof/>
          <w:sz w:val="22"/>
          <w:lang w:val="en-ID"/>
        </w:rPr>
      </w:pPr>
      <w:hyperlink w:anchor="_Toc149217315" w:history="1">
        <w:r w:rsidR="00C9739A" w:rsidRPr="003963D6">
          <w:rPr>
            <w:rStyle w:val="Hyperlink"/>
            <w:rFonts w:cs="Times New Roman"/>
            <w:bCs/>
            <w:noProof/>
          </w:rPr>
          <w:t>Gambar 4.15 Reachability Plot</w:t>
        </w:r>
        <w:r w:rsidR="00C9739A">
          <w:rPr>
            <w:noProof/>
            <w:webHidden/>
          </w:rPr>
          <w:tab/>
        </w:r>
        <w:r w:rsidR="00C9739A">
          <w:rPr>
            <w:noProof/>
            <w:webHidden/>
          </w:rPr>
          <w:fldChar w:fldCharType="begin"/>
        </w:r>
        <w:r w:rsidR="00C9739A">
          <w:rPr>
            <w:noProof/>
            <w:webHidden/>
          </w:rPr>
          <w:instrText xml:space="preserve"> PAGEREF _Toc149217315 \h </w:instrText>
        </w:r>
        <w:r w:rsidR="00C9739A">
          <w:rPr>
            <w:noProof/>
            <w:webHidden/>
          </w:rPr>
        </w:r>
        <w:r w:rsidR="00C9739A">
          <w:rPr>
            <w:noProof/>
            <w:webHidden/>
          </w:rPr>
          <w:fldChar w:fldCharType="separate"/>
        </w:r>
        <w:r>
          <w:rPr>
            <w:noProof/>
            <w:webHidden/>
          </w:rPr>
          <w:t>60</w:t>
        </w:r>
        <w:r w:rsidR="00C9739A">
          <w:rPr>
            <w:noProof/>
            <w:webHidden/>
          </w:rPr>
          <w:fldChar w:fldCharType="end"/>
        </w:r>
      </w:hyperlink>
    </w:p>
    <w:p w14:paraId="6BD934D9" w14:textId="799AB529" w:rsidR="00C9739A" w:rsidRDefault="00A164B2">
      <w:pPr>
        <w:pStyle w:val="TableofFigures"/>
        <w:tabs>
          <w:tab w:val="right" w:leader="dot" w:pos="7930"/>
        </w:tabs>
        <w:rPr>
          <w:rFonts w:asciiTheme="minorHAnsi" w:eastAsiaTheme="minorEastAsia" w:hAnsiTheme="minorHAnsi" w:cstheme="minorBidi"/>
          <w:b w:val="0"/>
          <w:noProof/>
          <w:sz w:val="22"/>
          <w:lang w:val="en-ID"/>
        </w:rPr>
      </w:pPr>
      <w:hyperlink w:anchor="_Toc149217316" w:history="1">
        <w:r w:rsidR="00C9739A" w:rsidRPr="003963D6">
          <w:rPr>
            <w:rStyle w:val="Hyperlink"/>
            <w:rFonts w:cs="Times New Roman"/>
            <w:bCs/>
            <w:noProof/>
          </w:rPr>
          <w:t xml:space="preserve">Gambar 4.16 Kode Implementasi </w:t>
        </w:r>
        <w:r w:rsidR="00C9739A" w:rsidRPr="003963D6">
          <w:rPr>
            <w:rStyle w:val="Hyperlink"/>
            <w:rFonts w:cs="Times New Roman"/>
            <w:bCs/>
            <w:noProof/>
            <w:lang w:val="id-ID"/>
          </w:rPr>
          <w:t xml:space="preserve">OPTICS </w:t>
        </w:r>
        <w:r w:rsidR="00C9739A" w:rsidRPr="003963D6">
          <w:rPr>
            <w:rStyle w:val="Hyperlink"/>
            <w:rFonts w:cs="Times New Roman"/>
            <w:bCs/>
            <w:noProof/>
          </w:rPr>
          <w:t>clustering</w:t>
        </w:r>
        <w:r w:rsidR="00C9739A">
          <w:rPr>
            <w:noProof/>
            <w:webHidden/>
          </w:rPr>
          <w:tab/>
        </w:r>
        <w:r w:rsidR="00C9739A">
          <w:rPr>
            <w:noProof/>
            <w:webHidden/>
          </w:rPr>
          <w:fldChar w:fldCharType="begin"/>
        </w:r>
        <w:r w:rsidR="00C9739A">
          <w:rPr>
            <w:noProof/>
            <w:webHidden/>
          </w:rPr>
          <w:instrText xml:space="preserve"> PAGEREF _Toc149217316 \h </w:instrText>
        </w:r>
        <w:r w:rsidR="00C9739A">
          <w:rPr>
            <w:noProof/>
            <w:webHidden/>
          </w:rPr>
        </w:r>
        <w:r w:rsidR="00C9739A">
          <w:rPr>
            <w:noProof/>
            <w:webHidden/>
          </w:rPr>
          <w:fldChar w:fldCharType="separate"/>
        </w:r>
        <w:r>
          <w:rPr>
            <w:noProof/>
            <w:webHidden/>
          </w:rPr>
          <w:t>61</w:t>
        </w:r>
        <w:r w:rsidR="00C9739A">
          <w:rPr>
            <w:noProof/>
            <w:webHidden/>
          </w:rPr>
          <w:fldChar w:fldCharType="end"/>
        </w:r>
      </w:hyperlink>
    </w:p>
    <w:p w14:paraId="06CD4CF1" w14:textId="062618A0" w:rsidR="00C9739A" w:rsidRDefault="00A164B2">
      <w:pPr>
        <w:pStyle w:val="TableofFigures"/>
        <w:tabs>
          <w:tab w:val="right" w:leader="dot" w:pos="7930"/>
        </w:tabs>
        <w:rPr>
          <w:rFonts w:asciiTheme="minorHAnsi" w:eastAsiaTheme="minorEastAsia" w:hAnsiTheme="minorHAnsi" w:cstheme="minorBidi"/>
          <w:b w:val="0"/>
          <w:noProof/>
          <w:sz w:val="22"/>
          <w:lang w:val="en-ID"/>
        </w:rPr>
      </w:pPr>
      <w:hyperlink w:anchor="_Toc149217317" w:history="1">
        <w:r w:rsidR="00C9739A" w:rsidRPr="003963D6">
          <w:rPr>
            <w:rStyle w:val="Hyperlink"/>
            <w:rFonts w:cs="Times New Roman"/>
            <w:bCs/>
            <w:noProof/>
          </w:rPr>
          <w:t>Gambar 4.17</w:t>
        </w:r>
        <w:r w:rsidR="00C9739A" w:rsidRPr="003963D6">
          <w:rPr>
            <w:rStyle w:val="Hyperlink"/>
            <w:rFonts w:cs="Times New Roman"/>
            <w:bCs/>
            <w:noProof/>
            <w:lang w:val="id-ID"/>
          </w:rPr>
          <w:t xml:space="preserve"> </w:t>
        </w:r>
        <w:r w:rsidR="00C9739A" w:rsidRPr="003963D6">
          <w:rPr>
            <w:rStyle w:val="Hyperlink"/>
            <w:rFonts w:cs="Times New Roman"/>
            <w:bCs/>
            <w:noProof/>
          </w:rPr>
          <w:t>Plot silhouette coefficient xi = 0,05 dan minpts = 5</w:t>
        </w:r>
        <w:r w:rsidR="00C9739A">
          <w:rPr>
            <w:noProof/>
            <w:webHidden/>
          </w:rPr>
          <w:tab/>
        </w:r>
        <w:r w:rsidR="00C9739A">
          <w:rPr>
            <w:noProof/>
            <w:webHidden/>
          </w:rPr>
          <w:fldChar w:fldCharType="begin"/>
        </w:r>
        <w:r w:rsidR="00C9739A">
          <w:rPr>
            <w:noProof/>
            <w:webHidden/>
          </w:rPr>
          <w:instrText xml:space="preserve"> PAGEREF _Toc149217317 \h </w:instrText>
        </w:r>
        <w:r w:rsidR="00C9739A">
          <w:rPr>
            <w:noProof/>
            <w:webHidden/>
          </w:rPr>
        </w:r>
        <w:r w:rsidR="00C9739A">
          <w:rPr>
            <w:noProof/>
            <w:webHidden/>
          </w:rPr>
          <w:fldChar w:fldCharType="separate"/>
        </w:r>
        <w:r>
          <w:rPr>
            <w:noProof/>
            <w:webHidden/>
          </w:rPr>
          <w:t>62</w:t>
        </w:r>
        <w:r w:rsidR="00C9739A">
          <w:rPr>
            <w:noProof/>
            <w:webHidden/>
          </w:rPr>
          <w:fldChar w:fldCharType="end"/>
        </w:r>
      </w:hyperlink>
    </w:p>
    <w:p w14:paraId="0D0D6071" w14:textId="44D9B5B6" w:rsidR="00C9739A" w:rsidRDefault="00A164B2">
      <w:pPr>
        <w:pStyle w:val="TableofFigures"/>
        <w:tabs>
          <w:tab w:val="right" w:leader="dot" w:pos="7930"/>
        </w:tabs>
        <w:rPr>
          <w:rFonts w:asciiTheme="minorHAnsi" w:eastAsiaTheme="minorEastAsia" w:hAnsiTheme="minorHAnsi" w:cstheme="minorBidi"/>
          <w:b w:val="0"/>
          <w:noProof/>
          <w:sz w:val="22"/>
          <w:lang w:val="en-ID"/>
        </w:rPr>
      </w:pPr>
      <w:hyperlink w:anchor="_Toc149217318" w:history="1">
        <w:r w:rsidR="00C9739A" w:rsidRPr="003963D6">
          <w:rPr>
            <w:rStyle w:val="Hyperlink"/>
            <w:rFonts w:cs="Times New Roman"/>
            <w:bCs/>
            <w:noProof/>
          </w:rPr>
          <w:t>Gambar 4.18 Plot silhouette coefficient xi score = 0,05 dan minpts = 10</w:t>
        </w:r>
        <w:r w:rsidR="00C9739A">
          <w:rPr>
            <w:noProof/>
            <w:webHidden/>
          </w:rPr>
          <w:tab/>
        </w:r>
        <w:r w:rsidR="00C9739A">
          <w:rPr>
            <w:noProof/>
            <w:webHidden/>
          </w:rPr>
          <w:fldChar w:fldCharType="begin"/>
        </w:r>
        <w:r w:rsidR="00C9739A">
          <w:rPr>
            <w:noProof/>
            <w:webHidden/>
          </w:rPr>
          <w:instrText xml:space="preserve"> PAGEREF _Toc149217318 \h </w:instrText>
        </w:r>
        <w:r w:rsidR="00C9739A">
          <w:rPr>
            <w:noProof/>
            <w:webHidden/>
          </w:rPr>
        </w:r>
        <w:r w:rsidR="00C9739A">
          <w:rPr>
            <w:noProof/>
            <w:webHidden/>
          </w:rPr>
          <w:fldChar w:fldCharType="separate"/>
        </w:r>
        <w:r>
          <w:rPr>
            <w:noProof/>
            <w:webHidden/>
          </w:rPr>
          <w:t>62</w:t>
        </w:r>
        <w:r w:rsidR="00C9739A">
          <w:rPr>
            <w:noProof/>
            <w:webHidden/>
          </w:rPr>
          <w:fldChar w:fldCharType="end"/>
        </w:r>
      </w:hyperlink>
    </w:p>
    <w:p w14:paraId="55398CF1" w14:textId="434D98E6" w:rsidR="00C9739A" w:rsidRDefault="00A164B2">
      <w:pPr>
        <w:pStyle w:val="TableofFigures"/>
        <w:tabs>
          <w:tab w:val="right" w:leader="dot" w:pos="7930"/>
        </w:tabs>
        <w:rPr>
          <w:rFonts w:asciiTheme="minorHAnsi" w:eastAsiaTheme="minorEastAsia" w:hAnsiTheme="minorHAnsi" w:cstheme="minorBidi"/>
          <w:b w:val="0"/>
          <w:noProof/>
          <w:sz w:val="22"/>
          <w:lang w:val="en-ID"/>
        </w:rPr>
      </w:pPr>
      <w:hyperlink w:anchor="_Toc149217319" w:history="1">
        <w:r w:rsidR="00C9739A" w:rsidRPr="003963D6">
          <w:rPr>
            <w:rStyle w:val="Hyperlink"/>
            <w:rFonts w:cs="Times New Roman"/>
            <w:bCs/>
            <w:noProof/>
          </w:rPr>
          <w:t>Gambar 4. 19 Lanjutan Kode Implementasi Plot silhouette coefficient</w:t>
        </w:r>
        <w:r w:rsidR="00C9739A">
          <w:rPr>
            <w:noProof/>
            <w:webHidden/>
          </w:rPr>
          <w:tab/>
        </w:r>
        <w:r w:rsidR="00C9739A">
          <w:rPr>
            <w:noProof/>
            <w:webHidden/>
          </w:rPr>
          <w:fldChar w:fldCharType="begin"/>
        </w:r>
        <w:r w:rsidR="00C9739A">
          <w:rPr>
            <w:noProof/>
            <w:webHidden/>
          </w:rPr>
          <w:instrText xml:space="preserve"> PAGEREF _Toc149217319 \h </w:instrText>
        </w:r>
        <w:r w:rsidR="00C9739A">
          <w:rPr>
            <w:noProof/>
            <w:webHidden/>
          </w:rPr>
        </w:r>
        <w:r w:rsidR="00C9739A">
          <w:rPr>
            <w:noProof/>
            <w:webHidden/>
          </w:rPr>
          <w:fldChar w:fldCharType="separate"/>
        </w:r>
        <w:r>
          <w:rPr>
            <w:noProof/>
            <w:webHidden/>
          </w:rPr>
          <w:t>63</w:t>
        </w:r>
        <w:r w:rsidR="00C9739A">
          <w:rPr>
            <w:noProof/>
            <w:webHidden/>
          </w:rPr>
          <w:fldChar w:fldCharType="end"/>
        </w:r>
      </w:hyperlink>
    </w:p>
    <w:p w14:paraId="1BE0D4BE" w14:textId="09CA4120" w:rsidR="00C9739A" w:rsidRDefault="00A164B2">
      <w:pPr>
        <w:pStyle w:val="TableofFigures"/>
        <w:tabs>
          <w:tab w:val="right" w:leader="dot" w:pos="7930"/>
        </w:tabs>
        <w:rPr>
          <w:rFonts w:asciiTheme="minorHAnsi" w:eastAsiaTheme="minorEastAsia" w:hAnsiTheme="minorHAnsi" w:cstheme="minorBidi"/>
          <w:b w:val="0"/>
          <w:noProof/>
          <w:sz w:val="22"/>
          <w:lang w:val="en-ID"/>
        </w:rPr>
      </w:pPr>
      <w:hyperlink w:anchor="_Toc149217320" w:history="1">
        <w:r w:rsidR="00C9739A" w:rsidRPr="003963D6">
          <w:rPr>
            <w:rStyle w:val="Hyperlink"/>
            <w:rFonts w:cs="Times New Roman"/>
            <w:bCs/>
            <w:noProof/>
          </w:rPr>
          <w:t>Gambar 4.20 Peta Hasil Visualisasi DBSCAN</w:t>
        </w:r>
        <w:r w:rsidR="00C9739A">
          <w:rPr>
            <w:noProof/>
            <w:webHidden/>
          </w:rPr>
          <w:tab/>
        </w:r>
        <w:r w:rsidR="00C9739A">
          <w:rPr>
            <w:noProof/>
            <w:webHidden/>
          </w:rPr>
          <w:fldChar w:fldCharType="begin"/>
        </w:r>
        <w:r w:rsidR="00C9739A">
          <w:rPr>
            <w:noProof/>
            <w:webHidden/>
          </w:rPr>
          <w:instrText xml:space="preserve"> PAGEREF _Toc149217320 \h </w:instrText>
        </w:r>
        <w:r w:rsidR="00C9739A">
          <w:rPr>
            <w:noProof/>
            <w:webHidden/>
          </w:rPr>
        </w:r>
        <w:r w:rsidR="00C9739A">
          <w:rPr>
            <w:noProof/>
            <w:webHidden/>
          </w:rPr>
          <w:fldChar w:fldCharType="separate"/>
        </w:r>
        <w:r>
          <w:rPr>
            <w:noProof/>
            <w:webHidden/>
          </w:rPr>
          <w:t>64</w:t>
        </w:r>
        <w:r w:rsidR="00C9739A">
          <w:rPr>
            <w:noProof/>
            <w:webHidden/>
          </w:rPr>
          <w:fldChar w:fldCharType="end"/>
        </w:r>
      </w:hyperlink>
    </w:p>
    <w:p w14:paraId="1B4E32AD" w14:textId="0C8E0669" w:rsidR="00C9739A" w:rsidRDefault="00A164B2">
      <w:pPr>
        <w:pStyle w:val="TableofFigures"/>
        <w:tabs>
          <w:tab w:val="right" w:leader="dot" w:pos="7930"/>
        </w:tabs>
        <w:rPr>
          <w:rFonts w:asciiTheme="minorHAnsi" w:eastAsiaTheme="minorEastAsia" w:hAnsiTheme="minorHAnsi" w:cstheme="minorBidi"/>
          <w:b w:val="0"/>
          <w:noProof/>
          <w:sz w:val="22"/>
          <w:lang w:val="en-ID"/>
        </w:rPr>
      </w:pPr>
      <w:hyperlink w:anchor="_Toc149217321" w:history="1">
        <w:r w:rsidR="00C9739A" w:rsidRPr="003963D6">
          <w:rPr>
            <w:rStyle w:val="Hyperlink"/>
            <w:rFonts w:cs="Times New Roman"/>
            <w:bCs/>
            <w:noProof/>
          </w:rPr>
          <w:t>Gambar 4.21 Peta Hasil Visualisasi OPTICS</w:t>
        </w:r>
        <w:r w:rsidR="00C9739A">
          <w:rPr>
            <w:noProof/>
            <w:webHidden/>
          </w:rPr>
          <w:tab/>
        </w:r>
        <w:r w:rsidR="00C9739A">
          <w:rPr>
            <w:noProof/>
            <w:webHidden/>
          </w:rPr>
          <w:fldChar w:fldCharType="begin"/>
        </w:r>
        <w:r w:rsidR="00C9739A">
          <w:rPr>
            <w:noProof/>
            <w:webHidden/>
          </w:rPr>
          <w:instrText xml:space="preserve"> PAGEREF _Toc149217321 \h </w:instrText>
        </w:r>
        <w:r w:rsidR="00C9739A">
          <w:rPr>
            <w:noProof/>
            <w:webHidden/>
          </w:rPr>
        </w:r>
        <w:r w:rsidR="00C9739A">
          <w:rPr>
            <w:noProof/>
            <w:webHidden/>
          </w:rPr>
          <w:fldChar w:fldCharType="separate"/>
        </w:r>
        <w:r>
          <w:rPr>
            <w:noProof/>
            <w:webHidden/>
          </w:rPr>
          <w:t>64</w:t>
        </w:r>
        <w:r w:rsidR="00C9739A">
          <w:rPr>
            <w:noProof/>
            <w:webHidden/>
          </w:rPr>
          <w:fldChar w:fldCharType="end"/>
        </w:r>
      </w:hyperlink>
    </w:p>
    <w:p w14:paraId="21FACC6C" w14:textId="5DB2A51F" w:rsidR="00C9739A" w:rsidRDefault="00A164B2">
      <w:pPr>
        <w:pStyle w:val="TableofFigures"/>
        <w:tabs>
          <w:tab w:val="right" w:leader="dot" w:pos="7930"/>
        </w:tabs>
        <w:rPr>
          <w:rFonts w:asciiTheme="minorHAnsi" w:eastAsiaTheme="minorEastAsia" w:hAnsiTheme="minorHAnsi" w:cstheme="minorBidi"/>
          <w:b w:val="0"/>
          <w:noProof/>
          <w:sz w:val="22"/>
          <w:lang w:val="en-ID"/>
        </w:rPr>
      </w:pPr>
      <w:hyperlink w:anchor="_Toc149217322" w:history="1">
        <w:r w:rsidR="00C9739A" w:rsidRPr="003963D6">
          <w:rPr>
            <w:rStyle w:val="Hyperlink"/>
            <w:rFonts w:cs="Times New Roman"/>
            <w:bCs/>
            <w:noProof/>
          </w:rPr>
          <w:t>Gambar 4.22 Pseoudocode Evaluasi Klasterisasi</w:t>
        </w:r>
        <w:r w:rsidR="00C9739A">
          <w:rPr>
            <w:noProof/>
            <w:webHidden/>
          </w:rPr>
          <w:tab/>
        </w:r>
        <w:r w:rsidR="00C9739A">
          <w:rPr>
            <w:noProof/>
            <w:webHidden/>
          </w:rPr>
          <w:fldChar w:fldCharType="begin"/>
        </w:r>
        <w:r w:rsidR="00C9739A">
          <w:rPr>
            <w:noProof/>
            <w:webHidden/>
          </w:rPr>
          <w:instrText xml:space="preserve"> PAGEREF _Toc149217322 \h </w:instrText>
        </w:r>
        <w:r w:rsidR="00C9739A">
          <w:rPr>
            <w:noProof/>
            <w:webHidden/>
          </w:rPr>
        </w:r>
        <w:r w:rsidR="00C9739A">
          <w:rPr>
            <w:noProof/>
            <w:webHidden/>
          </w:rPr>
          <w:fldChar w:fldCharType="separate"/>
        </w:r>
        <w:r>
          <w:rPr>
            <w:noProof/>
            <w:webHidden/>
          </w:rPr>
          <w:t>65</w:t>
        </w:r>
        <w:r w:rsidR="00C9739A">
          <w:rPr>
            <w:noProof/>
            <w:webHidden/>
          </w:rPr>
          <w:fldChar w:fldCharType="end"/>
        </w:r>
      </w:hyperlink>
    </w:p>
    <w:p w14:paraId="2D812034" w14:textId="1AD0164F" w:rsidR="00C9739A" w:rsidRDefault="00A164B2">
      <w:pPr>
        <w:pStyle w:val="TableofFigures"/>
        <w:tabs>
          <w:tab w:val="right" w:leader="dot" w:pos="7930"/>
        </w:tabs>
        <w:rPr>
          <w:rFonts w:asciiTheme="minorHAnsi" w:eastAsiaTheme="minorEastAsia" w:hAnsiTheme="minorHAnsi" w:cstheme="minorBidi"/>
          <w:b w:val="0"/>
          <w:noProof/>
          <w:sz w:val="22"/>
          <w:lang w:val="en-ID"/>
        </w:rPr>
      </w:pPr>
      <w:hyperlink w:anchor="_Toc149217323" w:history="1">
        <w:r w:rsidR="00C9739A" w:rsidRPr="003963D6">
          <w:rPr>
            <w:rStyle w:val="Hyperlink"/>
            <w:rFonts w:cs="Times New Roman"/>
            <w:bCs/>
            <w:noProof/>
          </w:rPr>
          <w:t>Gambar 4.23 Hasil visualisasi WordCloud klaster 1</w:t>
        </w:r>
        <w:r w:rsidR="00C9739A">
          <w:rPr>
            <w:noProof/>
            <w:webHidden/>
          </w:rPr>
          <w:tab/>
        </w:r>
        <w:r w:rsidR="00C9739A">
          <w:rPr>
            <w:noProof/>
            <w:webHidden/>
          </w:rPr>
          <w:fldChar w:fldCharType="begin"/>
        </w:r>
        <w:r w:rsidR="00C9739A">
          <w:rPr>
            <w:noProof/>
            <w:webHidden/>
          </w:rPr>
          <w:instrText xml:space="preserve"> PAGEREF _Toc149217323 \h </w:instrText>
        </w:r>
        <w:r w:rsidR="00C9739A">
          <w:rPr>
            <w:noProof/>
            <w:webHidden/>
          </w:rPr>
        </w:r>
        <w:r w:rsidR="00C9739A">
          <w:rPr>
            <w:noProof/>
            <w:webHidden/>
          </w:rPr>
          <w:fldChar w:fldCharType="separate"/>
        </w:r>
        <w:r>
          <w:rPr>
            <w:noProof/>
            <w:webHidden/>
          </w:rPr>
          <w:t>67</w:t>
        </w:r>
        <w:r w:rsidR="00C9739A">
          <w:rPr>
            <w:noProof/>
            <w:webHidden/>
          </w:rPr>
          <w:fldChar w:fldCharType="end"/>
        </w:r>
      </w:hyperlink>
    </w:p>
    <w:p w14:paraId="4DBD43FB" w14:textId="2F3B7678" w:rsidR="00C9739A" w:rsidRDefault="00A164B2">
      <w:pPr>
        <w:pStyle w:val="TableofFigures"/>
        <w:tabs>
          <w:tab w:val="right" w:leader="dot" w:pos="7930"/>
        </w:tabs>
        <w:rPr>
          <w:rFonts w:asciiTheme="minorHAnsi" w:eastAsiaTheme="minorEastAsia" w:hAnsiTheme="minorHAnsi" w:cstheme="minorBidi"/>
          <w:b w:val="0"/>
          <w:noProof/>
          <w:sz w:val="22"/>
          <w:lang w:val="en-ID"/>
        </w:rPr>
      </w:pPr>
      <w:hyperlink w:anchor="_Toc149217324" w:history="1">
        <w:r w:rsidR="00C9739A" w:rsidRPr="003963D6">
          <w:rPr>
            <w:rStyle w:val="Hyperlink"/>
            <w:rFonts w:cs="Times New Roman"/>
            <w:bCs/>
            <w:noProof/>
          </w:rPr>
          <w:t>Gambar 4.24 Hasil visualisasi WordCloud klaster 2</w:t>
        </w:r>
        <w:r w:rsidR="00C9739A">
          <w:rPr>
            <w:noProof/>
            <w:webHidden/>
          </w:rPr>
          <w:tab/>
        </w:r>
        <w:r w:rsidR="00C9739A">
          <w:rPr>
            <w:noProof/>
            <w:webHidden/>
          </w:rPr>
          <w:fldChar w:fldCharType="begin"/>
        </w:r>
        <w:r w:rsidR="00C9739A">
          <w:rPr>
            <w:noProof/>
            <w:webHidden/>
          </w:rPr>
          <w:instrText xml:space="preserve"> PAGEREF _Toc149217324 \h </w:instrText>
        </w:r>
        <w:r w:rsidR="00C9739A">
          <w:rPr>
            <w:noProof/>
            <w:webHidden/>
          </w:rPr>
        </w:r>
        <w:r w:rsidR="00C9739A">
          <w:rPr>
            <w:noProof/>
            <w:webHidden/>
          </w:rPr>
          <w:fldChar w:fldCharType="separate"/>
        </w:r>
        <w:r>
          <w:rPr>
            <w:noProof/>
            <w:webHidden/>
          </w:rPr>
          <w:t>67</w:t>
        </w:r>
        <w:r w:rsidR="00C9739A">
          <w:rPr>
            <w:noProof/>
            <w:webHidden/>
          </w:rPr>
          <w:fldChar w:fldCharType="end"/>
        </w:r>
      </w:hyperlink>
    </w:p>
    <w:p w14:paraId="70E5CCE5" w14:textId="0D01CEEA" w:rsidR="00C9739A" w:rsidRDefault="00A164B2">
      <w:pPr>
        <w:pStyle w:val="TableofFigures"/>
        <w:tabs>
          <w:tab w:val="right" w:leader="dot" w:pos="7930"/>
        </w:tabs>
        <w:rPr>
          <w:rFonts w:asciiTheme="minorHAnsi" w:eastAsiaTheme="minorEastAsia" w:hAnsiTheme="minorHAnsi" w:cstheme="minorBidi"/>
          <w:b w:val="0"/>
          <w:noProof/>
          <w:sz w:val="22"/>
          <w:lang w:val="en-ID"/>
        </w:rPr>
      </w:pPr>
      <w:hyperlink w:anchor="_Toc149217325" w:history="1">
        <w:r w:rsidR="00C9739A" w:rsidRPr="003963D6">
          <w:rPr>
            <w:rStyle w:val="Hyperlink"/>
            <w:rFonts w:cs="Times New Roman"/>
            <w:bCs/>
            <w:noProof/>
          </w:rPr>
          <w:t>Gambar 4.25 Hasil visualisasi WordCloud klaster 3</w:t>
        </w:r>
        <w:r w:rsidR="00C9739A">
          <w:rPr>
            <w:noProof/>
            <w:webHidden/>
          </w:rPr>
          <w:tab/>
        </w:r>
        <w:r w:rsidR="00C9739A">
          <w:rPr>
            <w:noProof/>
            <w:webHidden/>
          </w:rPr>
          <w:fldChar w:fldCharType="begin"/>
        </w:r>
        <w:r w:rsidR="00C9739A">
          <w:rPr>
            <w:noProof/>
            <w:webHidden/>
          </w:rPr>
          <w:instrText xml:space="preserve"> PAGEREF _Toc149217325 \h </w:instrText>
        </w:r>
        <w:r w:rsidR="00C9739A">
          <w:rPr>
            <w:noProof/>
            <w:webHidden/>
          </w:rPr>
        </w:r>
        <w:r w:rsidR="00C9739A">
          <w:rPr>
            <w:noProof/>
            <w:webHidden/>
          </w:rPr>
          <w:fldChar w:fldCharType="separate"/>
        </w:r>
        <w:r>
          <w:rPr>
            <w:noProof/>
            <w:webHidden/>
          </w:rPr>
          <w:t>68</w:t>
        </w:r>
        <w:r w:rsidR="00C9739A">
          <w:rPr>
            <w:noProof/>
            <w:webHidden/>
          </w:rPr>
          <w:fldChar w:fldCharType="end"/>
        </w:r>
      </w:hyperlink>
    </w:p>
    <w:p w14:paraId="3AF26FCB" w14:textId="5320358B" w:rsidR="00C9739A" w:rsidRDefault="00A164B2">
      <w:pPr>
        <w:pStyle w:val="TableofFigures"/>
        <w:tabs>
          <w:tab w:val="right" w:leader="dot" w:pos="7930"/>
        </w:tabs>
        <w:rPr>
          <w:rFonts w:asciiTheme="minorHAnsi" w:eastAsiaTheme="minorEastAsia" w:hAnsiTheme="minorHAnsi" w:cstheme="minorBidi"/>
          <w:b w:val="0"/>
          <w:noProof/>
          <w:sz w:val="22"/>
          <w:lang w:val="en-ID"/>
        </w:rPr>
      </w:pPr>
      <w:hyperlink w:anchor="_Toc149217326" w:history="1">
        <w:r w:rsidR="00C9739A" w:rsidRPr="003963D6">
          <w:rPr>
            <w:rStyle w:val="Hyperlink"/>
            <w:rFonts w:cs="Times New Roman"/>
            <w:bCs/>
            <w:noProof/>
          </w:rPr>
          <w:t>Gambar 4.26 Hasil visualisasi WordCloud klaster 4</w:t>
        </w:r>
        <w:r w:rsidR="00C9739A">
          <w:rPr>
            <w:noProof/>
            <w:webHidden/>
          </w:rPr>
          <w:tab/>
        </w:r>
        <w:r w:rsidR="00C9739A">
          <w:rPr>
            <w:noProof/>
            <w:webHidden/>
          </w:rPr>
          <w:fldChar w:fldCharType="begin"/>
        </w:r>
        <w:r w:rsidR="00C9739A">
          <w:rPr>
            <w:noProof/>
            <w:webHidden/>
          </w:rPr>
          <w:instrText xml:space="preserve"> PAGEREF _Toc149217326 \h </w:instrText>
        </w:r>
        <w:r w:rsidR="00C9739A">
          <w:rPr>
            <w:noProof/>
            <w:webHidden/>
          </w:rPr>
        </w:r>
        <w:r w:rsidR="00C9739A">
          <w:rPr>
            <w:noProof/>
            <w:webHidden/>
          </w:rPr>
          <w:fldChar w:fldCharType="separate"/>
        </w:r>
        <w:r>
          <w:rPr>
            <w:noProof/>
            <w:webHidden/>
          </w:rPr>
          <w:t>68</w:t>
        </w:r>
        <w:r w:rsidR="00C9739A">
          <w:rPr>
            <w:noProof/>
            <w:webHidden/>
          </w:rPr>
          <w:fldChar w:fldCharType="end"/>
        </w:r>
      </w:hyperlink>
    </w:p>
    <w:p w14:paraId="01B7894E" w14:textId="0B41572E" w:rsidR="00C9739A" w:rsidRDefault="00A164B2">
      <w:pPr>
        <w:pStyle w:val="TableofFigures"/>
        <w:tabs>
          <w:tab w:val="right" w:leader="dot" w:pos="7930"/>
        </w:tabs>
        <w:rPr>
          <w:rFonts w:asciiTheme="minorHAnsi" w:eastAsiaTheme="minorEastAsia" w:hAnsiTheme="minorHAnsi" w:cstheme="minorBidi"/>
          <w:b w:val="0"/>
          <w:noProof/>
          <w:sz w:val="22"/>
          <w:lang w:val="en-ID"/>
        </w:rPr>
      </w:pPr>
      <w:hyperlink w:anchor="_Toc149217327" w:history="1">
        <w:r w:rsidR="00C9739A" w:rsidRPr="003963D6">
          <w:rPr>
            <w:rStyle w:val="Hyperlink"/>
            <w:rFonts w:cs="Times New Roman"/>
            <w:bCs/>
            <w:noProof/>
          </w:rPr>
          <w:t>Gambar 4.27 Hasil visualisasi WordCloud klaster 5</w:t>
        </w:r>
        <w:r w:rsidR="00C9739A">
          <w:rPr>
            <w:noProof/>
            <w:webHidden/>
          </w:rPr>
          <w:tab/>
        </w:r>
        <w:r w:rsidR="00C9739A">
          <w:rPr>
            <w:noProof/>
            <w:webHidden/>
          </w:rPr>
          <w:fldChar w:fldCharType="begin"/>
        </w:r>
        <w:r w:rsidR="00C9739A">
          <w:rPr>
            <w:noProof/>
            <w:webHidden/>
          </w:rPr>
          <w:instrText xml:space="preserve"> PAGEREF _Toc149217327 \h </w:instrText>
        </w:r>
        <w:r w:rsidR="00C9739A">
          <w:rPr>
            <w:noProof/>
            <w:webHidden/>
          </w:rPr>
        </w:r>
        <w:r w:rsidR="00C9739A">
          <w:rPr>
            <w:noProof/>
            <w:webHidden/>
          </w:rPr>
          <w:fldChar w:fldCharType="separate"/>
        </w:r>
        <w:r>
          <w:rPr>
            <w:noProof/>
            <w:webHidden/>
          </w:rPr>
          <w:t>69</w:t>
        </w:r>
        <w:r w:rsidR="00C9739A">
          <w:rPr>
            <w:noProof/>
            <w:webHidden/>
          </w:rPr>
          <w:fldChar w:fldCharType="end"/>
        </w:r>
      </w:hyperlink>
    </w:p>
    <w:p w14:paraId="791B1E8B" w14:textId="545C205A" w:rsidR="00C9739A" w:rsidRDefault="00A164B2">
      <w:pPr>
        <w:pStyle w:val="TableofFigures"/>
        <w:tabs>
          <w:tab w:val="right" w:leader="dot" w:pos="7930"/>
        </w:tabs>
        <w:rPr>
          <w:rFonts w:asciiTheme="minorHAnsi" w:eastAsiaTheme="minorEastAsia" w:hAnsiTheme="minorHAnsi" w:cstheme="minorBidi"/>
          <w:b w:val="0"/>
          <w:noProof/>
          <w:sz w:val="22"/>
          <w:lang w:val="en-ID"/>
        </w:rPr>
      </w:pPr>
      <w:hyperlink w:anchor="_Toc149217328" w:history="1">
        <w:r w:rsidR="00C9739A" w:rsidRPr="003963D6">
          <w:rPr>
            <w:rStyle w:val="Hyperlink"/>
            <w:rFonts w:cs="Times New Roman"/>
            <w:bCs/>
            <w:noProof/>
          </w:rPr>
          <w:t>Gambar 4.28 Hasil visualisasi WordCloud klaster 6</w:t>
        </w:r>
        <w:r w:rsidR="00C9739A">
          <w:rPr>
            <w:noProof/>
            <w:webHidden/>
          </w:rPr>
          <w:tab/>
        </w:r>
        <w:r w:rsidR="00C9739A">
          <w:rPr>
            <w:noProof/>
            <w:webHidden/>
          </w:rPr>
          <w:fldChar w:fldCharType="begin"/>
        </w:r>
        <w:r w:rsidR="00C9739A">
          <w:rPr>
            <w:noProof/>
            <w:webHidden/>
          </w:rPr>
          <w:instrText xml:space="preserve"> PAGEREF _Toc149217328 \h </w:instrText>
        </w:r>
        <w:r w:rsidR="00C9739A">
          <w:rPr>
            <w:noProof/>
            <w:webHidden/>
          </w:rPr>
        </w:r>
        <w:r w:rsidR="00C9739A">
          <w:rPr>
            <w:noProof/>
            <w:webHidden/>
          </w:rPr>
          <w:fldChar w:fldCharType="separate"/>
        </w:r>
        <w:r>
          <w:rPr>
            <w:noProof/>
            <w:webHidden/>
          </w:rPr>
          <w:t>69</w:t>
        </w:r>
        <w:r w:rsidR="00C9739A">
          <w:rPr>
            <w:noProof/>
            <w:webHidden/>
          </w:rPr>
          <w:fldChar w:fldCharType="end"/>
        </w:r>
      </w:hyperlink>
    </w:p>
    <w:p w14:paraId="57F062D9" w14:textId="53356BE8" w:rsidR="00F51AA2" w:rsidRDefault="00C9739A" w:rsidP="009453C0">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fldChar w:fldCharType="end"/>
      </w:r>
      <w:r w:rsidR="00F51AA2">
        <w:rPr>
          <w:rFonts w:ascii="Times New Roman" w:hAnsi="Times New Roman" w:cs="Times New Roman"/>
          <w:sz w:val="24"/>
          <w:szCs w:val="24"/>
          <w:lang w:val="en-US"/>
        </w:rPr>
        <w:br w:type="page"/>
      </w:r>
    </w:p>
    <w:p w14:paraId="779D72F0" w14:textId="57CB598E" w:rsidR="00F51AA2" w:rsidRDefault="00F51AA2" w:rsidP="00C9739A">
      <w:pPr>
        <w:pStyle w:val="Heading1"/>
        <w:numPr>
          <w:ilvl w:val="0"/>
          <w:numId w:val="0"/>
        </w:numPr>
        <w:ind w:left="432" w:hanging="432"/>
        <w:jc w:val="center"/>
        <w:rPr>
          <w:lang w:val="en-US"/>
        </w:rPr>
      </w:pPr>
      <w:bookmarkStart w:id="18" w:name="_Toc148647681"/>
      <w:r>
        <w:rPr>
          <w:lang w:val="en-US"/>
        </w:rPr>
        <w:lastRenderedPageBreak/>
        <w:t>DAFTAR TABEL</w:t>
      </w:r>
      <w:bookmarkEnd w:id="18"/>
    </w:p>
    <w:p w14:paraId="0A9E3D92" w14:textId="7F17D8A9" w:rsidR="00C9739A" w:rsidRDefault="00C9739A" w:rsidP="00C9739A">
      <w:pPr>
        <w:pStyle w:val="TableofFigures"/>
        <w:tabs>
          <w:tab w:val="right" w:leader="dot" w:pos="7930"/>
        </w:tabs>
        <w:rPr>
          <w:noProof/>
        </w:rPr>
      </w:pPr>
      <w:r>
        <w:rPr>
          <w:rFonts w:cs="Times New Roman"/>
          <w:szCs w:val="24"/>
          <w:lang w:val="en-US"/>
        </w:rPr>
        <w:fldChar w:fldCharType="begin"/>
      </w:r>
      <w:r>
        <w:rPr>
          <w:rFonts w:cs="Times New Roman"/>
          <w:szCs w:val="24"/>
          <w:lang w:val="en-US"/>
        </w:rPr>
        <w:instrText xml:space="preserve"> TOC \h \z \c "Tabel 1." </w:instrText>
      </w:r>
      <w:r>
        <w:rPr>
          <w:rFonts w:cs="Times New Roman"/>
          <w:szCs w:val="24"/>
          <w:lang w:val="en-US"/>
        </w:rPr>
        <w:fldChar w:fldCharType="separate"/>
      </w:r>
      <w:hyperlink w:anchor="_Toc149217240" w:history="1">
        <w:r w:rsidRPr="008A1DBF">
          <w:rPr>
            <w:rStyle w:val="Hyperlink"/>
            <w:rFonts w:cs="Times New Roman"/>
            <w:bCs/>
            <w:noProof/>
          </w:rPr>
          <w:t>Tabel 1.1 Kombinasi Awalan yang Tidak Diizinkan</w:t>
        </w:r>
        <w:r>
          <w:rPr>
            <w:noProof/>
            <w:webHidden/>
          </w:rPr>
          <w:tab/>
        </w:r>
        <w:r>
          <w:rPr>
            <w:noProof/>
            <w:webHidden/>
          </w:rPr>
          <w:fldChar w:fldCharType="begin"/>
        </w:r>
        <w:r>
          <w:rPr>
            <w:noProof/>
            <w:webHidden/>
          </w:rPr>
          <w:instrText xml:space="preserve"> PAGEREF _Toc149217240 \h </w:instrText>
        </w:r>
        <w:r>
          <w:rPr>
            <w:noProof/>
            <w:webHidden/>
          </w:rPr>
        </w:r>
        <w:r>
          <w:rPr>
            <w:noProof/>
            <w:webHidden/>
          </w:rPr>
          <w:fldChar w:fldCharType="separate"/>
        </w:r>
        <w:r w:rsidR="00A164B2">
          <w:rPr>
            <w:noProof/>
            <w:webHidden/>
          </w:rPr>
          <w:t>25</w:t>
        </w:r>
        <w:r>
          <w:rPr>
            <w:noProof/>
            <w:webHidden/>
          </w:rPr>
          <w:fldChar w:fldCharType="end"/>
        </w:r>
      </w:hyperlink>
      <w:r>
        <w:rPr>
          <w:rFonts w:cs="Times New Roman"/>
          <w:szCs w:val="24"/>
          <w:lang w:val="en-US"/>
        </w:rPr>
        <w:fldChar w:fldCharType="end"/>
      </w:r>
      <w:r>
        <w:rPr>
          <w:rFonts w:cs="Times New Roman"/>
          <w:szCs w:val="24"/>
          <w:lang w:val="en-US"/>
        </w:rPr>
        <w:fldChar w:fldCharType="begin"/>
      </w:r>
      <w:r>
        <w:rPr>
          <w:rFonts w:cs="Times New Roman"/>
          <w:szCs w:val="24"/>
          <w:lang w:val="en-US"/>
        </w:rPr>
        <w:instrText xml:space="preserve"> TOC \h \z \c "Tabel 2." </w:instrText>
      </w:r>
      <w:r>
        <w:rPr>
          <w:rFonts w:cs="Times New Roman"/>
          <w:szCs w:val="24"/>
          <w:lang w:val="en-US"/>
        </w:rPr>
        <w:fldChar w:fldCharType="separate"/>
      </w:r>
    </w:p>
    <w:p w14:paraId="753ADE88" w14:textId="313FA49C" w:rsidR="00C9739A" w:rsidRDefault="00A164B2" w:rsidP="00C9739A">
      <w:pPr>
        <w:pStyle w:val="TableofFigures"/>
        <w:tabs>
          <w:tab w:val="right" w:leader="dot" w:pos="7930"/>
        </w:tabs>
        <w:rPr>
          <w:noProof/>
        </w:rPr>
      </w:pPr>
      <w:hyperlink w:anchor="_Toc149217250" w:history="1">
        <w:r w:rsidR="00C9739A" w:rsidRPr="00440B44">
          <w:rPr>
            <w:rStyle w:val="Hyperlink"/>
            <w:rFonts w:cs="Times New Roman"/>
            <w:bCs/>
            <w:noProof/>
          </w:rPr>
          <w:t>Tabel 2.1</w:t>
        </w:r>
        <w:r w:rsidR="00C9739A" w:rsidRPr="00440B44">
          <w:rPr>
            <w:rStyle w:val="Hyperlink"/>
            <w:rFonts w:cs="Times New Roman"/>
            <w:bCs/>
            <w:noProof/>
            <w:lang w:val="id-ID"/>
          </w:rPr>
          <w:t xml:space="preserve"> </w:t>
        </w:r>
        <w:r w:rsidR="00C9739A" w:rsidRPr="00440B44">
          <w:rPr>
            <w:rStyle w:val="Hyperlink"/>
            <w:rFonts w:eastAsia="Times New Roman" w:cs="Times New Roman"/>
            <w:bCs/>
            <w:noProof/>
          </w:rPr>
          <w:t>Metode Klasterisasi (Han et al. 2012)</w:t>
        </w:r>
        <w:r w:rsidR="00C9739A">
          <w:rPr>
            <w:noProof/>
            <w:webHidden/>
          </w:rPr>
          <w:tab/>
        </w:r>
        <w:r w:rsidR="00C9739A">
          <w:rPr>
            <w:noProof/>
            <w:webHidden/>
          </w:rPr>
          <w:fldChar w:fldCharType="begin"/>
        </w:r>
        <w:r w:rsidR="00C9739A">
          <w:rPr>
            <w:noProof/>
            <w:webHidden/>
          </w:rPr>
          <w:instrText xml:space="preserve"> PAGEREF _Toc149217250 \h </w:instrText>
        </w:r>
        <w:r w:rsidR="00C9739A">
          <w:rPr>
            <w:noProof/>
            <w:webHidden/>
          </w:rPr>
        </w:r>
        <w:r w:rsidR="00C9739A">
          <w:rPr>
            <w:noProof/>
            <w:webHidden/>
          </w:rPr>
          <w:fldChar w:fldCharType="separate"/>
        </w:r>
        <w:r>
          <w:rPr>
            <w:noProof/>
            <w:webHidden/>
          </w:rPr>
          <w:t>27</w:t>
        </w:r>
        <w:r w:rsidR="00C9739A">
          <w:rPr>
            <w:noProof/>
            <w:webHidden/>
          </w:rPr>
          <w:fldChar w:fldCharType="end"/>
        </w:r>
      </w:hyperlink>
      <w:r w:rsidR="00C9739A">
        <w:rPr>
          <w:rFonts w:cs="Times New Roman"/>
          <w:szCs w:val="24"/>
          <w:lang w:val="en-US"/>
        </w:rPr>
        <w:fldChar w:fldCharType="end"/>
      </w:r>
      <w:r w:rsidR="00C9739A">
        <w:rPr>
          <w:rFonts w:cs="Times New Roman"/>
          <w:szCs w:val="24"/>
          <w:lang w:val="en-US"/>
        </w:rPr>
        <w:fldChar w:fldCharType="begin"/>
      </w:r>
      <w:r w:rsidR="00C9739A">
        <w:rPr>
          <w:rFonts w:cs="Times New Roman"/>
          <w:szCs w:val="24"/>
          <w:lang w:val="en-US"/>
        </w:rPr>
        <w:instrText xml:space="preserve"> TOC \h \z \c "Tabel 3." </w:instrText>
      </w:r>
      <w:r w:rsidR="00C9739A">
        <w:rPr>
          <w:rFonts w:cs="Times New Roman"/>
          <w:szCs w:val="24"/>
          <w:lang w:val="en-US"/>
        </w:rPr>
        <w:fldChar w:fldCharType="separate"/>
      </w:r>
    </w:p>
    <w:p w14:paraId="6E77F2DA" w14:textId="5AC06B75" w:rsidR="00C9739A" w:rsidRDefault="00A164B2">
      <w:pPr>
        <w:pStyle w:val="TableofFigures"/>
        <w:tabs>
          <w:tab w:val="right" w:leader="dot" w:pos="7930"/>
        </w:tabs>
        <w:rPr>
          <w:rFonts w:asciiTheme="minorHAnsi" w:eastAsiaTheme="minorEastAsia" w:hAnsiTheme="minorHAnsi" w:cstheme="minorBidi"/>
          <w:b w:val="0"/>
          <w:noProof/>
          <w:sz w:val="22"/>
          <w:lang w:val="en-ID"/>
        </w:rPr>
      </w:pPr>
      <w:hyperlink w:anchor="_Toc149217260" w:history="1">
        <w:r w:rsidR="00C9739A" w:rsidRPr="0016596F">
          <w:rPr>
            <w:rStyle w:val="Hyperlink"/>
            <w:rFonts w:cs="Times New Roman"/>
            <w:bCs/>
            <w:noProof/>
          </w:rPr>
          <w:t>Tabel 3.1</w:t>
        </w:r>
        <w:r w:rsidR="00C9739A" w:rsidRPr="0016596F">
          <w:rPr>
            <w:rStyle w:val="Hyperlink"/>
            <w:rFonts w:cs="Times New Roman"/>
            <w:bCs/>
            <w:noProof/>
            <w:lang w:val="id-ID"/>
          </w:rPr>
          <w:t xml:space="preserve"> </w:t>
        </w:r>
        <w:r w:rsidR="00C9739A" w:rsidRPr="0016596F">
          <w:rPr>
            <w:rStyle w:val="Hyperlink"/>
            <w:rFonts w:cs="Times New Roman"/>
            <w:bCs/>
            <w:noProof/>
            <w:lang w:val="en-US"/>
          </w:rPr>
          <w:t>Kata Kunci yang digunakan untuk pencarian tweet</w:t>
        </w:r>
        <w:r w:rsidR="00C9739A">
          <w:rPr>
            <w:noProof/>
            <w:webHidden/>
          </w:rPr>
          <w:tab/>
        </w:r>
        <w:r w:rsidR="00C9739A">
          <w:rPr>
            <w:noProof/>
            <w:webHidden/>
          </w:rPr>
          <w:fldChar w:fldCharType="begin"/>
        </w:r>
        <w:r w:rsidR="00C9739A">
          <w:rPr>
            <w:noProof/>
            <w:webHidden/>
          </w:rPr>
          <w:instrText xml:space="preserve"> PAGEREF _Toc149217260 \h </w:instrText>
        </w:r>
        <w:r w:rsidR="00C9739A">
          <w:rPr>
            <w:noProof/>
            <w:webHidden/>
          </w:rPr>
        </w:r>
        <w:r w:rsidR="00C9739A">
          <w:rPr>
            <w:noProof/>
            <w:webHidden/>
          </w:rPr>
          <w:fldChar w:fldCharType="separate"/>
        </w:r>
        <w:r>
          <w:rPr>
            <w:noProof/>
            <w:webHidden/>
          </w:rPr>
          <w:t>35</w:t>
        </w:r>
        <w:r w:rsidR="00C9739A">
          <w:rPr>
            <w:noProof/>
            <w:webHidden/>
          </w:rPr>
          <w:fldChar w:fldCharType="end"/>
        </w:r>
      </w:hyperlink>
    </w:p>
    <w:p w14:paraId="0AAC8152" w14:textId="21742896" w:rsidR="00C9739A" w:rsidRDefault="00A164B2">
      <w:pPr>
        <w:pStyle w:val="TableofFigures"/>
        <w:tabs>
          <w:tab w:val="right" w:leader="dot" w:pos="7930"/>
        </w:tabs>
        <w:rPr>
          <w:rFonts w:asciiTheme="minorHAnsi" w:eastAsiaTheme="minorEastAsia" w:hAnsiTheme="minorHAnsi" w:cstheme="minorBidi"/>
          <w:b w:val="0"/>
          <w:noProof/>
          <w:sz w:val="22"/>
          <w:lang w:val="en-ID"/>
        </w:rPr>
      </w:pPr>
      <w:hyperlink w:anchor="_Toc149217261" w:history="1">
        <w:r w:rsidR="00C9739A" w:rsidRPr="0016596F">
          <w:rPr>
            <w:rStyle w:val="Hyperlink"/>
            <w:rFonts w:cs="Times New Roman"/>
            <w:bCs/>
            <w:noProof/>
          </w:rPr>
          <w:t>Tabel 3.2</w:t>
        </w:r>
        <w:r w:rsidR="00C9739A" w:rsidRPr="0016596F">
          <w:rPr>
            <w:rStyle w:val="Hyperlink"/>
            <w:rFonts w:cs="Times New Roman"/>
            <w:bCs/>
            <w:noProof/>
            <w:lang w:val="id-ID"/>
          </w:rPr>
          <w:t xml:space="preserve"> </w:t>
        </w:r>
        <w:r w:rsidR="00C9739A" w:rsidRPr="0016596F">
          <w:rPr>
            <w:rStyle w:val="Hyperlink"/>
            <w:rFonts w:eastAsia="Times New Roman" w:cs="Times New Roman"/>
            <w:bCs/>
            <w:noProof/>
            <w:lang w:val="en-US"/>
          </w:rPr>
          <w:t>Contoh Tokenizing</w:t>
        </w:r>
        <w:r w:rsidR="00C9739A">
          <w:rPr>
            <w:noProof/>
            <w:webHidden/>
          </w:rPr>
          <w:tab/>
        </w:r>
        <w:r w:rsidR="00C9739A">
          <w:rPr>
            <w:noProof/>
            <w:webHidden/>
          </w:rPr>
          <w:fldChar w:fldCharType="begin"/>
        </w:r>
        <w:r w:rsidR="00C9739A">
          <w:rPr>
            <w:noProof/>
            <w:webHidden/>
          </w:rPr>
          <w:instrText xml:space="preserve"> PAGEREF _Toc149217261 \h </w:instrText>
        </w:r>
        <w:r w:rsidR="00C9739A">
          <w:rPr>
            <w:noProof/>
            <w:webHidden/>
          </w:rPr>
        </w:r>
        <w:r w:rsidR="00C9739A">
          <w:rPr>
            <w:noProof/>
            <w:webHidden/>
          </w:rPr>
          <w:fldChar w:fldCharType="separate"/>
        </w:r>
        <w:r>
          <w:rPr>
            <w:noProof/>
            <w:webHidden/>
          </w:rPr>
          <w:t>38</w:t>
        </w:r>
        <w:r w:rsidR="00C9739A">
          <w:rPr>
            <w:noProof/>
            <w:webHidden/>
          </w:rPr>
          <w:fldChar w:fldCharType="end"/>
        </w:r>
      </w:hyperlink>
    </w:p>
    <w:p w14:paraId="16E9DE77" w14:textId="0DE13714" w:rsidR="00C9739A" w:rsidRDefault="00A164B2">
      <w:pPr>
        <w:pStyle w:val="TableofFigures"/>
        <w:tabs>
          <w:tab w:val="right" w:leader="dot" w:pos="7930"/>
        </w:tabs>
        <w:rPr>
          <w:rFonts w:asciiTheme="minorHAnsi" w:eastAsiaTheme="minorEastAsia" w:hAnsiTheme="minorHAnsi" w:cstheme="minorBidi"/>
          <w:b w:val="0"/>
          <w:noProof/>
          <w:sz w:val="22"/>
          <w:lang w:val="en-ID"/>
        </w:rPr>
      </w:pPr>
      <w:hyperlink w:anchor="_Toc149217262" w:history="1">
        <w:r w:rsidR="00C9739A" w:rsidRPr="0016596F">
          <w:rPr>
            <w:rStyle w:val="Hyperlink"/>
            <w:rFonts w:cs="Times New Roman"/>
            <w:bCs/>
            <w:noProof/>
          </w:rPr>
          <w:t>Tabel 3.3</w:t>
        </w:r>
        <w:r w:rsidR="00C9739A" w:rsidRPr="0016596F">
          <w:rPr>
            <w:rStyle w:val="Hyperlink"/>
            <w:rFonts w:cs="Times New Roman"/>
            <w:bCs/>
            <w:noProof/>
            <w:lang w:val="id-ID"/>
          </w:rPr>
          <w:t xml:space="preserve"> </w:t>
        </w:r>
        <w:r w:rsidR="00C9739A" w:rsidRPr="0016596F">
          <w:rPr>
            <w:rStyle w:val="Hyperlink"/>
            <w:rFonts w:eastAsia="Times New Roman" w:cs="Times New Roman"/>
            <w:bCs/>
            <w:noProof/>
            <w:lang w:val="en-US"/>
          </w:rPr>
          <w:t>Contoh Normalisasi Kata</w:t>
        </w:r>
        <w:r w:rsidR="00C9739A">
          <w:rPr>
            <w:noProof/>
            <w:webHidden/>
          </w:rPr>
          <w:tab/>
        </w:r>
        <w:r w:rsidR="00C9739A">
          <w:rPr>
            <w:noProof/>
            <w:webHidden/>
          </w:rPr>
          <w:fldChar w:fldCharType="begin"/>
        </w:r>
        <w:r w:rsidR="00C9739A">
          <w:rPr>
            <w:noProof/>
            <w:webHidden/>
          </w:rPr>
          <w:instrText xml:space="preserve"> PAGEREF _Toc149217262 \h </w:instrText>
        </w:r>
        <w:r w:rsidR="00C9739A">
          <w:rPr>
            <w:noProof/>
            <w:webHidden/>
          </w:rPr>
        </w:r>
        <w:r w:rsidR="00C9739A">
          <w:rPr>
            <w:noProof/>
            <w:webHidden/>
          </w:rPr>
          <w:fldChar w:fldCharType="separate"/>
        </w:r>
        <w:r>
          <w:rPr>
            <w:noProof/>
            <w:webHidden/>
          </w:rPr>
          <w:t>39</w:t>
        </w:r>
        <w:r w:rsidR="00C9739A">
          <w:rPr>
            <w:noProof/>
            <w:webHidden/>
          </w:rPr>
          <w:fldChar w:fldCharType="end"/>
        </w:r>
      </w:hyperlink>
    </w:p>
    <w:p w14:paraId="25082D22" w14:textId="7A3960BB" w:rsidR="00C9739A" w:rsidRDefault="00A164B2">
      <w:pPr>
        <w:pStyle w:val="TableofFigures"/>
        <w:tabs>
          <w:tab w:val="right" w:leader="dot" w:pos="7930"/>
        </w:tabs>
        <w:rPr>
          <w:rFonts w:asciiTheme="minorHAnsi" w:eastAsiaTheme="minorEastAsia" w:hAnsiTheme="minorHAnsi" w:cstheme="minorBidi"/>
          <w:b w:val="0"/>
          <w:noProof/>
          <w:sz w:val="22"/>
          <w:lang w:val="en-ID"/>
        </w:rPr>
      </w:pPr>
      <w:hyperlink w:anchor="_Toc149217263" w:history="1">
        <w:r w:rsidR="00C9739A" w:rsidRPr="0016596F">
          <w:rPr>
            <w:rStyle w:val="Hyperlink"/>
            <w:rFonts w:cs="Times New Roman"/>
            <w:bCs/>
            <w:noProof/>
          </w:rPr>
          <w:t>Tabel 3.4</w:t>
        </w:r>
        <w:r w:rsidR="00C9739A" w:rsidRPr="0016596F">
          <w:rPr>
            <w:rStyle w:val="Hyperlink"/>
            <w:rFonts w:cs="Times New Roman"/>
            <w:bCs/>
            <w:noProof/>
            <w:lang w:val="id-ID"/>
          </w:rPr>
          <w:t xml:space="preserve"> </w:t>
        </w:r>
        <w:r w:rsidR="00C9739A" w:rsidRPr="0016596F">
          <w:rPr>
            <w:rStyle w:val="Hyperlink"/>
            <w:rFonts w:eastAsia="Times New Roman" w:cs="Times New Roman"/>
            <w:bCs/>
            <w:noProof/>
            <w:lang w:val="en-US"/>
          </w:rPr>
          <w:t>Contoh Penghapusan Stopword</w:t>
        </w:r>
        <w:r w:rsidR="00C9739A">
          <w:rPr>
            <w:noProof/>
            <w:webHidden/>
          </w:rPr>
          <w:tab/>
        </w:r>
        <w:r w:rsidR="00C9739A">
          <w:rPr>
            <w:noProof/>
            <w:webHidden/>
          </w:rPr>
          <w:fldChar w:fldCharType="begin"/>
        </w:r>
        <w:r w:rsidR="00C9739A">
          <w:rPr>
            <w:noProof/>
            <w:webHidden/>
          </w:rPr>
          <w:instrText xml:space="preserve"> PAGEREF _Toc149217263 \h </w:instrText>
        </w:r>
        <w:r w:rsidR="00C9739A">
          <w:rPr>
            <w:noProof/>
            <w:webHidden/>
          </w:rPr>
        </w:r>
        <w:r w:rsidR="00C9739A">
          <w:rPr>
            <w:noProof/>
            <w:webHidden/>
          </w:rPr>
          <w:fldChar w:fldCharType="separate"/>
        </w:r>
        <w:r>
          <w:rPr>
            <w:noProof/>
            <w:webHidden/>
          </w:rPr>
          <w:t>40</w:t>
        </w:r>
        <w:r w:rsidR="00C9739A">
          <w:rPr>
            <w:noProof/>
            <w:webHidden/>
          </w:rPr>
          <w:fldChar w:fldCharType="end"/>
        </w:r>
      </w:hyperlink>
    </w:p>
    <w:p w14:paraId="3BC3144C" w14:textId="00E8DC1D" w:rsidR="00C9739A" w:rsidRDefault="00A164B2" w:rsidP="00C9739A">
      <w:pPr>
        <w:pStyle w:val="TableofFigures"/>
        <w:tabs>
          <w:tab w:val="right" w:leader="dot" w:pos="7930"/>
        </w:tabs>
        <w:rPr>
          <w:noProof/>
        </w:rPr>
      </w:pPr>
      <w:hyperlink w:anchor="_Toc149217264" w:history="1">
        <w:r w:rsidR="00C9739A" w:rsidRPr="0016596F">
          <w:rPr>
            <w:rStyle w:val="Hyperlink"/>
            <w:rFonts w:cs="Times New Roman"/>
            <w:bCs/>
            <w:noProof/>
          </w:rPr>
          <w:t>Tabel 3.5</w:t>
        </w:r>
        <w:r w:rsidR="00C9739A" w:rsidRPr="0016596F">
          <w:rPr>
            <w:rStyle w:val="Hyperlink"/>
            <w:rFonts w:cs="Times New Roman"/>
            <w:bCs/>
            <w:noProof/>
            <w:lang w:val="id-ID"/>
          </w:rPr>
          <w:t xml:space="preserve"> </w:t>
        </w:r>
        <w:r w:rsidR="00C9739A" w:rsidRPr="0016596F">
          <w:rPr>
            <w:rStyle w:val="Hyperlink"/>
            <w:rFonts w:cs="Times New Roman"/>
            <w:bCs/>
            <w:noProof/>
            <w:lang w:val="en-US"/>
          </w:rPr>
          <w:t>Contoh stemming</w:t>
        </w:r>
        <w:r w:rsidR="00C9739A">
          <w:rPr>
            <w:noProof/>
            <w:webHidden/>
          </w:rPr>
          <w:tab/>
        </w:r>
        <w:r w:rsidR="00C9739A">
          <w:rPr>
            <w:noProof/>
            <w:webHidden/>
          </w:rPr>
          <w:fldChar w:fldCharType="begin"/>
        </w:r>
        <w:r w:rsidR="00C9739A">
          <w:rPr>
            <w:noProof/>
            <w:webHidden/>
          </w:rPr>
          <w:instrText xml:space="preserve"> PAGEREF _Toc149217264 \h </w:instrText>
        </w:r>
        <w:r w:rsidR="00C9739A">
          <w:rPr>
            <w:noProof/>
            <w:webHidden/>
          </w:rPr>
        </w:r>
        <w:r w:rsidR="00C9739A">
          <w:rPr>
            <w:noProof/>
            <w:webHidden/>
          </w:rPr>
          <w:fldChar w:fldCharType="separate"/>
        </w:r>
        <w:r>
          <w:rPr>
            <w:noProof/>
            <w:webHidden/>
          </w:rPr>
          <w:t>41</w:t>
        </w:r>
        <w:r w:rsidR="00C9739A">
          <w:rPr>
            <w:noProof/>
            <w:webHidden/>
          </w:rPr>
          <w:fldChar w:fldCharType="end"/>
        </w:r>
      </w:hyperlink>
      <w:r w:rsidR="00C9739A">
        <w:rPr>
          <w:rFonts w:cs="Times New Roman"/>
          <w:szCs w:val="24"/>
          <w:lang w:val="en-US"/>
        </w:rPr>
        <w:fldChar w:fldCharType="end"/>
      </w:r>
      <w:r w:rsidR="00C9739A">
        <w:rPr>
          <w:rFonts w:cs="Times New Roman"/>
          <w:szCs w:val="24"/>
          <w:lang w:val="en-US"/>
        </w:rPr>
        <w:fldChar w:fldCharType="begin"/>
      </w:r>
      <w:r w:rsidR="00C9739A">
        <w:rPr>
          <w:rFonts w:cs="Times New Roman"/>
          <w:szCs w:val="24"/>
          <w:lang w:val="en-US"/>
        </w:rPr>
        <w:instrText xml:space="preserve"> TOC \h \z \c "Tabel 4." </w:instrText>
      </w:r>
      <w:r w:rsidR="00C9739A">
        <w:rPr>
          <w:rFonts w:cs="Times New Roman"/>
          <w:szCs w:val="24"/>
          <w:lang w:val="en-US"/>
        </w:rPr>
        <w:fldChar w:fldCharType="separate"/>
      </w:r>
    </w:p>
    <w:p w14:paraId="45EE8306" w14:textId="3E52B0BC" w:rsidR="00C9739A" w:rsidRDefault="00A164B2">
      <w:pPr>
        <w:pStyle w:val="TableofFigures"/>
        <w:tabs>
          <w:tab w:val="right" w:leader="dot" w:pos="7930"/>
        </w:tabs>
        <w:rPr>
          <w:rFonts w:asciiTheme="minorHAnsi" w:eastAsiaTheme="minorEastAsia" w:hAnsiTheme="minorHAnsi" w:cstheme="minorBidi"/>
          <w:b w:val="0"/>
          <w:noProof/>
          <w:sz w:val="22"/>
          <w:lang w:val="en-ID"/>
        </w:rPr>
      </w:pPr>
      <w:hyperlink w:anchor="_Toc149217268" w:history="1">
        <w:r w:rsidR="00C9739A" w:rsidRPr="006873D2">
          <w:rPr>
            <w:rStyle w:val="Hyperlink"/>
            <w:rFonts w:cs="Times New Roman"/>
            <w:bCs/>
            <w:noProof/>
          </w:rPr>
          <w:t>Tabel 4.1</w:t>
        </w:r>
        <w:r w:rsidR="00C9739A" w:rsidRPr="006873D2">
          <w:rPr>
            <w:rStyle w:val="Hyperlink"/>
            <w:rFonts w:cs="Times New Roman"/>
            <w:bCs/>
            <w:noProof/>
            <w:lang w:val="id-ID"/>
          </w:rPr>
          <w:t xml:space="preserve"> </w:t>
        </w:r>
        <w:r w:rsidR="00C9739A" w:rsidRPr="006873D2">
          <w:rPr>
            <w:rStyle w:val="Hyperlink"/>
            <w:rFonts w:cs="Times New Roman"/>
            <w:bCs/>
            <w:noProof/>
            <w:lang w:val="en-US"/>
          </w:rPr>
          <w:t>Tabel Hasil Scraping</w:t>
        </w:r>
        <w:r w:rsidR="00C9739A">
          <w:rPr>
            <w:noProof/>
            <w:webHidden/>
          </w:rPr>
          <w:tab/>
        </w:r>
        <w:r w:rsidR="00C9739A">
          <w:rPr>
            <w:noProof/>
            <w:webHidden/>
          </w:rPr>
          <w:fldChar w:fldCharType="begin"/>
        </w:r>
        <w:r w:rsidR="00C9739A">
          <w:rPr>
            <w:noProof/>
            <w:webHidden/>
          </w:rPr>
          <w:instrText xml:space="preserve"> PAGEREF _Toc149217268 \h </w:instrText>
        </w:r>
        <w:r w:rsidR="00C9739A">
          <w:rPr>
            <w:noProof/>
            <w:webHidden/>
          </w:rPr>
        </w:r>
        <w:r w:rsidR="00C9739A">
          <w:rPr>
            <w:noProof/>
            <w:webHidden/>
          </w:rPr>
          <w:fldChar w:fldCharType="separate"/>
        </w:r>
        <w:r>
          <w:rPr>
            <w:noProof/>
            <w:webHidden/>
          </w:rPr>
          <w:t>47</w:t>
        </w:r>
        <w:r w:rsidR="00C9739A">
          <w:rPr>
            <w:noProof/>
            <w:webHidden/>
          </w:rPr>
          <w:fldChar w:fldCharType="end"/>
        </w:r>
      </w:hyperlink>
    </w:p>
    <w:p w14:paraId="6A2547BB" w14:textId="5C6FB68B" w:rsidR="00C9739A" w:rsidRDefault="00A164B2">
      <w:pPr>
        <w:pStyle w:val="TableofFigures"/>
        <w:tabs>
          <w:tab w:val="right" w:leader="dot" w:pos="7930"/>
        </w:tabs>
        <w:rPr>
          <w:rFonts w:asciiTheme="minorHAnsi" w:eastAsiaTheme="minorEastAsia" w:hAnsiTheme="minorHAnsi" w:cstheme="minorBidi"/>
          <w:b w:val="0"/>
          <w:noProof/>
          <w:sz w:val="22"/>
          <w:lang w:val="en-ID"/>
        </w:rPr>
      </w:pPr>
      <w:hyperlink w:anchor="_Toc149217269" w:history="1">
        <w:r w:rsidR="00C9739A" w:rsidRPr="006873D2">
          <w:rPr>
            <w:rStyle w:val="Hyperlink"/>
            <w:rFonts w:cs="Times New Roman"/>
            <w:bCs/>
            <w:noProof/>
          </w:rPr>
          <w:t>Tabel 4.2</w:t>
        </w:r>
        <w:r w:rsidR="00C9739A" w:rsidRPr="006873D2">
          <w:rPr>
            <w:rStyle w:val="Hyperlink"/>
            <w:rFonts w:cs="Times New Roman"/>
            <w:bCs/>
            <w:noProof/>
            <w:lang w:val="id-ID"/>
          </w:rPr>
          <w:t xml:space="preserve"> P</w:t>
        </w:r>
        <w:r w:rsidR="00C9739A" w:rsidRPr="006873D2">
          <w:rPr>
            <w:rStyle w:val="Hyperlink"/>
            <w:rFonts w:cs="Times New Roman"/>
            <w:bCs/>
            <w:noProof/>
            <w:lang w:val="en-US"/>
          </w:rPr>
          <w:t>roses case folding</w:t>
        </w:r>
        <w:r w:rsidR="00C9739A">
          <w:rPr>
            <w:noProof/>
            <w:webHidden/>
          </w:rPr>
          <w:tab/>
        </w:r>
        <w:r w:rsidR="00C9739A">
          <w:rPr>
            <w:noProof/>
            <w:webHidden/>
          </w:rPr>
          <w:fldChar w:fldCharType="begin"/>
        </w:r>
        <w:r w:rsidR="00C9739A">
          <w:rPr>
            <w:noProof/>
            <w:webHidden/>
          </w:rPr>
          <w:instrText xml:space="preserve"> PAGEREF _Toc149217269 \h </w:instrText>
        </w:r>
        <w:r w:rsidR="00C9739A">
          <w:rPr>
            <w:noProof/>
            <w:webHidden/>
          </w:rPr>
        </w:r>
        <w:r w:rsidR="00C9739A">
          <w:rPr>
            <w:noProof/>
            <w:webHidden/>
          </w:rPr>
          <w:fldChar w:fldCharType="separate"/>
        </w:r>
        <w:r>
          <w:rPr>
            <w:noProof/>
            <w:webHidden/>
          </w:rPr>
          <w:t>48</w:t>
        </w:r>
        <w:r w:rsidR="00C9739A">
          <w:rPr>
            <w:noProof/>
            <w:webHidden/>
          </w:rPr>
          <w:fldChar w:fldCharType="end"/>
        </w:r>
      </w:hyperlink>
    </w:p>
    <w:p w14:paraId="333DC6DF" w14:textId="520C1990" w:rsidR="00C9739A" w:rsidRDefault="00A164B2">
      <w:pPr>
        <w:pStyle w:val="TableofFigures"/>
        <w:tabs>
          <w:tab w:val="right" w:leader="dot" w:pos="7930"/>
        </w:tabs>
        <w:rPr>
          <w:rFonts w:asciiTheme="minorHAnsi" w:eastAsiaTheme="minorEastAsia" w:hAnsiTheme="minorHAnsi" w:cstheme="minorBidi"/>
          <w:b w:val="0"/>
          <w:noProof/>
          <w:sz w:val="22"/>
          <w:lang w:val="en-ID"/>
        </w:rPr>
      </w:pPr>
      <w:hyperlink w:anchor="_Toc149217270" w:history="1">
        <w:r w:rsidR="00C9739A" w:rsidRPr="006873D2">
          <w:rPr>
            <w:rStyle w:val="Hyperlink"/>
            <w:rFonts w:cs="Times New Roman"/>
            <w:bCs/>
            <w:noProof/>
          </w:rPr>
          <w:t>Tabel 4. 3</w:t>
        </w:r>
        <w:r w:rsidR="00C9739A" w:rsidRPr="006873D2">
          <w:rPr>
            <w:rStyle w:val="Hyperlink"/>
            <w:rFonts w:cs="Times New Roman"/>
            <w:bCs/>
            <w:noProof/>
            <w:lang w:val="id-ID"/>
          </w:rPr>
          <w:t xml:space="preserve"> P</w:t>
        </w:r>
        <w:r w:rsidR="00C9739A" w:rsidRPr="006873D2">
          <w:rPr>
            <w:rStyle w:val="Hyperlink"/>
            <w:rFonts w:cs="Times New Roman"/>
            <w:bCs/>
            <w:noProof/>
            <w:lang w:val="en-US"/>
          </w:rPr>
          <w:t>roses tokenizing</w:t>
        </w:r>
        <w:r w:rsidR="00C9739A">
          <w:rPr>
            <w:noProof/>
            <w:webHidden/>
          </w:rPr>
          <w:tab/>
        </w:r>
        <w:r w:rsidR="00C9739A">
          <w:rPr>
            <w:noProof/>
            <w:webHidden/>
          </w:rPr>
          <w:fldChar w:fldCharType="begin"/>
        </w:r>
        <w:r w:rsidR="00C9739A">
          <w:rPr>
            <w:noProof/>
            <w:webHidden/>
          </w:rPr>
          <w:instrText xml:space="preserve"> PAGEREF _Toc149217270 \h </w:instrText>
        </w:r>
        <w:r w:rsidR="00C9739A">
          <w:rPr>
            <w:noProof/>
            <w:webHidden/>
          </w:rPr>
        </w:r>
        <w:r w:rsidR="00C9739A">
          <w:rPr>
            <w:noProof/>
            <w:webHidden/>
          </w:rPr>
          <w:fldChar w:fldCharType="separate"/>
        </w:r>
        <w:r>
          <w:rPr>
            <w:noProof/>
            <w:webHidden/>
          </w:rPr>
          <w:t>49</w:t>
        </w:r>
        <w:r w:rsidR="00C9739A">
          <w:rPr>
            <w:noProof/>
            <w:webHidden/>
          </w:rPr>
          <w:fldChar w:fldCharType="end"/>
        </w:r>
      </w:hyperlink>
    </w:p>
    <w:p w14:paraId="64032F1A" w14:textId="13EE8011" w:rsidR="00C9739A" w:rsidRDefault="00A164B2">
      <w:pPr>
        <w:pStyle w:val="TableofFigures"/>
        <w:tabs>
          <w:tab w:val="right" w:leader="dot" w:pos="7930"/>
        </w:tabs>
        <w:rPr>
          <w:rFonts w:asciiTheme="minorHAnsi" w:eastAsiaTheme="minorEastAsia" w:hAnsiTheme="minorHAnsi" w:cstheme="minorBidi"/>
          <w:b w:val="0"/>
          <w:noProof/>
          <w:sz w:val="22"/>
          <w:lang w:val="en-ID"/>
        </w:rPr>
      </w:pPr>
      <w:hyperlink w:anchor="_Toc149217271" w:history="1">
        <w:r w:rsidR="00C9739A" w:rsidRPr="006873D2">
          <w:rPr>
            <w:rStyle w:val="Hyperlink"/>
            <w:rFonts w:cs="Times New Roman"/>
            <w:bCs/>
            <w:noProof/>
          </w:rPr>
          <w:t>Tabel 4.4</w:t>
        </w:r>
        <w:r w:rsidR="00C9739A" w:rsidRPr="006873D2">
          <w:rPr>
            <w:rStyle w:val="Hyperlink"/>
            <w:rFonts w:cs="Times New Roman"/>
            <w:bCs/>
            <w:noProof/>
            <w:lang w:val="id-ID"/>
          </w:rPr>
          <w:t xml:space="preserve"> P</w:t>
        </w:r>
        <w:r w:rsidR="00C9739A" w:rsidRPr="006873D2">
          <w:rPr>
            <w:rStyle w:val="Hyperlink"/>
            <w:rFonts w:cs="Times New Roman"/>
            <w:bCs/>
            <w:noProof/>
            <w:lang w:val="en-US"/>
          </w:rPr>
          <w:t xml:space="preserve">roses </w:t>
        </w:r>
        <w:r w:rsidR="00C9739A" w:rsidRPr="006873D2">
          <w:rPr>
            <w:rStyle w:val="Hyperlink"/>
            <w:rFonts w:cs="Times New Roman"/>
            <w:bCs/>
            <w:noProof/>
          </w:rPr>
          <w:t>penghapusan</w:t>
        </w:r>
        <w:r w:rsidR="00C9739A" w:rsidRPr="006873D2">
          <w:rPr>
            <w:rStyle w:val="Hyperlink"/>
            <w:rFonts w:cs="Times New Roman"/>
            <w:bCs/>
            <w:noProof/>
            <w:lang w:val="en-US"/>
          </w:rPr>
          <w:t xml:space="preserve"> stopwords</w:t>
        </w:r>
        <w:r w:rsidR="00C9739A">
          <w:rPr>
            <w:noProof/>
            <w:webHidden/>
          </w:rPr>
          <w:tab/>
        </w:r>
        <w:r w:rsidR="00C9739A">
          <w:rPr>
            <w:noProof/>
            <w:webHidden/>
          </w:rPr>
          <w:fldChar w:fldCharType="begin"/>
        </w:r>
        <w:r w:rsidR="00C9739A">
          <w:rPr>
            <w:noProof/>
            <w:webHidden/>
          </w:rPr>
          <w:instrText xml:space="preserve"> PAGEREF _Toc149217271 \h </w:instrText>
        </w:r>
        <w:r w:rsidR="00C9739A">
          <w:rPr>
            <w:noProof/>
            <w:webHidden/>
          </w:rPr>
        </w:r>
        <w:r w:rsidR="00C9739A">
          <w:rPr>
            <w:noProof/>
            <w:webHidden/>
          </w:rPr>
          <w:fldChar w:fldCharType="separate"/>
        </w:r>
        <w:r>
          <w:rPr>
            <w:noProof/>
            <w:webHidden/>
          </w:rPr>
          <w:t>49</w:t>
        </w:r>
        <w:r w:rsidR="00C9739A">
          <w:rPr>
            <w:noProof/>
            <w:webHidden/>
          </w:rPr>
          <w:fldChar w:fldCharType="end"/>
        </w:r>
      </w:hyperlink>
    </w:p>
    <w:p w14:paraId="6932ED55" w14:textId="6FC62493" w:rsidR="00C9739A" w:rsidRDefault="00A164B2">
      <w:pPr>
        <w:pStyle w:val="TableofFigures"/>
        <w:tabs>
          <w:tab w:val="right" w:leader="dot" w:pos="7930"/>
        </w:tabs>
        <w:rPr>
          <w:rFonts w:asciiTheme="minorHAnsi" w:eastAsiaTheme="minorEastAsia" w:hAnsiTheme="minorHAnsi" w:cstheme="minorBidi"/>
          <w:b w:val="0"/>
          <w:noProof/>
          <w:sz w:val="22"/>
          <w:lang w:val="en-ID"/>
        </w:rPr>
      </w:pPr>
      <w:hyperlink w:anchor="_Toc149217272" w:history="1">
        <w:r w:rsidR="00C9739A" w:rsidRPr="006873D2">
          <w:rPr>
            <w:rStyle w:val="Hyperlink"/>
            <w:rFonts w:cs="Times New Roman"/>
            <w:bCs/>
            <w:noProof/>
          </w:rPr>
          <w:t>Tabel 4.5</w:t>
        </w:r>
        <w:r w:rsidR="00C9739A" w:rsidRPr="006873D2">
          <w:rPr>
            <w:rStyle w:val="Hyperlink"/>
            <w:rFonts w:cs="Times New Roman"/>
            <w:bCs/>
            <w:noProof/>
            <w:lang w:val="id-ID"/>
          </w:rPr>
          <w:t xml:space="preserve"> P</w:t>
        </w:r>
        <w:r w:rsidR="00C9739A" w:rsidRPr="006873D2">
          <w:rPr>
            <w:rStyle w:val="Hyperlink"/>
            <w:rFonts w:cs="Times New Roman"/>
            <w:bCs/>
            <w:noProof/>
            <w:lang w:val="en-US"/>
          </w:rPr>
          <w:t>roses stemming</w:t>
        </w:r>
        <w:r w:rsidR="00C9739A">
          <w:rPr>
            <w:noProof/>
            <w:webHidden/>
          </w:rPr>
          <w:tab/>
        </w:r>
        <w:r w:rsidR="00C9739A">
          <w:rPr>
            <w:noProof/>
            <w:webHidden/>
          </w:rPr>
          <w:fldChar w:fldCharType="begin"/>
        </w:r>
        <w:r w:rsidR="00C9739A">
          <w:rPr>
            <w:noProof/>
            <w:webHidden/>
          </w:rPr>
          <w:instrText xml:space="preserve"> PAGEREF _Toc149217272 \h </w:instrText>
        </w:r>
        <w:r w:rsidR="00C9739A">
          <w:rPr>
            <w:noProof/>
            <w:webHidden/>
          </w:rPr>
        </w:r>
        <w:r w:rsidR="00C9739A">
          <w:rPr>
            <w:noProof/>
            <w:webHidden/>
          </w:rPr>
          <w:fldChar w:fldCharType="separate"/>
        </w:r>
        <w:r>
          <w:rPr>
            <w:noProof/>
            <w:webHidden/>
          </w:rPr>
          <w:t>50</w:t>
        </w:r>
        <w:r w:rsidR="00C9739A">
          <w:rPr>
            <w:noProof/>
            <w:webHidden/>
          </w:rPr>
          <w:fldChar w:fldCharType="end"/>
        </w:r>
      </w:hyperlink>
    </w:p>
    <w:p w14:paraId="61C7BD81" w14:textId="118695A0" w:rsidR="00C9739A" w:rsidRDefault="00A164B2">
      <w:pPr>
        <w:pStyle w:val="TableofFigures"/>
        <w:tabs>
          <w:tab w:val="right" w:leader="dot" w:pos="7930"/>
        </w:tabs>
        <w:rPr>
          <w:rFonts w:asciiTheme="minorHAnsi" w:eastAsiaTheme="minorEastAsia" w:hAnsiTheme="minorHAnsi" w:cstheme="minorBidi"/>
          <w:b w:val="0"/>
          <w:noProof/>
          <w:sz w:val="22"/>
          <w:lang w:val="en-ID"/>
        </w:rPr>
      </w:pPr>
      <w:hyperlink w:anchor="_Toc149217273" w:history="1">
        <w:r w:rsidR="00C9739A" w:rsidRPr="006873D2">
          <w:rPr>
            <w:rStyle w:val="Hyperlink"/>
            <w:rFonts w:cs="Times New Roman"/>
            <w:bCs/>
            <w:noProof/>
          </w:rPr>
          <w:t>Tabel 4. 6 Hasil silhouette coefficient</w:t>
        </w:r>
        <w:r w:rsidR="00C9739A">
          <w:rPr>
            <w:noProof/>
            <w:webHidden/>
          </w:rPr>
          <w:tab/>
        </w:r>
        <w:r w:rsidR="00C9739A">
          <w:rPr>
            <w:noProof/>
            <w:webHidden/>
          </w:rPr>
          <w:fldChar w:fldCharType="begin"/>
        </w:r>
        <w:r w:rsidR="00C9739A">
          <w:rPr>
            <w:noProof/>
            <w:webHidden/>
          </w:rPr>
          <w:instrText xml:space="preserve"> PAGEREF _Toc149217273 \h </w:instrText>
        </w:r>
        <w:r w:rsidR="00C9739A">
          <w:rPr>
            <w:noProof/>
            <w:webHidden/>
          </w:rPr>
        </w:r>
        <w:r w:rsidR="00C9739A">
          <w:rPr>
            <w:noProof/>
            <w:webHidden/>
          </w:rPr>
          <w:fldChar w:fldCharType="separate"/>
        </w:r>
        <w:r>
          <w:rPr>
            <w:noProof/>
            <w:webHidden/>
          </w:rPr>
          <w:t>53</w:t>
        </w:r>
        <w:r w:rsidR="00C9739A">
          <w:rPr>
            <w:noProof/>
            <w:webHidden/>
          </w:rPr>
          <w:fldChar w:fldCharType="end"/>
        </w:r>
      </w:hyperlink>
    </w:p>
    <w:p w14:paraId="46BDDFB8" w14:textId="36997009" w:rsidR="00C9739A" w:rsidRDefault="00A164B2">
      <w:pPr>
        <w:pStyle w:val="TableofFigures"/>
        <w:tabs>
          <w:tab w:val="right" w:leader="dot" w:pos="7930"/>
        </w:tabs>
        <w:rPr>
          <w:rFonts w:asciiTheme="minorHAnsi" w:eastAsiaTheme="minorEastAsia" w:hAnsiTheme="minorHAnsi" w:cstheme="minorBidi"/>
          <w:b w:val="0"/>
          <w:noProof/>
          <w:sz w:val="22"/>
          <w:lang w:val="en-ID"/>
        </w:rPr>
      </w:pPr>
      <w:hyperlink w:anchor="_Toc149217274" w:history="1">
        <w:r w:rsidR="00C9739A" w:rsidRPr="006873D2">
          <w:rPr>
            <w:rStyle w:val="Hyperlink"/>
            <w:rFonts w:cs="Times New Roman"/>
            <w:bCs/>
            <w:noProof/>
          </w:rPr>
          <w:t>Tabel 4. 7 Daftar Parameter DBSCAN yang digunakan</w:t>
        </w:r>
        <w:r w:rsidR="00C9739A">
          <w:rPr>
            <w:noProof/>
            <w:webHidden/>
          </w:rPr>
          <w:tab/>
        </w:r>
        <w:r w:rsidR="00C9739A">
          <w:rPr>
            <w:noProof/>
            <w:webHidden/>
          </w:rPr>
          <w:fldChar w:fldCharType="begin"/>
        </w:r>
        <w:r w:rsidR="00C9739A">
          <w:rPr>
            <w:noProof/>
            <w:webHidden/>
          </w:rPr>
          <w:instrText xml:space="preserve"> PAGEREF _Toc149217274 \h </w:instrText>
        </w:r>
        <w:r w:rsidR="00C9739A">
          <w:rPr>
            <w:noProof/>
            <w:webHidden/>
          </w:rPr>
        </w:r>
        <w:r w:rsidR="00C9739A">
          <w:rPr>
            <w:noProof/>
            <w:webHidden/>
          </w:rPr>
          <w:fldChar w:fldCharType="separate"/>
        </w:r>
        <w:r>
          <w:rPr>
            <w:noProof/>
            <w:webHidden/>
          </w:rPr>
          <w:t>54</w:t>
        </w:r>
        <w:r w:rsidR="00C9739A">
          <w:rPr>
            <w:noProof/>
            <w:webHidden/>
          </w:rPr>
          <w:fldChar w:fldCharType="end"/>
        </w:r>
      </w:hyperlink>
    </w:p>
    <w:p w14:paraId="7D3C7839" w14:textId="3FBE08D0" w:rsidR="00C9739A" w:rsidRDefault="00A164B2">
      <w:pPr>
        <w:pStyle w:val="TableofFigures"/>
        <w:tabs>
          <w:tab w:val="right" w:leader="dot" w:pos="7930"/>
        </w:tabs>
        <w:rPr>
          <w:rFonts w:asciiTheme="minorHAnsi" w:eastAsiaTheme="minorEastAsia" w:hAnsiTheme="minorHAnsi" w:cstheme="minorBidi"/>
          <w:b w:val="0"/>
          <w:noProof/>
          <w:sz w:val="22"/>
          <w:lang w:val="en-ID"/>
        </w:rPr>
      </w:pPr>
      <w:hyperlink w:anchor="_Toc149217275" w:history="1">
        <w:r w:rsidR="00C9739A" w:rsidRPr="006873D2">
          <w:rPr>
            <w:rStyle w:val="Hyperlink"/>
            <w:rFonts w:cs="Times New Roman"/>
            <w:bCs/>
            <w:noProof/>
          </w:rPr>
          <w:t>Tabel 4.8 Hasil Silhouette Coefficient DBSCAN</w:t>
        </w:r>
        <w:r w:rsidR="00C9739A">
          <w:rPr>
            <w:noProof/>
            <w:webHidden/>
          </w:rPr>
          <w:tab/>
        </w:r>
        <w:r w:rsidR="00C9739A">
          <w:rPr>
            <w:noProof/>
            <w:webHidden/>
          </w:rPr>
          <w:fldChar w:fldCharType="begin"/>
        </w:r>
        <w:r w:rsidR="00C9739A">
          <w:rPr>
            <w:noProof/>
            <w:webHidden/>
          </w:rPr>
          <w:instrText xml:space="preserve"> PAGEREF _Toc149217275 \h </w:instrText>
        </w:r>
        <w:r w:rsidR="00C9739A">
          <w:rPr>
            <w:noProof/>
            <w:webHidden/>
          </w:rPr>
        </w:r>
        <w:r w:rsidR="00C9739A">
          <w:rPr>
            <w:noProof/>
            <w:webHidden/>
          </w:rPr>
          <w:fldChar w:fldCharType="separate"/>
        </w:r>
        <w:r>
          <w:rPr>
            <w:noProof/>
            <w:webHidden/>
          </w:rPr>
          <w:t>56</w:t>
        </w:r>
        <w:r w:rsidR="00C9739A">
          <w:rPr>
            <w:noProof/>
            <w:webHidden/>
          </w:rPr>
          <w:fldChar w:fldCharType="end"/>
        </w:r>
      </w:hyperlink>
    </w:p>
    <w:p w14:paraId="13DD0F82" w14:textId="5098B53F" w:rsidR="00C9739A" w:rsidRDefault="00A164B2">
      <w:pPr>
        <w:pStyle w:val="TableofFigures"/>
        <w:tabs>
          <w:tab w:val="right" w:leader="dot" w:pos="7930"/>
        </w:tabs>
        <w:rPr>
          <w:rFonts w:asciiTheme="minorHAnsi" w:eastAsiaTheme="minorEastAsia" w:hAnsiTheme="minorHAnsi" w:cstheme="minorBidi"/>
          <w:b w:val="0"/>
          <w:noProof/>
          <w:sz w:val="22"/>
          <w:lang w:val="en-ID"/>
        </w:rPr>
      </w:pPr>
      <w:hyperlink w:anchor="_Toc149217276" w:history="1">
        <w:r w:rsidR="00C9739A" w:rsidRPr="006873D2">
          <w:rPr>
            <w:rStyle w:val="Hyperlink"/>
            <w:rFonts w:cs="Times New Roman"/>
            <w:bCs/>
            <w:noProof/>
          </w:rPr>
          <w:t>Tabel 4.9 Daftar Parameter OPTICS Clustering</w:t>
        </w:r>
        <w:r w:rsidR="00C9739A">
          <w:rPr>
            <w:noProof/>
            <w:webHidden/>
          </w:rPr>
          <w:tab/>
        </w:r>
        <w:r w:rsidR="00C9739A">
          <w:rPr>
            <w:noProof/>
            <w:webHidden/>
          </w:rPr>
          <w:fldChar w:fldCharType="begin"/>
        </w:r>
        <w:r w:rsidR="00C9739A">
          <w:rPr>
            <w:noProof/>
            <w:webHidden/>
          </w:rPr>
          <w:instrText xml:space="preserve"> PAGEREF _Toc149217276 \h </w:instrText>
        </w:r>
        <w:r w:rsidR="00C9739A">
          <w:rPr>
            <w:noProof/>
            <w:webHidden/>
          </w:rPr>
        </w:r>
        <w:r w:rsidR="00C9739A">
          <w:rPr>
            <w:noProof/>
            <w:webHidden/>
          </w:rPr>
          <w:fldChar w:fldCharType="separate"/>
        </w:r>
        <w:r>
          <w:rPr>
            <w:noProof/>
            <w:webHidden/>
          </w:rPr>
          <w:t>59</w:t>
        </w:r>
        <w:r w:rsidR="00C9739A">
          <w:rPr>
            <w:noProof/>
            <w:webHidden/>
          </w:rPr>
          <w:fldChar w:fldCharType="end"/>
        </w:r>
      </w:hyperlink>
    </w:p>
    <w:p w14:paraId="22A897D0" w14:textId="54E98C08" w:rsidR="00C9739A" w:rsidRDefault="00A164B2">
      <w:pPr>
        <w:pStyle w:val="TableofFigures"/>
        <w:tabs>
          <w:tab w:val="right" w:leader="dot" w:pos="7930"/>
        </w:tabs>
        <w:rPr>
          <w:rFonts w:asciiTheme="minorHAnsi" w:eastAsiaTheme="minorEastAsia" w:hAnsiTheme="minorHAnsi" w:cstheme="minorBidi"/>
          <w:b w:val="0"/>
          <w:noProof/>
          <w:sz w:val="22"/>
          <w:lang w:val="en-ID"/>
        </w:rPr>
      </w:pPr>
      <w:hyperlink w:anchor="_Toc149217277" w:history="1">
        <w:r w:rsidR="00C9739A" w:rsidRPr="006873D2">
          <w:rPr>
            <w:rStyle w:val="Hyperlink"/>
            <w:rFonts w:cs="Times New Roman"/>
            <w:bCs/>
            <w:noProof/>
          </w:rPr>
          <w:t>Tabel 4.10 Hasil silhouette coefficient OPTICS</w:t>
        </w:r>
        <w:r w:rsidR="00C9739A">
          <w:rPr>
            <w:noProof/>
            <w:webHidden/>
          </w:rPr>
          <w:tab/>
        </w:r>
        <w:r w:rsidR="00C9739A">
          <w:rPr>
            <w:noProof/>
            <w:webHidden/>
          </w:rPr>
          <w:fldChar w:fldCharType="begin"/>
        </w:r>
        <w:r w:rsidR="00C9739A">
          <w:rPr>
            <w:noProof/>
            <w:webHidden/>
          </w:rPr>
          <w:instrText xml:space="preserve"> PAGEREF _Toc149217277 \h </w:instrText>
        </w:r>
        <w:r w:rsidR="00C9739A">
          <w:rPr>
            <w:noProof/>
            <w:webHidden/>
          </w:rPr>
        </w:r>
        <w:r w:rsidR="00C9739A">
          <w:rPr>
            <w:noProof/>
            <w:webHidden/>
          </w:rPr>
          <w:fldChar w:fldCharType="separate"/>
        </w:r>
        <w:r>
          <w:rPr>
            <w:noProof/>
            <w:webHidden/>
          </w:rPr>
          <w:t>61</w:t>
        </w:r>
        <w:r w:rsidR="00C9739A">
          <w:rPr>
            <w:noProof/>
            <w:webHidden/>
          </w:rPr>
          <w:fldChar w:fldCharType="end"/>
        </w:r>
      </w:hyperlink>
    </w:p>
    <w:p w14:paraId="38D4D922" w14:textId="10427F03" w:rsidR="00C9739A" w:rsidRDefault="00A164B2">
      <w:pPr>
        <w:pStyle w:val="TableofFigures"/>
        <w:tabs>
          <w:tab w:val="right" w:leader="dot" w:pos="7930"/>
        </w:tabs>
        <w:rPr>
          <w:rFonts w:asciiTheme="minorHAnsi" w:eastAsiaTheme="minorEastAsia" w:hAnsiTheme="minorHAnsi" w:cstheme="minorBidi"/>
          <w:b w:val="0"/>
          <w:noProof/>
          <w:sz w:val="22"/>
          <w:lang w:val="en-ID"/>
        </w:rPr>
      </w:pPr>
      <w:hyperlink w:anchor="_Toc149217278" w:history="1">
        <w:r w:rsidR="00C9739A" w:rsidRPr="006873D2">
          <w:rPr>
            <w:rStyle w:val="Hyperlink"/>
            <w:rFonts w:cs="Times New Roman"/>
            <w:bCs/>
            <w:noProof/>
          </w:rPr>
          <w:t>Tabel 4.11 Hasil silhouette coefficient DBSCAN</w:t>
        </w:r>
        <w:r w:rsidR="00C9739A">
          <w:rPr>
            <w:noProof/>
            <w:webHidden/>
          </w:rPr>
          <w:tab/>
        </w:r>
        <w:r w:rsidR="00C9739A">
          <w:rPr>
            <w:noProof/>
            <w:webHidden/>
          </w:rPr>
          <w:fldChar w:fldCharType="begin"/>
        </w:r>
        <w:r w:rsidR="00C9739A">
          <w:rPr>
            <w:noProof/>
            <w:webHidden/>
          </w:rPr>
          <w:instrText xml:space="preserve"> PAGEREF _Toc149217278 \h </w:instrText>
        </w:r>
        <w:r w:rsidR="00C9739A">
          <w:rPr>
            <w:noProof/>
            <w:webHidden/>
          </w:rPr>
        </w:r>
        <w:r w:rsidR="00C9739A">
          <w:rPr>
            <w:noProof/>
            <w:webHidden/>
          </w:rPr>
          <w:fldChar w:fldCharType="separate"/>
        </w:r>
        <w:r>
          <w:rPr>
            <w:noProof/>
            <w:webHidden/>
          </w:rPr>
          <w:t>65</w:t>
        </w:r>
        <w:r w:rsidR="00C9739A">
          <w:rPr>
            <w:noProof/>
            <w:webHidden/>
          </w:rPr>
          <w:fldChar w:fldCharType="end"/>
        </w:r>
      </w:hyperlink>
    </w:p>
    <w:p w14:paraId="589ACDA2" w14:textId="7F1E9600" w:rsidR="00C9739A" w:rsidRDefault="00A164B2">
      <w:pPr>
        <w:pStyle w:val="TableofFigures"/>
        <w:tabs>
          <w:tab w:val="right" w:leader="dot" w:pos="7930"/>
        </w:tabs>
        <w:rPr>
          <w:rFonts w:asciiTheme="minorHAnsi" w:eastAsiaTheme="minorEastAsia" w:hAnsiTheme="minorHAnsi" w:cstheme="minorBidi"/>
          <w:b w:val="0"/>
          <w:noProof/>
          <w:sz w:val="22"/>
          <w:lang w:val="en-ID"/>
        </w:rPr>
      </w:pPr>
      <w:hyperlink w:anchor="_Toc149217279" w:history="1">
        <w:r w:rsidR="00C9739A" w:rsidRPr="006873D2">
          <w:rPr>
            <w:rStyle w:val="Hyperlink"/>
            <w:rFonts w:cs="Times New Roman"/>
            <w:bCs/>
            <w:noProof/>
          </w:rPr>
          <w:t>Tabel 4.12 Hasil silhouette coefficient OPTICS</w:t>
        </w:r>
        <w:r w:rsidR="00C9739A">
          <w:rPr>
            <w:noProof/>
            <w:webHidden/>
          </w:rPr>
          <w:tab/>
        </w:r>
        <w:r w:rsidR="00C9739A">
          <w:rPr>
            <w:noProof/>
            <w:webHidden/>
          </w:rPr>
          <w:fldChar w:fldCharType="begin"/>
        </w:r>
        <w:r w:rsidR="00C9739A">
          <w:rPr>
            <w:noProof/>
            <w:webHidden/>
          </w:rPr>
          <w:instrText xml:space="preserve"> PAGEREF _Toc149217279 \h </w:instrText>
        </w:r>
        <w:r w:rsidR="00C9739A">
          <w:rPr>
            <w:noProof/>
            <w:webHidden/>
          </w:rPr>
        </w:r>
        <w:r w:rsidR="00C9739A">
          <w:rPr>
            <w:noProof/>
            <w:webHidden/>
          </w:rPr>
          <w:fldChar w:fldCharType="separate"/>
        </w:r>
        <w:r>
          <w:rPr>
            <w:noProof/>
            <w:webHidden/>
          </w:rPr>
          <w:t>66</w:t>
        </w:r>
        <w:r w:rsidR="00C9739A">
          <w:rPr>
            <w:noProof/>
            <w:webHidden/>
          </w:rPr>
          <w:fldChar w:fldCharType="end"/>
        </w:r>
      </w:hyperlink>
    </w:p>
    <w:p w14:paraId="45CFA95A" w14:textId="29BAAC36" w:rsidR="00C9739A" w:rsidRDefault="00A164B2">
      <w:pPr>
        <w:pStyle w:val="TableofFigures"/>
        <w:tabs>
          <w:tab w:val="right" w:leader="dot" w:pos="7930"/>
        </w:tabs>
        <w:rPr>
          <w:rFonts w:asciiTheme="minorHAnsi" w:eastAsiaTheme="minorEastAsia" w:hAnsiTheme="minorHAnsi" w:cstheme="minorBidi"/>
          <w:b w:val="0"/>
          <w:noProof/>
          <w:sz w:val="22"/>
          <w:lang w:val="en-ID"/>
        </w:rPr>
      </w:pPr>
      <w:hyperlink w:anchor="_Toc149217280" w:history="1">
        <w:r w:rsidR="00C9739A" w:rsidRPr="006873D2">
          <w:rPr>
            <w:rStyle w:val="Hyperlink"/>
            <w:rFonts w:cs="Times New Roman"/>
            <w:bCs/>
            <w:noProof/>
          </w:rPr>
          <w:t>Tabel 4. 13 Hasil Tiap Anggota Klaster</w:t>
        </w:r>
        <w:r w:rsidR="00C9739A">
          <w:rPr>
            <w:noProof/>
            <w:webHidden/>
          </w:rPr>
          <w:tab/>
        </w:r>
        <w:r w:rsidR="00C9739A">
          <w:rPr>
            <w:noProof/>
            <w:webHidden/>
          </w:rPr>
          <w:fldChar w:fldCharType="begin"/>
        </w:r>
        <w:r w:rsidR="00C9739A">
          <w:rPr>
            <w:noProof/>
            <w:webHidden/>
          </w:rPr>
          <w:instrText xml:space="preserve"> PAGEREF _Toc149217280 \h </w:instrText>
        </w:r>
        <w:r w:rsidR="00C9739A">
          <w:rPr>
            <w:noProof/>
            <w:webHidden/>
          </w:rPr>
        </w:r>
        <w:r w:rsidR="00C9739A">
          <w:rPr>
            <w:noProof/>
            <w:webHidden/>
          </w:rPr>
          <w:fldChar w:fldCharType="separate"/>
        </w:r>
        <w:r>
          <w:rPr>
            <w:noProof/>
            <w:webHidden/>
          </w:rPr>
          <w:t>66</w:t>
        </w:r>
        <w:r w:rsidR="00C9739A">
          <w:rPr>
            <w:noProof/>
            <w:webHidden/>
          </w:rPr>
          <w:fldChar w:fldCharType="end"/>
        </w:r>
      </w:hyperlink>
    </w:p>
    <w:p w14:paraId="2F377514" w14:textId="49FE4C54" w:rsidR="00F51AA2" w:rsidRDefault="00C9739A" w:rsidP="009453C0">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fldChar w:fldCharType="end"/>
      </w:r>
    </w:p>
    <w:p w14:paraId="162E8F6D" w14:textId="13411028" w:rsidR="00F51AA2" w:rsidRDefault="00F51AA2" w:rsidP="009453C0">
      <w:pPr>
        <w:spacing w:line="360" w:lineRule="auto"/>
        <w:jc w:val="both"/>
        <w:rPr>
          <w:rFonts w:ascii="Times New Roman" w:hAnsi="Times New Roman" w:cs="Times New Roman"/>
          <w:sz w:val="24"/>
          <w:szCs w:val="24"/>
          <w:lang w:val="en-US"/>
        </w:rPr>
      </w:pPr>
    </w:p>
    <w:p w14:paraId="16EDF651" w14:textId="77777777" w:rsidR="00F51AA2" w:rsidRDefault="00F51AA2" w:rsidP="009453C0">
      <w:pPr>
        <w:spacing w:line="360" w:lineRule="auto"/>
        <w:jc w:val="both"/>
        <w:rPr>
          <w:rFonts w:ascii="Times New Roman" w:hAnsi="Times New Roman" w:cs="Times New Roman"/>
          <w:sz w:val="24"/>
          <w:szCs w:val="24"/>
          <w:lang w:val="en-US"/>
        </w:rPr>
        <w:sectPr w:rsidR="00F51AA2" w:rsidSect="003360A2">
          <w:pgSz w:w="11909" w:h="16834"/>
          <w:pgMar w:top="2268" w:right="1701" w:bottom="1701" w:left="2268" w:header="720" w:footer="720" w:gutter="0"/>
          <w:cols w:space="708"/>
          <w:docGrid w:linePitch="299"/>
        </w:sectPr>
      </w:pPr>
    </w:p>
    <w:p w14:paraId="2F3BA0FD" w14:textId="77777777" w:rsidR="00AC2190" w:rsidRDefault="00AC2190" w:rsidP="00AC2190">
      <w:pPr>
        <w:pStyle w:val="Heading1"/>
        <w:jc w:val="center"/>
        <w:rPr>
          <w:lang w:val="en-US"/>
        </w:rPr>
      </w:pPr>
      <w:bookmarkStart w:id="19" w:name="_Toc148647682"/>
    </w:p>
    <w:p w14:paraId="421593EA" w14:textId="3011A033" w:rsidR="00F51AA2" w:rsidRPr="00AC2190" w:rsidRDefault="00F51AA2" w:rsidP="00AC2190">
      <w:pPr>
        <w:pStyle w:val="Heading1"/>
        <w:numPr>
          <w:ilvl w:val="0"/>
          <w:numId w:val="0"/>
        </w:numPr>
        <w:ind w:left="2592"/>
        <w:rPr>
          <w:lang w:val="en-US"/>
        </w:rPr>
      </w:pPr>
      <w:r w:rsidRPr="00AC2190">
        <w:rPr>
          <w:lang w:val="en-US"/>
        </w:rPr>
        <w:t>PENDAHULUAN</w:t>
      </w:r>
      <w:bookmarkEnd w:id="19"/>
    </w:p>
    <w:p w14:paraId="32E70B17" w14:textId="6A6420B5" w:rsidR="00F51AA2" w:rsidRDefault="00F51AA2" w:rsidP="009453C0">
      <w:pPr>
        <w:spacing w:line="360" w:lineRule="auto"/>
        <w:jc w:val="both"/>
        <w:rPr>
          <w:rFonts w:ascii="Times New Roman" w:hAnsi="Times New Roman" w:cs="Times New Roman"/>
          <w:sz w:val="24"/>
          <w:szCs w:val="24"/>
          <w:lang w:val="en-US"/>
        </w:rPr>
      </w:pPr>
    </w:p>
    <w:p w14:paraId="1E47A8A8" w14:textId="4AF767D3" w:rsidR="00650C36" w:rsidRDefault="00650C36" w:rsidP="004F0EDE">
      <w:pPr>
        <w:pStyle w:val="Heading2"/>
        <w:spacing w:line="360" w:lineRule="auto"/>
        <w:rPr>
          <w:lang w:val="en-US"/>
        </w:rPr>
      </w:pPr>
      <w:bookmarkStart w:id="20" w:name="_Toc148647683"/>
      <w:r>
        <w:rPr>
          <w:lang w:val="en-US"/>
        </w:rPr>
        <w:t>Latar Belakang</w:t>
      </w:r>
      <w:bookmarkEnd w:id="20"/>
    </w:p>
    <w:p w14:paraId="2C1BEF73" w14:textId="77777777" w:rsidR="004F0EDE" w:rsidRPr="004F0EDE" w:rsidRDefault="004F0EDE" w:rsidP="004F0EDE">
      <w:pPr>
        <w:spacing w:line="360" w:lineRule="auto"/>
        <w:ind w:firstLine="576"/>
        <w:jc w:val="both"/>
        <w:rPr>
          <w:rFonts w:ascii="Times New Roman" w:hAnsi="Times New Roman" w:cs="Times New Roman"/>
          <w:sz w:val="24"/>
          <w:szCs w:val="24"/>
          <w:lang w:val="en-US"/>
        </w:rPr>
      </w:pPr>
      <w:r w:rsidRPr="004F0EDE">
        <w:rPr>
          <w:rFonts w:ascii="Times New Roman" w:hAnsi="Times New Roman" w:cs="Times New Roman"/>
          <w:sz w:val="24"/>
          <w:szCs w:val="24"/>
          <w:lang w:val="en-US"/>
        </w:rPr>
        <w:t xml:space="preserve">Layanan media sosial </w:t>
      </w:r>
      <w:proofErr w:type="spellStart"/>
      <w:r w:rsidRPr="004F0EDE">
        <w:rPr>
          <w:rFonts w:ascii="Times New Roman" w:hAnsi="Times New Roman" w:cs="Times New Roman"/>
          <w:sz w:val="24"/>
          <w:szCs w:val="24"/>
          <w:lang w:val="en-US"/>
        </w:rPr>
        <w:t>mikroblog</w:t>
      </w:r>
      <w:proofErr w:type="spellEnd"/>
      <w:r w:rsidRPr="004F0EDE">
        <w:rPr>
          <w:rFonts w:ascii="Times New Roman" w:hAnsi="Times New Roman" w:cs="Times New Roman"/>
          <w:sz w:val="24"/>
          <w:szCs w:val="24"/>
          <w:lang w:val="en-US"/>
        </w:rPr>
        <w:t xml:space="preserve"> seperti Twitter menghasilkan aliran besar dalam penyebaran informasi terhadap suatu kejadian. Sumber informasi </w:t>
      </w:r>
      <w:proofErr w:type="spellStart"/>
      <w:r w:rsidRPr="004F0EDE">
        <w:rPr>
          <w:rFonts w:ascii="Times New Roman" w:hAnsi="Times New Roman" w:cs="Times New Roman"/>
          <w:sz w:val="24"/>
          <w:szCs w:val="24"/>
          <w:lang w:val="en-US"/>
        </w:rPr>
        <w:t>realtime</w:t>
      </w:r>
      <w:proofErr w:type="spellEnd"/>
      <w:r w:rsidRPr="004F0EDE">
        <w:rPr>
          <w:rFonts w:ascii="Times New Roman" w:hAnsi="Times New Roman" w:cs="Times New Roman"/>
          <w:sz w:val="24"/>
          <w:szCs w:val="24"/>
          <w:lang w:val="en-US"/>
        </w:rPr>
        <w:t xml:space="preserve"> ini sangat berharga untuk banyak area aplikasi, khususnya untuk deteksi bencana dan skenario respons. Terbukti dengan aliran volume maupun kecepatan tweet saat kejadian berlangsung sangat tinggi dan cepat, sehingga masyarakat yang </w:t>
      </w:r>
      <w:proofErr w:type="spellStart"/>
      <w:r w:rsidRPr="004F0EDE">
        <w:rPr>
          <w:rFonts w:ascii="Times New Roman" w:hAnsi="Times New Roman" w:cs="Times New Roman"/>
          <w:sz w:val="24"/>
          <w:szCs w:val="24"/>
          <w:lang w:val="en-US"/>
        </w:rPr>
        <w:t>terdampak</w:t>
      </w:r>
      <w:proofErr w:type="spellEnd"/>
      <w:r w:rsidRPr="004F0EDE">
        <w:rPr>
          <w:rFonts w:ascii="Times New Roman" w:hAnsi="Times New Roman" w:cs="Times New Roman"/>
          <w:sz w:val="24"/>
          <w:szCs w:val="24"/>
          <w:lang w:val="en-US"/>
        </w:rPr>
        <w:t xml:space="preserve"> maupun petugas profesional sedikit mengalami kesulitan saat pemrosesan informasi (Imran et al., 2013).</w:t>
      </w:r>
    </w:p>
    <w:p w14:paraId="46BDDB6E" w14:textId="77777777" w:rsidR="004F0EDE" w:rsidRPr="004F0EDE" w:rsidRDefault="004F0EDE" w:rsidP="004F0EDE">
      <w:pPr>
        <w:spacing w:line="360" w:lineRule="auto"/>
        <w:ind w:firstLine="576"/>
        <w:jc w:val="both"/>
        <w:rPr>
          <w:rFonts w:ascii="Times New Roman" w:hAnsi="Times New Roman" w:cs="Times New Roman"/>
          <w:sz w:val="24"/>
          <w:szCs w:val="24"/>
          <w:lang w:val="en-US"/>
        </w:rPr>
      </w:pPr>
      <w:r w:rsidRPr="004F0EDE">
        <w:rPr>
          <w:rFonts w:ascii="Times New Roman" w:hAnsi="Times New Roman" w:cs="Times New Roman"/>
          <w:sz w:val="24"/>
          <w:szCs w:val="24"/>
          <w:lang w:val="en-US"/>
        </w:rPr>
        <w:t xml:space="preserve">Sakaki et al. 2013 menuturkan bahwa, melalui pemantauan tweet dapat dideteksi adanya gempa bumi. Probabilitas yang dihasilkan oleh Japan Meteorology Agency cukup tinggi, yaitu 96% untuk gempa bumi dengan skala </w:t>
      </w:r>
      <w:proofErr w:type="spellStart"/>
      <w:r w:rsidRPr="004F0EDE">
        <w:rPr>
          <w:rFonts w:ascii="Times New Roman" w:hAnsi="Times New Roman" w:cs="Times New Roman"/>
          <w:sz w:val="24"/>
          <w:szCs w:val="24"/>
          <w:lang w:val="en-US"/>
        </w:rPr>
        <w:t>richter</w:t>
      </w:r>
      <w:proofErr w:type="spellEnd"/>
      <w:r w:rsidRPr="004F0EDE">
        <w:rPr>
          <w:rFonts w:ascii="Times New Roman" w:hAnsi="Times New Roman" w:cs="Times New Roman"/>
          <w:sz w:val="24"/>
          <w:szCs w:val="24"/>
          <w:lang w:val="en-US"/>
        </w:rPr>
        <w:t xml:space="preserve"> 3 atau lebih. Situs </w:t>
      </w:r>
      <w:proofErr w:type="spellStart"/>
      <w:r w:rsidRPr="004F0EDE">
        <w:rPr>
          <w:rFonts w:ascii="Times New Roman" w:hAnsi="Times New Roman" w:cs="Times New Roman"/>
          <w:sz w:val="24"/>
          <w:szCs w:val="24"/>
          <w:lang w:val="en-US"/>
        </w:rPr>
        <w:t>mikroblog</w:t>
      </w:r>
      <w:proofErr w:type="spellEnd"/>
      <w:r w:rsidRPr="004F0EDE">
        <w:rPr>
          <w:rFonts w:ascii="Times New Roman" w:hAnsi="Times New Roman" w:cs="Times New Roman"/>
          <w:sz w:val="24"/>
          <w:szCs w:val="24"/>
          <w:lang w:val="en-US"/>
        </w:rPr>
        <w:t xml:space="preserve"> ini dapat digunakan sebagai sistem sensor untuk mendeteksi suatu bencana alam atau kejadian lainnya (Crooks et al. 2013).</w:t>
      </w:r>
    </w:p>
    <w:p w14:paraId="7C97DDD4" w14:textId="77777777" w:rsidR="004F0EDE" w:rsidRPr="004F0EDE" w:rsidRDefault="004F0EDE" w:rsidP="004F0EDE">
      <w:pPr>
        <w:spacing w:line="360" w:lineRule="auto"/>
        <w:jc w:val="both"/>
        <w:rPr>
          <w:rFonts w:ascii="Times New Roman" w:hAnsi="Times New Roman" w:cs="Times New Roman"/>
          <w:sz w:val="24"/>
          <w:szCs w:val="24"/>
          <w:lang w:val="en-US"/>
        </w:rPr>
      </w:pPr>
      <w:r w:rsidRPr="004F0EDE">
        <w:rPr>
          <w:rFonts w:ascii="Times New Roman" w:hAnsi="Times New Roman" w:cs="Times New Roman"/>
          <w:sz w:val="24"/>
          <w:szCs w:val="24"/>
          <w:lang w:val="en-US"/>
        </w:rPr>
        <w:t xml:space="preserve">Beberapa penelitian yang menggunakan data dari media sosial Twitter telah dilakukan sebelumnya. </w:t>
      </w:r>
      <w:proofErr w:type="spellStart"/>
      <w:r w:rsidRPr="004F0EDE">
        <w:rPr>
          <w:rFonts w:ascii="Times New Roman" w:hAnsi="Times New Roman" w:cs="Times New Roman"/>
          <w:sz w:val="24"/>
          <w:szCs w:val="24"/>
          <w:lang w:val="en-US"/>
        </w:rPr>
        <w:t>Dwiarni</w:t>
      </w:r>
      <w:proofErr w:type="spellEnd"/>
      <w:r w:rsidRPr="004F0EDE">
        <w:rPr>
          <w:rFonts w:ascii="Times New Roman" w:hAnsi="Times New Roman" w:cs="Times New Roman"/>
          <w:sz w:val="24"/>
          <w:szCs w:val="24"/>
          <w:lang w:val="en-US"/>
        </w:rPr>
        <w:t xml:space="preserve"> (2019) melakukan penelitian tentang akuisisi dan </w:t>
      </w:r>
      <w:proofErr w:type="spellStart"/>
      <w:r w:rsidRPr="004F0EDE">
        <w:rPr>
          <w:rFonts w:ascii="Times New Roman" w:hAnsi="Times New Roman" w:cs="Times New Roman"/>
          <w:sz w:val="24"/>
          <w:szCs w:val="24"/>
          <w:lang w:val="en-US"/>
        </w:rPr>
        <w:t>klasterisasi</w:t>
      </w:r>
      <w:proofErr w:type="spellEnd"/>
      <w:r w:rsidRPr="004F0EDE">
        <w:rPr>
          <w:rFonts w:ascii="Times New Roman" w:hAnsi="Times New Roman" w:cs="Times New Roman"/>
          <w:sz w:val="24"/>
          <w:szCs w:val="24"/>
          <w:lang w:val="en-US"/>
        </w:rPr>
        <w:t xml:space="preserve"> data teks Twitter untuk memperoleh dasar pengetahuan terhadap profil pengguna Twitter. Penelitian dilakukan dengan </w:t>
      </w:r>
      <w:proofErr w:type="spellStart"/>
      <w:r w:rsidRPr="004F0EDE">
        <w:rPr>
          <w:rFonts w:ascii="Times New Roman" w:hAnsi="Times New Roman" w:cs="Times New Roman"/>
          <w:sz w:val="24"/>
          <w:szCs w:val="24"/>
          <w:lang w:val="en-US"/>
        </w:rPr>
        <w:t>ujicoba</w:t>
      </w:r>
      <w:proofErr w:type="spellEnd"/>
      <w:r w:rsidRPr="004F0EDE">
        <w:rPr>
          <w:rFonts w:ascii="Times New Roman" w:hAnsi="Times New Roman" w:cs="Times New Roman"/>
          <w:sz w:val="24"/>
          <w:szCs w:val="24"/>
          <w:lang w:val="en-US"/>
        </w:rPr>
        <w:t xml:space="preserve"> keyword “K-Pop” dan “K-Drama”. Dari hasil </w:t>
      </w:r>
      <w:proofErr w:type="spellStart"/>
      <w:r w:rsidRPr="004F0EDE">
        <w:rPr>
          <w:rFonts w:ascii="Times New Roman" w:hAnsi="Times New Roman" w:cs="Times New Roman"/>
          <w:sz w:val="24"/>
          <w:szCs w:val="24"/>
          <w:lang w:val="en-US"/>
        </w:rPr>
        <w:t>ujicoba</w:t>
      </w:r>
      <w:proofErr w:type="spellEnd"/>
      <w:r w:rsidRPr="004F0EDE">
        <w:rPr>
          <w:rFonts w:ascii="Times New Roman" w:hAnsi="Times New Roman" w:cs="Times New Roman"/>
          <w:sz w:val="24"/>
          <w:szCs w:val="24"/>
          <w:lang w:val="en-US"/>
        </w:rPr>
        <w:t xml:space="preserve"> akuisisi data didapatkan sebanyak 68.393 tweet. Hasil tersebut disebar menjadi 3 </w:t>
      </w:r>
      <w:proofErr w:type="spellStart"/>
      <w:r w:rsidRPr="004F0EDE">
        <w:rPr>
          <w:rFonts w:ascii="Times New Roman" w:hAnsi="Times New Roman" w:cs="Times New Roman"/>
          <w:sz w:val="24"/>
          <w:szCs w:val="24"/>
          <w:lang w:val="en-US"/>
        </w:rPr>
        <w:t>klaster</w:t>
      </w:r>
      <w:proofErr w:type="spellEnd"/>
      <w:r w:rsidRPr="004F0EDE">
        <w:rPr>
          <w:rFonts w:ascii="Times New Roman" w:hAnsi="Times New Roman" w:cs="Times New Roman"/>
          <w:sz w:val="24"/>
          <w:szCs w:val="24"/>
          <w:lang w:val="en-US"/>
        </w:rPr>
        <w:t xml:space="preserve"> / k=3, yang mana </w:t>
      </w:r>
      <w:proofErr w:type="spellStart"/>
      <w:r w:rsidRPr="004F0EDE">
        <w:rPr>
          <w:rFonts w:ascii="Times New Roman" w:hAnsi="Times New Roman" w:cs="Times New Roman"/>
          <w:sz w:val="24"/>
          <w:szCs w:val="24"/>
          <w:lang w:val="en-US"/>
        </w:rPr>
        <w:t>klaster</w:t>
      </w:r>
      <w:proofErr w:type="spellEnd"/>
      <w:r w:rsidRPr="004F0EDE">
        <w:rPr>
          <w:rFonts w:ascii="Times New Roman" w:hAnsi="Times New Roman" w:cs="Times New Roman"/>
          <w:sz w:val="24"/>
          <w:szCs w:val="24"/>
          <w:lang w:val="en-US"/>
        </w:rPr>
        <w:t xml:space="preserve"> pertama adalah waktu tweet dianggap pada pagi hari, </w:t>
      </w:r>
      <w:proofErr w:type="spellStart"/>
      <w:r w:rsidRPr="004F0EDE">
        <w:rPr>
          <w:rFonts w:ascii="Times New Roman" w:hAnsi="Times New Roman" w:cs="Times New Roman"/>
          <w:sz w:val="24"/>
          <w:szCs w:val="24"/>
          <w:lang w:val="en-US"/>
        </w:rPr>
        <w:t>klaster</w:t>
      </w:r>
      <w:proofErr w:type="spellEnd"/>
      <w:r w:rsidRPr="004F0EDE">
        <w:rPr>
          <w:rFonts w:ascii="Times New Roman" w:hAnsi="Times New Roman" w:cs="Times New Roman"/>
          <w:sz w:val="24"/>
          <w:szCs w:val="24"/>
          <w:lang w:val="en-US"/>
        </w:rPr>
        <w:t xml:space="preserve"> kedua adalah waktu tweet dianggap pada siang hari, dan </w:t>
      </w:r>
      <w:proofErr w:type="spellStart"/>
      <w:r w:rsidRPr="004F0EDE">
        <w:rPr>
          <w:rFonts w:ascii="Times New Roman" w:hAnsi="Times New Roman" w:cs="Times New Roman"/>
          <w:sz w:val="24"/>
          <w:szCs w:val="24"/>
          <w:lang w:val="en-US"/>
        </w:rPr>
        <w:t>klaster</w:t>
      </w:r>
      <w:proofErr w:type="spellEnd"/>
      <w:r w:rsidRPr="004F0EDE">
        <w:rPr>
          <w:rFonts w:ascii="Times New Roman" w:hAnsi="Times New Roman" w:cs="Times New Roman"/>
          <w:sz w:val="24"/>
          <w:szCs w:val="24"/>
          <w:lang w:val="en-US"/>
        </w:rPr>
        <w:t xml:space="preserve"> ketiga adalah waktu tweet dianggap pada malam hari. Kemudian, hasil </w:t>
      </w:r>
      <w:proofErr w:type="spellStart"/>
      <w:r w:rsidRPr="004F0EDE">
        <w:rPr>
          <w:rFonts w:ascii="Times New Roman" w:hAnsi="Times New Roman" w:cs="Times New Roman"/>
          <w:sz w:val="24"/>
          <w:szCs w:val="24"/>
          <w:lang w:val="en-US"/>
        </w:rPr>
        <w:t>klasterisasi</w:t>
      </w:r>
      <w:proofErr w:type="spellEnd"/>
      <w:r w:rsidRPr="004F0EDE">
        <w:rPr>
          <w:rFonts w:ascii="Times New Roman" w:hAnsi="Times New Roman" w:cs="Times New Roman"/>
          <w:sz w:val="24"/>
          <w:szCs w:val="24"/>
          <w:lang w:val="en-US"/>
        </w:rPr>
        <w:t xml:space="preserve"> didapat jam 21.00 - 01.00 merupakan mayoritas orang-orang melakukan tweet. Dari hasil penelitian ini kita dapatkan bahwa penentuan nilai k untuk memperkirakan topik suatu </w:t>
      </w:r>
      <w:proofErr w:type="spellStart"/>
      <w:r w:rsidRPr="004F0EDE">
        <w:rPr>
          <w:rFonts w:ascii="Times New Roman" w:hAnsi="Times New Roman" w:cs="Times New Roman"/>
          <w:sz w:val="24"/>
          <w:szCs w:val="24"/>
          <w:lang w:val="en-US"/>
        </w:rPr>
        <w:t>klaster</w:t>
      </w:r>
      <w:proofErr w:type="spellEnd"/>
      <w:r w:rsidRPr="004F0EDE">
        <w:rPr>
          <w:rFonts w:ascii="Times New Roman" w:hAnsi="Times New Roman" w:cs="Times New Roman"/>
          <w:sz w:val="24"/>
          <w:szCs w:val="24"/>
          <w:lang w:val="en-US"/>
        </w:rPr>
        <w:t xml:space="preserve"> didasarkan pada asumsi kebiasaan pengguna dalam menggunakan media sosial Twitter. </w:t>
      </w:r>
    </w:p>
    <w:p w14:paraId="69260A2B" w14:textId="77777777" w:rsidR="004F0EDE" w:rsidRPr="004F0EDE" w:rsidRDefault="004F0EDE" w:rsidP="004F0EDE">
      <w:pPr>
        <w:spacing w:line="360" w:lineRule="auto"/>
        <w:ind w:firstLine="720"/>
        <w:jc w:val="both"/>
        <w:rPr>
          <w:rFonts w:ascii="Times New Roman" w:hAnsi="Times New Roman" w:cs="Times New Roman"/>
          <w:sz w:val="24"/>
          <w:szCs w:val="24"/>
          <w:lang w:val="en-US"/>
        </w:rPr>
      </w:pPr>
      <w:r w:rsidRPr="004F0EDE">
        <w:rPr>
          <w:rFonts w:ascii="Times New Roman" w:hAnsi="Times New Roman" w:cs="Times New Roman"/>
          <w:sz w:val="24"/>
          <w:szCs w:val="24"/>
          <w:lang w:val="en-US"/>
        </w:rPr>
        <w:lastRenderedPageBreak/>
        <w:t xml:space="preserve">Penelitian lainnya tentang kemungkinan analisis secara </w:t>
      </w:r>
      <w:proofErr w:type="spellStart"/>
      <w:r w:rsidRPr="004F0EDE">
        <w:rPr>
          <w:rFonts w:ascii="Times New Roman" w:hAnsi="Times New Roman" w:cs="Times New Roman"/>
          <w:sz w:val="24"/>
          <w:szCs w:val="24"/>
          <w:lang w:val="en-US"/>
        </w:rPr>
        <w:t>realtime</w:t>
      </w:r>
      <w:proofErr w:type="spellEnd"/>
      <w:r w:rsidRPr="004F0EDE">
        <w:rPr>
          <w:rFonts w:ascii="Times New Roman" w:hAnsi="Times New Roman" w:cs="Times New Roman"/>
          <w:sz w:val="24"/>
          <w:szCs w:val="24"/>
          <w:lang w:val="en-US"/>
        </w:rPr>
        <w:t xml:space="preserve"> pada media sosial dan otomatis dari pesan Twitter selama terjadinya situasi darurat dikemukakan oleh Terpstra et al. (2012). Analisis dilakukan menggunakan tool ekstraksi informasi yang berhasil mendapatkan 97.000 tweet yang dikirim sebelum, saat, dan setelah kejadian alam (badai) terjadi. Lokasi kejadian adalah di Belgia saat berlangsungnya festival </w:t>
      </w:r>
      <w:proofErr w:type="spellStart"/>
      <w:r w:rsidRPr="004F0EDE">
        <w:rPr>
          <w:rFonts w:ascii="Times New Roman" w:hAnsi="Times New Roman" w:cs="Times New Roman"/>
          <w:sz w:val="24"/>
          <w:szCs w:val="24"/>
          <w:lang w:val="en-US"/>
        </w:rPr>
        <w:t>Pukkelpop</w:t>
      </w:r>
      <w:proofErr w:type="spellEnd"/>
      <w:r w:rsidRPr="004F0EDE">
        <w:rPr>
          <w:rFonts w:ascii="Times New Roman" w:hAnsi="Times New Roman" w:cs="Times New Roman"/>
          <w:sz w:val="24"/>
          <w:szCs w:val="24"/>
          <w:lang w:val="en-US"/>
        </w:rPr>
        <w:t xml:space="preserve"> di tahun 2011. Tool ekstraksi dapat menganalisis tweet melalui tampilan geografis, jenis isi pesan (kerusakan, korban), dan jenis tweet (seperti retweet).</w:t>
      </w:r>
    </w:p>
    <w:p w14:paraId="73611312" w14:textId="77777777" w:rsidR="004F0EDE" w:rsidRPr="004F0EDE" w:rsidRDefault="004F0EDE" w:rsidP="004F0EDE">
      <w:pPr>
        <w:spacing w:line="360" w:lineRule="auto"/>
        <w:ind w:firstLine="720"/>
        <w:jc w:val="both"/>
        <w:rPr>
          <w:rFonts w:ascii="Times New Roman" w:hAnsi="Times New Roman" w:cs="Times New Roman"/>
          <w:sz w:val="24"/>
          <w:szCs w:val="24"/>
          <w:lang w:val="en-US"/>
        </w:rPr>
      </w:pPr>
      <w:r w:rsidRPr="004F0EDE">
        <w:rPr>
          <w:rFonts w:ascii="Times New Roman" w:hAnsi="Times New Roman" w:cs="Times New Roman"/>
          <w:sz w:val="24"/>
          <w:szCs w:val="24"/>
          <w:lang w:val="en-US"/>
        </w:rPr>
        <w:t>Penyakit menular langsung merupakan suatu infeksi yang disebabkan oleh mikroorganisme, seperti virus, parasit, atau jamur. Infeksi ini dapat berpindah dari orang yang sakit ke orang yang sehat. Bentuk penularannya bisa terjadi secara langsung maupun tidak langsung, penularan secara langsung terjadi ketika benda tak kasat mata di atas pada orang yang sakit berpindah melalui kontak fisik, misalnya lewat sentuhan (</w:t>
      </w:r>
      <w:proofErr w:type="spellStart"/>
      <w:r w:rsidRPr="004F0EDE">
        <w:rPr>
          <w:rFonts w:ascii="Times New Roman" w:hAnsi="Times New Roman" w:cs="Times New Roman"/>
          <w:sz w:val="24"/>
          <w:szCs w:val="24"/>
          <w:lang w:val="en-US"/>
        </w:rPr>
        <w:t>Alodokter</w:t>
      </w:r>
      <w:proofErr w:type="spellEnd"/>
      <w:r w:rsidRPr="004F0EDE">
        <w:rPr>
          <w:rFonts w:ascii="Times New Roman" w:hAnsi="Times New Roman" w:cs="Times New Roman"/>
          <w:sz w:val="24"/>
          <w:szCs w:val="24"/>
          <w:lang w:val="en-US"/>
        </w:rPr>
        <w:t>, 2018).</w:t>
      </w:r>
    </w:p>
    <w:p w14:paraId="6E25989D" w14:textId="77777777" w:rsidR="004F0EDE" w:rsidRPr="004F0EDE" w:rsidRDefault="004F0EDE" w:rsidP="004F0EDE">
      <w:pPr>
        <w:spacing w:line="360" w:lineRule="auto"/>
        <w:ind w:firstLine="720"/>
        <w:jc w:val="both"/>
        <w:rPr>
          <w:rFonts w:ascii="Times New Roman" w:hAnsi="Times New Roman" w:cs="Times New Roman"/>
          <w:sz w:val="24"/>
          <w:szCs w:val="24"/>
          <w:lang w:val="en-US"/>
        </w:rPr>
      </w:pPr>
      <w:r w:rsidRPr="004F0EDE">
        <w:rPr>
          <w:rFonts w:ascii="Times New Roman" w:hAnsi="Times New Roman" w:cs="Times New Roman"/>
          <w:sz w:val="24"/>
          <w:szCs w:val="24"/>
          <w:lang w:val="en-US"/>
        </w:rPr>
        <w:t xml:space="preserve">Saat ini penyakit menular langsung telah menjadi wabah yakni virus Covid-19. Wabah yang terjadi secara mendunia ini diberi nama Coronavirus Disease 2019 (Covid-19) yang disebabkan oleh Severe Acute Respiratory Syndrome Coronavirus-2 (SARS-CoV-2). Penyebaran penyakit menular langsung ini hingga ke seluruh penjuru nusantara dan dunia. Menurut Susilo (2020), virus ini dapat ditularkan dari manusia ke manusia dan telah menyebar secara luas di China (sebagai tempat kemunculan pertama) dan lebih dari 190 negara dan teritori lainnya. Pada 12 Maret 2020, WHO mengumumkan COVID-19 sebagai pandemi. Hingga tanggal 29 Maret 2020, terdapat 634.835 kasus dan 33.106 jumlah kematian di seluruh dunia. Sementara di Indonesia sudah ditetapkan 1.528 kasus dengan positif COVID-19 dan 136 kasus kematian. Per tanggal 20 Desember 2020, </w:t>
      </w:r>
      <w:proofErr w:type="spellStart"/>
      <w:r w:rsidRPr="004F0EDE">
        <w:rPr>
          <w:rFonts w:ascii="Times New Roman" w:hAnsi="Times New Roman" w:cs="Times New Roman"/>
          <w:sz w:val="24"/>
          <w:szCs w:val="24"/>
          <w:lang w:val="en-US"/>
        </w:rPr>
        <w:t>Satgas</w:t>
      </w:r>
      <w:proofErr w:type="spellEnd"/>
      <w:r w:rsidRPr="004F0EDE">
        <w:rPr>
          <w:rFonts w:ascii="Times New Roman" w:hAnsi="Times New Roman" w:cs="Times New Roman"/>
          <w:sz w:val="24"/>
          <w:szCs w:val="24"/>
          <w:lang w:val="en-US"/>
        </w:rPr>
        <w:t xml:space="preserve"> Covid-19 menerbitkan laporan yang berisi informasi kasus </w:t>
      </w:r>
      <w:proofErr w:type="spellStart"/>
      <w:r w:rsidRPr="004F0EDE">
        <w:rPr>
          <w:rFonts w:ascii="Times New Roman" w:hAnsi="Times New Roman" w:cs="Times New Roman"/>
          <w:sz w:val="24"/>
          <w:szCs w:val="24"/>
          <w:lang w:val="en-US"/>
        </w:rPr>
        <w:t>terkonfirmasi</w:t>
      </w:r>
      <w:proofErr w:type="spellEnd"/>
      <w:r w:rsidRPr="004F0EDE">
        <w:rPr>
          <w:rFonts w:ascii="Times New Roman" w:hAnsi="Times New Roman" w:cs="Times New Roman"/>
          <w:sz w:val="24"/>
          <w:szCs w:val="24"/>
          <w:lang w:val="en-US"/>
        </w:rPr>
        <w:t xml:space="preserve"> positif, sembuh, ataupun meninggal. Sebanyak 735.124 kasus </w:t>
      </w:r>
      <w:proofErr w:type="spellStart"/>
      <w:r w:rsidRPr="004F0EDE">
        <w:rPr>
          <w:rFonts w:ascii="Times New Roman" w:hAnsi="Times New Roman" w:cs="Times New Roman"/>
          <w:sz w:val="24"/>
          <w:szCs w:val="24"/>
          <w:lang w:val="en-US"/>
        </w:rPr>
        <w:t>terkonfirmasi</w:t>
      </w:r>
      <w:proofErr w:type="spellEnd"/>
      <w:r w:rsidRPr="004F0EDE">
        <w:rPr>
          <w:rFonts w:ascii="Times New Roman" w:hAnsi="Times New Roman" w:cs="Times New Roman"/>
          <w:sz w:val="24"/>
          <w:szCs w:val="24"/>
          <w:lang w:val="en-US"/>
        </w:rPr>
        <w:t xml:space="preserve"> positif dan 19.880 (2,99%) jumlah kematian di Indonesia, serta jumlah kasus sembuh 541.811 (81,48%).</w:t>
      </w:r>
    </w:p>
    <w:p w14:paraId="335CC1A3" w14:textId="77777777" w:rsidR="004F0EDE" w:rsidRPr="004F0EDE" w:rsidRDefault="004F0EDE" w:rsidP="004F0EDE">
      <w:pPr>
        <w:spacing w:line="360" w:lineRule="auto"/>
        <w:ind w:firstLine="720"/>
        <w:jc w:val="both"/>
        <w:rPr>
          <w:rFonts w:ascii="Times New Roman" w:hAnsi="Times New Roman" w:cs="Times New Roman"/>
          <w:sz w:val="24"/>
          <w:szCs w:val="24"/>
          <w:lang w:val="en-US"/>
        </w:rPr>
      </w:pPr>
      <w:r w:rsidRPr="004F0EDE">
        <w:rPr>
          <w:rFonts w:ascii="Times New Roman" w:hAnsi="Times New Roman" w:cs="Times New Roman"/>
          <w:sz w:val="24"/>
          <w:szCs w:val="24"/>
          <w:lang w:val="en-US"/>
        </w:rPr>
        <w:lastRenderedPageBreak/>
        <w:t xml:space="preserve">Metode density-based spatial cluster of application with noise (DBSCAN) merupakan salah satu metode cluster mengacu pada densitas atau kepadatan. Kepadatan yang dimaksudkan yaitu dalam metode DBSCAN mengelompokkan wilayah dengan jarak yang telah </w:t>
      </w:r>
      <w:proofErr w:type="spellStart"/>
      <w:r w:rsidRPr="004F0EDE">
        <w:rPr>
          <w:rFonts w:ascii="Times New Roman" w:hAnsi="Times New Roman" w:cs="Times New Roman"/>
          <w:sz w:val="24"/>
          <w:szCs w:val="24"/>
          <w:lang w:val="en-US"/>
        </w:rPr>
        <w:t>ditentukkan</w:t>
      </w:r>
      <w:proofErr w:type="spellEnd"/>
      <w:r w:rsidRPr="004F0EDE">
        <w:rPr>
          <w:rFonts w:ascii="Times New Roman" w:hAnsi="Times New Roman" w:cs="Times New Roman"/>
          <w:sz w:val="24"/>
          <w:szCs w:val="24"/>
          <w:lang w:val="en-US"/>
        </w:rPr>
        <w:t xml:space="preserve"> menggunakan nilai parameter Epsilon dan </w:t>
      </w:r>
      <w:proofErr w:type="spellStart"/>
      <w:r w:rsidRPr="004F0EDE">
        <w:rPr>
          <w:rFonts w:ascii="Times New Roman" w:hAnsi="Times New Roman" w:cs="Times New Roman"/>
          <w:sz w:val="24"/>
          <w:szCs w:val="24"/>
          <w:lang w:val="en-US"/>
        </w:rPr>
        <w:t>MinPts</w:t>
      </w:r>
      <w:proofErr w:type="spellEnd"/>
      <w:r w:rsidRPr="004F0EDE">
        <w:rPr>
          <w:rFonts w:ascii="Times New Roman" w:hAnsi="Times New Roman" w:cs="Times New Roman"/>
          <w:sz w:val="24"/>
          <w:szCs w:val="24"/>
          <w:lang w:val="en-US"/>
        </w:rPr>
        <w:t xml:space="preserve">, sehingga dihasilkan suatu kelompok yang padat dengan jarak antar anggota kelompok yang beragam. Parameter Epsilon merupakan jarak maksimal antar titik pusat dengan titik anggota dalam suatu cluster. Sedangkan </w:t>
      </w:r>
      <w:proofErr w:type="spellStart"/>
      <w:r w:rsidRPr="004F0EDE">
        <w:rPr>
          <w:rFonts w:ascii="Times New Roman" w:hAnsi="Times New Roman" w:cs="Times New Roman"/>
          <w:sz w:val="24"/>
          <w:szCs w:val="24"/>
          <w:lang w:val="en-US"/>
        </w:rPr>
        <w:t>MinPts</w:t>
      </w:r>
      <w:proofErr w:type="spellEnd"/>
      <w:r w:rsidRPr="004F0EDE">
        <w:rPr>
          <w:rFonts w:ascii="Times New Roman" w:hAnsi="Times New Roman" w:cs="Times New Roman"/>
          <w:sz w:val="24"/>
          <w:szCs w:val="24"/>
          <w:lang w:val="en-US"/>
        </w:rPr>
        <w:t xml:space="preserve"> merupakan minimal anggota yang harus terpenuhi dalam sebuah </w:t>
      </w:r>
      <w:proofErr w:type="spellStart"/>
      <w:r w:rsidRPr="004F0EDE">
        <w:rPr>
          <w:rFonts w:ascii="Times New Roman" w:hAnsi="Times New Roman" w:cs="Times New Roman"/>
          <w:sz w:val="24"/>
          <w:szCs w:val="24"/>
          <w:lang w:val="en-US"/>
        </w:rPr>
        <w:t>klaster</w:t>
      </w:r>
      <w:proofErr w:type="spellEnd"/>
      <w:r w:rsidRPr="004F0EDE">
        <w:rPr>
          <w:rFonts w:ascii="Times New Roman" w:hAnsi="Times New Roman" w:cs="Times New Roman"/>
          <w:sz w:val="24"/>
          <w:szCs w:val="24"/>
          <w:lang w:val="en-US"/>
        </w:rPr>
        <w:t xml:space="preserve">. Apabila kedua parameter tersebut telah terpenuhi, maka akan terbentuklah suatu </w:t>
      </w:r>
      <w:proofErr w:type="spellStart"/>
      <w:r w:rsidRPr="004F0EDE">
        <w:rPr>
          <w:rFonts w:ascii="Times New Roman" w:hAnsi="Times New Roman" w:cs="Times New Roman"/>
          <w:sz w:val="24"/>
          <w:szCs w:val="24"/>
          <w:lang w:val="en-US"/>
        </w:rPr>
        <w:t>klaster</w:t>
      </w:r>
      <w:proofErr w:type="spellEnd"/>
      <w:r w:rsidRPr="004F0EDE">
        <w:rPr>
          <w:rFonts w:ascii="Times New Roman" w:hAnsi="Times New Roman" w:cs="Times New Roman"/>
          <w:sz w:val="24"/>
          <w:szCs w:val="24"/>
          <w:lang w:val="en-US"/>
        </w:rPr>
        <w:t xml:space="preserve"> (</w:t>
      </w:r>
      <w:proofErr w:type="spellStart"/>
      <w:r w:rsidRPr="004F0EDE">
        <w:rPr>
          <w:rFonts w:ascii="Times New Roman" w:hAnsi="Times New Roman" w:cs="Times New Roman"/>
          <w:sz w:val="24"/>
          <w:szCs w:val="24"/>
          <w:lang w:val="en-US"/>
        </w:rPr>
        <w:t>Daszykowski</w:t>
      </w:r>
      <w:proofErr w:type="spellEnd"/>
      <w:r w:rsidRPr="004F0EDE">
        <w:rPr>
          <w:rFonts w:ascii="Times New Roman" w:hAnsi="Times New Roman" w:cs="Times New Roman"/>
          <w:sz w:val="24"/>
          <w:szCs w:val="24"/>
          <w:lang w:val="en-US"/>
        </w:rPr>
        <w:t xml:space="preserve"> &amp; Walczak, 2009).</w:t>
      </w:r>
    </w:p>
    <w:p w14:paraId="1056F8ED" w14:textId="087D54C6" w:rsidR="00650C36" w:rsidRDefault="004F0EDE" w:rsidP="004F0EDE">
      <w:pPr>
        <w:spacing w:line="360" w:lineRule="auto"/>
        <w:ind w:firstLine="576"/>
        <w:jc w:val="both"/>
        <w:rPr>
          <w:rFonts w:ascii="Times New Roman" w:hAnsi="Times New Roman" w:cs="Times New Roman"/>
          <w:sz w:val="24"/>
          <w:szCs w:val="24"/>
          <w:lang w:val="en-US"/>
        </w:rPr>
      </w:pPr>
      <w:r w:rsidRPr="004F0EDE">
        <w:rPr>
          <w:rFonts w:ascii="Times New Roman" w:hAnsi="Times New Roman" w:cs="Times New Roman"/>
          <w:sz w:val="24"/>
          <w:szCs w:val="24"/>
          <w:lang w:val="en-US"/>
        </w:rPr>
        <w:t xml:space="preserve">Analisis cluster merupakan teknik </w:t>
      </w:r>
      <w:proofErr w:type="spellStart"/>
      <w:r w:rsidRPr="004F0EDE">
        <w:rPr>
          <w:rFonts w:ascii="Times New Roman" w:hAnsi="Times New Roman" w:cs="Times New Roman"/>
          <w:sz w:val="24"/>
          <w:szCs w:val="24"/>
          <w:lang w:val="en-US"/>
        </w:rPr>
        <w:t>multivariat</w:t>
      </w:r>
      <w:proofErr w:type="spellEnd"/>
      <w:r w:rsidRPr="004F0EDE">
        <w:rPr>
          <w:rFonts w:ascii="Times New Roman" w:hAnsi="Times New Roman" w:cs="Times New Roman"/>
          <w:sz w:val="24"/>
          <w:szCs w:val="24"/>
          <w:lang w:val="en-US"/>
        </w:rPr>
        <w:t xml:space="preserve"> dalam analisis statistik yang dapat mengumpulkan objek-objek dengan karakteristik sama pada suatu kelompok yang lebih kecil. Pada penelitian ini metode </w:t>
      </w:r>
      <w:proofErr w:type="spellStart"/>
      <w:r w:rsidRPr="004F0EDE">
        <w:rPr>
          <w:rFonts w:ascii="Times New Roman" w:hAnsi="Times New Roman" w:cs="Times New Roman"/>
          <w:sz w:val="24"/>
          <w:szCs w:val="24"/>
          <w:lang w:val="en-US"/>
        </w:rPr>
        <w:t>klasterisasi</w:t>
      </w:r>
      <w:proofErr w:type="spellEnd"/>
      <w:r w:rsidRPr="004F0EDE">
        <w:rPr>
          <w:rFonts w:ascii="Times New Roman" w:hAnsi="Times New Roman" w:cs="Times New Roman"/>
          <w:sz w:val="24"/>
          <w:szCs w:val="24"/>
          <w:lang w:val="en-US"/>
        </w:rPr>
        <w:t xml:space="preserve"> tweet yang digunakan adalah </w:t>
      </w:r>
      <w:proofErr w:type="spellStart"/>
      <w:r w:rsidRPr="004F0EDE">
        <w:rPr>
          <w:rFonts w:ascii="Times New Roman" w:hAnsi="Times New Roman" w:cs="Times New Roman"/>
          <w:sz w:val="24"/>
          <w:szCs w:val="24"/>
          <w:lang w:val="en-US"/>
        </w:rPr>
        <w:t>algoritma</w:t>
      </w:r>
      <w:proofErr w:type="spellEnd"/>
      <w:r w:rsidRPr="004F0EDE">
        <w:rPr>
          <w:rFonts w:ascii="Times New Roman" w:hAnsi="Times New Roman" w:cs="Times New Roman"/>
          <w:sz w:val="24"/>
          <w:szCs w:val="24"/>
          <w:lang w:val="en-US"/>
        </w:rPr>
        <w:t xml:space="preserve"> DBSCAN dan OPTICS. Metode-metode ini dipilih dan dibandingkan karena keduanya dapat menghasilkan cluster tanpa penentuan centroids dan juga dapat menemukan titik-titik yang menyimpang. Data hasil </w:t>
      </w:r>
      <w:proofErr w:type="spellStart"/>
      <w:r w:rsidRPr="004F0EDE">
        <w:rPr>
          <w:rFonts w:ascii="Times New Roman" w:hAnsi="Times New Roman" w:cs="Times New Roman"/>
          <w:sz w:val="24"/>
          <w:szCs w:val="24"/>
          <w:lang w:val="en-US"/>
        </w:rPr>
        <w:t>klasterisasi</w:t>
      </w:r>
      <w:proofErr w:type="spellEnd"/>
      <w:r w:rsidRPr="004F0EDE">
        <w:rPr>
          <w:rFonts w:ascii="Times New Roman" w:hAnsi="Times New Roman" w:cs="Times New Roman"/>
          <w:sz w:val="24"/>
          <w:szCs w:val="24"/>
          <w:lang w:val="en-US"/>
        </w:rPr>
        <w:t xml:space="preserve"> divisualisasikan untuk menerapkan </w:t>
      </w:r>
      <w:proofErr w:type="spellStart"/>
      <w:r w:rsidRPr="004F0EDE">
        <w:rPr>
          <w:rFonts w:ascii="Times New Roman" w:hAnsi="Times New Roman" w:cs="Times New Roman"/>
          <w:sz w:val="24"/>
          <w:szCs w:val="24"/>
          <w:lang w:val="en-US"/>
        </w:rPr>
        <w:t>geovisualisasi</w:t>
      </w:r>
      <w:proofErr w:type="spellEnd"/>
      <w:r w:rsidRPr="004F0EDE">
        <w:rPr>
          <w:rFonts w:ascii="Times New Roman" w:hAnsi="Times New Roman" w:cs="Times New Roman"/>
          <w:sz w:val="24"/>
          <w:szCs w:val="24"/>
          <w:lang w:val="en-US"/>
        </w:rPr>
        <w:t xml:space="preserve"> tweet untuk kasus penyebaran penyakit menular langsung (studi kasus Covid-19). Proses </w:t>
      </w:r>
      <w:proofErr w:type="spellStart"/>
      <w:r w:rsidRPr="004F0EDE">
        <w:rPr>
          <w:rFonts w:ascii="Times New Roman" w:hAnsi="Times New Roman" w:cs="Times New Roman"/>
          <w:sz w:val="24"/>
          <w:szCs w:val="24"/>
          <w:lang w:val="en-US"/>
        </w:rPr>
        <w:t>geovisualisasi</w:t>
      </w:r>
      <w:proofErr w:type="spellEnd"/>
      <w:r w:rsidRPr="004F0EDE">
        <w:rPr>
          <w:rFonts w:ascii="Times New Roman" w:hAnsi="Times New Roman" w:cs="Times New Roman"/>
          <w:sz w:val="24"/>
          <w:szCs w:val="24"/>
          <w:lang w:val="en-US"/>
        </w:rPr>
        <w:t xml:space="preserve"> digunakan untuk mendapatkan hasil tampilan data tweet hasil </w:t>
      </w:r>
      <w:proofErr w:type="spellStart"/>
      <w:r w:rsidRPr="004F0EDE">
        <w:rPr>
          <w:rFonts w:ascii="Times New Roman" w:hAnsi="Times New Roman" w:cs="Times New Roman"/>
          <w:sz w:val="24"/>
          <w:szCs w:val="24"/>
          <w:lang w:val="en-US"/>
        </w:rPr>
        <w:t>klasterisasi</w:t>
      </w:r>
      <w:proofErr w:type="spellEnd"/>
      <w:r w:rsidRPr="004F0EDE">
        <w:rPr>
          <w:rFonts w:ascii="Times New Roman" w:hAnsi="Times New Roman" w:cs="Times New Roman"/>
          <w:sz w:val="24"/>
          <w:szCs w:val="24"/>
          <w:lang w:val="en-US"/>
        </w:rPr>
        <w:t xml:space="preserve"> dan lokasi penyebaran tweet terkait penyebaran penyakit menular langsung (studi kasus Covid-19). Pengujian dilakukan dengan mengevaluasi hasil analisis </w:t>
      </w:r>
      <w:proofErr w:type="spellStart"/>
      <w:r w:rsidRPr="004F0EDE">
        <w:rPr>
          <w:rFonts w:ascii="Times New Roman" w:hAnsi="Times New Roman" w:cs="Times New Roman"/>
          <w:sz w:val="24"/>
          <w:szCs w:val="24"/>
          <w:lang w:val="en-US"/>
        </w:rPr>
        <w:t>klasterisasi</w:t>
      </w:r>
      <w:proofErr w:type="spellEnd"/>
      <w:r w:rsidRPr="004F0EDE">
        <w:rPr>
          <w:rFonts w:ascii="Times New Roman" w:hAnsi="Times New Roman" w:cs="Times New Roman"/>
          <w:sz w:val="24"/>
          <w:szCs w:val="24"/>
          <w:lang w:val="en-US"/>
        </w:rPr>
        <w:t xml:space="preserve"> menggunakan analisis silhouette yang berdasarkan nilai koefisien silhouette.</w:t>
      </w:r>
    </w:p>
    <w:p w14:paraId="33AD7D89" w14:textId="77777777" w:rsidR="00650C36" w:rsidRDefault="00650C36" w:rsidP="009453C0">
      <w:pPr>
        <w:spacing w:line="360" w:lineRule="auto"/>
        <w:jc w:val="both"/>
        <w:rPr>
          <w:rFonts w:ascii="Times New Roman" w:hAnsi="Times New Roman" w:cs="Times New Roman"/>
          <w:sz w:val="24"/>
          <w:szCs w:val="24"/>
          <w:lang w:val="en-US"/>
        </w:rPr>
      </w:pPr>
    </w:p>
    <w:p w14:paraId="7DC35819" w14:textId="4A119807" w:rsidR="00752F56" w:rsidRPr="00752F56" w:rsidRDefault="00650C36" w:rsidP="00752F56">
      <w:pPr>
        <w:pStyle w:val="Heading2"/>
        <w:spacing w:before="360" w:after="120" w:line="276" w:lineRule="auto"/>
        <w:rPr>
          <w:rFonts w:eastAsia="Arial" w:cs="Arial"/>
          <w:szCs w:val="32"/>
          <w:lang w:val="id" w:eastAsia="en-ID"/>
        </w:rPr>
      </w:pPr>
      <w:bookmarkStart w:id="21" w:name="_Toc148647684"/>
      <w:r>
        <w:rPr>
          <w:lang w:val="en-US"/>
        </w:rPr>
        <w:t>Rumusan Masalah</w:t>
      </w:r>
      <w:bookmarkEnd w:id="21"/>
      <w:r w:rsidR="00752F56" w:rsidRPr="00752F56">
        <w:rPr>
          <w:rFonts w:eastAsia="Arial" w:cs="Arial"/>
          <w:szCs w:val="32"/>
          <w:lang w:val="id" w:eastAsia="en-ID"/>
        </w:rPr>
        <w:t xml:space="preserve"> </w:t>
      </w:r>
    </w:p>
    <w:p w14:paraId="4A17B0B1" w14:textId="77777777" w:rsidR="00752F56" w:rsidRPr="00752F56" w:rsidRDefault="00752F56" w:rsidP="00752F56">
      <w:pPr>
        <w:spacing w:before="240" w:after="240" w:line="360" w:lineRule="auto"/>
        <w:jc w:val="both"/>
        <w:rPr>
          <w:rFonts w:ascii="Times New Roman" w:eastAsia="Times New Roman" w:hAnsi="Times New Roman" w:cs="Times New Roman"/>
          <w:sz w:val="24"/>
          <w:szCs w:val="24"/>
          <w:lang w:val="id" w:eastAsia="en-ID"/>
        </w:rPr>
      </w:pPr>
      <w:bookmarkStart w:id="22" w:name="_Hlk148647837"/>
      <w:r w:rsidRPr="00752F56">
        <w:rPr>
          <w:rFonts w:ascii="Times New Roman" w:eastAsia="Times New Roman" w:hAnsi="Times New Roman" w:cs="Times New Roman"/>
          <w:sz w:val="24"/>
          <w:szCs w:val="24"/>
          <w:lang w:val="id" w:eastAsia="en-ID"/>
        </w:rPr>
        <w:t>Rumusan masalah pada penelitian ini adalah sebagai berikut:</w:t>
      </w:r>
    </w:p>
    <w:p w14:paraId="09E248A7" w14:textId="77777777" w:rsidR="00752F56" w:rsidRPr="00752F56" w:rsidRDefault="00752F56" w:rsidP="00752F56">
      <w:pPr>
        <w:numPr>
          <w:ilvl w:val="0"/>
          <w:numId w:val="3"/>
        </w:numPr>
        <w:spacing w:before="240" w:after="240" w:line="360" w:lineRule="auto"/>
        <w:contextualSpacing/>
        <w:jc w:val="both"/>
        <w:rPr>
          <w:rFonts w:ascii="Times New Roman" w:eastAsia="Times New Roman" w:hAnsi="Times New Roman" w:cs="Times New Roman"/>
          <w:sz w:val="24"/>
          <w:szCs w:val="24"/>
          <w:lang w:val="en-US" w:eastAsia="en-ID"/>
        </w:rPr>
      </w:pPr>
      <w:r w:rsidRPr="00752F56">
        <w:rPr>
          <w:rFonts w:ascii="Times New Roman" w:eastAsia="Times New Roman" w:hAnsi="Times New Roman" w:cs="Times New Roman"/>
          <w:sz w:val="24"/>
          <w:szCs w:val="24"/>
          <w:lang w:val="id" w:eastAsia="en-ID"/>
        </w:rPr>
        <w:t>Bagaimana menerapkan algoritma klasterisasi</w:t>
      </w:r>
      <w:r w:rsidRPr="00752F56">
        <w:rPr>
          <w:rFonts w:ascii="Times New Roman" w:eastAsia="Times New Roman" w:hAnsi="Times New Roman" w:cs="Times New Roman"/>
          <w:sz w:val="24"/>
          <w:szCs w:val="24"/>
          <w:lang w:val="en-US" w:eastAsia="en-ID"/>
        </w:rPr>
        <w:t xml:space="preserve"> </w:t>
      </w:r>
      <w:r w:rsidRPr="00752F56">
        <w:rPr>
          <w:rFonts w:ascii="Times New Roman" w:eastAsia="Times New Roman" w:hAnsi="Times New Roman" w:cs="Times New Roman"/>
          <w:sz w:val="24"/>
          <w:szCs w:val="24"/>
          <w:lang w:val="id" w:eastAsia="en-ID"/>
        </w:rPr>
        <w:t xml:space="preserve">DBSCAN </w:t>
      </w:r>
      <w:r w:rsidRPr="00752F56">
        <w:rPr>
          <w:rFonts w:ascii="Times New Roman" w:eastAsia="Times New Roman" w:hAnsi="Times New Roman" w:cs="Times New Roman"/>
          <w:sz w:val="24"/>
          <w:szCs w:val="24"/>
          <w:lang w:val="en-US" w:eastAsia="en-ID"/>
        </w:rPr>
        <w:t xml:space="preserve">dan OPTICS </w:t>
      </w:r>
      <w:r w:rsidRPr="00752F56">
        <w:rPr>
          <w:rFonts w:ascii="Times New Roman" w:eastAsia="Times New Roman" w:hAnsi="Times New Roman" w:cs="Times New Roman"/>
          <w:sz w:val="24"/>
          <w:szCs w:val="24"/>
          <w:lang w:val="id" w:eastAsia="en-ID"/>
        </w:rPr>
        <w:t xml:space="preserve">untuk mengolah data </w:t>
      </w:r>
      <w:r w:rsidRPr="00752F56">
        <w:rPr>
          <w:rFonts w:ascii="Times New Roman" w:eastAsia="Times New Roman" w:hAnsi="Times New Roman" w:cs="Times New Roman"/>
          <w:i/>
          <w:sz w:val="24"/>
          <w:szCs w:val="24"/>
          <w:lang w:val="id" w:eastAsia="en-ID"/>
        </w:rPr>
        <w:t>tweet</w:t>
      </w:r>
      <w:r w:rsidRPr="00752F56">
        <w:rPr>
          <w:rFonts w:ascii="Times New Roman" w:eastAsia="Times New Roman" w:hAnsi="Times New Roman" w:cs="Times New Roman"/>
          <w:sz w:val="24"/>
          <w:szCs w:val="24"/>
          <w:lang w:val="id" w:eastAsia="en-ID"/>
        </w:rPr>
        <w:t>?</w:t>
      </w:r>
      <w:r w:rsidRPr="00752F56">
        <w:rPr>
          <w:rFonts w:ascii="Times New Roman" w:eastAsia="Times New Roman" w:hAnsi="Times New Roman" w:cs="Times New Roman"/>
          <w:sz w:val="24"/>
          <w:szCs w:val="24"/>
          <w:lang w:val="en-US" w:eastAsia="en-ID"/>
        </w:rPr>
        <w:t xml:space="preserve"> </w:t>
      </w:r>
    </w:p>
    <w:p w14:paraId="4909D3AF" w14:textId="77777777" w:rsidR="00752F56" w:rsidRPr="00752F56" w:rsidRDefault="00752F56" w:rsidP="00752F56">
      <w:pPr>
        <w:numPr>
          <w:ilvl w:val="0"/>
          <w:numId w:val="3"/>
        </w:numPr>
        <w:spacing w:before="240" w:after="240" w:line="360" w:lineRule="auto"/>
        <w:contextualSpacing/>
        <w:jc w:val="both"/>
        <w:rPr>
          <w:rFonts w:ascii="Times New Roman" w:eastAsia="Times New Roman" w:hAnsi="Times New Roman" w:cs="Times New Roman"/>
          <w:sz w:val="24"/>
          <w:szCs w:val="24"/>
          <w:lang w:val="en-US" w:eastAsia="en-ID"/>
        </w:rPr>
      </w:pPr>
      <w:r w:rsidRPr="00752F56">
        <w:rPr>
          <w:rFonts w:ascii="Times New Roman" w:eastAsia="Times New Roman" w:hAnsi="Times New Roman" w:cs="Times New Roman"/>
          <w:sz w:val="24"/>
          <w:szCs w:val="24"/>
          <w:lang w:val="en-US" w:eastAsia="en-ID"/>
        </w:rPr>
        <w:lastRenderedPageBreak/>
        <w:t xml:space="preserve">Bagaimana perbandingan </w:t>
      </w:r>
      <w:proofErr w:type="spellStart"/>
      <w:r w:rsidRPr="00752F56">
        <w:rPr>
          <w:rFonts w:ascii="Times New Roman" w:eastAsia="Times New Roman" w:hAnsi="Times New Roman" w:cs="Times New Roman"/>
          <w:sz w:val="24"/>
          <w:szCs w:val="24"/>
          <w:lang w:val="en-US" w:eastAsia="en-ID"/>
        </w:rPr>
        <w:t>algoritma</w:t>
      </w:r>
      <w:proofErr w:type="spellEnd"/>
      <w:r w:rsidRPr="00752F56">
        <w:rPr>
          <w:rFonts w:ascii="Times New Roman" w:eastAsia="Times New Roman" w:hAnsi="Times New Roman" w:cs="Times New Roman"/>
          <w:sz w:val="24"/>
          <w:szCs w:val="24"/>
          <w:lang w:val="en-US" w:eastAsia="en-ID"/>
        </w:rPr>
        <w:t xml:space="preserve"> </w:t>
      </w:r>
      <w:proofErr w:type="spellStart"/>
      <w:r w:rsidRPr="00752F56">
        <w:rPr>
          <w:rFonts w:ascii="Times New Roman" w:eastAsia="Times New Roman" w:hAnsi="Times New Roman" w:cs="Times New Roman"/>
          <w:sz w:val="24"/>
          <w:szCs w:val="24"/>
          <w:lang w:val="en-US" w:eastAsia="en-ID"/>
        </w:rPr>
        <w:t>klasterisasi</w:t>
      </w:r>
      <w:proofErr w:type="spellEnd"/>
      <w:r w:rsidRPr="00752F56">
        <w:rPr>
          <w:rFonts w:ascii="Times New Roman" w:eastAsia="Times New Roman" w:hAnsi="Times New Roman" w:cs="Times New Roman"/>
          <w:sz w:val="24"/>
          <w:szCs w:val="24"/>
          <w:lang w:val="en-US" w:eastAsia="en-ID"/>
        </w:rPr>
        <w:t xml:space="preserve"> DBSCAN dan OPTICS agar menghasilkan analisis terbaik?</w:t>
      </w:r>
    </w:p>
    <w:p w14:paraId="7A169BED" w14:textId="2C17A278" w:rsidR="00650C36" w:rsidRPr="00752F56" w:rsidRDefault="00752F56" w:rsidP="009453C0">
      <w:pPr>
        <w:numPr>
          <w:ilvl w:val="0"/>
          <w:numId w:val="3"/>
        </w:numPr>
        <w:spacing w:before="240" w:after="240" w:line="360" w:lineRule="auto"/>
        <w:contextualSpacing/>
        <w:jc w:val="both"/>
        <w:rPr>
          <w:rFonts w:ascii="Times New Roman" w:eastAsia="Times New Roman" w:hAnsi="Times New Roman" w:cs="Times New Roman"/>
          <w:sz w:val="24"/>
          <w:szCs w:val="24"/>
          <w:lang w:val="id" w:eastAsia="en-ID"/>
        </w:rPr>
      </w:pPr>
      <w:r w:rsidRPr="00752F56">
        <w:rPr>
          <w:rFonts w:ascii="Times New Roman" w:eastAsia="Times New Roman" w:hAnsi="Times New Roman" w:cs="Times New Roman"/>
          <w:sz w:val="24"/>
          <w:szCs w:val="24"/>
          <w:lang w:val="id" w:eastAsia="en-ID"/>
        </w:rPr>
        <w:t xml:space="preserve">Bagaimana menerapkan geovisualisasi hasil klasterisasi data </w:t>
      </w:r>
      <w:r w:rsidRPr="00752F56">
        <w:rPr>
          <w:rFonts w:ascii="Times New Roman" w:eastAsia="Times New Roman" w:hAnsi="Times New Roman" w:cs="Times New Roman"/>
          <w:i/>
          <w:sz w:val="24"/>
          <w:szCs w:val="24"/>
          <w:lang w:val="id" w:eastAsia="en-ID"/>
        </w:rPr>
        <w:t>tweet</w:t>
      </w:r>
      <w:r w:rsidRPr="00752F56">
        <w:rPr>
          <w:rFonts w:ascii="Times New Roman" w:eastAsia="Times New Roman" w:hAnsi="Times New Roman" w:cs="Times New Roman"/>
          <w:sz w:val="24"/>
          <w:szCs w:val="24"/>
          <w:lang w:val="id" w:eastAsia="en-ID"/>
        </w:rPr>
        <w:t xml:space="preserve"> untuk kasus penyebaran penyakit menular langsung (studi kasus Covid-19)?</w:t>
      </w:r>
      <w:bookmarkEnd w:id="22"/>
    </w:p>
    <w:p w14:paraId="65851BCB" w14:textId="30CC6065" w:rsidR="00650C36" w:rsidRPr="00752F56" w:rsidRDefault="00650C36" w:rsidP="00650C36">
      <w:pPr>
        <w:pStyle w:val="Heading2"/>
        <w:rPr>
          <w:rFonts w:cs="Times New Roman"/>
          <w:lang w:val="en-US"/>
        </w:rPr>
      </w:pPr>
      <w:bookmarkStart w:id="23" w:name="_Toc148647685"/>
      <w:r>
        <w:rPr>
          <w:lang w:val="en-US"/>
        </w:rPr>
        <w:t>Tujuan</w:t>
      </w:r>
      <w:bookmarkEnd w:id="23"/>
      <w:r w:rsidR="00752F56">
        <w:rPr>
          <w:lang w:val="en-US"/>
        </w:rPr>
        <w:t xml:space="preserve"> Penelitian</w:t>
      </w:r>
    </w:p>
    <w:p w14:paraId="2EEFC614" w14:textId="77777777" w:rsidR="00752F56" w:rsidRPr="00752F56" w:rsidRDefault="00752F56" w:rsidP="00752F56">
      <w:pPr>
        <w:spacing w:before="240" w:after="240" w:line="360" w:lineRule="auto"/>
        <w:jc w:val="both"/>
        <w:rPr>
          <w:rFonts w:ascii="Times New Roman" w:eastAsia="Times New Roman" w:hAnsi="Times New Roman" w:cs="Times New Roman"/>
          <w:sz w:val="24"/>
          <w:szCs w:val="24"/>
        </w:rPr>
      </w:pPr>
      <w:r w:rsidRPr="00752F56">
        <w:rPr>
          <w:rFonts w:ascii="Times New Roman" w:eastAsia="Times New Roman" w:hAnsi="Times New Roman" w:cs="Times New Roman"/>
          <w:sz w:val="24"/>
          <w:szCs w:val="24"/>
        </w:rPr>
        <w:t>Tujuan penelitian ini adalah:</w:t>
      </w:r>
    </w:p>
    <w:p w14:paraId="3F8EABFB" w14:textId="77777777" w:rsidR="00752F56" w:rsidRPr="00752F56" w:rsidRDefault="00752F56" w:rsidP="00752F56">
      <w:pPr>
        <w:pStyle w:val="ListParagraph"/>
        <w:numPr>
          <w:ilvl w:val="0"/>
          <w:numId w:val="4"/>
        </w:numPr>
        <w:spacing w:before="240" w:after="240" w:line="360" w:lineRule="auto"/>
        <w:jc w:val="both"/>
        <w:rPr>
          <w:rFonts w:eastAsia="Times New Roman" w:cs="Times New Roman"/>
          <w:i/>
          <w:szCs w:val="24"/>
        </w:rPr>
      </w:pPr>
      <w:r w:rsidRPr="00752F56">
        <w:rPr>
          <w:rFonts w:eastAsia="Times New Roman" w:cs="Times New Roman"/>
          <w:szCs w:val="24"/>
        </w:rPr>
        <w:t>Menerapkan algoritma klasterisasi DBSCAN</w:t>
      </w:r>
      <w:r w:rsidRPr="00752F56">
        <w:rPr>
          <w:rFonts w:eastAsia="Times New Roman" w:cs="Times New Roman"/>
          <w:szCs w:val="24"/>
          <w:lang w:val="en-US"/>
        </w:rPr>
        <w:t xml:space="preserve"> dan OPTICS</w:t>
      </w:r>
      <w:r w:rsidRPr="00752F56">
        <w:rPr>
          <w:rFonts w:eastAsia="Times New Roman" w:cs="Times New Roman"/>
          <w:szCs w:val="24"/>
        </w:rPr>
        <w:t xml:space="preserve"> untuk mengolah data </w:t>
      </w:r>
      <w:r w:rsidRPr="00752F56">
        <w:rPr>
          <w:rFonts w:eastAsia="Times New Roman" w:cs="Times New Roman"/>
          <w:i/>
          <w:szCs w:val="24"/>
        </w:rPr>
        <w:t>tweet.</w:t>
      </w:r>
    </w:p>
    <w:p w14:paraId="5F68974B" w14:textId="77777777" w:rsidR="00752F56" w:rsidRPr="00752F56" w:rsidRDefault="00752F56" w:rsidP="00752F56">
      <w:pPr>
        <w:pStyle w:val="ListParagraph"/>
        <w:numPr>
          <w:ilvl w:val="0"/>
          <w:numId w:val="4"/>
        </w:numPr>
        <w:spacing w:before="240" w:after="240" w:line="360" w:lineRule="auto"/>
        <w:jc w:val="both"/>
        <w:rPr>
          <w:rFonts w:eastAsia="Times New Roman" w:cs="Times New Roman"/>
          <w:i/>
          <w:szCs w:val="24"/>
        </w:rPr>
      </w:pPr>
      <w:r w:rsidRPr="00752F56">
        <w:rPr>
          <w:rFonts w:eastAsia="Times New Roman" w:cs="Times New Roman"/>
          <w:iCs/>
          <w:szCs w:val="24"/>
          <w:lang w:val="en-US"/>
        </w:rPr>
        <w:t xml:space="preserve">Mengetahui hasil perbandingan terbaik antara dua </w:t>
      </w:r>
      <w:proofErr w:type="spellStart"/>
      <w:r w:rsidRPr="00752F56">
        <w:rPr>
          <w:rFonts w:eastAsia="Times New Roman" w:cs="Times New Roman"/>
          <w:iCs/>
          <w:szCs w:val="24"/>
          <w:lang w:val="en-US"/>
        </w:rPr>
        <w:t>algoritma</w:t>
      </w:r>
      <w:proofErr w:type="spellEnd"/>
      <w:r w:rsidRPr="00752F56">
        <w:rPr>
          <w:rFonts w:eastAsia="Times New Roman" w:cs="Times New Roman"/>
          <w:iCs/>
          <w:szCs w:val="24"/>
          <w:lang w:val="en-US"/>
        </w:rPr>
        <w:t xml:space="preserve"> </w:t>
      </w:r>
      <w:proofErr w:type="spellStart"/>
      <w:r w:rsidRPr="00752F56">
        <w:rPr>
          <w:rFonts w:eastAsia="Times New Roman" w:cs="Times New Roman"/>
          <w:iCs/>
          <w:szCs w:val="24"/>
          <w:lang w:val="en-US"/>
        </w:rPr>
        <w:t>klasterisasi</w:t>
      </w:r>
      <w:proofErr w:type="spellEnd"/>
      <w:r w:rsidRPr="00752F56">
        <w:rPr>
          <w:rFonts w:eastAsia="Times New Roman" w:cs="Times New Roman"/>
          <w:iCs/>
          <w:szCs w:val="24"/>
          <w:lang w:val="en-US"/>
        </w:rPr>
        <w:t xml:space="preserve"> yang digunakan, yaitu DBSCAN dan OPTICS. </w:t>
      </w:r>
    </w:p>
    <w:p w14:paraId="33BABA16" w14:textId="599F080F" w:rsidR="00650C36" w:rsidRPr="00752F56" w:rsidRDefault="00752F56" w:rsidP="009453C0">
      <w:pPr>
        <w:pStyle w:val="ListParagraph"/>
        <w:numPr>
          <w:ilvl w:val="0"/>
          <w:numId w:val="4"/>
        </w:numPr>
        <w:spacing w:before="240" w:after="240" w:line="360" w:lineRule="auto"/>
        <w:jc w:val="both"/>
        <w:rPr>
          <w:rFonts w:eastAsia="Times New Roman" w:cs="Times New Roman"/>
          <w:b/>
          <w:szCs w:val="24"/>
        </w:rPr>
      </w:pPr>
      <w:r w:rsidRPr="00752F56">
        <w:rPr>
          <w:rFonts w:eastAsia="Times New Roman" w:cs="Times New Roman"/>
          <w:szCs w:val="24"/>
        </w:rPr>
        <w:t xml:space="preserve">Menerapkan geovisualisasi hasil klasterisasi data </w:t>
      </w:r>
      <w:r w:rsidRPr="00752F56">
        <w:rPr>
          <w:rFonts w:eastAsia="Times New Roman" w:cs="Times New Roman"/>
          <w:i/>
          <w:szCs w:val="24"/>
        </w:rPr>
        <w:t xml:space="preserve">tweet </w:t>
      </w:r>
      <w:r w:rsidRPr="00752F56">
        <w:rPr>
          <w:rFonts w:eastAsia="Times New Roman" w:cs="Times New Roman"/>
          <w:szCs w:val="24"/>
        </w:rPr>
        <w:t>untuk kasus penyebaran penyakit menular langsung (studi kasus Covid-19).</w:t>
      </w:r>
    </w:p>
    <w:p w14:paraId="0CF52F11" w14:textId="1D81BD4E" w:rsidR="00650C36" w:rsidRPr="00752F56" w:rsidRDefault="00650C36" w:rsidP="00752F56">
      <w:pPr>
        <w:pStyle w:val="Heading2"/>
        <w:spacing w:line="360" w:lineRule="auto"/>
        <w:rPr>
          <w:rFonts w:cs="Times New Roman"/>
          <w:szCs w:val="28"/>
          <w:lang w:val="en-US"/>
        </w:rPr>
      </w:pPr>
      <w:bookmarkStart w:id="24" w:name="_Toc148647686"/>
      <w:r w:rsidRPr="00752F56">
        <w:rPr>
          <w:szCs w:val="24"/>
          <w:lang w:val="en-US"/>
        </w:rPr>
        <w:t>Manfaat</w:t>
      </w:r>
      <w:bookmarkEnd w:id="24"/>
    </w:p>
    <w:p w14:paraId="03D412D0" w14:textId="77777777" w:rsidR="00752F56" w:rsidRPr="00752F56" w:rsidRDefault="00752F56">
      <w:pPr>
        <w:spacing w:line="360" w:lineRule="auto"/>
        <w:jc w:val="both"/>
        <w:rPr>
          <w:rFonts w:cs="Times New Roman"/>
          <w:sz w:val="24"/>
          <w:szCs w:val="24"/>
          <w:lang w:val="en-US"/>
        </w:rPr>
        <w:pPrChange w:id="25" w:author="fahmi abdillah" w:date="2022-06-29T19:00:00Z">
          <w:pPr>
            <w:pStyle w:val="Heading2"/>
          </w:pPr>
        </w:pPrChange>
      </w:pPr>
      <w:ins w:id="26" w:author="fahmi abdillah" w:date="2022-06-29T18:59:00Z">
        <w:r w:rsidRPr="00752F56">
          <w:rPr>
            <w:rFonts w:ascii="Times New Roman" w:hAnsi="Times New Roman" w:cs="Times New Roman"/>
            <w:sz w:val="24"/>
            <w:szCs w:val="24"/>
            <w:lang w:val="en-US"/>
          </w:rPr>
          <w:t>Adapun manfaat penelitian ini adalah:</w:t>
        </w:r>
      </w:ins>
    </w:p>
    <w:p w14:paraId="79E27A7E" w14:textId="77777777" w:rsidR="00752F56" w:rsidRPr="00B60AAA" w:rsidRDefault="00752F56" w:rsidP="00752F56">
      <w:pPr>
        <w:pStyle w:val="ListParagraph"/>
        <w:numPr>
          <w:ilvl w:val="0"/>
          <w:numId w:val="6"/>
        </w:numPr>
        <w:spacing w:before="240" w:after="240" w:line="360" w:lineRule="auto"/>
        <w:jc w:val="both"/>
        <w:rPr>
          <w:rFonts w:eastAsia="Times New Roman" w:cs="Times New Roman"/>
          <w:szCs w:val="24"/>
        </w:rPr>
      </w:pPr>
      <w:r>
        <w:rPr>
          <w:rFonts w:eastAsia="Times New Roman" w:cs="Times New Roman"/>
          <w:szCs w:val="24"/>
          <w:lang w:val="en-US"/>
        </w:rPr>
        <w:t>Memberikan wawasan kepada masyarakat awam, peneliti, dan pemerintah terkait data penyebaran penyakit menular langsung (Covid-19).</w:t>
      </w:r>
    </w:p>
    <w:p w14:paraId="0082382D" w14:textId="77777777" w:rsidR="00752F56" w:rsidRPr="00621C99" w:rsidRDefault="00752F56" w:rsidP="00752F56">
      <w:pPr>
        <w:pStyle w:val="ListParagraph"/>
        <w:numPr>
          <w:ilvl w:val="0"/>
          <w:numId w:val="6"/>
        </w:numPr>
        <w:spacing w:before="240" w:after="240" w:line="360" w:lineRule="auto"/>
        <w:jc w:val="both"/>
        <w:rPr>
          <w:rFonts w:eastAsia="Times New Roman" w:cs="Times New Roman"/>
          <w:szCs w:val="24"/>
        </w:rPr>
      </w:pPr>
      <w:r>
        <w:rPr>
          <w:rFonts w:eastAsia="Times New Roman" w:cs="Times New Roman"/>
          <w:szCs w:val="24"/>
          <w:lang w:val="en-US"/>
        </w:rPr>
        <w:t>Membantu pemerintah dalam memantau keluhan gejala yang dialami masyarakat saat penyebaran penyakit menular langsung dalam waktu tertentu</w:t>
      </w:r>
      <w:r>
        <w:rPr>
          <w:rFonts w:eastAsia="Times New Roman" w:cs="Times New Roman"/>
          <w:i/>
          <w:iCs/>
          <w:szCs w:val="24"/>
          <w:lang w:val="en-US"/>
        </w:rPr>
        <w:t>.</w:t>
      </w:r>
    </w:p>
    <w:p w14:paraId="1EB1C854" w14:textId="77777777" w:rsidR="00752F56" w:rsidRPr="00621C99" w:rsidRDefault="00752F56" w:rsidP="00752F56">
      <w:pPr>
        <w:pStyle w:val="ListParagraph"/>
        <w:numPr>
          <w:ilvl w:val="0"/>
          <w:numId w:val="6"/>
        </w:numPr>
        <w:spacing w:before="240" w:after="240" w:line="360" w:lineRule="auto"/>
        <w:jc w:val="both"/>
        <w:rPr>
          <w:rFonts w:eastAsia="Times New Roman" w:cs="Times New Roman"/>
          <w:szCs w:val="24"/>
        </w:rPr>
      </w:pPr>
      <w:r>
        <w:rPr>
          <w:rFonts w:eastAsia="Times New Roman" w:cs="Times New Roman"/>
          <w:szCs w:val="24"/>
          <w:lang w:val="en-US"/>
        </w:rPr>
        <w:t>Membantu pemerintah dalam mengambil keputusan untuk menindaklanjuti kebijakan berdasarkan data.</w:t>
      </w:r>
    </w:p>
    <w:p w14:paraId="255EF7EA" w14:textId="77777777" w:rsidR="00752F56" w:rsidRPr="00B60AAA" w:rsidRDefault="00752F56" w:rsidP="00752F56">
      <w:pPr>
        <w:pStyle w:val="ListParagraph"/>
        <w:numPr>
          <w:ilvl w:val="0"/>
          <w:numId w:val="6"/>
        </w:numPr>
        <w:spacing w:before="240" w:after="240" w:line="360" w:lineRule="auto"/>
        <w:jc w:val="both"/>
        <w:rPr>
          <w:rFonts w:eastAsia="Times New Roman" w:cs="Times New Roman"/>
          <w:szCs w:val="24"/>
        </w:rPr>
      </w:pPr>
      <w:r>
        <w:rPr>
          <w:rFonts w:eastAsia="Times New Roman" w:cs="Times New Roman"/>
          <w:szCs w:val="24"/>
          <w:lang w:val="en-US"/>
        </w:rPr>
        <w:t>Membantu pemerintah dalam memutuskan daerah mana saja yang perlu diantisipasi penanggulangan dan pencegahan dini pada penyakit menular langsung.</w:t>
      </w:r>
    </w:p>
    <w:p w14:paraId="15480E9D" w14:textId="581BC540" w:rsidR="00650C36" w:rsidRDefault="00650C36" w:rsidP="009453C0">
      <w:pPr>
        <w:spacing w:line="360" w:lineRule="auto"/>
        <w:jc w:val="both"/>
        <w:rPr>
          <w:rFonts w:ascii="Times New Roman" w:hAnsi="Times New Roman" w:cs="Times New Roman"/>
          <w:sz w:val="24"/>
          <w:szCs w:val="24"/>
          <w:lang w:val="en-US"/>
        </w:rPr>
      </w:pPr>
    </w:p>
    <w:p w14:paraId="3C6AFDAB" w14:textId="77777777" w:rsidR="00D74278" w:rsidRDefault="00D74278" w:rsidP="009453C0">
      <w:pPr>
        <w:spacing w:line="360" w:lineRule="auto"/>
        <w:jc w:val="both"/>
        <w:rPr>
          <w:rFonts w:ascii="Times New Roman" w:hAnsi="Times New Roman" w:cs="Times New Roman"/>
          <w:sz w:val="24"/>
          <w:szCs w:val="24"/>
          <w:lang w:val="en-US"/>
        </w:rPr>
      </w:pPr>
    </w:p>
    <w:p w14:paraId="32A61990" w14:textId="77777777" w:rsidR="00650C36" w:rsidRDefault="00650C36" w:rsidP="009453C0">
      <w:pPr>
        <w:spacing w:line="360" w:lineRule="auto"/>
        <w:jc w:val="both"/>
        <w:rPr>
          <w:rFonts w:ascii="Times New Roman" w:hAnsi="Times New Roman" w:cs="Times New Roman"/>
          <w:sz w:val="24"/>
          <w:szCs w:val="24"/>
          <w:lang w:val="en-US"/>
        </w:rPr>
      </w:pPr>
    </w:p>
    <w:p w14:paraId="783E05FE" w14:textId="292F8088" w:rsidR="00650C36" w:rsidRPr="00D74278" w:rsidRDefault="00650C36" w:rsidP="00650C36">
      <w:pPr>
        <w:pStyle w:val="Heading2"/>
        <w:rPr>
          <w:rFonts w:cs="Times New Roman"/>
          <w:lang w:val="en-US"/>
        </w:rPr>
      </w:pPr>
      <w:bookmarkStart w:id="27" w:name="_Toc148647687"/>
      <w:r>
        <w:rPr>
          <w:lang w:val="en-US"/>
        </w:rPr>
        <w:t>Batasan Masalah</w:t>
      </w:r>
      <w:bookmarkEnd w:id="27"/>
    </w:p>
    <w:p w14:paraId="69A32C71" w14:textId="77777777" w:rsidR="00D74278" w:rsidRPr="00D74278" w:rsidRDefault="00D74278" w:rsidP="00D74278">
      <w:pPr>
        <w:spacing w:before="240" w:after="240" w:line="360" w:lineRule="auto"/>
        <w:jc w:val="both"/>
        <w:rPr>
          <w:rFonts w:ascii="Times New Roman" w:eastAsia="Times New Roman" w:hAnsi="Times New Roman" w:cs="Times New Roman"/>
          <w:sz w:val="24"/>
          <w:szCs w:val="24"/>
        </w:rPr>
      </w:pPr>
      <w:r w:rsidRPr="00D74278">
        <w:rPr>
          <w:rFonts w:ascii="Times New Roman" w:eastAsia="Times New Roman" w:hAnsi="Times New Roman" w:cs="Times New Roman"/>
          <w:sz w:val="24"/>
          <w:szCs w:val="24"/>
        </w:rPr>
        <w:t>Batasan penelitian ini adalah:</w:t>
      </w:r>
    </w:p>
    <w:p w14:paraId="33ECE197" w14:textId="77777777" w:rsidR="00D74278" w:rsidRPr="00D74278" w:rsidRDefault="00D74278" w:rsidP="00D74278">
      <w:pPr>
        <w:pStyle w:val="ListParagraph"/>
        <w:numPr>
          <w:ilvl w:val="0"/>
          <w:numId w:val="7"/>
        </w:numPr>
        <w:spacing w:before="240" w:after="240" w:line="360" w:lineRule="auto"/>
        <w:jc w:val="both"/>
        <w:rPr>
          <w:rFonts w:eastAsia="Times New Roman" w:cs="Times New Roman"/>
          <w:szCs w:val="24"/>
        </w:rPr>
      </w:pPr>
      <w:r w:rsidRPr="00D74278">
        <w:rPr>
          <w:rFonts w:eastAsia="Times New Roman" w:cs="Times New Roman"/>
          <w:szCs w:val="24"/>
        </w:rPr>
        <w:t>Penelitian ini menggunakan data teks dari media sosial Twitter dengan kata kunci tentang penyebaran penyakit menular langsung (studi kasus Covid-19).</w:t>
      </w:r>
    </w:p>
    <w:p w14:paraId="21971EF8" w14:textId="77777777" w:rsidR="00D74278" w:rsidRPr="00D74278" w:rsidRDefault="00D74278" w:rsidP="00D74278">
      <w:pPr>
        <w:pStyle w:val="ListParagraph"/>
        <w:numPr>
          <w:ilvl w:val="0"/>
          <w:numId w:val="7"/>
        </w:numPr>
        <w:spacing w:before="240" w:after="240" w:line="360" w:lineRule="auto"/>
        <w:jc w:val="both"/>
        <w:rPr>
          <w:rFonts w:eastAsia="Times New Roman" w:cs="Times New Roman"/>
          <w:szCs w:val="24"/>
        </w:rPr>
      </w:pPr>
      <w:r w:rsidRPr="00D74278">
        <w:rPr>
          <w:rFonts w:eastAsia="Times New Roman" w:cs="Times New Roman"/>
          <w:szCs w:val="24"/>
          <w:lang w:val="en-US"/>
        </w:rPr>
        <w:t xml:space="preserve">Data teks yang digunakan yaitu </w:t>
      </w:r>
      <w:r w:rsidRPr="00D74278">
        <w:rPr>
          <w:rFonts w:eastAsia="Times New Roman" w:cs="Times New Roman"/>
          <w:i/>
          <w:iCs/>
          <w:szCs w:val="24"/>
          <w:lang w:val="en-US"/>
        </w:rPr>
        <w:t xml:space="preserve">tweet </w:t>
      </w:r>
      <w:r w:rsidRPr="00D74278">
        <w:rPr>
          <w:rFonts w:eastAsia="Times New Roman" w:cs="Times New Roman"/>
          <w:szCs w:val="24"/>
          <w:lang w:val="en-US"/>
        </w:rPr>
        <w:t>berbahasa Indonesia.</w:t>
      </w:r>
    </w:p>
    <w:p w14:paraId="3D8BE404" w14:textId="77777777" w:rsidR="00D74278" w:rsidRPr="00D74278" w:rsidRDefault="00D74278" w:rsidP="00D74278">
      <w:pPr>
        <w:pStyle w:val="ListParagraph"/>
        <w:numPr>
          <w:ilvl w:val="0"/>
          <w:numId w:val="7"/>
        </w:numPr>
        <w:spacing w:before="240" w:after="240" w:line="360" w:lineRule="auto"/>
        <w:jc w:val="both"/>
        <w:rPr>
          <w:rFonts w:eastAsia="Times New Roman" w:cs="Times New Roman"/>
          <w:szCs w:val="24"/>
        </w:rPr>
      </w:pPr>
      <w:r w:rsidRPr="00D74278">
        <w:rPr>
          <w:rFonts w:eastAsia="Times New Roman" w:cs="Times New Roman"/>
          <w:szCs w:val="24"/>
          <w:lang w:val="en-US"/>
        </w:rPr>
        <w:t xml:space="preserve">Data yang digunakan dalam </w:t>
      </w:r>
      <w:proofErr w:type="spellStart"/>
      <w:r w:rsidRPr="00D74278">
        <w:rPr>
          <w:rFonts w:eastAsia="Times New Roman" w:cs="Times New Roman"/>
          <w:szCs w:val="24"/>
          <w:lang w:val="en-US"/>
        </w:rPr>
        <w:t>klasterisasi</w:t>
      </w:r>
      <w:proofErr w:type="spellEnd"/>
      <w:r w:rsidRPr="00D74278">
        <w:rPr>
          <w:rFonts w:eastAsia="Times New Roman" w:cs="Times New Roman"/>
          <w:szCs w:val="24"/>
          <w:lang w:val="en-US"/>
        </w:rPr>
        <w:t xml:space="preserve"> adalah data yang dikumpulkan sejak April 2021 – September 2021 dan Januari 2022 – Maret 2022.</w:t>
      </w:r>
    </w:p>
    <w:p w14:paraId="3AB731B7" w14:textId="77777777" w:rsidR="00D74278" w:rsidRPr="00D74278" w:rsidRDefault="00D74278" w:rsidP="00D74278">
      <w:pPr>
        <w:pStyle w:val="ListParagraph"/>
        <w:numPr>
          <w:ilvl w:val="0"/>
          <w:numId w:val="7"/>
        </w:numPr>
        <w:spacing w:before="240" w:after="240" w:line="360" w:lineRule="auto"/>
        <w:jc w:val="both"/>
        <w:rPr>
          <w:rFonts w:eastAsia="Times New Roman" w:cs="Times New Roman"/>
          <w:szCs w:val="24"/>
        </w:rPr>
      </w:pPr>
      <w:r w:rsidRPr="00D74278">
        <w:rPr>
          <w:rFonts w:eastAsia="Times New Roman" w:cs="Times New Roman"/>
          <w:szCs w:val="24"/>
          <w:lang w:val="en-US"/>
        </w:rPr>
        <w:t xml:space="preserve">Output dari </w:t>
      </w:r>
      <w:proofErr w:type="spellStart"/>
      <w:r w:rsidRPr="00D74278">
        <w:rPr>
          <w:rFonts w:eastAsia="Times New Roman" w:cs="Times New Roman"/>
          <w:szCs w:val="24"/>
          <w:lang w:val="en-US"/>
        </w:rPr>
        <w:t>algoritma</w:t>
      </w:r>
      <w:proofErr w:type="spellEnd"/>
      <w:r w:rsidRPr="00D74278">
        <w:rPr>
          <w:rFonts w:eastAsia="Times New Roman" w:cs="Times New Roman"/>
          <w:szCs w:val="24"/>
          <w:lang w:val="en-US"/>
        </w:rPr>
        <w:t xml:space="preserve"> </w:t>
      </w:r>
      <w:proofErr w:type="spellStart"/>
      <w:r w:rsidRPr="00D74278">
        <w:rPr>
          <w:rFonts w:eastAsia="Times New Roman" w:cs="Times New Roman"/>
          <w:szCs w:val="24"/>
          <w:lang w:val="en-US"/>
        </w:rPr>
        <w:t>klasterisasi</w:t>
      </w:r>
      <w:proofErr w:type="spellEnd"/>
      <w:r w:rsidRPr="00D74278">
        <w:rPr>
          <w:rFonts w:eastAsia="Times New Roman" w:cs="Times New Roman"/>
          <w:szCs w:val="24"/>
          <w:lang w:val="en-US"/>
        </w:rPr>
        <w:t xml:space="preserve"> DBSCAN dan OPTICS yang ditampilkan adalah sistem informasi geografis yang menampilkan sebaran data di wilayah Indonesia.</w:t>
      </w:r>
    </w:p>
    <w:p w14:paraId="20FAFF2A" w14:textId="77777777" w:rsidR="00D74278" w:rsidRPr="00D74278" w:rsidRDefault="00D74278" w:rsidP="00D74278">
      <w:pPr>
        <w:pStyle w:val="ListParagraph"/>
        <w:numPr>
          <w:ilvl w:val="0"/>
          <w:numId w:val="7"/>
        </w:numPr>
        <w:spacing w:before="240" w:after="240" w:line="360" w:lineRule="auto"/>
        <w:jc w:val="both"/>
        <w:rPr>
          <w:rFonts w:eastAsia="Times New Roman" w:cs="Times New Roman"/>
          <w:szCs w:val="24"/>
        </w:rPr>
      </w:pPr>
      <w:r w:rsidRPr="00D74278">
        <w:rPr>
          <w:rFonts w:eastAsia="Times New Roman" w:cs="Times New Roman"/>
          <w:szCs w:val="24"/>
          <w:lang w:val="en-US"/>
        </w:rPr>
        <w:t>Target pengguna dari penelitian ini adalah masyarakat awam, peneliti, atau pemerintah yang ingin mengetahui sebaran data masyarakat terhadap pandemi Covid-19 saat varian delta terjadi.</w:t>
      </w:r>
    </w:p>
    <w:p w14:paraId="1E62A55E" w14:textId="496ED752" w:rsidR="00650C36" w:rsidRDefault="00650C36" w:rsidP="009453C0">
      <w:pPr>
        <w:spacing w:line="360" w:lineRule="auto"/>
        <w:jc w:val="both"/>
        <w:rPr>
          <w:rFonts w:ascii="Times New Roman" w:hAnsi="Times New Roman" w:cs="Times New Roman"/>
          <w:sz w:val="24"/>
          <w:szCs w:val="24"/>
          <w:lang w:val="en-US"/>
        </w:rPr>
      </w:pPr>
    </w:p>
    <w:p w14:paraId="3C474C44" w14:textId="77777777" w:rsidR="00650C36" w:rsidRDefault="00650C36" w:rsidP="009453C0">
      <w:pPr>
        <w:spacing w:line="360" w:lineRule="auto"/>
        <w:jc w:val="both"/>
        <w:rPr>
          <w:rFonts w:ascii="Times New Roman" w:hAnsi="Times New Roman" w:cs="Times New Roman"/>
          <w:sz w:val="24"/>
          <w:szCs w:val="24"/>
          <w:lang w:val="en-US"/>
        </w:rPr>
      </w:pPr>
    </w:p>
    <w:p w14:paraId="1B83A6B1" w14:textId="249E903F" w:rsidR="00F51AA2" w:rsidRDefault="00F51AA2" w:rsidP="009453C0">
      <w:pPr>
        <w:spacing w:line="360" w:lineRule="auto"/>
        <w:jc w:val="both"/>
        <w:rPr>
          <w:rFonts w:ascii="Times New Roman" w:hAnsi="Times New Roman" w:cs="Times New Roman"/>
          <w:sz w:val="24"/>
          <w:szCs w:val="24"/>
          <w:lang w:val="en-US"/>
        </w:rPr>
      </w:pPr>
    </w:p>
    <w:p w14:paraId="72108059" w14:textId="190DC18D" w:rsidR="00F51AA2" w:rsidRDefault="00F51AA2" w:rsidP="009453C0">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br w:type="page"/>
      </w:r>
    </w:p>
    <w:p w14:paraId="18A8366E" w14:textId="77777777" w:rsidR="00737F1B" w:rsidRDefault="00737F1B" w:rsidP="00737F1B">
      <w:pPr>
        <w:pStyle w:val="Heading1"/>
        <w:jc w:val="center"/>
        <w:rPr>
          <w:lang w:val="en-US"/>
        </w:rPr>
      </w:pPr>
      <w:bookmarkStart w:id="28" w:name="_Toc148647688"/>
    </w:p>
    <w:p w14:paraId="3FC709AD" w14:textId="083CD53C" w:rsidR="00F51AA2" w:rsidRPr="00737F1B" w:rsidRDefault="00F51AA2" w:rsidP="00F306D6">
      <w:pPr>
        <w:pStyle w:val="Heading1"/>
        <w:numPr>
          <w:ilvl w:val="0"/>
          <w:numId w:val="0"/>
        </w:numPr>
        <w:ind w:left="2592" w:hanging="432"/>
        <w:rPr>
          <w:lang w:val="en-US"/>
        </w:rPr>
      </w:pPr>
      <w:r w:rsidRPr="00737F1B">
        <w:rPr>
          <w:lang w:val="en-US"/>
        </w:rPr>
        <w:t>TINJAUAN PUSTAKA</w:t>
      </w:r>
      <w:bookmarkEnd w:id="28"/>
    </w:p>
    <w:p w14:paraId="12D7E9AA" w14:textId="002BDB4E" w:rsidR="00F51AA2" w:rsidRDefault="00F51AA2" w:rsidP="009453C0">
      <w:pPr>
        <w:spacing w:line="360" w:lineRule="auto"/>
        <w:jc w:val="both"/>
        <w:rPr>
          <w:rFonts w:ascii="Times New Roman" w:hAnsi="Times New Roman" w:cs="Times New Roman"/>
          <w:sz w:val="24"/>
          <w:szCs w:val="24"/>
          <w:lang w:val="en-US"/>
        </w:rPr>
      </w:pPr>
    </w:p>
    <w:p w14:paraId="2D88E9D2" w14:textId="7F5511A1" w:rsidR="00F51AA2" w:rsidRDefault="00650C36" w:rsidP="00D74278">
      <w:pPr>
        <w:pStyle w:val="Heading2"/>
        <w:spacing w:line="360" w:lineRule="auto"/>
        <w:rPr>
          <w:lang w:val="en-US"/>
        </w:rPr>
      </w:pPr>
      <w:bookmarkStart w:id="29" w:name="_Toc148647689"/>
      <w:r>
        <w:rPr>
          <w:lang w:val="en-US"/>
        </w:rPr>
        <w:t>T</w:t>
      </w:r>
      <w:r w:rsidR="00A35FB4">
        <w:rPr>
          <w:lang w:val="en-US"/>
        </w:rPr>
        <w:t>witter</w:t>
      </w:r>
      <w:r>
        <w:rPr>
          <w:lang w:val="en-US"/>
        </w:rPr>
        <w:t xml:space="preserve"> API</w:t>
      </w:r>
      <w:bookmarkEnd w:id="29"/>
    </w:p>
    <w:p w14:paraId="21888858" w14:textId="77777777" w:rsidR="00D74278" w:rsidRPr="00D74278" w:rsidRDefault="00D74278" w:rsidP="00D74278">
      <w:pPr>
        <w:spacing w:line="360" w:lineRule="auto"/>
        <w:ind w:firstLine="576"/>
        <w:jc w:val="both"/>
        <w:rPr>
          <w:rFonts w:ascii="Times New Roman" w:hAnsi="Times New Roman" w:cs="Times New Roman"/>
          <w:sz w:val="24"/>
          <w:szCs w:val="24"/>
          <w:lang w:val="en-US"/>
        </w:rPr>
      </w:pPr>
      <w:r w:rsidRPr="00D74278">
        <w:rPr>
          <w:rFonts w:ascii="Times New Roman" w:hAnsi="Times New Roman" w:cs="Times New Roman"/>
          <w:sz w:val="24"/>
          <w:szCs w:val="24"/>
          <w:lang w:val="en-US"/>
        </w:rPr>
        <w:t xml:space="preserve">Application Programming Interface merupakan interaksi online yang melibatkan komponen perangkat lunak. API sudah banyak digunakan, mulai dari command-line tool, aplikasi enterprise, hingga aplikasi web. Twitter API merupakan API JavaScript Object Notation (JSON) berbasis web yang dapat digunakan pengembang untuk berinteraksi dengan data Twitter melalui suatu program. Twitter API harus diakses dengan cara membuat request ke layanan yang disediakan oleh Twitter melalui internet. Dengan API berbasis web, seperti Twitter API, aplikasi akan mengirim request </w:t>
      </w:r>
      <w:proofErr w:type="spellStart"/>
      <w:r w:rsidRPr="00D74278">
        <w:rPr>
          <w:rFonts w:ascii="Times New Roman" w:hAnsi="Times New Roman" w:cs="Times New Roman"/>
          <w:sz w:val="24"/>
          <w:szCs w:val="24"/>
          <w:lang w:val="en-US"/>
        </w:rPr>
        <w:t>HyperText</w:t>
      </w:r>
      <w:proofErr w:type="spellEnd"/>
      <w:r w:rsidRPr="00D74278">
        <w:rPr>
          <w:rFonts w:ascii="Times New Roman" w:hAnsi="Times New Roman" w:cs="Times New Roman"/>
          <w:sz w:val="24"/>
          <w:szCs w:val="24"/>
          <w:lang w:val="en-US"/>
        </w:rPr>
        <w:t xml:space="preserve"> Transfer Protocol (HTTP), sama seperti web browser, namun response tidak ditampilkan sebagai halaman web, melainkan dengan format yang dapat dipisahkan dengan mudah oleh aplikasi. Response memiliki format yang bermacam-macam. Twitter menggunakan format yang terkenal dan mudah digunakan yaitu JSON. Salah satu bagian dasar dari Twitter adalah tweet. Twitter API dapat digunakan untuk melakukan pencarian tweet, membuat tweet, dan menandai tweet yang disukai. Ketika akan melakukan pencarian tweet, diperlukan untuk memasukkan kriteria, seperti kata kunci atau hashtag, </w:t>
      </w:r>
      <w:proofErr w:type="spellStart"/>
      <w:r w:rsidRPr="00D74278">
        <w:rPr>
          <w:rFonts w:ascii="Times New Roman" w:hAnsi="Times New Roman" w:cs="Times New Roman"/>
          <w:sz w:val="24"/>
          <w:szCs w:val="24"/>
          <w:lang w:val="en-US"/>
        </w:rPr>
        <w:t>geolokasi</w:t>
      </w:r>
      <w:proofErr w:type="spellEnd"/>
      <w:r w:rsidRPr="00D74278">
        <w:rPr>
          <w:rFonts w:ascii="Times New Roman" w:hAnsi="Times New Roman" w:cs="Times New Roman"/>
          <w:sz w:val="24"/>
          <w:szCs w:val="24"/>
          <w:lang w:val="en-US"/>
        </w:rPr>
        <w:t xml:space="preserve">, bahasa, dan lain-lain (Freeman, 2018). </w:t>
      </w:r>
    </w:p>
    <w:p w14:paraId="540111AD" w14:textId="6EC621CE" w:rsidR="0058043E" w:rsidRDefault="00D74278" w:rsidP="00D74278">
      <w:pPr>
        <w:spacing w:line="360" w:lineRule="auto"/>
        <w:ind w:firstLine="576"/>
        <w:jc w:val="both"/>
        <w:rPr>
          <w:rFonts w:ascii="Times New Roman" w:hAnsi="Times New Roman" w:cs="Times New Roman"/>
          <w:sz w:val="24"/>
          <w:szCs w:val="24"/>
          <w:lang w:val="en-US"/>
        </w:rPr>
      </w:pPr>
      <w:r w:rsidRPr="00D74278">
        <w:rPr>
          <w:rFonts w:ascii="Times New Roman" w:hAnsi="Times New Roman" w:cs="Times New Roman"/>
          <w:sz w:val="24"/>
          <w:szCs w:val="24"/>
          <w:lang w:val="en-US"/>
        </w:rPr>
        <w:t>Twitter API merupakan contoh dari REST API, yaitu API yang menggunakan gaya arsitektur Representational State Transfer (REST). REST adalah gaya dalam mengembangkan sistem yang dapat melakukan komunikasi yang fleksibel dan menampilkan informasi lintas web dengan menyediakan struktur yang diperlukan untuk mengembangkan komponen yang memiliki tujuan umum secara mudah.</w:t>
      </w:r>
    </w:p>
    <w:p w14:paraId="420BBC7A" w14:textId="77777777" w:rsidR="0058043E" w:rsidRDefault="0058043E">
      <w:pPr>
        <w:rPr>
          <w:rFonts w:ascii="Times New Roman" w:hAnsi="Times New Roman" w:cs="Times New Roman"/>
          <w:sz w:val="24"/>
          <w:szCs w:val="24"/>
          <w:lang w:val="en-US"/>
        </w:rPr>
      </w:pPr>
      <w:r>
        <w:rPr>
          <w:rFonts w:ascii="Times New Roman" w:hAnsi="Times New Roman" w:cs="Times New Roman"/>
          <w:sz w:val="24"/>
          <w:szCs w:val="24"/>
          <w:lang w:val="en-US"/>
        </w:rPr>
        <w:br w:type="page"/>
      </w:r>
    </w:p>
    <w:p w14:paraId="263878CC" w14:textId="28347AF1" w:rsidR="00650C36" w:rsidRDefault="00650C36" w:rsidP="00085257">
      <w:pPr>
        <w:pStyle w:val="Heading2"/>
        <w:rPr>
          <w:lang w:val="en-US"/>
        </w:rPr>
      </w:pPr>
      <w:bookmarkStart w:id="30" w:name="_Toc148647690"/>
      <w:r>
        <w:rPr>
          <w:lang w:val="en-US"/>
        </w:rPr>
        <w:lastRenderedPageBreak/>
        <w:t>D</w:t>
      </w:r>
      <w:r w:rsidR="00A35FB4">
        <w:rPr>
          <w:lang w:val="en-US"/>
        </w:rPr>
        <w:t>ata</w:t>
      </w:r>
      <w:r>
        <w:rPr>
          <w:lang w:val="en-US"/>
        </w:rPr>
        <w:t xml:space="preserve"> M</w:t>
      </w:r>
      <w:r w:rsidR="00A35FB4">
        <w:rPr>
          <w:lang w:val="en-US"/>
        </w:rPr>
        <w:t>ining</w:t>
      </w:r>
      <w:bookmarkEnd w:id="30"/>
    </w:p>
    <w:p w14:paraId="15990C89" w14:textId="77777777" w:rsidR="00BF36BD" w:rsidRPr="00BF36BD" w:rsidRDefault="00BF36BD" w:rsidP="00BF36BD">
      <w:pPr>
        <w:spacing w:before="240" w:after="240" w:line="360" w:lineRule="auto"/>
        <w:ind w:firstLine="360"/>
        <w:jc w:val="both"/>
        <w:rPr>
          <w:rFonts w:ascii="Times New Roman" w:eastAsia="Times New Roman" w:hAnsi="Times New Roman" w:cs="Times New Roman"/>
          <w:szCs w:val="24"/>
        </w:rPr>
      </w:pPr>
      <w:r w:rsidRPr="00BF36BD">
        <w:rPr>
          <w:rFonts w:ascii="Times New Roman" w:eastAsia="Times New Roman" w:hAnsi="Times New Roman" w:cs="Times New Roman"/>
          <w:i/>
          <w:iCs/>
          <w:szCs w:val="24"/>
        </w:rPr>
        <w:t>Data mining</w:t>
      </w:r>
      <w:r w:rsidRPr="00BF36BD">
        <w:rPr>
          <w:rFonts w:ascii="Times New Roman" w:eastAsia="Times New Roman" w:hAnsi="Times New Roman" w:cs="Times New Roman"/>
          <w:szCs w:val="24"/>
        </w:rPr>
        <w:t xml:space="preserve"> adalah proses penemuan pola dan pengetahuan dari kumpulan data dengan jumlah yang besar. Sumber data meliputi basis data, data warehouse, website, penyimpanan informasi lainnya, atau data streaming yang digunakan oleh suatu sistem secara dinamis (Han </w:t>
      </w:r>
      <w:r w:rsidRPr="00BF36BD">
        <w:rPr>
          <w:rFonts w:ascii="Times New Roman" w:eastAsia="Times New Roman" w:hAnsi="Times New Roman" w:cs="Times New Roman"/>
          <w:i/>
          <w:iCs/>
          <w:szCs w:val="24"/>
        </w:rPr>
        <w:t>et al.</w:t>
      </w:r>
      <w:r w:rsidRPr="00BF36BD">
        <w:rPr>
          <w:rFonts w:ascii="Times New Roman" w:eastAsia="Times New Roman" w:hAnsi="Times New Roman" w:cs="Times New Roman"/>
          <w:szCs w:val="24"/>
        </w:rPr>
        <w:t xml:space="preserve"> 2012). Sedangkan menurut Baumgartner </w:t>
      </w:r>
      <w:r w:rsidRPr="00BF36BD">
        <w:rPr>
          <w:rFonts w:ascii="Times New Roman" w:eastAsia="Times New Roman" w:hAnsi="Times New Roman" w:cs="Times New Roman"/>
          <w:i/>
          <w:iCs/>
          <w:szCs w:val="24"/>
        </w:rPr>
        <w:t>et al.</w:t>
      </w:r>
      <w:r w:rsidRPr="00BF36BD">
        <w:rPr>
          <w:rFonts w:ascii="Times New Roman" w:eastAsia="Times New Roman" w:hAnsi="Times New Roman" w:cs="Times New Roman"/>
          <w:szCs w:val="24"/>
        </w:rPr>
        <w:t xml:space="preserve"> (1996), </w:t>
      </w:r>
      <w:r w:rsidRPr="00BF36BD">
        <w:rPr>
          <w:rFonts w:ascii="Times New Roman" w:eastAsia="Times New Roman" w:hAnsi="Times New Roman" w:cs="Times New Roman"/>
          <w:i/>
          <w:iCs/>
          <w:szCs w:val="24"/>
        </w:rPr>
        <w:t>Data mining</w:t>
      </w:r>
      <w:r w:rsidRPr="00BF36BD">
        <w:rPr>
          <w:rFonts w:ascii="Times New Roman" w:eastAsia="Times New Roman" w:hAnsi="Times New Roman" w:cs="Times New Roman"/>
          <w:szCs w:val="24"/>
        </w:rPr>
        <w:t xml:space="preserve"> adalah langkah analisis terhadap proses penemuan pengetahuan di dalam basis data atau </w:t>
      </w:r>
      <w:r w:rsidRPr="00BF36BD">
        <w:rPr>
          <w:rFonts w:ascii="Times New Roman" w:eastAsia="Times New Roman" w:hAnsi="Times New Roman" w:cs="Times New Roman"/>
          <w:i/>
          <w:iCs/>
          <w:szCs w:val="24"/>
        </w:rPr>
        <w:t>Knowledge Discovery in Databases</w:t>
      </w:r>
      <w:r w:rsidRPr="00BF36BD">
        <w:rPr>
          <w:rFonts w:ascii="Times New Roman" w:eastAsia="Times New Roman" w:hAnsi="Times New Roman" w:cs="Times New Roman"/>
          <w:szCs w:val="24"/>
        </w:rPr>
        <w:t xml:space="preserve"> (KDD). Pengetahuan dapat berupa pola data yang valid atau hubungan antar data (tidak diketahui sebelumnya).</w:t>
      </w:r>
      <w:r w:rsidRPr="00BF36BD">
        <w:rPr>
          <w:rFonts w:ascii="Times New Roman" w:eastAsia="Times New Roman" w:hAnsi="Times New Roman" w:cs="Times New Roman"/>
          <w:szCs w:val="24"/>
          <w:lang w:val="en-US"/>
        </w:rPr>
        <w:t xml:space="preserve"> </w:t>
      </w:r>
      <w:r w:rsidRPr="00BF36BD">
        <w:rPr>
          <w:rFonts w:ascii="Times New Roman" w:eastAsia="Times New Roman" w:hAnsi="Times New Roman" w:cs="Times New Roman"/>
          <w:i/>
          <w:iCs/>
          <w:szCs w:val="24"/>
        </w:rPr>
        <w:t xml:space="preserve">Data mining </w:t>
      </w:r>
      <w:r w:rsidRPr="00BF36BD">
        <w:rPr>
          <w:rFonts w:ascii="Times New Roman" w:eastAsia="Times New Roman" w:hAnsi="Times New Roman" w:cs="Times New Roman"/>
          <w:szCs w:val="24"/>
        </w:rPr>
        <w:t>adalah kombinasi dari banyak disiplin ilmu komputer. Disiplin ini didefinisikan sebagai proses menemukan pola baru dari kumpulan data yang sangat besar, termasuk metode seperti kecerdasan buatan, pembelajaran mesin, statistik, dan sistem basis data</w:t>
      </w:r>
      <w:r w:rsidRPr="00BF36BD">
        <w:rPr>
          <w:rFonts w:ascii="Times New Roman" w:eastAsia="Times New Roman" w:hAnsi="Times New Roman" w:cs="Times New Roman"/>
          <w:i/>
          <w:iCs/>
          <w:szCs w:val="24"/>
        </w:rPr>
        <w:t>.</w:t>
      </w:r>
      <w:r w:rsidRPr="00BF36BD">
        <w:rPr>
          <w:rFonts w:ascii="Times New Roman" w:eastAsia="Times New Roman" w:hAnsi="Times New Roman" w:cs="Times New Roman"/>
          <w:szCs w:val="24"/>
        </w:rPr>
        <w:t xml:space="preserve"> </w:t>
      </w:r>
    </w:p>
    <w:p w14:paraId="2B829D8A" w14:textId="77777777" w:rsidR="00BF36BD" w:rsidRPr="00BF36BD" w:rsidRDefault="00BF36BD" w:rsidP="00BF36BD">
      <w:pPr>
        <w:spacing w:before="240" w:after="240" w:line="360" w:lineRule="auto"/>
        <w:ind w:firstLine="360"/>
        <w:jc w:val="both"/>
        <w:rPr>
          <w:rFonts w:ascii="Times New Roman" w:eastAsia="Times New Roman" w:hAnsi="Times New Roman" w:cs="Times New Roman"/>
          <w:szCs w:val="24"/>
        </w:rPr>
      </w:pPr>
      <w:r w:rsidRPr="00BF36BD">
        <w:rPr>
          <w:rFonts w:ascii="Times New Roman" w:eastAsia="Times New Roman" w:hAnsi="Times New Roman" w:cs="Times New Roman"/>
          <w:szCs w:val="24"/>
        </w:rPr>
        <w:t xml:space="preserve">Sedangkan Chakrabarti </w:t>
      </w:r>
      <w:r w:rsidRPr="00BF36BD">
        <w:rPr>
          <w:rFonts w:ascii="Times New Roman" w:eastAsia="Times New Roman" w:hAnsi="Times New Roman" w:cs="Times New Roman"/>
          <w:i/>
          <w:iCs/>
          <w:szCs w:val="24"/>
        </w:rPr>
        <w:t xml:space="preserve">et al. </w:t>
      </w:r>
      <w:r w:rsidRPr="00BF36BD">
        <w:rPr>
          <w:rFonts w:ascii="Times New Roman" w:eastAsia="Times New Roman" w:hAnsi="Times New Roman" w:cs="Times New Roman"/>
          <w:szCs w:val="24"/>
        </w:rPr>
        <w:t xml:space="preserve">(2006) menjelaskan bahwa, </w:t>
      </w:r>
      <w:r w:rsidRPr="00BF36BD">
        <w:rPr>
          <w:rFonts w:ascii="Times New Roman" w:eastAsia="Times New Roman" w:hAnsi="Times New Roman" w:cs="Times New Roman"/>
          <w:i/>
          <w:iCs/>
          <w:szCs w:val="24"/>
        </w:rPr>
        <w:t>Data mining</w:t>
      </w:r>
      <w:r w:rsidRPr="00BF36BD">
        <w:rPr>
          <w:rFonts w:ascii="Times New Roman" w:eastAsia="Times New Roman" w:hAnsi="Times New Roman" w:cs="Times New Roman"/>
          <w:szCs w:val="24"/>
        </w:rPr>
        <w:t xml:space="preserve"> digunakan untuk mengekstrak (mengambil intisari) pengetahuan dari sekumpulan data sehingga didapatkan struktur yang dapat dimengerti manusia serta melibatkan basis data dan manajemen data, </w:t>
      </w:r>
      <w:proofErr w:type="spellStart"/>
      <w:r w:rsidRPr="00BF36BD">
        <w:rPr>
          <w:rFonts w:ascii="Times New Roman" w:eastAsia="Times New Roman" w:hAnsi="Times New Roman" w:cs="Times New Roman"/>
          <w:szCs w:val="24"/>
        </w:rPr>
        <w:t>prapemrosesan</w:t>
      </w:r>
      <w:proofErr w:type="spellEnd"/>
      <w:r w:rsidRPr="00BF36BD">
        <w:rPr>
          <w:rFonts w:ascii="Times New Roman" w:eastAsia="Times New Roman" w:hAnsi="Times New Roman" w:cs="Times New Roman"/>
          <w:szCs w:val="24"/>
        </w:rPr>
        <w:t xml:space="preserve"> data, pertimbangan model dan inferensi ukuran ketertarikan, pertimbangan kompleksitas, pasca-pemrosesan terhadap struktur yang ditemukan, visualisasi, dan pembaruan secara </w:t>
      </w:r>
      <w:r w:rsidRPr="00BF36BD">
        <w:rPr>
          <w:rFonts w:ascii="Times New Roman" w:eastAsia="Times New Roman" w:hAnsi="Times New Roman" w:cs="Times New Roman"/>
          <w:i/>
          <w:iCs/>
          <w:szCs w:val="24"/>
        </w:rPr>
        <w:t>online.</w:t>
      </w:r>
    </w:p>
    <w:p w14:paraId="4CF2CD20" w14:textId="0DA21B1C" w:rsidR="00BF36BD" w:rsidRPr="00BF36BD" w:rsidRDefault="00650C36" w:rsidP="00BF36BD">
      <w:pPr>
        <w:pStyle w:val="Heading2"/>
        <w:spacing w:line="360" w:lineRule="auto"/>
        <w:jc w:val="both"/>
        <w:rPr>
          <w:rFonts w:cs="Times New Roman"/>
          <w:szCs w:val="24"/>
          <w:lang w:val="en-US"/>
        </w:rPr>
      </w:pPr>
      <w:bookmarkStart w:id="31" w:name="_Toc148647691"/>
      <w:proofErr w:type="spellStart"/>
      <w:r w:rsidRPr="00BF36BD">
        <w:rPr>
          <w:rFonts w:cs="Times New Roman"/>
          <w:szCs w:val="24"/>
          <w:lang w:val="en-US"/>
        </w:rPr>
        <w:t>P</w:t>
      </w:r>
      <w:r w:rsidR="00A35FB4" w:rsidRPr="00BF36BD">
        <w:rPr>
          <w:rFonts w:cs="Times New Roman"/>
          <w:szCs w:val="24"/>
          <w:lang w:val="en-US"/>
        </w:rPr>
        <w:t>raproses</w:t>
      </w:r>
      <w:proofErr w:type="spellEnd"/>
      <w:r w:rsidR="00A35FB4" w:rsidRPr="00BF36BD">
        <w:rPr>
          <w:rFonts w:cs="Times New Roman"/>
          <w:szCs w:val="24"/>
          <w:lang w:val="en-US"/>
        </w:rPr>
        <w:t xml:space="preserve"> </w:t>
      </w:r>
      <w:r w:rsidRPr="00BF36BD">
        <w:rPr>
          <w:rFonts w:cs="Times New Roman"/>
          <w:szCs w:val="24"/>
          <w:lang w:val="en-US"/>
        </w:rPr>
        <w:t>D</w:t>
      </w:r>
      <w:r w:rsidR="00A35FB4" w:rsidRPr="00BF36BD">
        <w:rPr>
          <w:rFonts w:cs="Times New Roman"/>
          <w:szCs w:val="24"/>
          <w:lang w:val="en-US"/>
        </w:rPr>
        <w:t>ata</w:t>
      </w:r>
      <w:bookmarkEnd w:id="31"/>
    </w:p>
    <w:p w14:paraId="234752F3" w14:textId="77777777" w:rsidR="00BF36BD" w:rsidRPr="00BF36BD" w:rsidRDefault="00BF36BD" w:rsidP="00BF36BD">
      <w:pPr>
        <w:spacing w:line="360" w:lineRule="auto"/>
        <w:ind w:firstLine="576"/>
        <w:jc w:val="both"/>
        <w:rPr>
          <w:rFonts w:ascii="Times New Roman" w:hAnsi="Times New Roman" w:cs="Times New Roman"/>
          <w:sz w:val="24"/>
          <w:szCs w:val="24"/>
          <w:lang w:val="en-US"/>
        </w:rPr>
      </w:pPr>
      <w:r w:rsidRPr="00BF36BD">
        <w:rPr>
          <w:rFonts w:ascii="Times New Roman" w:hAnsi="Times New Roman" w:cs="Times New Roman"/>
          <w:sz w:val="24"/>
          <w:szCs w:val="24"/>
          <w:lang w:val="en-US"/>
        </w:rPr>
        <w:t xml:space="preserve">Text mining adalah salah satu teknik yang dapat digunakan untuk melakukan klasifikasi di mana, penambangan teks adalah variasi penambangan data yang mencoba menemukan pola menarik dari banyak koleksi data </w:t>
      </w:r>
      <w:proofErr w:type="spellStart"/>
      <w:r w:rsidRPr="00BF36BD">
        <w:rPr>
          <w:rFonts w:ascii="Times New Roman" w:hAnsi="Times New Roman" w:cs="Times New Roman"/>
          <w:sz w:val="24"/>
          <w:szCs w:val="24"/>
          <w:lang w:val="en-US"/>
        </w:rPr>
        <w:t>tekstual</w:t>
      </w:r>
      <w:proofErr w:type="spellEnd"/>
      <w:r w:rsidRPr="00BF36BD">
        <w:rPr>
          <w:rFonts w:ascii="Times New Roman" w:hAnsi="Times New Roman" w:cs="Times New Roman"/>
          <w:sz w:val="24"/>
          <w:szCs w:val="24"/>
          <w:lang w:val="en-US"/>
        </w:rPr>
        <w:t xml:space="preserve">. </w:t>
      </w:r>
      <w:proofErr w:type="gramStart"/>
      <w:r w:rsidRPr="00BF36BD">
        <w:rPr>
          <w:rFonts w:ascii="Times New Roman" w:hAnsi="Times New Roman" w:cs="Times New Roman"/>
          <w:sz w:val="24"/>
          <w:szCs w:val="24"/>
          <w:lang w:val="en-US"/>
        </w:rPr>
        <w:t>Menurut  Liao</w:t>
      </w:r>
      <w:proofErr w:type="gramEnd"/>
      <w:r w:rsidRPr="00BF36BD">
        <w:rPr>
          <w:rFonts w:ascii="Times New Roman" w:hAnsi="Times New Roman" w:cs="Times New Roman"/>
          <w:sz w:val="24"/>
          <w:szCs w:val="24"/>
          <w:lang w:val="en-US"/>
        </w:rPr>
        <w:t xml:space="preserve"> et al. (2012), penambangan teks mirip dengan penambangan data, kecuali untuk teknik penambangan data yang dirancang untuk mengerjakan data terstruktur dalam database, tetapi penambangan teks dapat mengerjakan data yang tidak terstruktur atau semi terstruktur seperti dokumen teks lengkap, halaman web kode/skrip, dan lainnya. Terdapat 5 langkah dalam </w:t>
      </w:r>
      <w:proofErr w:type="spellStart"/>
      <w:r w:rsidRPr="00BF36BD">
        <w:rPr>
          <w:rFonts w:ascii="Times New Roman" w:hAnsi="Times New Roman" w:cs="Times New Roman"/>
          <w:sz w:val="24"/>
          <w:szCs w:val="24"/>
          <w:lang w:val="en-US"/>
        </w:rPr>
        <w:t>praproses</w:t>
      </w:r>
      <w:proofErr w:type="spellEnd"/>
      <w:r w:rsidRPr="00BF36BD">
        <w:rPr>
          <w:rFonts w:ascii="Times New Roman" w:hAnsi="Times New Roman" w:cs="Times New Roman"/>
          <w:sz w:val="24"/>
          <w:szCs w:val="24"/>
          <w:lang w:val="en-US"/>
        </w:rPr>
        <w:t xml:space="preserve"> data yaitu tokenizing, normalisasi kata, penghapusan </w:t>
      </w:r>
      <w:proofErr w:type="spellStart"/>
      <w:r w:rsidRPr="00BF36BD">
        <w:rPr>
          <w:rFonts w:ascii="Times New Roman" w:hAnsi="Times New Roman" w:cs="Times New Roman"/>
          <w:sz w:val="24"/>
          <w:szCs w:val="24"/>
          <w:lang w:val="en-US"/>
        </w:rPr>
        <w:t>stopword</w:t>
      </w:r>
      <w:proofErr w:type="spellEnd"/>
      <w:r w:rsidRPr="00BF36BD">
        <w:rPr>
          <w:rFonts w:ascii="Times New Roman" w:hAnsi="Times New Roman" w:cs="Times New Roman"/>
          <w:sz w:val="24"/>
          <w:szCs w:val="24"/>
          <w:lang w:val="en-US"/>
        </w:rPr>
        <w:t>, stemming, dan pembuatan Term Document Matrix (TDM).</w:t>
      </w:r>
    </w:p>
    <w:p w14:paraId="1EF6C0A3" w14:textId="7A3728E5" w:rsidR="00BF36BD" w:rsidRPr="00BF36BD" w:rsidRDefault="00BF36BD" w:rsidP="00BF36BD">
      <w:pPr>
        <w:spacing w:line="360" w:lineRule="auto"/>
        <w:ind w:firstLine="576"/>
        <w:jc w:val="both"/>
        <w:rPr>
          <w:rFonts w:ascii="Times New Roman" w:hAnsi="Times New Roman" w:cs="Times New Roman"/>
          <w:sz w:val="24"/>
          <w:szCs w:val="24"/>
          <w:lang w:val="en-US"/>
        </w:rPr>
      </w:pPr>
      <w:r w:rsidRPr="00BF36BD">
        <w:rPr>
          <w:rFonts w:ascii="Times New Roman" w:hAnsi="Times New Roman" w:cs="Times New Roman"/>
          <w:sz w:val="24"/>
          <w:szCs w:val="24"/>
          <w:lang w:val="en-US"/>
        </w:rPr>
        <w:t xml:space="preserve">Secara umum, tahapan utama dalam penambangan teks terdiri dari tiga bagian utama yaitu pra-pemrosesan teks, pemilihan fitur, dan </w:t>
      </w:r>
      <w:proofErr w:type="spellStart"/>
      <w:r w:rsidRPr="00BF36BD">
        <w:rPr>
          <w:rFonts w:ascii="Times New Roman" w:hAnsi="Times New Roman" w:cs="Times New Roman"/>
          <w:sz w:val="24"/>
          <w:szCs w:val="24"/>
          <w:lang w:val="en-US"/>
        </w:rPr>
        <w:t>analitik</w:t>
      </w:r>
      <w:proofErr w:type="spellEnd"/>
      <w:r w:rsidRPr="00BF36BD">
        <w:rPr>
          <w:rFonts w:ascii="Times New Roman" w:hAnsi="Times New Roman" w:cs="Times New Roman"/>
          <w:sz w:val="24"/>
          <w:szCs w:val="24"/>
          <w:lang w:val="en-US"/>
        </w:rPr>
        <w:t xml:space="preserve"> teks. Pada tahapan </w:t>
      </w:r>
      <w:proofErr w:type="spellStart"/>
      <w:r w:rsidRPr="00BF36BD">
        <w:rPr>
          <w:rFonts w:ascii="Times New Roman" w:hAnsi="Times New Roman" w:cs="Times New Roman"/>
          <w:sz w:val="24"/>
          <w:szCs w:val="24"/>
          <w:lang w:val="en-US"/>
        </w:rPr>
        <w:lastRenderedPageBreak/>
        <w:t>praprosesi</w:t>
      </w:r>
      <w:proofErr w:type="spellEnd"/>
      <w:r w:rsidRPr="00BF36BD">
        <w:rPr>
          <w:rFonts w:ascii="Times New Roman" w:hAnsi="Times New Roman" w:cs="Times New Roman"/>
          <w:sz w:val="24"/>
          <w:szCs w:val="24"/>
          <w:lang w:val="en-US"/>
        </w:rPr>
        <w:t xml:space="preserve"> teks secara umum adalah </w:t>
      </w:r>
      <w:proofErr w:type="spellStart"/>
      <w:r w:rsidRPr="00BF36BD">
        <w:rPr>
          <w:rFonts w:ascii="Times New Roman" w:hAnsi="Times New Roman" w:cs="Times New Roman"/>
          <w:sz w:val="24"/>
          <w:szCs w:val="24"/>
          <w:lang w:val="en-US"/>
        </w:rPr>
        <w:t>tokenisasi</w:t>
      </w:r>
      <w:proofErr w:type="spellEnd"/>
      <w:r w:rsidRPr="00BF36BD">
        <w:rPr>
          <w:rFonts w:ascii="Times New Roman" w:hAnsi="Times New Roman" w:cs="Times New Roman"/>
          <w:sz w:val="24"/>
          <w:szCs w:val="24"/>
          <w:lang w:val="en-US"/>
        </w:rPr>
        <w:t xml:space="preserve">, </w:t>
      </w:r>
      <w:proofErr w:type="spellStart"/>
      <w:r w:rsidRPr="00BF36BD">
        <w:rPr>
          <w:rFonts w:ascii="Times New Roman" w:hAnsi="Times New Roman" w:cs="Times New Roman"/>
          <w:sz w:val="24"/>
          <w:szCs w:val="24"/>
          <w:lang w:val="en-US"/>
        </w:rPr>
        <w:t>pemfilteran</w:t>
      </w:r>
      <w:proofErr w:type="spellEnd"/>
      <w:r w:rsidRPr="00BF36BD">
        <w:rPr>
          <w:rFonts w:ascii="Times New Roman" w:hAnsi="Times New Roman" w:cs="Times New Roman"/>
          <w:sz w:val="24"/>
          <w:szCs w:val="24"/>
          <w:lang w:val="en-US"/>
        </w:rPr>
        <w:t xml:space="preserve">, stemming, penandaan, dan analisis. </w:t>
      </w:r>
      <w:proofErr w:type="spellStart"/>
      <w:r w:rsidRPr="00BF36BD">
        <w:rPr>
          <w:rFonts w:ascii="Times New Roman" w:hAnsi="Times New Roman" w:cs="Times New Roman"/>
          <w:sz w:val="24"/>
          <w:szCs w:val="24"/>
          <w:lang w:val="en-US"/>
        </w:rPr>
        <w:t>Tokenisasi</w:t>
      </w:r>
      <w:proofErr w:type="spellEnd"/>
      <w:r w:rsidRPr="00BF36BD">
        <w:rPr>
          <w:rFonts w:ascii="Times New Roman" w:hAnsi="Times New Roman" w:cs="Times New Roman"/>
          <w:sz w:val="24"/>
          <w:szCs w:val="24"/>
          <w:lang w:val="en-US"/>
        </w:rPr>
        <w:t xml:space="preserve"> adalah langkah untuk memisahkan setiap kata (token) dalam dokumen input. </w:t>
      </w:r>
      <w:proofErr w:type="spellStart"/>
      <w:r w:rsidRPr="00BF36BD">
        <w:rPr>
          <w:rFonts w:ascii="Times New Roman" w:hAnsi="Times New Roman" w:cs="Times New Roman"/>
          <w:sz w:val="24"/>
          <w:szCs w:val="24"/>
          <w:lang w:val="en-US"/>
        </w:rPr>
        <w:t>Pemfilteran</w:t>
      </w:r>
      <w:proofErr w:type="spellEnd"/>
      <w:r w:rsidRPr="00BF36BD">
        <w:rPr>
          <w:rFonts w:ascii="Times New Roman" w:hAnsi="Times New Roman" w:cs="Times New Roman"/>
          <w:sz w:val="24"/>
          <w:szCs w:val="24"/>
          <w:lang w:val="en-US"/>
        </w:rPr>
        <w:t xml:space="preserve"> adalah proses pemilihan untuk kata-kata yang dihasilkan dari proses </w:t>
      </w:r>
      <w:proofErr w:type="spellStart"/>
      <w:r w:rsidRPr="00BF36BD">
        <w:rPr>
          <w:rFonts w:ascii="Times New Roman" w:hAnsi="Times New Roman" w:cs="Times New Roman"/>
          <w:sz w:val="24"/>
          <w:szCs w:val="24"/>
          <w:lang w:val="en-US"/>
        </w:rPr>
        <w:t>tokenisasi</w:t>
      </w:r>
      <w:proofErr w:type="spellEnd"/>
      <w:r w:rsidRPr="00BF36BD">
        <w:rPr>
          <w:rFonts w:ascii="Times New Roman" w:hAnsi="Times New Roman" w:cs="Times New Roman"/>
          <w:sz w:val="24"/>
          <w:szCs w:val="24"/>
          <w:lang w:val="en-US"/>
        </w:rPr>
        <w:t xml:space="preserve">, dapat dilakukan dengan daftar berhenti atau </w:t>
      </w:r>
      <w:proofErr w:type="spellStart"/>
      <w:r w:rsidRPr="00BF36BD">
        <w:rPr>
          <w:rFonts w:ascii="Times New Roman" w:hAnsi="Times New Roman" w:cs="Times New Roman"/>
          <w:sz w:val="24"/>
          <w:szCs w:val="24"/>
          <w:lang w:val="en-US"/>
        </w:rPr>
        <w:t>algoritma</w:t>
      </w:r>
      <w:proofErr w:type="spellEnd"/>
      <w:r w:rsidRPr="00BF36BD">
        <w:rPr>
          <w:rFonts w:ascii="Times New Roman" w:hAnsi="Times New Roman" w:cs="Times New Roman"/>
          <w:sz w:val="24"/>
          <w:szCs w:val="24"/>
          <w:lang w:val="en-US"/>
        </w:rPr>
        <w:t xml:space="preserve"> daftar kata. </w:t>
      </w:r>
      <w:proofErr w:type="spellStart"/>
      <w:r w:rsidRPr="00BF36BD">
        <w:rPr>
          <w:rFonts w:ascii="Times New Roman" w:hAnsi="Times New Roman" w:cs="Times New Roman"/>
          <w:sz w:val="24"/>
          <w:szCs w:val="24"/>
          <w:lang w:val="en-US"/>
        </w:rPr>
        <w:t>Algoritma</w:t>
      </w:r>
      <w:proofErr w:type="spellEnd"/>
      <w:r w:rsidRPr="00BF36BD">
        <w:rPr>
          <w:rFonts w:ascii="Times New Roman" w:hAnsi="Times New Roman" w:cs="Times New Roman"/>
          <w:sz w:val="24"/>
          <w:szCs w:val="24"/>
          <w:lang w:val="en-US"/>
        </w:rPr>
        <w:t xml:space="preserve"> stop list akan membuang kata-kata yang tidak penting seperti kata ganti, kata keterangan, konjungsi, preposisi, dan pakaian. Sebaliknya, </w:t>
      </w:r>
      <w:proofErr w:type="spellStart"/>
      <w:r w:rsidRPr="00BF36BD">
        <w:rPr>
          <w:rFonts w:ascii="Times New Roman" w:hAnsi="Times New Roman" w:cs="Times New Roman"/>
          <w:sz w:val="24"/>
          <w:szCs w:val="24"/>
          <w:lang w:val="en-US"/>
        </w:rPr>
        <w:t>algoritma</w:t>
      </w:r>
      <w:proofErr w:type="spellEnd"/>
      <w:r w:rsidRPr="00BF36BD">
        <w:rPr>
          <w:rFonts w:ascii="Times New Roman" w:hAnsi="Times New Roman" w:cs="Times New Roman"/>
          <w:sz w:val="24"/>
          <w:szCs w:val="24"/>
          <w:lang w:val="en-US"/>
        </w:rPr>
        <w:t xml:space="preserve"> daftar kata akan menyimpan kata-kata penting</w:t>
      </w:r>
      <w:r w:rsidR="00C56D39">
        <w:rPr>
          <w:rFonts w:ascii="Times New Roman" w:hAnsi="Times New Roman" w:cs="Times New Roman"/>
          <w:sz w:val="24"/>
          <w:szCs w:val="24"/>
          <w:lang w:val="en-US"/>
        </w:rPr>
        <w:t>.</w:t>
      </w:r>
    </w:p>
    <w:p w14:paraId="7B175748" w14:textId="502023D4" w:rsidR="00686759" w:rsidRDefault="00545F5A" w:rsidP="00040B3F">
      <w:pPr>
        <w:pStyle w:val="Heading3"/>
        <w:spacing w:line="360" w:lineRule="auto"/>
        <w:jc w:val="both"/>
        <w:rPr>
          <w:lang w:val="en-US"/>
        </w:rPr>
      </w:pPr>
      <w:bookmarkStart w:id="32" w:name="_Toc148647692"/>
      <w:r>
        <w:rPr>
          <w:lang w:val="en-US"/>
        </w:rPr>
        <w:t>Case Folding</w:t>
      </w:r>
      <w:bookmarkEnd w:id="32"/>
    </w:p>
    <w:p w14:paraId="7C0B4DFC" w14:textId="15E3F5F6" w:rsidR="00690370" w:rsidRPr="00690370" w:rsidRDefault="00690370" w:rsidP="00040B3F">
      <w:pPr>
        <w:spacing w:line="360" w:lineRule="auto"/>
        <w:ind w:firstLine="720"/>
        <w:jc w:val="both"/>
        <w:rPr>
          <w:rFonts w:ascii="Times New Roman" w:hAnsi="Times New Roman" w:cs="Times New Roman"/>
          <w:sz w:val="24"/>
          <w:szCs w:val="24"/>
          <w:lang w:val="en-US"/>
        </w:rPr>
      </w:pPr>
      <w:r w:rsidRPr="00690370">
        <w:rPr>
          <w:rFonts w:ascii="Times New Roman" w:hAnsi="Times New Roman" w:cs="Times New Roman"/>
          <w:sz w:val="24"/>
          <w:szCs w:val="24"/>
          <w:lang w:val="en-US"/>
        </w:rPr>
        <w:t>Case Folding adalah proses mengubah semua karakter huruf pada sebuah kalimat menjadi huruf kecil dan menghilangkan karakter yang dianggap tidak valid seperti angka, tanda baca, dan Uniform Resource Locator (URL) (</w:t>
      </w:r>
      <w:proofErr w:type="spellStart"/>
      <w:r w:rsidRPr="00690370">
        <w:rPr>
          <w:rFonts w:ascii="Times New Roman" w:hAnsi="Times New Roman" w:cs="Times New Roman"/>
          <w:sz w:val="24"/>
          <w:szCs w:val="24"/>
          <w:lang w:val="en-US"/>
        </w:rPr>
        <w:t>Jumadi</w:t>
      </w:r>
      <w:proofErr w:type="spellEnd"/>
      <w:r w:rsidRPr="00690370">
        <w:rPr>
          <w:rFonts w:ascii="Times New Roman" w:hAnsi="Times New Roman" w:cs="Times New Roman"/>
          <w:sz w:val="24"/>
          <w:szCs w:val="24"/>
          <w:lang w:val="en-US"/>
        </w:rPr>
        <w:t xml:space="preserve"> et al., 2021). Contoh teks “Pengumuman”, “PENGUMUMAN”, “Pengumuman.com” atau “pengumuman” akan tetap dibaca sama, yaitu “pengumuman”.</w:t>
      </w:r>
    </w:p>
    <w:p w14:paraId="45AB34C7" w14:textId="5427FF91" w:rsidR="00545F5A" w:rsidRDefault="00545F5A" w:rsidP="00040B3F">
      <w:pPr>
        <w:pStyle w:val="Heading3"/>
        <w:spacing w:line="360" w:lineRule="auto"/>
        <w:jc w:val="both"/>
        <w:rPr>
          <w:lang w:val="en-US"/>
        </w:rPr>
      </w:pPr>
      <w:bookmarkStart w:id="33" w:name="_Toc148647693"/>
      <w:r>
        <w:rPr>
          <w:lang w:val="en-US"/>
        </w:rPr>
        <w:t>Tokenizing</w:t>
      </w:r>
      <w:bookmarkEnd w:id="33"/>
    </w:p>
    <w:p w14:paraId="504113C4" w14:textId="77777777" w:rsidR="00366C91" w:rsidRPr="00366C91" w:rsidRDefault="00366C91" w:rsidP="00040B3F">
      <w:pPr>
        <w:spacing w:line="360" w:lineRule="auto"/>
        <w:ind w:firstLine="720"/>
        <w:jc w:val="both"/>
        <w:rPr>
          <w:rFonts w:ascii="Times New Roman" w:hAnsi="Times New Roman" w:cs="Times New Roman"/>
          <w:sz w:val="24"/>
          <w:szCs w:val="24"/>
          <w:lang w:val="en-US"/>
        </w:rPr>
      </w:pPr>
      <w:r w:rsidRPr="00366C91">
        <w:rPr>
          <w:rFonts w:ascii="Times New Roman" w:hAnsi="Times New Roman" w:cs="Times New Roman"/>
          <w:sz w:val="24"/>
          <w:szCs w:val="24"/>
          <w:lang w:val="en-US"/>
        </w:rPr>
        <w:t>Tokenizing adalah proses pemotongan kumpulan teks dalam dokumen input serta dilakukan pembuangan karakter-karakter tertentu, seperti tanda baca.</w:t>
      </w:r>
    </w:p>
    <w:p w14:paraId="1D84392A" w14:textId="6BA02EF3" w:rsidR="00366C91" w:rsidRPr="00366C91" w:rsidRDefault="00366C91" w:rsidP="00040B3F">
      <w:pPr>
        <w:spacing w:line="360" w:lineRule="auto"/>
        <w:ind w:firstLine="720"/>
        <w:jc w:val="both"/>
        <w:rPr>
          <w:rFonts w:ascii="Times New Roman" w:hAnsi="Times New Roman" w:cs="Times New Roman"/>
          <w:sz w:val="24"/>
          <w:szCs w:val="24"/>
          <w:lang w:val="en-US"/>
        </w:rPr>
      </w:pPr>
      <w:r w:rsidRPr="00366C91">
        <w:rPr>
          <w:rFonts w:ascii="Times New Roman" w:hAnsi="Times New Roman" w:cs="Times New Roman"/>
          <w:sz w:val="24"/>
          <w:szCs w:val="24"/>
          <w:lang w:val="en-US"/>
        </w:rPr>
        <w:t>Token juga dapat disebut sebagai term atau kata, namun terkadang perlu dibedakan antara type/token. Token adalah kumpulan beberapa karakter pada suatu dokumen, sedangkan type merupakan kelas dari semua token yang memiliki urutan karakter yang sama. Menurut Manning et al. (2009), Term merupakan type yang termasuk ke dalam kamus sistem temu kembali informasi.</w:t>
      </w:r>
    </w:p>
    <w:p w14:paraId="1A7B5E3D" w14:textId="654CD82B" w:rsidR="00545F5A" w:rsidRDefault="00545F5A" w:rsidP="00040B3F">
      <w:pPr>
        <w:pStyle w:val="Heading3"/>
        <w:spacing w:line="360" w:lineRule="auto"/>
        <w:jc w:val="both"/>
        <w:rPr>
          <w:lang w:val="en-US"/>
        </w:rPr>
      </w:pPr>
      <w:bookmarkStart w:id="34" w:name="_Toc148647694"/>
      <w:r>
        <w:rPr>
          <w:lang w:val="en-US"/>
        </w:rPr>
        <w:t>Normalisasi Kata</w:t>
      </w:r>
      <w:bookmarkEnd w:id="34"/>
    </w:p>
    <w:p w14:paraId="6B60B3B4" w14:textId="77777777" w:rsidR="004308AC" w:rsidRPr="004308AC" w:rsidRDefault="004308AC" w:rsidP="00040B3F">
      <w:pPr>
        <w:spacing w:line="360" w:lineRule="auto"/>
        <w:ind w:firstLine="720"/>
        <w:jc w:val="both"/>
        <w:rPr>
          <w:rFonts w:ascii="Times New Roman" w:hAnsi="Times New Roman" w:cs="Times New Roman"/>
          <w:sz w:val="24"/>
          <w:szCs w:val="24"/>
          <w:lang w:val="en-US"/>
        </w:rPr>
      </w:pPr>
      <w:r w:rsidRPr="004308AC">
        <w:rPr>
          <w:rFonts w:ascii="Times New Roman" w:hAnsi="Times New Roman" w:cs="Times New Roman"/>
          <w:sz w:val="24"/>
          <w:szCs w:val="24"/>
          <w:lang w:val="en-US"/>
        </w:rPr>
        <w:t>Normalisasi kata adalah proses pengolahan susunan kata agar didapatkan kata tersebut menjadi baku meskipun terdapat susunan karakter yang berbeda (Manning et al. 2009). Cara paling sederhana dalam membakukan kata tersebut adalah dengan membuat pemetaan kelas berdasarkan kata yang memiliki persamaan. Contohnya, kata “</w:t>
      </w:r>
      <w:proofErr w:type="spellStart"/>
      <w:r w:rsidRPr="004308AC">
        <w:rPr>
          <w:rFonts w:ascii="Times New Roman" w:hAnsi="Times New Roman" w:cs="Times New Roman"/>
          <w:sz w:val="24"/>
          <w:szCs w:val="24"/>
          <w:lang w:val="en-US"/>
        </w:rPr>
        <w:t>hrus</w:t>
      </w:r>
      <w:proofErr w:type="spellEnd"/>
      <w:r w:rsidRPr="004308AC">
        <w:rPr>
          <w:rFonts w:ascii="Times New Roman" w:hAnsi="Times New Roman" w:cs="Times New Roman"/>
          <w:sz w:val="24"/>
          <w:szCs w:val="24"/>
          <w:lang w:val="en-US"/>
        </w:rPr>
        <w:t>” atau “</w:t>
      </w:r>
      <w:proofErr w:type="spellStart"/>
      <w:r w:rsidRPr="004308AC">
        <w:rPr>
          <w:rFonts w:ascii="Times New Roman" w:hAnsi="Times New Roman" w:cs="Times New Roman"/>
          <w:sz w:val="24"/>
          <w:szCs w:val="24"/>
          <w:lang w:val="en-US"/>
        </w:rPr>
        <w:t>hrs</w:t>
      </w:r>
      <w:proofErr w:type="spellEnd"/>
      <w:r w:rsidRPr="004308AC">
        <w:rPr>
          <w:rFonts w:ascii="Times New Roman" w:hAnsi="Times New Roman" w:cs="Times New Roman"/>
          <w:sz w:val="24"/>
          <w:szCs w:val="24"/>
          <w:lang w:val="en-US"/>
        </w:rPr>
        <w:t xml:space="preserve">” diubah menjadi kata baku yaitu “harus”. </w:t>
      </w:r>
    </w:p>
    <w:p w14:paraId="500DE1BB" w14:textId="77DAEC96" w:rsidR="004308AC" w:rsidRPr="004308AC" w:rsidRDefault="004308AC" w:rsidP="00040B3F">
      <w:pPr>
        <w:spacing w:line="360" w:lineRule="auto"/>
        <w:ind w:firstLine="720"/>
        <w:jc w:val="both"/>
        <w:rPr>
          <w:rFonts w:ascii="Times New Roman" w:hAnsi="Times New Roman" w:cs="Times New Roman"/>
          <w:sz w:val="24"/>
          <w:szCs w:val="24"/>
          <w:lang w:val="en-US"/>
        </w:rPr>
      </w:pPr>
      <w:r w:rsidRPr="004308AC">
        <w:rPr>
          <w:rFonts w:ascii="Times New Roman" w:hAnsi="Times New Roman" w:cs="Times New Roman"/>
          <w:sz w:val="24"/>
          <w:szCs w:val="24"/>
          <w:lang w:val="en-US"/>
        </w:rPr>
        <w:lastRenderedPageBreak/>
        <w:t xml:space="preserve">Untuk membuat normalisasi kata adalah dengan mengelompokkan atau </w:t>
      </w:r>
      <w:proofErr w:type="spellStart"/>
      <w:r w:rsidRPr="004308AC">
        <w:rPr>
          <w:rFonts w:ascii="Times New Roman" w:hAnsi="Times New Roman" w:cs="Times New Roman"/>
          <w:sz w:val="24"/>
          <w:szCs w:val="24"/>
          <w:lang w:val="en-US"/>
        </w:rPr>
        <w:t>mengklasterisasi</w:t>
      </w:r>
      <w:proofErr w:type="spellEnd"/>
      <w:r w:rsidRPr="004308AC">
        <w:rPr>
          <w:rFonts w:ascii="Times New Roman" w:hAnsi="Times New Roman" w:cs="Times New Roman"/>
          <w:sz w:val="24"/>
          <w:szCs w:val="24"/>
          <w:lang w:val="en-US"/>
        </w:rPr>
        <w:t xml:space="preserve"> kata tersebut. </w:t>
      </w:r>
      <w:proofErr w:type="spellStart"/>
      <w:r w:rsidRPr="004308AC">
        <w:rPr>
          <w:rFonts w:ascii="Times New Roman" w:hAnsi="Times New Roman" w:cs="Times New Roman"/>
          <w:sz w:val="24"/>
          <w:szCs w:val="24"/>
          <w:lang w:val="en-US"/>
        </w:rPr>
        <w:t>Klasterisasi</w:t>
      </w:r>
      <w:proofErr w:type="spellEnd"/>
      <w:r w:rsidRPr="004308AC">
        <w:rPr>
          <w:rFonts w:ascii="Times New Roman" w:hAnsi="Times New Roman" w:cs="Times New Roman"/>
          <w:sz w:val="24"/>
          <w:szCs w:val="24"/>
          <w:lang w:val="en-US"/>
        </w:rPr>
        <w:t xml:space="preserve"> kata-kata akan menghasilkan kumpulan kata yang sering digunakan dan memiliki konteks yang sama. Kata-kata tersebut digunakan dalam pemetaan kelas dengan kata baku.</w:t>
      </w:r>
    </w:p>
    <w:p w14:paraId="08F83DB5" w14:textId="3AE2BD29" w:rsidR="00545F5A" w:rsidRPr="004308AC" w:rsidRDefault="00545F5A" w:rsidP="00040B3F">
      <w:pPr>
        <w:pStyle w:val="Heading3"/>
        <w:spacing w:line="360" w:lineRule="auto"/>
        <w:jc w:val="both"/>
        <w:rPr>
          <w:rFonts w:cs="Times New Roman"/>
          <w:lang w:val="en-US"/>
        </w:rPr>
      </w:pPr>
      <w:bookmarkStart w:id="35" w:name="_Toc148647695"/>
      <w:r w:rsidRPr="004308AC">
        <w:rPr>
          <w:rFonts w:cs="Times New Roman"/>
          <w:lang w:val="en-US"/>
        </w:rPr>
        <w:t xml:space="preserve">Penghapusan </w:t>
      </w:r>
      <w:proofErr w:type="spellStart"/>
      <w:r w:rsidRPr="004308AC">
        <w:rPr>
          <w:rFonts w:cs="Times New Roman"/>
          <w:lang w:val="en-US"/>
        </w:rPr>
        <w:t>Stopword</w:t>
      </w:r>
      <w:bookmarkEnd w:id="35"/>
      <w:proofErr w:type="spellEnd"/>
    </w:p>
    <w:p w14:paraId="208CC9DE" w14:textId="77777777" w:rsidR="004308AC" w:rsidRPr="004308AC" w:rsidRDefault="004308AC" w:rsidP="00040B3F">
      <w:pPr>
        <w:spacing w:line="360" w:lineRule="auto"/>
        <w:ind w:firstLine="720"/>
        <w:jc w:val="both"/>
        <w:rPr>
          <w:rFonts w:ascii="Times New Roman" w:hAnsi="Times New Roman" w:cs="Times New Roman"/>
          <w:sz w:val="24"/>
          <w:szCs w:val="24"/>
          <w:lang w:val="en-US"/>
        </w:rPr>
      </w:pPr>
      <w:r w:rsidRPr="004308AC">
        <w:rPr>
          <w:rFonts w:ascii="Times New Roman" w:hAnsi="Times New Roman" w:cs="Times New Roman"/>
          <w:sz w:val="24"/>
          <w:szCs w:val="24"/>
          <w:lang w:val="en-US"/>
        </w:rPr>
        <w:t xml:space="preserve">Lo et al. (2005) menjelaskan bahwa </w:t>
      </w:r>
      <w:proofErr w:type="spellStart"/>
      <w:r w:rsidRPr="004308AC">
        <w:rPr>
          <w:rFonts w:ascii="Times New Roman" w:hAnsi="Times New Roman" w:cs="Times New Roman"/>
          <w:sz w:val="24"/>
          <w:szCs w:val="24"/>
          <w:lang w:val="en-US"/>
        </w:rPr>
        <w:t>stopword</w:t>
      </w:r>
      <w:proofErr w:type="spellEnd"/>
      <w:r w:rsidRPr="004308AC">
        <w:rPr>
          <w:rFonts w:ascii="Times New Roman" w:hAnsi="Times New Roman" w:cs="Times New Roman"/>
          <w:sz w:val="24"/>
          <w:szCs w:val="24"/>
          <w:lang w:val="en-US"/>
        </w:rPr>
        <w:t xml:space="preserve"> adalah kata yang terdapat pada sebuah dokumen yang sering muncul, namun tidak memiliki nilai informasi kata. Beliau juga menjelaskan bahwa banyak yang beranggapan pada </w:t>
      </w:r>
      <w:proofErr w:type="spellStart"/>
      <w:r w:rsidRPr="004308AC">
        <w:rPr>
          <w:rFonts w:ascii="Times New Roman" w:hAnsi="Times New Roman" w:cs="Times New Roman"/>
          <w:sz w:val="24"/>
          <w:szCs w:val="24"/>
          <w:lang w:val="en-US"/>
        </w:rPr>
        <w:t>stopword</w:t>
      </w:r>
      <w:proofErr w:type="spellEnd"/>
      <w:r w:rsidRPr="004308AC">
        <w:rPr>
          <w:rFonts w:ascii="Times New Roman" w:hAnsi="Times New Roman" w:cs="Times New Roman"/>
          <w:sz w:val="24"/>
          <w:szCs w:val="24"/>
          <w:lang w:val="en-US"/>
        </w:rPr>
        <w:t xml:space="preserve"> ini tidak memiliki peran terhadap konteks atau informasi dokumen dan </w:t>
      </w:r>
      <w:proofErr w:type="spellStart"/>
      <w:r w:rsidRPr="004308AC">
        <w:rPr>
          <w:rFonts w:ascii="Times New Roman" w:hAnsi="Times New Roman" w:cs="Times New Roman"/>
          <w:sz w:val="24"/>
          <w:szCs w:val="24"/>
          <w:lang w:val="en-US"/>
        </w:rPr>
        <w:t>stopword</w:t>
      </w:r>
      <w:proofErr w:type="spellEnd"/>
      <w:r w:rsidRPr="004308AC">
        <w:rPr>
          <w:rFonts w:ascii="Times New Roman" w:hAnsi="Times New Roman" w:cs="Times New Roman"/>
          <w:sz w:val="24"/>
          <w:szCs w:val="24"/>
          <w:lang w:val="en-US"/>
        </w:rPr>
        <w:t xml:space="preserve"> harus dihapus sebelum dilakukan proses pada sistem temu kembali informasi, meskipun menggunakan daftar </w:t>
      </w:r>
      <w:proofErr w:type="spellStart"/>
      <w:r w:rsidRPr="004308AC">
        <w:rPr>
          <w:rFonts w:ascii="Times New Roman" w:hAnsi="Times New Roman" w:cs="Times New Roman"/>
          <w:sz w:val="24"/>
          <w:szCs w:val="24"/>
          <w:lang w:val="en-US"/>
        </w:rPr>
        <w:t>stopword</w:t>
      </w:r>
      <w:proofErr w:type="spellEnd"/>
      <w:r w:rsidRPr="004308AC">
        <w:rPr>
          <w:rFonts w:ascii="Times New Roman" w:hAnsi="Times New Roman" w:cs="Times New Roman"/>
          <w:sz w:val="24"/>
          <w:szCs w:val="24"/>
          <w:lang w:val="en-US"/>
        </w:rPr>
        <w:t xml:space="preserve"> tunggal dari berbagai kumpulan dokumen dapat merugikan efektifitas proses pengambilan informasi. </w:t>
      </w:r>
    </w:p>
    <w:p w14:paraId="277FA9FC" w14:textId="54291493" w:rsidR="004308AC" w:rsidRPr="004308AC" w:rsidRDefault="004308AC" w:rsidP="00040B3F">
      <w:pPr>
        <w:spacing w:line="360" w:lineRule="auto"/>
        <w:ind w:firstLine="720"/>
        <w:jc w:val="both"/>
        <w:rPr>
          <w:rFonts w:ascii="Times New Roman" w:hAnsi="Times New Roman" w:cs="Times New Roman"/>
          <w:sz w:val="24"/>
          <w:szCs w:val="24"/>
          <w:lang w:val="en-US"/>
        </w:rPr>
      </w:pPr>
      <w:r w:rsidRPr="004308AC">
        <w:rPr>
          <w:rFonts w:ascii="Times New Roman" w:hAnsi="Times New Roman" w:cs="Times New Roman"/>
          <w:sz w:val="24"/>
          <w:szCs w:val="24"/>
          <w:lang w:val="en-US"/>
        </w:rPr>
        <w:t xml:space="preserve">Penghapusan </w:t>
      </w:r>
      <w:proofErr w:type="spellStart"/>
      <w:r w:rsidRPr="004308AC">
        <w:rPr>
          <w:rFonts w:ascii="Times New Roman" w:hAnsi="Times New Roman" w:cs="Times New Roman"/>
          <w:sz w:val="24"/>
          <w:szCs w:val="24"/>
          <w:lang w:val="en-US"/>
        </w:rPr>
        <w:t>stopword</w:t>
      </w:r>
      <w:proofErr w:type="spellEnd"/>
      <w:r w:rsidRPr="004308AC">
        <w:rPr>
          <w:rFonts w:ascii="Times New Roman" w:hAnsi="Times New Roman" w:cs="Times New Roman"/>
          <w:sz w:val="24"/>
          <w:szCs w:val="24"/>
          <w:lang w:val="en-US"/>
        </w:rPr>
        <w:t xml:space="preserve"> secara komprehensif dapat mengurangi jumlah kata yang harus disimpan oleh sistem (Manning et al. 2009). Contoh </w:t>
      </w:r>
      <w:proofErr w:type="spellStart"/>
      <w:r w:rsidRPr="004308AC">
        <w:rPr>
          <w:rFonts w:ascii="Times New Roman" w:hAnsi="Times New Roman" w:cs="Times New Roman"/>
          <w:sz w:val="24"/>
          <w:szCs w:val="24"/>
          <w:lang w:val="en-US"/>
        </w:rPr>
        <w:t>stopword</w:t>
      </w:r>
      <w:proofErr w:type="spellEnd"/>
      <w:r w:rsidRPr="004308AC">
        <w:rPr>
          <w:rFonts w:ascii="Times New Roman" w:hAnsi="Times New Roman" w:cs="Times New Roman"/>
          <w:sz w:val="24"/>
          <w:szCs w:val="24"/>
          <w:lang w:val="en-US"/>
        </w:rPr>
        <w:t xml:space="preserve"> dalam Bahasa Indonesia diantaranya yaitu dahulu, ada, dalam, adanya, dan lain-lain.</w:t>
      </w:r>
    </w:p>
    <w:p w14:paraId="0EB06E91" w14:textId="5FA4358C" w:rsidR="00545F5A" w:rsidRDefault="00545F5A" w:rsidP="00040B3F">
      <w:pPr>
        <w:pStyle w:val="Heading3"/>
        <w:spacing w:line="360" w:lineRule="auto"/>
        <w:jc w:val="both"/>
        <w:rPr>
          <w:lang w:val="en-US"/>
        </w:rPr>
      </w:pPr>
      <w:bookmarkStart w:id="36" w:name="_Toc148647696"/>
      <w:r>
        <w:rPr>
          <w:lang w:val="en-US"/>
        </w:rPr>
        <w:t xml:space="preserve">Stemming </w:t>
      </w:r>
      <w:proofErr w:type="spellStart"/>
      <w:r>
        <w:rPr>
          <w:lang w:val="en-US"/>
        </w:rPr>
        <w:t>Nazief-Adriani</w:t>
      </w:r>
      <w:bookmarkEnd w:id="36"/>
      <w:proofErr w:type="spellEnd"/>
    </w:p>
    <w:p w14:paraId="62EADD81" w14:textId="77777777" w:rsidR="004308AC" w:rsidRPr="004308AC" w:rsidRDefault="004308AC" w:rsidP="00A41B20">
      <w:pPr>
        <w:spacing w:before="240" w:after="240" w:line="360" w:lineRule="auto"/>
        <w:ind w:firstLine="720"/>
        <w:jc w:val="both"/>
        <w:rPr>
          <w:rFonts w:ascii="Times New Roman" w:eastAsia="Times New Roman" w:hAnsi="Times New Roman" w:cs="Times New Roman"/>
          <w:sz w:val="24"/>
          <w:szCs w:val="24"/>
          <w:lang w:eastAsia="en-ID"/>
        </w:rPr>
      </w:pPr>
      <w:r w:rsidRPr="004308AC">
        <w:rPr>
          <w:rFonts w:ascii="Times New Roman" w:eastAsia="Times New Roman" w:hAnsi="Times New Roman" w:cs="Times New Roman"/>
          <w:i/>
          <w:iCs/>
          <w:sz w:val="24"/>
          <w:szCs w:val="24"/>
          <w:lang w:eastAsia="en-ID"/>
        </w:rPr>
        <w:t xml:space="preserve">Stemming </w:t>
      </w:r>
      <w:r w:rsidRPr="004308AC">
        <w:rPr>
          <w:rFonts w:ascii="Times New Roman" w:eastAsia="Times New Roman" w:hAnsi="Times New Roman" w:cs="Times New Roman"/>
          <w:sz w:val="24"/>
          <w:szCs w:val="24"/>
          <w:lang w:eastAsia="en-ID"/>
        </w:rPr>
        <w:t xml:space="preserve">adalah proses penghapusan imbuhan kata untuk mendapatkan kata dasar. Teknik ini sering digunakan dalam penelitian </w:t>
      </w:r>
      <w:r w:rsidRPr="004308AC">
        <w:rPr>
          <w:rFonts w:ascii="Times New Roman" w:eastAsia="Times New Roman" w:hAnsi="Times New Roman" w:cs="Times New Roman"/>
          <w:i/>
          <w:iCs/>
          <w:sz w:val="24"/>
          <w:szCs w:val="24"/>
          <w:lang w:eastAsia="en-ID"/>
        </w:rPr>
        <w:t>text mining.</w:t>
      </w:r>
      <w:r w:rsidRPr="004308AC">
        <w:rPr>
          <w:rFonts w:ascii="Times New Roman" w:eastAsia="Times New Roman" w:hAnsi="Times New Roman" w:cs="Times New Roman"/>
          <w:sz w:val="24"/>
          <w:szCs w:val="24"/>
          <w:lang w:eastAsia="en-ID"/>
        </w:rPr>
        <w:t xml:space="preserve"> Contoh kata tulisnya, </w:t>
      </w:r>
      <w:proofErr w:type="spellStart"/>
      <w:r w:rsidRPr="004308AC">
        <w:rPr>
          <w:rFonts w:ascii="Times New Roman" w:eastAsia="Times New Roman" w:hAnsi="Times New Roman" w:cs="Times New Roman"/>
          <w:sz w:val="24"/>
          <w:szCs w:val="24"/>
          <w:lang w:eastAsia="en-ID"/>
        </w:rPr>
        <w:t>tulisannyakah</w:t>
      </w:r>
      <w:proofErr w:type="spellEnd"/>
      <w:r w:rsidRPr="004308AC">
        <w:rPr>
          <w:rFonts w:ascii="Times New Roman" w:eastAsia="Times New Roman" w:hAnsi="Times New Roman" w:cs="Times New Roman"/>
          <w:sz w:val="24"/>
          <w:szCs w:val="24"/>
          <w:lang w:eastAsia="en-ID"/>
        </w:rPr>
        <w:t xml:space="preserve">, dan dituliskannya memiliki kata dasar yang sama yaitu tulis. Teknik ini mengurangi kompleksitas teks tanpa memengaruhi nilai informasi </w:t>
      </w:r>
      <w:r w:rsidRPr="004308AC">
        <w:rPr>
          <w:rFonts w:ascii="Times New Roman" w:eastAsia="Times New Roman" w:hAnsi="Times New Roman" w:cs="Times New Roman"/>
          <w:sz w:val="24"/>
          <w:szCs w:val="24"/>
          <w:lang w:eastAsia="en-ID"/>
        </w:rPr>
        <w:fldChar w:fldCharType="begin" w:fldLock="1"/>
      </w:r>
      <w:r w:rsidRPr="004308AC">
        <w:rPr>
          <w:rFonts w:ascii="Times New Roman" w:eastAsia="Times New Roman" w:hAnsi="Times New Roman" w:cs="Times New Roman"/>
          <w:sz w:val="24"/>
          <w:szCs w:val="24"/>
          <w:lang w:eastAsia="en-ID"/>
        </w:rPr>
        <w:instrText>ADDIN CSL_CITATION {"citationItems":[{"id":"ITEM-1","itemData":{"DOI":"10.1088/1757-899x/1098/3/032044","ISSN":"1757-8981","abstract":" Stemming is a process contained in the pre-processing stage that recognizes basic words (stem word) by combining or solving each of the variants of a word. Every language is unique, the most popular stemming algorithm for Indonesian text is Nazief-Adriani algorithm. Therefore, this study aims to compare Nazief-Adriani algorithm with another stemming algorithm for Indonesian text, that is Paice-Husk stemming algorithm which is commonly used for English. Beside, Nazief-Adriani and Paice-Husk algorithm for stemming process, this study use McCabe Cyclometic Complexity Metrix to evaluate the complexity of algorithm. Based on the experiment result with 20 sentences as data with a thousand words, the accuracy of the Nazief-Adriani algorithm is better than the Paice-Husk algorithm, which is 91.87% compared to 64.43%. Likewise, in terms of complexity, the algorithm is still more complex Paice-Husk than Nazief-Adriani. However, in terms of processing time, the Paice-Husk algorithm is slightly faster than the Nazief-Adriani algorithm. These results indicate that the Paice-Husk algorithm requires a more complete implementation of Indonesian morphological and grammatical rules to produce the better Indonesian stem words. ","author":[{"dropping-particle":"","family":"Jumadi","given":"J","non-dropping-particle":"","parse-names":false,"suffix":""},{"dropping-particle":"","family":"Maylawati","given":"D S","non-dropping-particle":"","parse-names":false,"suffix":""},{"dropping-particle":"","family":"Pratiwi","given":"L D","non-dropping-particle":"","parse-names":false,"suffix":""},{"dropping-particle":"","family":"Ramdhani","given":"M A","non-dropping-particle":"","parse-names":false,"suffix":""}],"container-title":"IOP Conference Series: Materials Science and Engineering","id":"ITEM-1","issue":"3","issued":{"date-parts":[["2021"]]},"page":"032044","title":"Comparison of Nazief-Adriani and Paice-Husk algorithm for Indonesian text stemming process","type":"article-journal","volume":"1098"},"uris":["http://www.mendeley.com/documents/?uuid=879f0e09-d36f-4d07-9619-54335be6fb4e"]}],"mendeley":{"formattedCitation":"(Jumadi et al., 2021)","plainTextFormattedCitation":"(Jumadi et al., 2021)","previouslyFormattedCitation":"(Jumadi et al., 2021)"},"properties":{"noteIndex":0},"schema":"https://github.com/citation-style-language/schema/raw/master/csl-citation.json"}</w:instrText>
      </w:r>
      <w:r w:rsidRPr="004308AC">
        <w:rPr>
          <w:rFonts w:ascii="Times New Roman" w:eastAsia="Times New Roman" w:hAnsi="Times New Roman" w:cs="Times New Roman"/>
          <w:sz w:val="24"/>
          <w:szCs w:val="24"/>
          <w:lang w:eastAsia="en-ID"/>
        </w:rPr>
        <w:fldChar w:fldCharType="separate"/>
      </w:r>
      <w:r w:rsidRPr="004308AC">
        <w:rPr>
          <w:rFonts w:ascii="Times New Roman" w:eastAsia="Times New Roman" w:hAnsi="Times New Roman" w:cs="Times New Roman"/>
          <w:noProof/>
          <w:sz w:val="24"/>
          <w:szCs w:val="24"/>
          <w:lang w:eastAsia="en-ID"/>
        </w:rPr>
        <w:t>(Jumadi et al., 2021)</w:t>
      </w:r>
      <w:r w:rsidRPr="004308AC">
        <w:rPr>
          <w:rFonts w:ascii="Times New Roman" w:eastAsia="Times New Roman" w:hAnsi="Times New Roman" w:cs="Times New Roman"/>
          <w:sz w:val="24"/>
          <w:szCs w:val="24"/>
          <w:lang w:eastAsia="en-ID"/>
        </w:rPr>
        <w:fldChar w:fldCharType="end"/>
      </w:r>
    </w:p>
    <w:p w14:paraId="6740887C" w14:textId="77777777" w:rsidR="004308AC" w:rsidRPr="004308AC" w:rsidRDefault="004308AC" w:rsidP="00A41B20">
      <w:pPr>
        <w:spacing w:before="240" w:after="240" w:line="360" w:lineRule="auto"/>
        <w:ind w:firstLine="720"/>
        <w:jc w:val="both"/>
        <w:rPr>
          <w:rFonts w:ascii="Times New Roman" w:eastAsia="Times New Roman" w:hAnsi="Times New Roman" w:cs="Times New Roman"/>
          <w:sz w:val="24"/>
          <w:szCs w:val="24"/>
          <w:lang w:eastAsia="en-ID"/>
        </w:rPr>
      </w:pPr>
      <w:r w:rsidRPr="004308AC">
        <w:rPr>
          <w:rFonts w:ascii="Times New Roman" w:eastAsia="Times New Roman" w:hAnsi="Times New Roman" w:cs="Times New Roman"/>
          <w:sz w:val="24"/>
          <w:szCs w:val="24"/>
          <w:lang w:eastAsia="en-ID"/>
        </w:rPr>
        <w:t xml:space="preserve">Algoritme </w:t>
      </w:r>
      <w:r w:rsidRPr="004308AC">
        <w:rPr>
          <w:rFonts w:ascii="Times New Roman" w:eastAsia="Times New Roman" w:hAnsi="Times New Roman" w:cs="Times New Roman"/>
          <w:i/>
          <w:iCs/>
          <w:sz w:val="24"/>
          <w:szCs w:val="24"/>
          <w:lang w:eastAsia="en-ID"/>
        </w:rPr>
        <w:t xml:space="preserve">stemming </w:t>
      </w:r>
      <w:r w:rsidRPr="004308AC">
        <w:rPr>
          <w:rFonts w:ascii="Times New Roman" w:eastAsia="Times New Roman" w:hAnsi="Times New Roman" w:cs="Times New Roman"/>
          <w:sz w:val="24"/>
          <w:szCs w:val="24"/>
          <w:lang w:eastAsia="en-ID"/>
        </w:rPr>
        <w:t xml:space="preserve">salah satunya adalah </w:t>
      </w:r>
      <w:proofErr w:type="spellStart"/>
      <w:r w:rsidRPr="004308AC">
        <w:rPr>
          <w:rFonts w:ascii="Times New Roman" w:eastAsia="Times New Roman" w:hAnsi="Times New Roman" w:cs="Times New Roman"/>
          <w:sz w:val="24"/>
          <w:szCs w:val="24"/>
          <w:lang w:eastAsia="en-ID"/>
        </w:rPr>
        <w:t>Nazief-Adriani</w:t>
      </w:r>
      <w:proofErr w:type="spellEnd"/>
      <w:r w:rsidRPr="004308AC">
        <w:rPr>
          <w:rFonts w:ascii="Times New Roman" w:eastAsia="Times New Roman" w:hAnsi="Times New Roman" w:cs="Times New Roman"/>
          <w:sz w:val="24"/>
          <w:szCs w:val="24"/>
          <w:lang w:eastAsia="en-ID"/>
        </w:rPr>
        <w:t xml:space="preserve">. Algoritme ini dikembangkan menggunakan pendekatan pencocokan </w:t>
      </w:r>
      <w:r w:rsidRPr="004308AC">
        <w:rPr>
          <w:rFonts w:ascii="Times New Roman" w:eastAsia="Times New Roman" w:hAnsi="Times New Roman" w:cs="Times New Roman"/>
          <w:i/>
          <w:iCs/>
          <w:sz w:val="24"/>
          <w:szCs w:val="24"/>
          <w:lang w:eastAsia="en-ID"/>
        </w:rPr>
        <w:t xml:space="preserve">term </w:t>
      </w:r>
      <w:r w:rsidRPr="004308AC">
        <w:rPr>
          <w:rFonts w:ascii="Times New Roman" w:eastAsia="Times New Roman" w:hAnsi="Times New Roman" w:cs="Times New Roman"/>
          <w:sz w:val="24"/>
          <w:szCs w:val="24"/>
          <w:lang w:eastAsia="en-ID"/>
        </w:rPr>
        <w:t>dengan pencarian kamus.</w:t>
      </w:r>
    </w:p>
    <w:p w14:paraId="31C0E918" w14:textId="77777777" w:rsidR="004308AC" w:rsidRPr="004308AC" w:rsidRDefault="004308AC" w:rsidP="004308AC">
      <w:pPr>
        <w:tabs>
          <w:tab w:val="right" w:pos="7940"/>
        </w:tabs>
        <w:spacing w:before="240" w:after="240" w:line="360" w:lineRule="auto"/>
        <w:jc w:val="both"/>
        <w:rPr>
          <w:rFonts w:ascii="Times New Roman" w:eastAsia="Times New Roman" w:hAnsi="Times New Roman" w:cs="Times New Roman"/>
          <w:sz w:val="24"/>
          <w:szCs w:val="24"/>
          <w:lang w:eastAsia="en-ID"/>
        </w:rPr>
      </w:pPr>
      <w:proofErr w:type="spellStart"/>
      <w:r w:rsidRPr="004308AC">
        <w:rPr>
          <w:rFonts w:ascii="Times New Roman" w:eastAsia="Times New Roman" w:hAnsi="Times New Roman" w:cs="Times New Roman"/>
          <w:sz w:val="24"/>
          <w:szCs w:val="24"/>
          <w:lang w:eastAsia="en-ID"/>
          <w:rPrChange w:id="37" w:author="fahmi abdillah" w:date="2022-06-27T23:16:00Z">
            <w:rPr>
              <w:rFonts w:eastAsia="Times New Roman" w:cs="Times New Roman"/>
              <w:szCs w:val="24"/>
              <w:highlight w:val="red"/>
            </w:rPr>
          </w:rPrChange>
        </w:rPr>
        <w:t>Algoritm</w:t>
      </w:r>
      <w:ins w:id="38" w:author="fahmi abdillah" w:date="2022-06-28T02:35:00Z">
        <w:r w:rsidRPr="004308AC">
          <w:rPr>
            <w:rFonts w:ascii="Times New Roman" w:eastAsia="Times New Roman" w:hAnsi="Times New Roman" w:cs="Times New Roman"/>
            <w:sz w:val="24"/>
            <w:szCs w:val="24"/>
            <w:lang w:eastAsia="en-ID"/>
          </w:rPr>
          <w:t>a</w:t>
        </w:r>
      </w:ins>
      <w:proofErr w:type="spellEnd"/>
      <w:del w:id="39" w:author="fahmi abdillah" w:date="2022-06-28T02:35:00Z">
        <w:r w:rsidRPr="004308AC" w:rsidDel="000C1777">
          <w:rPr>
            <w:rFonts w:ascii="Times New Roman" w:eastAsia="Times New Roman" w:hAnsi="Times New Roman" w:cs="Times New Roman"/>
            <w:sz w:val="24"/>
            <w:szCs w:val="24"/>
            <w:lang w:eastAsia="en-ID"/>
          </w:rPr>
          <w:delText>e</w:delText>
        </w:r>
      </w:del>
      <w:r w:rsidRPr="004308AC">
        <w:rPr>
          <w:rFonts w:ascii="Times New Roman" w:eastAsia="Times New Roman" w:hAnsi="Times New Roman" w:cs="Times New Roman"/>
          <w:sz w:val="24"/>
          <w:szCs w:val="24"/>
          <w:lang w:eastAsia="en-ID"/>
        </w:rPr>
        <w:t xml:space="preserve"> </w:t>
      </w:r>
      <w:proofErr w:type="spellStart"/>
      <w:r w:rsidRPr="004308AC">
        <w:rPr>
          <w:rFonts w:ascii="Times New Roman" w:eastAsia="Times New Roman" w:hAnsi="Times New Roman" w:cs="Times New Roman"/>
          <w:sz w:val="24"/>
          <w:szCs w:val="24"/>
          <w:lang w:eastAsia="en-ID"/>
        </w:rPr>
        <w:t>Nazief-Adriani</w:t>
      </w:r>
      <w:proofErr w:type="spellEnd"/>
      <w:r w:rsidRPr="004308AC">
        <w:rPr>
          <w:rFonts w:ascii="Times New Roman" w:eastAsia="Times New Roman" w:hAnsi="Times New Roman" w:cs="Times New Roman"/>
          <w:sz w:val="24"/>
          <w:szCs w:val="24"/>
          <w:lang w:eastAsia="en-ID"/>
        </w:rPr>
        <w:t xml:space="preserve"> memiliki </w:t>
      </w:r>
      <w:del w:id="40" w:author="fahmi abdillah" w:date="2022-06-27T23:15:00Z">
        <w:r w:rsidRPr="004308AC" w:rsidDel="00A7191B">
          <w:rPr>
            <w:rFonts w:ascii="Times New Roman" w:eastAsia="Times New Roman" w:hAnsi="Times New Roman" w:cs="Times New Roman"/>
            <w:sz w:val="24"/>
            <w:szCs w:val="24"/>
            <w:lang w:eastAsia="en-ID"/>
          </w:rPr>
          <w:delText>tahap-tahap</w:delText>
        </w:r>
      </w:del>
      <w:r w:rsidRPr="004308AC">
        <w:rPr>
          <w:rFonts w:ascii="Times New Roman" w:eastAsia="Times New Roman" w:hAnsi="Times New Roman" w:cs="Times New Roman"/>
          <w:sz w:val="24"/>
          <w:szCs w:val="24"/>
          <w:lang w:eastAsia="en-ID"/>
        </w:rPr>
        <w:t>langkah-langkah sebagai berikut:</w:t>
      </w:r>
    </w:p>
    <w:p w14:paraId="50BB14B6" w14:textId="77777777" w:rsidR="004308AC" w:rsidRPr="004308AC" w:rsidRDefault="004308AC" w:rsidP="004308AC">
      <w:pPr>
        <w:numPr>
          <w:ilvl w:val="0"/>
          <w:numId w:val="8"/>
        </w:numPr>
        <w:spacing w:before="240" w:after="240" w:line="360" w:lineRule="auto"/>
        <w:contextualSpacing/>
        <w:jc w:val="both"/>
        <w:rPr>
          <w:rFonts w:ascii="Times New Roman" w:eastAsia="Times New Roman" w:hAnsi="Times New Roman" w:cs="Times New Roman"/>
          <w:sz w:val="24"/>
          <w:szCs w:val="24"/>
          <w:lang w:eastAsia="en-ID"/>
        </w:rPr>
      </w:pPr>
      <w:r w:rsidRPr="004308AC">
        <w:rPr>
          <w:rFonts w:ascii="Times New Roman" w:eastAsia="Times New Roman" w:hAnsi="Times New Roman" w:cs="Times New Roman"/>
          <w:sz w:val="24"/>
          <w:szCs w:val="24"/>
          <w:lang w:eastAsia="en-ID"/>
        </w:rPr>
        <w:lastRenderedPageBreak/>
        <w:t xml:space="preserve">Kata yang akan dilakukan </w:t>
      </w:r>
      <w:r w:rsidRPr="004308AC">
        <w:rPr>
          <w:rFonts w:ascii="Times New Roman" w:eastAsia="Times New Roman" w:hAnsi="Times New Roman" w:cs="Times New Roman"/>
          <w:i/>
          <w:iCs/>
          <w:sz w:val="24"/>
          <w:szCs w:val="24"/>
          <w:lang w:eastAsia="en-ID"/>
        </w:rPr>
        <w:t>stemming</w:t>
      </w:r>
      <w:r w:rsidRPr="004308AC">
        <w:rPr>
          <w:rFonts w:ascii="Times New Roman" w:eastAsia="Times New Roman" w:hAnsi="Times New Roman" w:cs="Times New Roman"/>
          <w:sz w:val="24"/>
          <w:szCs w:val="24"/>
          <w:lang w:eastAsia="en-ID"/>
        </w:rPr>
        <w:t xml:space="preserve"> dicari dalam kamus. Jika ditemukan, maka akan dianggap kata tersebut adalah kata dasar dan algoritme berhenti. Jika tidak ditemukan maka lanjut ke langkah 2.</w:t>
      </w:r>
    </w:p>
    <w:p w14:paraId="34165F89" w14:textId="77777777" w:rsidR="004308AC" w:rsidRPr="004308AC" w:rsidRDefault="004308AC" w:rsidP="004308AC">
      <w:pPr>
        <w:numPr>
          <w:ilvl w:val="0"/>
          <w:numId w:val="8"/>
        </w:numPr>
        <w:spacing w:before="240" w:after="240" w:line="360" w:lineRule="auto"/>
        <w:contextualSpacing/>
        <w:jc w:val="both"/>
        <w:rPr>
          <w:rFonts w:ascii="Times New Roman" w:eastAsia="Times New Roman" w:hAnsi="Times New Roman" w:cs="Times New Roman"/>
          <w:sz w:val="24"/>
          <w:szCs w:val="24"/>
          <w:lang w:eastAsia="en-ID"/>
        </w:rPr>
      </w:pPr>
      <w:r w:rsidRPr="004308AC">
        <w:rPr>
          <w:rFonts w:ascii="Times New Roman" w:eastAsia="Times New Roman" w:hAnsi="Times New Roman" w:cs="Times New Roman"/>
          <w:sz w:val="24"/>
          <w:szCs w:val="24"/>
          <w:lang w:eastAsia="en-ID"/>
        </w:rPr>
        <w:t>Menghilangkan imbuhan infleksi/</w:t>
      </w:r>
      <w:r w:rsidRPr="004308AC">
        <w:rPr>
          <w:rFonts w:ascii="Times New Roman" w:eastAsia="Times New Roman" w:hAnsi="Times New Roman" w:cs="Times New Roman"/>
          <w:i/>
          <w:iCs/>
          <w:sz w:val="24"/>
          <w:szCs w:val="24"/>
          <w:lang w:eastAsia="en-ID"/>
        </w:rPr>
        <w:t xml:space="preserve">inflectional suffixes </w:t>
      </w:r>
      <w:r w:rsidRPr="004308AC">
        <w:rPr>
          <w:rFonts w:ascii="Times New Roman" w:eastAsia="Times New Roman" w:hAnsi="Times New Roman" w:cs="Times New Roman"/>
          <w:sz w:val="24"/>
          <w:szCs w:val="24"/>
          <w:lang w:eastAsia="en-ID"/>
        </w:rPr>
        <w:t xml:space="preserve">(“-lah”, “-kah”, “-pun”), kemudian </w:t>
      </w:r>
      <w:r w:rsidRPr="004308AC">
        <w:rPr>
          <w:rFonts w:ascii="Times New Roman" w:eastAsia="Times New Roman" w:hAnsi="Times New Roman" w:cs="Times New Roman"/>
          <w:i/>
          <w:iCs/>
          <w:sz w:val="24"/>
          <w:szCs w:val="24"/>
          <w:lang w:eastAsia="en-ID"/>
        </w:rPr>
        <w:t>possessive pronoun</w:t>
      </w:r>
      <w:r w:rsidRPr="004308AC">
        <w:rPr>
          <w:rFonts w:ascii="Times New Roman" w:eastAsia="Times New Roman" w:hAnsi="Times New Roman" w:cs="Times New Roman"/>
          <w:sz w:val="24"/>
          <w:szCs w:val="24"/>
          <w:lang w:eastAsia="en-ID"/>
        </w:rPr>
        <w:t xml:space="preserve"> (“-ku”, “-mu”, dan “-nya”). Kata dicari dalam kamus, jika ditemukan, </w:t>
      </w:r>
      <w:proofErr w:type="spellStart"/>
      <w:r w:rsidRPr="004308AC">
        <w:rPr>
          <w:rFonts w:ascii="Times New Roman" w:eastAsia="Times New Roman" w:hAnsi="Times New Roman" w:cs="Times New Roman"/>
          <w:sz w:val="24"/>
          <w:szCs w:val="24"/>
          <w:lang w:eastAsia="en-ID"/>
        </w:rPr>
        <w:t>algoritma</w:t>
      </w:r>
      <w:proofErr w:type="spellEnd"/>
      <w:r w:rsidRPr="004308AC">
        <w:rPr>
          <w:rFonts w:ascii="Times New Roman" w:eastAsia="Times New Roman" w:hAnsi="Times New Roman" w:cs="Times New Roman"/>
          <w:sz w:val="24"/>
          <w:szCs w:val="24"/>
          <w:lang w:eastAsia="en-ID"/>
        </w:rPr>
        <w:t xml:space="preserve"> berhenti. Jika tidak ditemukan, maka lanjut ke langkah 3.</w:t>
      </w:r>
    </w:p>
    <w:p w14:paraId="595BE74E" w14:textId="77777777" w:rsidR="004308AC" w:rsidRPr="004308AC" w:rsidRDefault="004308AC" w:rsidP="004308AC">
      <w:pPr>
        <w:numPr>
          <w:ilvl w:val="0"/>
          <w:numId w:val="8"/>
        </w:numPr>
        <w:spacing w:before="240" w:after="240" w:line="360" w:lineRule="auto"/>
        <w:contextualSpacing/>
        <w:jc w:val="both"/>
        <w:rPr>
          <w:rFonts w:ascii="Times New Roman" w:eastAsia="Times New Roman" w:hAnsi="Times New Roman" w:cs="Times New Roman"/>
          <w:sz w:val="24"/>
          <w:szCs w:val="24"/>
          <w:lang w:eastAsia="en-ID"/>
        </w:rPr>
      </w:pPr>
      <w:r w:rsidRPr="004308AC">
        <w:rPr>
          <w:rFonts w:ascii="Times New Roman" w:eastAsia="Times New Roman" w:hAnsi="Times New Roman" w:cs="Times New Roman"/>
          <w:sz w:val="24"/>
          <w:szCs w:val="24"/>
          <w:lang w:eastAsia="en-ID"/>
        </w:rPr>
        <w:t>Menghilangkan imbuhan derivasi/</w:t>
      </w:r>
      <w:r w:rsidRPr="004308AC">
        <w:rPr>
          <w:rFonts w:ascii="Times New Roman" w:eastAsia="Times New Roman" w:hAnsi="Times New Roman" w:cs="Times New Roman"/>
          <w:i/>
          <w:iCs/>
          <w:sz w:val="24"/>
          <w:szCs w:val="24"/>
          <w:lang w:eastAsia="en-ID"/>
        </w:rPr>
        <w:t xml:space="preserve">derivation suffixes </w:t>
      </w:r>
      <w:r w:rsidRPr="004308AC">
        <w:rPr>
          <w:rFonts w:ascii="Times New Roman" w:eastAsia="Times New Roman" w:hAnsi="Times New Roman" w:cs="Times New Roman"/>
          <w:sz w:val="24"/>
          <w:szCs w:val="24"/>
          <w:lang w:eastAsia="en-ID"/>
        </w:rPr>
        <w:t>(“-an”, “-</w:t>
      </w:r>
      <w:proofErr w:type="spellStart"/>
      <w:r w:rsidRPr="004308AC">
        <w:rPr>
          <w:rFonts w:ascii="Times New Roman" w:eastAsia="Times New Roman" w:hAnsi="Times New Roman" w:cs="Times New Roman"/>
          <w:sz w:val="24"/>
          <w:szCs w:val="24"/>
          <w:lang w:eastAsia="en-ID"/>
        </w:rPr>
        <w:t>i</w:t>
      </w:r>
      <w:proofErr w:type="spellEnd"/>
      <w:r w:rsidRPr="004308AC">
        <w:rPr>
          <w:rFonts w:ascii="Times New Roman" w:eastAsia="Times New Roman" w:hAnsi="Times New Roman" w:cs="Times New Roman"/>
          <w:sz w:val="24"/>
          <w:szCs w:val="24"/>
          <w:lang w:eastAsia="en-ID"/>
        </w:rPr>
        <w:t>”, dan “-</w:t>
      </w:r>
      <w:proofErr w:type="spellStart"/>
      <w:r w:rsidRPr="004308AC">
        <w:rPr>
          <w:rFonts w:ascii="Times New Roman" w:eastAsia="Times New Roman" w:hAnsi="Times New Roman" w:cs="Times New Roman"/>
          <w:sz w:val="24"/>
          <w:szCs w:val="24"/>
          <w:lang w:eastAsia="en-ID"/>
        </w:rPr>
        <w:t>kan</w:t>
      </w:r>
      <w:proofErr w:type="spellEnd"/>
      <w:r w:rsidRPr="004308AC">
        <w:rPr>
          <w:rFonts w:ascii="Times New Roman" w:eastAsia="Times New Roman" w:hAnsi="Times New Roman" w:cs="Times New Roman"/>
          <w:sz w:val="24"/>
          <w:szCs w:val="24"/>
          <w:lang w:eastAsia="en-ID"/>
        </w:rPr>
        <w:t xml:space="preserve">”). Jika akhiran “-an” dihapus dan ditemukan akhiran “-k”, maka akhiran “-k” dihapus. Jika ditemukan, </w:t>
      </w:r>
      <w:proofErr w:type="spellStart"/>
      <w:r w:rsidRPr="004308AC">
        <w:rPr>
          <w:rFonts w:ascii="Times New Roman" w:eastAsia="Times New Roman" w:hAnsi="Times New Roman" w:cs="Times New Roman"/>
          <w:sz w:val="24"/>
          <w:szCs w:val="24"/>
          <w:lang w:eastAsia="en-ID"/>
        </w:rPr>
        <w:t>algoritma</w:t>
      </w:r>
      <w:proofErr w:type="spellEnd"/>
      <w:r w:rsidRPr="004308AC">
        <w:rPr>
          <w:rFonts w:ascii="Times New Roman" w:eastAsia="Times New Roman" w:hAnsi="Times New Roman" w:cs="Times New Roman"/>
          <w:sz w:val="24"/>
          <w:szCs w:val="24"/>
          <w:lang w:eastAsia="en-ID"/>
        </w:rPr>
        <w:t xml:space="preserve"> berhenti. Jika tidak ditemukan, maka lanjut ke langkah 4.</w:t>
      </w:r>
    </w:p>
    <w:p w14:paraId="35C581B0" w14:textId="77777777" w:rsidR="004308AC" w:rsidRPr="004308AC" w:rsidRDefault="004308AC" w:rsidP="004308AC">
      <w:pPr>
        <w:numPr>
          <w:ilvl w:val="0"/>
          <w:numId w:val="8"/>
        </w:numPr>
        <w:spacing w:before="240" w:after="240" w:line="360" w:lineRule="auto"/>
        <w:contextualSpacing/>
        <w:jc w:val="both"/>
        <w:rPr>
          <w:rFonts w:ascii="Times New Roman" w:eastAsia="Times New Roman" w:hAnsi="Times New Roman" w:cs="Times New Roman"/>
          <w:sz w:val="24"/>
          <w:szCs w:val="24"/>
          <w:lang w:eastAsia="en-ID"/>
        </w:rPr>
      </w:pPr>
      <w:r w:rsidRPr="004308AC">
        <w:rPr>
          <w:rFonts w:ascii="Times New Roman" w:eastAsia="Times New Roman" w:hAnsi="Times New Roman" w:cs="Times New Roman"/>
          <w:sz w:val="24"/>
          <w:szCs w:val="24"/>
          <w:lang w:eastAsia="en-ID"/>
        </w:rPr>
        <w:t>Langkah 4 memiliki 3 iterasi.</w:t>
      </w:r>
    </w:p>
    <w:p w14:paraId="750D1B6B" w14:textId="77777777" w:rsidR="004308AC" w:rsidRPr="004308AC" w:rsidRDefault="004308AC" w:rsidP="004308AC">
      <w:pPr>
        <w:numPr>
          <w:ilvl w:val="0"/>
          <w:numId w:val="9"/>
        </w:numPr>
        <w:spacing w:before="240" w:after="240" w:line="360" w:lineRule="auto"/>
        <w:contextualSpacing/>
        <w:jc w:val="both"/>
        <w:rPr>
          <w:rFonts w:ascii="Times New Roman" w:eastAsia="Times New Roman" w:hAnsi="Times New Roman" w:cs="Times New Roman"/>
          <w:sz w:val="24"/>
          <w:szCs w:val="24"/>
          <w:lang w:eastAsia="en-ID"/>
        </w:rPr>
      </w:pPr>
      <w:r w:rsidRPr="004308AC">
        <w:rPr>
          <w:rFonts w:ascii="Times New Roman" w:eastAsia="Times New Roman" w:hAnsi="Times New Roman" w:cs="Times New Roman"/>
          <w:sz w:val="24"/>
          <w:szCs w:val="24"/>
          <w:lang w:eastAsia="en-ID"/>
        </w:rPr>
        <w:t>Iterasi berhenti jika:</w:t>
      </w:r>
    </w:p>
    <w:p w14:paraId="12E1D9F3" w14:textId="77777777" w:rsidR="004308AC" w:rsidRPr="004308AC" w:rsidRDefault="004308AC" w:rsidP="004308AC">
      <w:pPr>
        <w:spacing w:before="240" w:after="240" w:line="360" w:lineRule="auto"/>
        <w:ind w:left="1500"/>
        <w:contextualSpacing/>
        <w:jc w:val="both"/>
        <w:rPr>
          <w:rFonts w:ascii="Times New Roman" w:eastAsia="Times New Roman" w:hAnsi="Times New Roman" w:cs="Times New Roman"/>
          <w:sz w:val="24"/>
          <w:szCs w:val="24"/>
          <w:lang w:eastAsia="en-ID"/>
        </w:rPr>
      </w:pPr>
      <w:r w:rsidRPr="004308AC">
        <w:rPr>
          <w:rFonts w:ascii="Times New Roman" w:eastAsia="Times New Roman" w:hAnsi="Times New Roman" w:cs="Times New Roman"/>
          <w:sz w:val="24"/>
          <w:szCs w:val="24"/>
          <w:lang w:eastAsia="en-ID"/>
        </w:rPr>
        <w:t>1. Ditemukannya kombinasi awalan yang tidak diizinkan berdasarkan awalan.</w:t>
      </w:r>
    </w:p>
    <w:p w14:paraId="7D72FF56" w14:textId="77777777" w:rsidR="004308AC" w:rsidRPr="004308AC" w:rsidRDefault="004308AC" w:rsidP="004308AC">
      <w:pPr>
        <w:spacing w:before="240" w:after="240" w:line="360" w:lineRule="auto"/>
        <w:ind w:left="1500"/>
        <w:contextualSpacing/>
        <w:jc w:val="both"/>
        <w:rPr>
          <w:rFonts w:ascii="Times New Roman" w:eastAsia="Times New Roman" w:hAnsi="Times New Roman" w:cs="Times New Roman"/>
          <w:sz w:val="24"/>
          <w:szCs w:val="24"/>
          <w:lang w:eastAsia="en-ID"/>
        </w:rPr>
      </w:pPr>
      <w:r w:rsidRPr="004308AC">
        <w:rPr>
          <w:rFonts w:ascii="Times New Roman" w:eastAsia="Times New Roman" w:hAnsi="Times New Roman" w:cs="Times New Roman"/>
          <w:sz w:val="24"/>
          <w:szCs w:val="24"/>
          <w:lang w:eastAsia="en-ID"/>
        </w:rPr>
        <w:t>2. Awalan yang dideteksi saat ini sama dengan awalan yang dihilangkan sebelumnya.</w:t>
      </w:r>
    </w:p>
    <w:p w14:paraId="3FBA920F" w14:textId="77777777" w:rsidR="004308AC" w:rsidRPr="004308AC" w:rsidRDefault="004308AC" w:rsidP="004308AC">
      <w:pPr>
        <w:spacing w:before="240" w:after="240" w:line="360" w:lineRule="auto"/>
        <w:ind w:left="1500"/>
        <w:contextualSpacing/>
        <w:jc w:val="both"/>
        <w:rPr>
          <w:rFonts w:ascii="Times New Roman" w:eastAsia="Arial" w:hAnsi="Times New Roman" w:cs="Arial"/>
          <w:sz w:val="24"/>
          <w:lang w:eastAsia="en-ID"/>
        </w:rPr>
      </w:pPr>
      <w:r w:rsidRPr="004308AC">
        <w:rPr>
          <w:rFonts w:ascii="Times New Roman" w:eastAsia="Times New Roman" w:hAnsi="Times New Roman" w:cs="Times New Roman"/>
          <w:sz w:val="24"/>
          <w:szCs w:val="24"/>
          <w:lang w:eastAsia="en-ID"/>
        </w:rPr>
        <w:t>3. tiga awalan telah dihilangkan.</w:t>
      </w:r>
    </w:p>
    <w:p w14:paraId="73822130" w14:textId="16D45B63" w:rsidR="004308AC" w:rsidRPr="005D5900" w:rsidRDefault="005D5900" w:rsidP="005D5900">
      <w:pPr>
        <w:jc w:val="center"/>
        <w:rPr>
          <w:rFonts w:ascii="Times New Roman" w:hAnsi="Times New Roman" w:cs="Times New Roman"/>
          <w:b/>
          <w:bCs/>
          <w:sz w:val="24"/>
          <w:szCs w:val="24"/>
        </w:rPr>
      </w:pPr>
      <w:bookmarkStart w:id="41" w:name="_Toc134021157"/>
      <w:bookmarkStart w:id="42" w:name="_Toc149217240"/>
      <w:r w:rsidRPr="005D5900">
        <w:rPr>
          <w:rFonts w:ascii="Times New Roman" w:hAnsi="Times New Roman" w:cs="Times New Roman"/>
          <w:b/>
          <w:bCs/>
          <w:sz w:val="24"/>
          <w:szCs w:val="24"/>
        </w:rPr>
        <w:t>Tabel 1.</w:t>
      </w:r>
      <w:r w:rsidRPr="005D5900">
        <w:rPr>
          <w:rFonts w:ascii="Times New Roman" w:hAnsi="Times New Roman" w:cs="Times New Roman"/>
          <w:b/>
          <w:bCs/>
          <w:sz w:val="24"/>
          <w:szCs w:val="24"/>
        </w:rPr>
        <w:fldChar w:fldCharType="begin"/>
      </w:r>
      <w:r w:rsidRPr="005D5900">
        <w:rPr>
          <w:rFonts w:ascii="Times New Roman" w:hAnsi="Times New Roman" w:cs="Times New Roman"/>
          <w:b/>
          <w:bCs/>
          <w:sz w:val="24"/>
          <w:szCs w:val="24"/>
        </w:rPr>
        <w:instrText xml:space="preserve"> SEQ Tabel_1. \* ARABIC </w:instrText>
      </w:r>
      <w:r w:rsidRPr="005D5900">
        <w:rPr>
          <w:rFonts w:ascii="Times New Roman" w:hAnsi="Times New Roman" w:cs="Times New Roman"/>
          <w:b/>
          <w:bCs/>
          <w:sz w:val="24"/>
          <w:szCs w:val="24"/>
        </w:rPr>
        <w:fldChar w:fldCharType="separate"/>
      </w:r>
      <w:r w:rsidR="00A164B2">
        <w:rPr>
          <w:rFonts w:ascii="Times New Roman" w:hAnsi="Times New Roman" w:cs="Times New Roman"/>
          <w:b/>
          <w:bCs/>
          <w:noProof/>
          <w:sz w:val="24"/>
          <w:szCs w:val="24"/>
        </w:rPr>
        <w:t>1</w:t>
      </w:r>
      <w:r w:rsidRPr="005D5900">
        <w:rPr>
          <w:rFonts w:ascii="Times New Roman" w:hAnsi="Times New Roman" w:cs="Times New Roman"/>
          <w:b/>
          <w:bCs/>
          <w:sz w:val="24"/>
          <w:szCs w:val="24"/>
        </w:rPr>
        <w:fldChar w:fldCharType="end"/>
      </w:r>
      <w:r w:rsidRPr="005D5900">
        <w:rPr>
          <w:rFonts w:ascii="Times New Roman" w:hAnsi="Times New Roman" w:cs="Times New Roman"/>
          <w:b/>
          <w:bCs/>
          <w:sz w:val="24"/>
          <w:szCs w:val="24"/>
        </w:rPr>
        <w:t xml:space="preserve"> </w:t>
      </w:r>
      <w:r w:rsidR="004308AC" w:rsidRPr="005D5900">
        <w:rPr>
          <w:rFonts w:ascii="Times New Roman" w:hAnsi="Times New Roman" w:cs="Times New Roman"/>
          <w:b/>
          <w:bCs/>
          <w:sz w:val="24"/>
          <w:szCs w:val="24"/>
        </w:rPr>
        <w:t>Kombinasi Awalan yang Tidak Diizinkan</w:t>
      </w:r>
      <w:bookmarkEnd w:id="41"/>
      <w:bookmarkEnd w:id="42"/>
    </w:p>
    <w:tbl>
      <w:tblPr>
        <w:tblStyle w:val="TableGrid2"/>
        <w:tblW w:w="0" w:type="auto"/>
        <w:tblInd w:w="1500" w:type="dxa"/>
        <w:tblLook w:val="04A0" w:firstRow="1" w:lastRow="0" w:firstColumn="1" w:lastColumn="0" w:noHBand="0" w:noVBand="1"/>
      </w:tblPr>
      <w:tblGrid>
        <w:gridCol w:w="2181"/>
        <w:gridCol w:w="3035"/>
      </w:tblGrid>
      <w:tr w:rsidR="004308AC" w:rsidRPr="004308AC" w14:paraId="6AFB298F" w14:textId="77777777" w:rsidTr="0095702D">
        <w:trPr>
          <w:trHeight w:val="510"/>
        </w:trPr>
        <w:tc>
          <w:tcPr>
            <w:tcW w:w="2181" w:type="dxa"/>
            <w:vAlign w:val="center"/>
          </w:tcPr>
          <w:p w14:paraId="6240232D" w14:textId="77777777" w:rsidR="004308AC" w:rsidRPr="004308AC" w:rsidRDefault="004308AC" w:rsidP="004308AC">
            <w:pPr>
              <w:spacing w:before="240" w:after="240" w:line="360" w:lineRule="auto"/>
              <w:contextualSpacing/>
              <w:jc w:val="center"/>
              <w:rPr>
                <w:rFonts w:ascii="Times New Roman" w:eastAsia="Times New Roman" w:hAnsi="Times New Roman" w:cs="Times New Roman"/>
                <w:sz w:val="24"/>
                <w:szCs w:val="24"/>
              </w:rPr>
            </w:pPr>
            <w:r w:rsidRPr="004308AC">
              <w:rPr>
                <w:rFonts w:ascii="Times New Roman" w:eastAsia="Times New Roman" w:hAnsi="Times New Roman" w:cs="Times New Roman"/>
                <w:sz w:val="24"/>
                <w:szCs w:val="24"/>
              </w:rPr>
              <w:t>Awalan</w:t>
            </w:r>
          </w:p>
        </w:tc>
        <w:tc>
          <w:tcPr>
            <w:tcW w:w="3035" w:type="dxa"/>
            <w:vAlign w:val="center"/>
          </w:tcPr>
          <w:p w14:paraId="51924F30" w14:textId="77777777" w:rsidR="004308AC" w:rsidRPr="004308AC" w:rsidRDefault="004308AC" w:rsidP="004308AC">
            <w:pPr>
              <w:spacing w:before="240" w:after="240" w:line="360" w:lineRule="auto"/>
              <w:contextualSpacing/>
              <w:jc w:val="center"/>
              <w:rPr>
                <w:ins w:id="43" w:author="fahmi abdillah" w:date="2022-06-28T02:27:00Z"/>
                <w:rFonts w:ascii="Times New Roman" w:eastAsia="Times New Roman" w:hAnsi="Times New Roman" w:cs="Times New Roman"/>
                <w:sz w:val="24"/>
                <w:szCs w:val="24"/>
              </w:rPr>
            </w:pPr>
          </w:p>
          <w:p w14:paraId="74F4B61B" w14:textId="77777777" w:rsidR="004308AC" w:rsidRPr="004308AC" w:rsidRDefault="004308AC" w:rsidP="004308AC">
            <w:pPr>
              <w:spacing w:before="240" w:after="240" w:line="360" w:lineRule="auto"/>
              <w:contextualSpacing/>
              <w:jc w:val="center"/>
              <w:rPr>
                <w:rFonts w:ascii="Times New Roman" w:eastAsia="Times New Roman" w:hAnsi="Times New Roman" w:cs="Times New Roman"/>
                <w:sz w:val="24"/>
                <w:szCs w:val="24"/>
              </w:rPr>
            </w:pPr>
            <w:r w:rsidRPr="004308AC">
              <w:rPr>
                <w:rFonts w:ascii="Times New Roman" w:eastAsia="Times New Roman" w:hAnsi="Times New Roman" w:cs="Times New Roman"/>
                <w:sz w:val="24"/>
                <w:szCs w:val="24"/>
              </w:rPr>
              <w:t>Akhiran yang tidak diijinkan</w:t>
            </w:r>
          </w:p>
        </w:tc>
      </w:tr>
      <w:tr w:rsidR="004308AC" w:rsidRPr="004308AC" w14:paraId="44DFCE34" w14:textId="77777777" w:rsidTr="0095702D">
        <w:trPr>
          <w:trHeight w:val="510"/>
        </w:trPr>
        <w:tc>
          <w:tcPr>
            <w:tcW w:w="2181" w:type="dxa"/>
            <w:vAlign w:val="center"/>
          </w:tcPr>
          <w:p w14:paraId="4076479D" w14:textId="77777777" w:rsidR="004308AC" w:rsidRPr="004308AC" w:rsidRDefault="004308AC" w:rsidP="004308AC">
            <w:pPr>
              <w:spacing w:before="240" w:after="240" w:line="360" w:lineRule="auto"/>
              <w:contextualSpacing/>
              <w:jc w:val="center"/>
              <w:rPr>
                <w:rFonts w:ascii="Times New Roman" w:eastAsia="Times New Roman" w:hAnsi="Times New Roman" w:cs="Times New Roman"/>
                <w:sz w:val="24"/>
                <w:szCs w:val="24"/>
              </w:rPr>
            </w:pPr>
            <w:r w:rsidRPr="004308AC">
              <w:rPr>
                <w:rFonts w:ascii="Times New Roman" w:eastAsia="Times New Roman" w:hAnsi="Times New Roman" w:cs="Times New Roman"/>
                <w:sz w:val="24"/>
                <w:szCs w:val="24"/>
              </w:rPr>
              <w:t>be-</w:t>
            </w:r>
          </w:p>
        </w:tc>
        <w:tc>
          <w:tcPr>
            <w:tcW w:w="3035" w:type="dxa"/>
            <w:vAlign w:val="center"/>
          </w:tcPr>
          <w:p w14:paraId="14A624D5" w14:textId="77777777" w:rsidR="004308AC" w:rsidRPr="004308AC" w:rsidRDefault="004308AC" w:rsidP="004308AC">
            <w:pPr>
              <w:spacing w:before="240" w:after="240" w:line="360" w:lineRule="auto"/>
              <w:contextualSpacing/>
              <w:jc w:val="center"/>
              <w:rPr>
                <w:rFonts w:ascii="Times New Roman" w:eastAsia="Times New Roman" w:hAnsi="Times New Roman" w:cs="Times New Roman"/>
                <w:sz w:val="24"/>
                <w:szCs w:val="24"/>
              </w:rPr>
            </w:pPr>
            <w:r w:rsidRPr="004308AC">
              <w:rPr>
                <w:rFonts w:ascii="Times New Roman" w:eastAsia="Times New Roman" w:hAnsi="Times New Roman" w:cs="Times New Roman"/>
                <w:sz w:val="24"/>
                <w:szCs w:val="24"/>
              </w:rPr>
              <w:t>-i</w:t>
            </w:r>
          </w:p>
        </w:tc>
      </w:tr>
      <w:tr w:rsidR="004308AC" w:rsidRPr="004308AC" w14:paraId="54962BE3" w14:textId="77777777" w:rsidTr="0095702D">
        <w:trPr>
          <w:trHeight w:val="510"/>
        </w:trPr>
        <w:tc>
          <w:tcPr>
            <w:tcW w:w="2181" w:type="dxa"/>
            <w:vAlign w:val="center"/>
          </w:tcPr>
          <w:p w14:paraId="58F67E06" w14:textId="77777777" w:rsidR="004308AC" w:rsidRPr="004308AC" w:rsidRDefault="004308AC" w:rsidP="004308AC">
            <w:pPr>
              <w:spacing w:before="240" w:after="240" w:line="360" w:lineRule="auto"/>
              <w:contextualSpacing/>
              <w:jc w:val="center"/>
              <w:rPr>
                <w:rFonts w:ascii="Times New Roman" w:eastAsia="Times New Roman" w:hAnsi="Times New Roman" w:cs="Times New Roman"/>
                <w:sz w:val="24"/>
                <w:szCs w:val="24"/>
              </w:rPr>
            </w:pPr>
            <w:r w:rsidRPr="004308AC">
              <w:rPr>
                <w:rFonts w:ascii="Times New Roman" w:eastAsia="Times New Roman" w:hAnsi="Times New Roman" w:cs="Times New Roman"/>
                <w:sz w:val="24"/>
                <w:szCs w:val="24"/>
              </w:rPr>
              <w:t>di-</w:t>
            </w:r>
          </w:p>
        </w:tc>
        <w:tc>
          <w:tcPr>
            <w:tcW w:w="3035" w:type="dxa"/>
            <w:vAlign w:val="center"/>
          </w:tcPr>
          <w:p w14:paraId="034DA3EB" w14:textId="77777777" w:rsidR="004308AC" w:rsidRPr="004308AC" w:rsidRDefault="004308AC" w:rsidP="004308AC">
            <w:pPr>
              <w:spacing w:before="240" w:after="240" w:line="360" w:lineRule="auto"/>
              <w:contextualSpacing/>
              <w:jc w:val="center"/>
              <w:rPr>
                <w:rFonts w:ascii="Times New Roman" w:eastAsia="Times New Roman" w:hAnsi="Times New Roman" w:cs="Times New Roman"/>
                <w:sz w:val="24"/>
                <w:szCs w:val="24"/>
              </w:rPr>
            </w:pPr>
            <w:r w:rsidRPr="004308AC">
              <w:rPr>
                <w:rFonts w:ascii="Times New Roman" w:eastAsia="Times New Roman" w:hAnsi="Times New Roman" w:cs="Times New Roman"/>
                <w:sz w:val="24"/>
                <w:szCs w:val="24"/>
              </w:rPr>
              <w:t>-an</w:t>
            </w:r>
          </w:p>
        </w:tc>
      </w:tr>
      <w:tr w:rsidR="004308AC" w:rsidRPr="004308AC" w14:paraId="16CCE04F" w14:textId="77777777" w:rsidTr="0095702D">
        <w:trPr>
          <w:trHeight w:val="510"/>
        </w:trPr>
        <w:tc>
          <w:tcPr>
            <w:tcW w:w="2181" w:type="dxa"/>
            <w:vAlign w:val="center"/>
          </w:tcPr>
          <w:p w14:paraId="201E822E" w14:textId="77777777" w:rsidR="004308AC" w:rsidRPr="004308AC" w:rsidRDefault="004308AC" w:rsidP="004308AC">
            <w:pPr>
              <w:spacing w:before="240" w:after="240" w:line="360" w:lineRule="auto"/>
              <w:contextualSpacing/>
              <w:jc w:val="center"/>
              <w:rPr>
                <w:rFonts w:ascii="Times New Roman" w:eastAsia="Times New Roman" w:hAnsi="Times New Roman" w:cs="Times New Roman"/>
                <w:sz w:val="24"/>
                <w:szCs w:val="24"/>
              </w:rPr>
            </w:pPr>
            <w:r w:rsidRPr="004308AC">
              <w:rPr>
                <w:rFonts w:ascii="Times New Roman" w:eastAsia="Times New Roman" w:hAnsi="Times New Roman" w:cs="Times New Roman"/>
                <w:sz w:val="24"/>
                <w:szCs w:val="24"/>
              </w:rPr>
              <w:t>ke-</w:t>
            </w:r>
          </w:p>
        </w:tc>
        <w:tc>
          <w:tcPr>
            <w:tcW w:w="3035" w:type="dxa"/>
            <w:vAlign w:val="center"/>
          </w:tcPr>
          <w:p w14:paraId="4D74D99B" w14:textId="77777777" w:rsidR="004308AC" w:rsidRPr="004308AC" w:rsidRDefault="004308AC" w:rsidP="004308AC">
            <w:pPr>
              <w:spacing w:before="240" w:after="240" w:line="360" w:lineRule="auto"/>
              <w:contextualSpacing/>
              <w:jc w:val="center"/>
              <w:rPr>
                <w:rFonts w:ascii="Times New Roman" w:eastAsia="Times New Roman" w:hAnsi="Times New Roman" w:cs="Times New Roman"/>
                <w:sz w:val="24"/>
                <w:szCs w:val="24"/>
              </w:rPr>
            </w:pPr>
            <w:r w:rsidRPr="004308AC">
              <w:rPr>
                <w:rFonts w:ascii="Times New Roman" w:eastAsia="Times New Roman" w:hAnsi="Times New Roman" w:cs="Times New Roman"/>
                <w:sz w:val="24"/>
                <w:szCs w:val="24"/>
              </w:rPr>
              <w:t>-i, -kan</w:t>
            </w:r>
          </w:p>
        </w:tc>
      </w:tr>
      <w:tr w:rsidR="004308AC" w:rsidRPr="004308AC" w14:paraId="4B78816A" w14:textId="77777777" w:rsidTr="0095702D">
        <w:trPr>
          <w:trHeight w:val="510"/>
        </w:trPr>
        <w:tc>
          <w:tcPr>
            <w:tcW w:w="2181" w:type="dxa"/>
            <w:vAlign w:val="center"/>
          </w:tcPr>
          <w:p w14:paraId="4CC5F7BD" w14:textId="77777777" w:rsidR="004308AC" w:rsidRPr="004308AC" w:rsidRDefault="004308AC" w:rsidP="004308AC">
            <w:pPr>
              <w:spacing w:before="240" w:after="240" w:line="360" w:lineRule="auto"/>
              <w:contextualSpacing/>
              <w:jc w:val="center"/>
              <w:rPr>
                <w:rFonts w:ascii="Times New Roman" w:eastAsia="Times New Roman" w:hAnsi="Times New Roman" w:cs="Times New Roman"/>
                <w:sz w:val="24"/>
                <w:szCs w:val="24"/>
              </w:rPr>
            </w:pPr>
            <w:r w:rsidRPr="004308AC">
              <w:rPr>
                <w:rFonts w:ascii="Times New Roman" w:eastAsia="Times New Roman" w:hAnsi="Times New Roman" w:cs="Times New Roman"/>
                <w:sz w:val="24"/>
                <w:szCs w:val="24"/>
              </w:rPr>
              <w:t>me-</w:t>
            </w:r>
          </w:p>
        </w:tc>
        <w:tc>
          <w:tcPr>
            <w:tcW w:w="3035" w:type="dxa"/>
            <w:vAlign w:val="center"/>
          </w:tcPr>
          <w:p w14:paraId="61BDDA9C" w14:textId="77777777" w:rsidR="004308AC" w:rsidRPr="004308AC" w:rsidRDefault="004308AC" w:rsidP="004308AC">
            <w:pPr>
              <w:spacing w:before="240" w:after="240" w:line="360" w:lineRule="auto"/>
              <w:contextualSpacing/>
              <w:jc w:val="center"/>
              <w:rPr>
                <w:rFonts w:ascii="Times New Roman" w:eastAsia="Times New Roman" w:hAnsi="Times New Roman" w:cs="Times New Roman"/>
                <w:sz w:val="24"/>
                <w:szCs w:val="24"/>
              </w:rPr>
            </w:pPr>
            <w:r w:rsidRPr="004308AC">
              <w:rPr>
                <w:rFonts w:ascii="Times New Roman" w:eastAsia="Times New Roman" w:hAnsi="Times New Roman" w:cs="Times New Roman"/>
                <w:sz w:val="24"/>
                <w:szCs w:val="24"/>
              </w:rPr>
              <w:t>-an</w:t>
            </w:r>
          </w:p>
        </w:tc>
      </w:tr>
      <w:tr w:rsidR="004308AC" w:rsidRPr="004308AC" w14:paraId="10721ABC" w14:textId="77777777" w:rsidTr="0095702D">
        <w:trPr>
          <w:trHeight w:val="510"/>
        </w:trPr>
        <w:tc>
          <w:tcPr>
            <w:tcW w:w="2181" w:type="dxa"/>
            <w:vAlign w:val="center"/>
          </w:tcPr>
          <w:p w14:paraId="6909AB2D" w14:textId="77777777" w:rsidR="004308AC" w:rsidRPr="004308AC" w:rsidRDefault="004308AC" w:rsidP="004308AC">
            <w:pPr>
              <w:spacing w:before="240" w:after="240" w:line="360" w:lineRule="auto"/>
              <w:contextualSpacing/>
              <w:jc w:val="center"/>
              <w:rPr>
                <w:rFonts w:ascii="Times New Roman" w:eastAsia="Times New Roman" w:hAnsi="Times New Roman" w:cs="Times New Roman"/>
                <w:sz w:val="24"/>
                <w:szCs w:val="24"/>
              </w:rPr>
            </w:pPr>
            <w:r w:rsidRPr="004308AC">
              <w:rPr>
                <w:rFonts w:ascii="Times New Roman" w:eastAsia="Times New Roman" w:hAnsi="Times New Roman" w:cs="Times New Roman"/>
                <w:sz w:val="24"/>
                <w:szCs w:val="24"/>
              </w:rPr>
              <w:t>se-</w:t>
            </w:r>
          </w:p>
        </w:tc>
        <w:tc>
          <w:tcPr>
            <w:tcW w:w="3035" w:type="dxa"/>
            <w:vAlign w:val="center"/>
          </w:tcPr>
          <w:p w14:paraId="32F8DE3A" w14:textId="77777777" w:rsidR="004308AC" w:rsidRPr="004308AC" w:rsidRDefault="004308AC" w:rsidP="004308AC">
            <w:pPr>
              <w:spacing w:before="240" w:after="240" w:line="360" w:lineRule="auto"/>
              <w:contextualSpacing/>
              <w:jc w:val="center"/>
              <w:rPr>
                <w:rFonts w:ascii="Times New Roman" w:eastAsia="Times New Roman" w:hAnsi="Times New Roman" w:cs="Times New Roman"/>
                <w:sz w:val="24"/>
                <w:szCs w:val="24"/>
              </w:rPr>
            </w:pPr>
            <w:r w:rsidRPr="004308AC">
              <w:rPr>
                <w:rFonts w:ascii="Times New Roman" w:eastAsia="Times New Roman" w:hAnsi="Times New Roman" w:cs="Times New Roman"/>
                <w:sz w:val="24"/>
                <w:szCs w:val="24"/>
              </w:rPr>
              <w:t>-i, -kan</w:t>
            </w:r>
          </w:p>
        </w:tc>
      </w:tr>
    </w:tbl>
    <w:p w14:paraId="0478529A" w14:textId="77777777" w:rsidR="004308AC" w:rsidRPr="004308AC" w:rsidRDefault="004308AC" w:rsidP="004308AC">
      <w:pPr>
        <w:spacing w:before="240" w:after="240" w:line="360" w:lineRule="auto"/>
        <w:ind w:left="1500"/>
        <w:contextualSpacing/>
        <w:jc w:val="both"/>
        <w:rPr>
          <w:rFonts w:ascii="Times New Roman" w:eastAsia="Times New Roman" w:hAnsi="Times New Roman" w:cs="Times New Roman"/>
          <w:sz w:val="24"/>
          <w:szCs w:val="24"/>
          <w:lang w:eastAsia="en-ID"/>
        </w:rPr>
      </w:pPr>
    </w:p>
    <w:p w14:paraId="1705892F" w14:textId="77777777" w:rsidR="004308AC" w:rsidRPr="004308AC" w:rsidRDefault="004308AC" w:rsidP="004308AC">
      <w:pPr>
        <w:numPr>
          <w:ilvl w:val="0"/>
          <w:numId w:val="9"/>
        </w:numPr>
        <w:spacing w:before="240" w:after="240" w:line="360" w:lineRule="auto"/>
        <w:contextualSpacing/>
        <w:jc w:val="both"/>
        <w:rPr>
          <w:rFonts w:ascii="Times New Roman" w:eastAsia="Times New Roman" w:hAnsi="Times New Roman" w:cs="Times New Roman"/>
          <w:sz w:val="24"/>
          <w:szCs w:val="24"/>
          <w:lang w:eastAsia="en-ID"/>
        </w:rPr>
      </w:pPr>
      <w:r w:rsidRPr="004308AC">
        <w:rPr>
          <w:rFonts w:ascii="Times New Roman" w:eastAsia="Times New Roman" w:hAnsi="Times New Roman" w:cs="Times New Roman"/>
          <w:sz w:val="24"/>
          <w:szCs w:val="24"/>
          <w:lang w:eastAsia="en-ID"/>
        </w:rPr>
        <w:t>Mengidentifikasi tipe awalan dan hilangkan. Awalan terdiri dari dua tipe:</w:t>
      </w:r>
    </w:p>
    <w:p w14:paraId="4A6C7C22" w14:textId="77777777" w:rsidR="004308AC" w:rsidRPr="004308AC" w:rsidRDefault="004308AC" w:rsidP="004308AC">
      <w:pPr>
        <w:spacing w:before="240" w:after="240" w:line="360" w:lineRule="auto"/>
        <w:ind w:left="1500"/>
        <w:contextualSpacing/>
        <w:jc w:val="both"/>
        <w:rPr>
          <w:rFonts w:ascii="Times New Roman" w:eastAsia="Times New Roman" w:hAnsi="Times New Roman" w:cs="Times New Roman"/>
          <w:sz w:val="24"/>
          <w:szCs w:val="24"/>
          <w:lang w:eastAsia="en-ID"/>
        </w:rPr>
      </w:pPr>
      <w:r w:rsidRPr="004308AC">
        <w:rPr>
          <w:rFonts w:ascii="Times New Roman" w:eastAsia="Times New Roman" w:hAnsi="Times New Roman" w:cs="Times New Roman"/>
          <w:sz w:val="24"/>
          <w:szCs w:val="24"/>
          <w:lang w:eastAsia="en-ID"/>
        </w:rPr>
        <w:lastRenderedPageBreak/>
        <w:t>1. Standar (“di-”, “ke-”, dan “se-”) yang dapat langsung dihilangkan dari kata.</w:t>
      </w:r>
    </w:p>
    <w:p w14:paraId="3EE2F6B3" w14:textId="77777777" w:rsidR="004308AC" w:rsidRPr="004308AC" w:rsidRDefault="004308AC" w:rsidP="004308AC">
      <w:pPr>
        <w:spacing w:before="240" w:after="240" w:line="360" w:lineRule="auto"/>
        <w:ind w:left="1500"/>
        <w:contextualSpacing/>
        <w:jc w:val="both"/>
        <w:rPr>
          <w:rFonts w:ascii="Times New Roman" w:eastAsia="Times New Roman" w:hAnsi="Times New Roman" w:cs="Times New Roman"/>
          <w:sz w:val="24"/>
          <w:szCs w:val="24"/>
          <w:lang w:eastAsia="en-ID"/>
        </w:rPr>
      </w:pPr>
      <w:r w:rsidRPr="004308AC">
        <w:rPr>
          <w:rFonts w:ascii="Times New Roman" w:eastAsia="Times New Roman" w:hAnsi="Times New Roman" w:cs="Times New Roman"/>
          <w:sz w:val="24"/>
          <w:szCs w:val="24"/>
          <w:lang w:eastAsia="en-ID"/>
        </w:rPr>
        <w:t>2. Kompleks (“me-”, “be-”, “pe-”, “</w:t>
      </w:r>
      <w:proofErr w:type="spellStart"/>
      <w:r w:rsidRPr="004308AC">
        <w:rPr>
          <w:rFonts w:ascii="Times New Roman" w:eastAsia="Times New Roman" w:hAnsi="Times New Roman" w:cs="Times New Roman"/>
          <w:sz w:val="24"/>
          <w:szCs w:val="24"/>
          <w:lang w:eastAsia="en-ID"/>
        </w:rPr>
        <w:t>te</w:t>
      </w:r>
      <w:proofErr w:type="spellEnd"/>
      <w:r w:rsidRPr="004308AC">
        <w:rPr>
          <w:rFonts w:ascii="Times New Roman" w:eastAsia="Times New Roman" w:hAnsi="Times New Roman" w:cs="Times New Roman"/>
          <w:sz w:val="24"/>
          <w:szCs w:val="24"/>
          <w:lang w:eastAsia="en-ID"/>
        </w:rPr>
        <w:t xml:space="preserve">-”) adalah tipe-tipe awalan yang dapat </w:t>
      </w:r>
      <w:proofErr w:type="spellStart"/>
      <w:r w:rsidRPr="004308AC">
        <w:rPr>
          <w:rFonts w:ascii="Times New Roman" w:eastAsia="Times New Roman" w:hAnsi="Times New Roman" w:cs="Times New Roman"/>
          <w:sz w:val="24"/>
          <w:szCs w:val="24"/>
          <w:lang w:eastAsia="en-ID"/>
        </w:rPr>
        <w:t>bermorfologi</w:t>
      </w:r>
      <w:proofErr w:type="spellEnd"/>
      <w:r w:rsidRPr="004308AC">
        <w:rPr>
          <w:rFonts w:ascii="Times New Roman" w:eastAsia="Times New Roman" w:hAnsi="Times New Roman" w:cs="Times New Roman"/>
          <w:sz w:val="24"/>
          <w:szCs w:val="24"/>
          <w:lang w:eastAsia="en-ID"/>
        </w:rPr>
        <w:t xml:space="preserve"> sesuai kata dasar yang mengikutinya.</w:t>
      </w:r>
    </w:p>
    <w:p w14:paraId="241EFC68" w14:textId="77777777" w:rsidR="004308AC" w:rsidRPr="004308AC" w:rsidRDefault="004308AC" w:rsidP="004308AC">
      <w:pPr>
        <w:numPr>
          <w:ilvl w:val="0"/>
          <w:numId w:val="9"/>
        </w:numPr>
        <w:spacing w:before="240" w:after="240" w:line="360" w:lineRule="auto"/>
        <w:contextualSpacing/>
        <w:jc w:val="both"/>
        <w:rPr>
          <w:rFonts w:ascii="Times New Roman" w:eastAsia="Times New Roman" w:hAnsi="Times New Roman" w:cs="Times New Roman"/>
          <w:sz w:val="24"/>
          <w:szCs w:val="24"/>
          <w:lang w:eastAsia="en-ID"/>
        </w:rPr>
      </w:pPr>
      <w:r w:rsidRPr="004308AC">
        <w:rPr>
          <w:rFonts w:ascii="Times New Roman" w:eastAsia="Times New Roman" w:hAnsi="Times New Roman" w:cs="Times New Roman"/>
          <w:sz w:val="24"/>
          <w:szCs w:val="24"/>
          <w:lang w:eastAsia="en-ID"/>
        </w:rPr>
        <w:t xml:space="preserve">Mencari kata yang telah dihilangkan </w:t>
      </w:r>
      <w:proofErr w:type="spellStart"/>
      <w:r w:rsidRPr="004308AC">
        <w:rPr>
          <w:rFonts w:ascii="Times New Roman" w:eastAsia="Times New Roman" w:hAnsi="Times New Roman" w:cs="Times New Roman"/>
          <w:sz w:val="24"/>
          <w:szCs w:val="24"/>
          <w:lang w:eastAsia="en-ID"/>
        </w:rPr>
        <w:t>awalannya</w:t>
      </w:r>
      <w:proofErr w:type="spellEnd"/>
      <w:r w:rsidRPr="004308AC">
        <w:rPr>
          <w:rFonts w:ascii="Times New Roman" w:eastAsia="Times New Roman" w:hAnsi="Times New Roman" w:cs="Times New Roman"/>
          <w:sz w:val="24"/>
          <w:szCs w:val="24"/>
          <w:lang w:eastAsia="en-ID"/>
        </w:rPr>
        <w:t xml:space="preserve">. Jika tidak ditemukan, maka langkah 4 diulang kembali. Jika ditemukan, </w:t>
      </w:r>
      <w:proofErr w:type="spellStart"/>
      <w:r w:rsidRPr="004308AC">
        <w:rPr>
          <w:rFonts w:ascii="Times New Roman" w:eastAsia="Times New Roman" w:hAnsi="Times New Roman" w:cs="Times New Roman"/>
          <w:sz w:val="24"/>
          <w:szCs w:val="24"/>
          <w:lang w:eastAsia="en-ID"/>
        </w:rPr>
        <w:t>algoritma</w:t>
      </w:r>
      <w:proofErr w:type="spellEnd"/>
      <w:r w:rsidRPr="004308AC">
        <w:rPr>
          <w:rFonts w:ascii="Times New Roman" w:eastAsia="Times New Roman" w:hAnsi="Times New Roman" w:cs="Times New Roman"/>
          <w:sz w:val="24"/>
          <w:szCs w:val="24"/>
          <w:lang w:eastAsia="en-ID"/>
        </w:rPr>
        <w:t xml:space="preserve"> berhenti.</w:t>
      </w:r>
    </w:p>
    <w:p w14:paraId="53C5F147" w14:textId="77777777" w:rsidR="004308AC" w:rsidRPr="004308AC" w:rsidRDefault="004308AC" w:rsidP="004308AC">
      <w:pPr>
        <w:numPr>
          <w:ilvl w:val="0"/>
          <w:numId w:val="8"/>
        </w:numPr>
        <w:spacing w:before="240" w:after="240" w:line="360" w:lineRule="auto"/>
        <w:contextualSpacing/>
        <w:jc w:val="both"/>
        <w:rPr>
          <w:rFonts w:ascii="Times New Roman" w:eastAsia="Times New Roman" w:hAnsi="Times New Roman" w:cs="Times New Roman"/>
          <w:sz w:val="24"/>
          <w:szCs w:val="24"/>
          <w:lang w:eastAsia="en-ID"/>
        </w:rPr>
      </w:pPr>
      <w:r w:rsidRPr="004308AC">
        <w:rPr>
          <w:rFonts w:ascii="Times New Roman" w:eastAsia="Times New Roman" w:hAnsi="Times New Roman" w:cs="Times New Roman"/>
          <w:sz w:val="24"/>
          <w:szCs w:val="24"/>
          <w:lang w:eastAsia="en-ID"/>
        </w:rPr>
        <w:t xml:space="preserve">Apabila setelah langkah 4 kata dasar masih belum ditemukan, maka proses </w:t>
      </w:r>
      <w:r w:rsidRPr="004308AC">
        <w:rPr>
          <w:rFonts w:ascii="Times New Roman" w:eastAsia="Times New Roman" w:hAnsi="Times New Roman" w:cs="Times New Roman"/>
          <w:i/>
          <w:iCs/>
          <w:sz w:val="24"/>
          <w:szCs w:val="24"/>
          <w:lang w:eastAsia="en-ID"/>
        </w:rPr>
        <w:t xml:space="preserve">recoding </w:t>
      </w:r>
      <w:r w:rsidRPr="004308AC">
        <w:rPr>
          <w:rFonts w:ascii="Times New Roman" w:eastAsia="Times New Roman" w:hAnsi="Times New Roman" w:cs="Times New Roman"/>
          <w:sz w:val="24"/>
          <w:szCs w:val="24"/>
          <w:lang w:eastAsia="en-ID"/>
        </w:rPr>
        <w:t xml:space="preserve">dilakukan dengan mengacu pada Tabel 2.2. </w:t>
      </w:r>
      <w:r w:rsidRPr="004308AC">
        <w:rPr>
          <w:rFonts w:ascii="Times New Roman" w:eastAsia="Times New Roman" w:hAnsi="Times New Roman" w:cs="Times New Roman"/>
          <w:i/>
          <w:iCs/>
          <w:sz w:val="24"/>
          <w:szCs w:val="24"/>
          <w:lang w:eastAsia="en-ID"/>
        </w:rPr>
        <w:t>Recoding</w:t>
      </w:r>
      <w:r w:rsidRPr="004308AC">
        <w:rPr>
          <w:rFonts w:ascii="Times New Roman" w:eastAsia="Times New Roman" w:hAnsi="Times New Roman" w:cs="Times New Roman"/>
          <w:sz w:val="24"/>
          <w:szCs w:val="24"/>
          <w:lang w:eastAsia="en-ID"/>
        </w:rPr>
        <w:t xml:space="preserve"> dilakukan dengan menambahkan karakter di awal kata yang dipenggal. Pada Tabel 2.2, karakter </w:t>
      </w:r>
      <w:r w:rsidRPr="004308AC">
        <w:rPr>
          <w:rFonts w:ascii="Times New Roman" w:eastAsia="Times New Roman" w:hAnsi="Times New Roman" w:cs="Times New Roman"/>
          <w:i/>
          <w:iCs/>
          <w:sz w:val="24"/>
          <w:szCs w:val="24"/>
          <w:lang w:eastAsia="en-ID"/>
        </w:rPr>
        <w:t xml:space="preserve">recoding </w:t>
      </w:r>
      <w:r w:rsidRPr="004308AC">
        <w:rPr>
          <w:rFonts w:ascii="Times New Roman" w:eastAsia="Times New Roman" w:hAnsi="Times New Roman" w:cs="Times New Roman"/>
          <w:sz w:val="24"/>
          <w:szCs w:val="24"/>
          <w:lang w:eastAsia="en-ID"/>
        </w:rPr>
        <w:t xml:space="preserve">adalah huruf kecil setelah tanda hubung (‘-’) dan kadang berada sebelum tanda kurung. </w:t>
      </w:r>
    </w:p>
    <w:p w14:paraId="6BC62647" w14:textId="77777777" w:rsidR="004308AC" w:rsidRPr="004308AC" w:rsidRDefault="004308AC" w:rsidP="004308AC">
      <w:pPr>
        <w:numPr>
          <w:ilvl w:val="0"/>
          <w:numId w:val="8"/>
        </w:numPr>
        <w:spacing w:before="240" w:after="240" w:line="360" w:lineRule="auto"/>
        <w:contextualSpacing/>
        <w:jc w:val="both"/>
        <w:rPr>
          <w:rFonts w:ascii="Times New Roman" w:eastAsia="Times New Roman" w:hAnsi="Times New Roman" w:cs="Times New Roman"/>
          <w:sz w:val="24"/>
          <w:szCs w:val="24"/>
          <w:lang w:eastAsia="en-ID"/>
        </w:rPr>
      </w:pPr>
      <w:r w:rsidRPr="004308AC">
        <w:rPr>
          <w:rFonts w:ascii="Times New Roman" w:eastAsia="Times New Roman" w:hAnsi="Times New Roman" w:cs="Times New Roman"/>
          <w:sz w:val="24"/>
          <w:szCs w:val="24"/>
          <w:lang w:eastAsia="en-ID"/>
        </w:rPr>
        <w:t xml:space="preserve">Jika semua gagal, maka masukan kata yang diuji pada </w:t>
      </w:r>
      <w:proofErr w:type="spellStart"/>
      <w:r w:rsidRPr="004308AC">
        <w:rPr>
          <w:rFonts w:ascii="Times New Roman" w:eastAsia="Times New Roman" w:hAnsi="Times New Roman" w:cs="Times New Roman"/>
          <w:sz w:val="24"/>
          <w:szCs w:val="24"/>
          <w:lang w:eastAsia="en-ID"/>
        </w:rPr>
        <w:t>algoritma</w:t>
      </w:r>
      <w:proofErr w:type="spellEnd"/>
      <w:r w:rsidRPr="004308AC">
        <w:rPr>
          <w:rFonts w:ascii="Times New Roman" w:eastAsia="Times New Roman" w:hAnsi="Times New Roman" w:cs="Times New Roman"/>
          <w:sz w:val="24"/>
          <w:szCs w:val="24"/>
          <w:lang w:eastAsia="en-ID"/>
        </w:rPr>
        <w:t xml:space="preserve"> ini dianggap sebagai kata dasar.</w:t>
      </w:r>
    </w:p>
    <w:p w14:paraId="39A72F2D" w14:textId="77777777" w:rsidR="004308AC" w:rsidRPr="004308AC" w:rsidRDefault="004308AC" w:rsidP="004308AC">
      <w:pPr>
        <w:rPr>
          <w:lang w:val="en-US"/>
        </w:rPr>
      </w:pPr>
    </w:p>
    <w:p w14:paraId="794AB3F5" w14:textId="5505F8DD" w:rsidR="004308AC" w:rsidRPr="004308AC" w:rsidRDefault="00545F5A" w:rsidP="00A41B20">
      <w:pPr>
        <w:pStyle w:val="Heading3"/>
        <w:spacing w:line="360" w:lineRule="auto"/>
        <w:jc w:val="both"/>
        <w:rPr>
          <w:rFonts w:cs="Times New Roman"/>
          <w:lang w:val="en-US"/>
        </w:rPr>
      </w:pPr>
      <w:bookmarkStart w:id="44" w:name="_Toc148647697"/>
      <w:r w:rsidRPr="004308AC">
        <w:rPr>
          <w:rFonts w:cs="Times New Roman"/>
          <w:lang w:val="en-US"/>
        </w:rPr>
        <w:t>Term Document Matrix</w:t>
      </w:r>
      <w:bookmarkEnd w:id="44"/>
    </w:p>
    <w:p w14:paraId="7F149087" w14:textId="77777777" w:rsidR="004308AC" w:rsidRDefault="004308AC" w:rsidP="00A41B20">
      <w:pPr>
        <w:spacing w:line="360" w:lineRule="auto"/>
        <w:ind w:firstLine="720"/>
        <w:jc w:val="both"/>
        <w:rPr>
          <w:rFonts w:ascii="Times New Roman" w:hAnsi="Times New Roman" w:cs="Times New Roman"/>
          <w:sz w:val="24"/>
          <w:szCs w:val="24"/>
          <w:lang w:val="en-US"/>
        </w:rPr>
      </w:pPr>
      <w:r w:rsidRPr="004308AC">
        <w:rPr>
          <w:rFonts w:ascii="Times New Roman" w:hAnsi="Times New Roman" w:cs="Times New Roman"/>
          <w:sz w:val="24"/>
          <w:szCs w:val="24"/>
          <w:lang w:val="en-US"/>
        </w:rPr>
        <w:t xml:space="preserve">Term Document Matrix (TDM) adalah matriks 2 dimensi yang memiliki baris yang mewakili dokumen dan kolom yang berisi daftar term serta memiliki nilai frekuensi kemunculan suatu term pada suatu dokumen. Term tersebut didapatkan dari hasil proses stemming, kemudian dilakukan </w:t>
      </w:r>
      <w:proofErr w:type="spellStart"/>
      <w:r w:rsidRPr="004308AC">
        <w:rPr>
          <w:rFonts w:ascii="Times New Roman" w:hAnsi="Times New Roman" w:cs="Times New Roman"/>
          <w:sz w:val="24"/>
          <w:szCs w:val="24"/>
          <w:lang w:val="en-US"/>
        </w:rPr>
        <w:t>pengindeksan</w:t>
      </w:r>
      <w:proofErr w:type="spellEnd"/>
      <w:r w:rsidRPr="004308AC">
        <w:rPr>
          <w:rFonts w:ascii="Times New Roman" w:hAnsi="Times New Roman" w:cs="Times New Roman"/>
          <w:sz w:val="24"/>
          <w:szCs w:val="24"/>
          <w:lang w:val="en-US"/>
        </w:rPr>
        <w:t>. Contohnya, kata “bukunya” dan “</w:t>
      </w:r>
      <w:proofErr w:type="spellStart"/>
      <w:r w:rsidRPr="004308AC">
        <w:rPr>
          <w:rFonts w:ascii="Times New Roman" w:hAnsi="Times New Roman" w:cs="Times New Roman"/>
          <w:sz w:val="24"/>
          <w:szCs w:val="24"/>
          <w:lang w:val="en-US"/>
        </w:rPr>
        <w:t>bukukan</w:t>
      </w:r>
      <w:proofErr w:type="spellEnd"/>
      <w:r w:rsidRPr="004308AC">
        <w:rPr>
          <w:rFonts w:ascii="Times New Roman" w:hAnsi="Times New Roman" w:cs="Times New Roman"/>
          <w:sz w:val="24"/>
          <w:szCs w:val="24"/>
          <w:lang w:val="en-US"/>
        </w:rPr>
        <w:t>” memiliki indeks nilai yang sama dengan term buku (Manning et al. 2009).</w:t>
      </w:r>
    </w:p>
    <w:p w14:paraId="3316B6E6" w14:textId="77777777" w:rsidR="004308AC" w:rsidRPr="004308AC" w:rsidRDefault="004308AC" w:rsidP="00040B3F">
      <w:pPr>
        <w:pStyle w:val="Heading3"/>
        <w:spacing w:line="360" w:lineRule="auto"/>
        <w:jc w:val="both"/>
        <w:rPr>
          <w:rFonts w:cs="Times New Roman"/>
        </w:rPr>
      </w:pPr>
      <w:bookmarkStart w:id="45" w:name="_Toc139379649"/>
      <w:proofErr w:type="spellStart"/>
      <w:r w:rsidRPr="004308AC">
        <w:rPr>
          <w:rFonts w:cs="Times New Roman"/>
        </w:rPr>
        <w:t>Algoritma</w:t>
      </w:r>
      <w:proofErr w:type="spellEnd"/>
      <w:r w:rsidRPr="004308AC">
        <w:rPr>
          <w:rFonts w:cs="Times New Roman"/>
        </w:rPr>
        <w:t xml:space="preserve"> TF-IDF</w:t>
      </w:r>
      <w:bookmarkEnd w:id="45"/>
    </w:p>
    <w:p w14:paraId="2A93FDBD" w14:textId="7EAEF448" w:rsidR="004308AC" w:rsidRDefault="004308AC" w:rsidP="00080F84">
      <w:pPr>
        <w:spacing w:line="360" w:lineRule="auto"/>
        <w:ind w:firstLine="426"/>
        <w:jc w:val="both"/>
        <w:rPr>
          <w:rFonts w:ascii="Times New Roman" w:hAnsi="Times New Roman" w:cs="Times New Roman"/>
          <w:sz w:val="24"/>
          <w:szCs w:val="24"/>
        </w:rPr>
      </w:pPr>
      <w:r w:rsidRPr="004308AC">
        <w:rPr>
          <w:rFonts w:ascii="Times New Roman" w:hAnsi="Times New Roman" w:cs="Times New Roman"/>
          <w:i/>
          <w:iCs/>
          <w:sz w:val="24"/>
          <w:szCs w:val="24"/>
        </w:rPr>
        <w:t xml:space="preserve">Term frequency </w:t>
      </w:r>
      <w:r w:rsidRPr="004308AC">
        <w:rPr>
          <w:rFonts w:ascii="Times New Roman" w:hAnsi="Times New Roman" w:cs="Times New Roman"/>
          <w:sz w:val="24"/>
          <w:szCs w:val="24"/>
        </w:rPr>
        <w:t xml:space="preserve">(TF) dan </w:t>
      </w:r>
      <w:r w:rsidRPr="004308AC">
        <w:rPr>
          <w:rFonts w:ascii="Times New Roman" w:hAnsi="Times New Roman" w:cs="Times New Roman"/>
          <w:i/>
          <w:iCs/>
          <w:sz w:val="24"/>
          <w:szCs w:val="24"/>
        </w:rPr>
        <w:t xml:space="preserve">Inverse Document Frequency </w:t>
      </w:r>
      <w:r w:rsidRPr="004308AC">
        <w:rPr>
          <w:rFonts w:ascii="Times New Roman" w:hAnsi="Times New Roman" w:cs="Times New Roman"/>
          <w:sz w:val="24"/>
          <w:szCs w:val="24"/>
        </w:rPr>
        <w:t xml:space="preserve">(IDF) merupakan perhitungan </w:t>
      </w:r>
      <w:proofErr w:type="spellStart"/>
      <w:r w:rsidRPr="004308AC">
        <w:rPr>
          <w:rFonts w:ascii="Times New Roman" w:hAnsi="Times New Roman" w:cs="Times New Roman"/>
          <w:sz w:val="24"/>
          <w:szCs w:val="24"/>
        </w:rPr>
        <w:t>pembobotan</w:t>
      </w:r>
      <w:proofErr w:type="spellEnd"/>
      <w:r w:rsidRPr="004308AC">
        <w:rPr>
          <w:rFonts w:ascii="Times New Roman" w:hAnsi="Times New Roman" w:cs="Times New Roman"/>
          <w:sz w:val="24"/>
          <w:szCs w:val="24"/>
        </w:rPr>
        <w:t xml:space="preserve"> dalam frekuensi kemunculan sebuah dokumen tertentu dan </w:t>
      </w:r>
      <w:r w:rsidRPr="004308AC">
        <w:rPr>
          <w:rFonts w:ascii="Times New Roman" w:hAnsi="Times New Roman" w:cs="Times New Roman"/>
          <w:i/>
          <w:iCs/>
          <w:sz w:val="24"/>
          <w:szCs w:val="24"/>
        </w:rPr>
        <w:t>inverse</w:t>
      </w:r>
      <w:r w:rsidRPr="004308AC">
        <w:rPr>
          <w:rFonts w:ascii="Times New Roman" w:hAnsi="Times New Roman" w:cs="Times New Roman"/>
          <w:sz w:val="24"/>
          <w:szCs w:val="24"/>
        </w:rPr>
        <w:t xml:space="preserve"> frekuensi dokumen yang mengandung kata tersebut. Frekuensi kemunculan kata yang menunjukkan seberapa penting kata tersebut dalam kumpulan dokumen </w:t>
      </w:r>
      <w:r w:rsidRPr="004308AC">
        <w:rPr>
          <w:rFonts w:ascii="Times New Roman" w:hAnsi="Times New Roman" w:cs="Times New Roman"/>
          <w:sz w:val="24"/>
          <w:szCs w:val="24"/>
        </w:rPr>
        <w:fldChar w:fldCharType="begin" w:fldLock="1"/>
      </w:r>
      <w:r w:rsidRPr="004308AC">
        <w:rPr>
          <w:rFonts w:ascii="Times New Roman" w:hAnsi="Times New Roman" w:cs="Times New Roman"/>
          <w:sz w:val="24"/>
          <w:szCs w:val="24"/>
        </w:rPr>
        <w:instrText>ADDIN CSL_CITATION {"citationItems":[{"id":"ITEM-1","itemData":{"ISBN":"0740-3194 (Print) 0740-3194 (Linking)","ISSN":"2549-1571","PMID":"9055221","abstract":"Banyaknya arsip dokumen skripsi yang terkumpul dalam bentuk soft file yang tidak terklasifikasi dengan baik mengakibatkan proses pencarian kembali menjadi sulit. Untuk mengakses informasi yang dibutuhkan menjadi kurang cepat dan tepat apabila keseluruhan dokumen disimpan dalam satu folder database. Maka dari itu diperlukan suatu sistem yang dapat mengklasifikasikan dokumen secara otomatis ke dalam folder berbeda pada database agar lebih mudah dalam mengelola dokumen yang ada. Metode TF- IDF merupakan suatu cara untuk memberikan bobot hubungan suatu kata (term) terhadap dokumen. Metode cosine similarity merupakan metode untuk menghitung kesamaan antara dua buah objek yang dinyatakan dalam dua buah vector dengan menggunakan keywords (kata kunci) dari sebuah dokumen sebagai ukuran. Metode pengembangan sistem yang digunakan dalam penelitian ini adalah model waterfall, sedangkan metode penelitian yang digunakan adalah metode Research and Development (R&amp;D). Data latih yang digunakan dalam penelitian ini berjumlah 50 dokumen skripsi dengan beberapa kategori yang berbeda. Hasil penelitian menunjukkan bahwa persentase tingkat ketepatan klasifikasi sistem adalah sebesar 98%.","author":[{"dropping-particle":"","family":"Wahyuni","given":"Rizki Tri","non-dropping-particle":"","parse-names":false,"suffix":""},{"dropping-particle":"","family":"Prastiyanto","given":"Dhidik","non-dropping-particle":"","parse-names":false,"suffix":""},{"dropping-particle":"","family":"Supraptono","given":"Eko","non-dropping-particle":"","parse-names":false,"suffix":""}],"container-title":"Jurnal Teknik Elektro Universitas Negeri Semarang","id":"ITEM-1","issue":"1","issued":{"date-parts":[["2017"]]},"page":"18-23","title":"Penerapan Algoritma Cosine Similarity dan Pembobotan TF-IDF pada Sistem Klasifikasi Dokumen Skripsi","type":"article-journal","volume":"9"},"uris":["http://www.mendeley.com/documents/?uuid=76ea8a13-9202-476a-aee6-3be4c0239a68"]}],"mendeley":{"formattedCitation":"(Wahyuni et al., 2017)","plainTextFormattedCitation":"(Wahyuni et al., 2017)","previouslyFormattedCitation":"(Wahyuni et al., 2017)"},"properties":{"noteIndex":0},"schema":"https://github.com/citation-style-language/schema/raw/master/csl-citation.json"}</w:instrText>
      </w:r>
      <w:r w:rsidRPr="004308AC">
        <w:rPr>
          <w:rFonts w:ascii="Times New Roman" w:hAnsi="Times New Roman" w:cs="Times New Roman"/>
          <w:sz w:val="24"/>
          <w:szCs w:val="24"/>
        </w:rPr>
        <w:fldChar w:fldCharType="separate"/>
      </w:r>
      <w:r w:rsidRPr="004308AC">
        <w:rPr>
          <w:rFonts w:ascii="Times New Roman" w:hAnsi="Times New Roman" w:cs="Times New Roman"/>
          <w:noProof/>
          <w:sz w:val="24"/>
          <w:szCs w:val="24"/>
        </w:rPr>
        <w:t>(Wahyuni et al., 2017)</w:t>
      </w:r>
      <w:r w:rsidRPr="004308AC">
        <w:rPr>
          <w:rFonts w:ascii="Times New Roman" w:hAnsi="Times New Roman" w:cs="Times New Roman"/>
          <w:sz w:val="24"/>
          <w:szCs w:val="24"/>
        </w:rPr>
        <w:fldChar w:fldCharType="end"/>
      </w:r>
      <w:ins w:id="46" w:author="fahmi abdillah" w:date="2022-07-12T14:41:00Z">
        <w:r w:rsidRPr="004308AC">
          <w:rPr>
            <w:rFonts w:ascii="Times New Roman" w:hAnsi="Times New Roman" w:cs="Times New Roman"/>
            <w:sz w:val="24"/>
            <w:szCs w:val="24"/>
          </w:rPr>
          <w:t>, untuk perhitungannya dapat di</w:t>
        </w:r>
      </w:ins>
      <w:ins w:id="47" w:author="fahmi abdillah" w:date="2022-07-12T14:42:00Z">
        <w:r w:rsidRPr="004308AC">
          <w:rPr>
            <w:rFonts w:ascii="Times New Roman" w:hAnsi="Times New Roman" w:cs="Times New Roman"/>
            <w:sz w:val="24"/>
            <w:szCs w:val="24"/>
          </w:rPr>
          <w:t xml:space="preserve">lihat pada persamaan </w:t>
        </w:r>
      </w:ins>
      <w:ins w:id="48" w:author="fahmi abdillah" w:date="2022-07-12T14:51:00Z">
        <w:r w:rsidRPr="004308AC">
          <w:rPr>
            <w:rFonts w:ascii="Times New Roman" w:hAnsi="Times New Roman" w:cs="Times New Roman"/>
            <w:sz w:val="24"/>
            <w:szCs w:val="24"/>
          </w:rPr>
          <w:t xml:space="preserve">2.1, 2.2, dan </w:t>
        </w:r>
      </w:ins>
      <w:ins w:id="49" w:author="fahmi abdillah" w:date="2022-07-12T14:42:00Z">
        <w:r w:rsidRPr="004308AC">
          <w:rPr>
            <w:rFonts w:ascii="Times New Roman" w:hAnsi="Times New Roman" w:cs="Times New Roman"/>
            <w:sz w:val="24"/>
            <w:szCs w:val="24"/>
          </w:rPr>
          <w:t xml:space="preserve">2.3. </w:t>
        </w:r>
      </w:ins>
    </w:p>
    <w:p w14:paraId="18DE6FEF" w14:textId="77777777" w:rsidR="00AA5A75" w:rsidRPr="004308AC" w:rsidRDefault="00AA5A75" w:rsidP="00080F84">
      <w:pPr>
        <w:spacing w:line="360" w:lineRule="auto"/>
        <w:ind w:firstLine="426"/>
        <w:jc w:val="both"/>
        <w:rPr>
          <w:ins w:id="50" w:author="fahmi abdillah" w:date="2022-07-12T14:43:00Z"/>
          <w:rFonts w:ascii="Times New Roman" w:hAnsi="Times New Roman" w:cs="Times New Roman"/>
          <w:sz w:val="24"/>
          <w:szCs w:val="24"/>
        </w:rPr>
      </w:pPr>
    </w:p>
    <w:p w14:paraId="0A7A0518" w14:textId="77777777" w:rsidR="004308AC" w:rsidRPr="004308AC" w:rsidRDefault="004308AC">
      <w:pPr>
        <w:spacing w:line="480" w:lineRule="auto"/>
        <w:ind w:firstLine="426"/>
        <w:jc w:val="both"/>
        <w:rPr>
          <w:ins w:id="51" w:author="fahmi abdillah" w:date="2022-07-12T14:44:00Z"/>
          <w:rFonts w:ascii="Times New Roman" w:hAnsi="Times New Roman" w:cs="Times New Roman"/>
          <w:sz w:val="24"/>
          <w:szCs w:val="24"/>
          <w:rPrChange w:id="52" w:author="fahmi abdillah" w:date="2022-07-12T14:48:00Z">
            <w:rPr>
              <w:ins w:id="53" w:author="fahmi abdillah" w:date="2022-07-12T14:44:00Z"/>
              <w:i/>
              <w:iCs/>
            </w:rPr>
          </w:rPrChange>
        </w:rPr>
        <w:pPrChange w:id="54" w:author="fahmi abdillah" w:date="2022-07-12T14:51:00Z">
          <w:pPr>
            <w:spacing w:line="360" w:lineRule="auto"/>
            <w:ind w:firstLine="426"/>
            <w:jc w:val="both"/>
          </w:pPr>
        </w:pPrChange>
      </w:pPr>
      <w:ins w:id="55" w:author="fahmi abdillah" w:date="2022-07-12T14:43:00Z">
        <w:r w:rsidRPr="004308AC">
          <w:rPr>
            <w:rFonts w:ascii="Times New Roman" w:hAnsi="Times New Roman" w:cs="Times New Roman"/>
            <w:i/>
            <w:iCs/>
            <w:sz w:val="24"/>
            <w:szCs w:val="24"/>
          </w:rPr>
          <w:lastRenderedPageBreak/>
          <w:t>TF(</w:t>
        </w:r>
        <w:proofErr w:type="spellStart"/>
        <w:proofErr w:type="gramStart"/>
        <w:r w:rsidRPr="004308AC">
          <w:rPr>
            <w:rFonts w:ascii="Times New Roman" w:hAnsi="Times New Roman" w:cs="Times New Roman"/>
            <w:i/>
            <w:iCs/>
            <w:sz w:val="24"/>
            <w:szCs w:val="24"/>
          </w:rPr>
          <w:t>d,t</w:t>
        </w:r>
        <w:proofErr w:type="spellEnd"/>
        <w:proofErr w:type="gramEnd"/>
        <w:r w:rsidRPr="004308AC">
          <w:rPr>
            <w:rFonts w:ascii="Times New Roman" w:hAnsi="Times New Roman" w:cs="Times New Roman"/>
            <w:i/>
            <w:iCs/>
            <w:sz w:val="24"/>
            <w:szCs w:val="24"/>
          </w:rPr>
          <w:t>)</w:t>
        </w:r>
      </w:ins>
      <w:ins w:id="56" w:author="fahmi abdillah" w:date="2022-07-12T14:44:00Z">
        <w:r w:rsidRPr="004308AC">
          <w:rPr>
            <w:rFonts w:ascii="Times New Roman" w:hAnsi="Times New Roman" w:cs="Times New Roman"/>
            <w:i/>
            <w:iCs/>
            <w:sz w:val="24"/>
            <w:szCs w:val="24"/>
          </w:rPr>
          <w:t xml:space="preserve"> = f(</w:t>
        </w:r>
        <w:proofErr w:type="spellStart"/>
        <w:r w:rsidRPr="004308AC">
          <w:rPr>
            <w:rFonts w:ascii="Times New Roman" w:hAnsi="Times New Roman" w:cs="Times New Roman"/>
            <w:i/>
            <w:iCs/>
            <w:sz w:val="24"/>
            <w:szCs w:val="24"/>
          </w:rPr>
          <w:t>d,t</w:t>
        </w:r>
        <w:proofErr w:type="spellEnd"/>
        <w:r w:rsidRPr="004308AC">
          <w:rPr>
            <w:rFonts w:ascii="Times New Roman" w:hAnsi="Times New Roman" w:cs="Times New Roman"/>
            <w:i/>
            <w:iCs/>
            <w:sz w:val="24"/>
            <w:szCs w:val="24"/>
          </w:rPr>
          <w:t>)</w:t>
        </w:r>
      </w:ins>
      <w:ins w:id="57" w:author="fahmi abdillah" w:date="2022-07-12T14:48:00Z">
        <w:r w:rsidRPr="004308AC">
          <w:rPr>
            <w:rFonts w:ascii="Times New Roman" w:hAnsi="Times New Roman" w:cs="Times New Roman"/>
            <w:i/>
            <w:iCs/>
            <w:sz w:val="24"/>
            <w:szCs w:val="24"/>
          </w:rPr>
          <w:tab/>
        </w:r>
        <w:r w:rsidRPr="004308AC">
          <w:rPr>
            <w:rFonts w:ascii="Times New Roman" w:hAnsi="Times New Roman" w:cs="Times New Roman"/>
            <w:i/>
            <w:iCs/>
            <w:sz w:val="24"/>
            <w:szCs w:val="24"/>
          </w:rPr>
          <w:tab/>
        </w:r>
        <w:r w:rsidRPr="004308AC">
          <w:rPr>
            <w:rFonts w:ascii="Times New Roman" w:hAnsi="Times New Roman" w:cs="Times New Roman"/>
            <w:i/>
            <w:iCs/>
            <w:sz w:val="24"/>
            <w:szCs w:val="24"/>
          </w:rPr>
          <w:tab/>
        </w:r>
        <w:r w:rsidRPr="004308AC">
          <w:rPr>
            <w:rFonts w:ascii="Times New Roman" w:hAnsi="Times New Roman" w:cs="Times New Roman"/>
            <w:i/>
            <w:iCs/>
            <w:sz w:val="24"/>
            <w:szCs w:val="24"/>
          </w:rPr>
          <w:tab/>
        </w:r>
        <w:r w:rsidRPr="004308AC">
          <w:rPr>
            <w:rFonts w:ascii="Times New Roman" w:hAnsi="Times New Roman" w:cs="Times New Roman"/>
            <w:i/>
            <w:iCs/>
            <w:sz w:val="24"/>
            <w:szCs w:val="24"/>
          </w:rPr>
          <w:tab/>
        </w:r>
        <w:r w:rsidRPr="004308AC">
          <w:rPr>
            <w:rFonts w:ascii="Times New Roman" w:hAnsi="Times New Roman" w:cs="Times New Roman"/>
            <w:i/>
            <w:iCs/>
            <w:sz w:val="24"/>
            <w:szCs w:val="24"/>
          </w:rPr>
          <w:tab/>
        </w:r>
        <w:r w:rsidRPr="004308AC">
          <w:rPr>
            <w:rFonts w:ascii="Times New Roman" w:hAnsi="Times New Roman" w:cs="Times New Roman"/>
            <w:i/>
            <w:iCs/>
            <w:sz w:val="24"/>
            <w:szCs w:val="24"/>
          </w:rPr>
          <w:tab/>
        </w:r>
        <w:r w:rsidRPr="004308AC">
          <w:rPr>
            <w:rFonts w:ascii="Times New Roman" w:hAnsi="Times New Roman" w:cs="Times New Roman"/>
            <w:i/>
            <w:iCs/>
            <w:sz w:val="24"/>
            <w:szCs w:val="24"/>
          </w:rPr>
          <w:tab/>
        </w:r>
        <w:r w:rsidRPr="004308AC">
          <w:rPr>
            <w:rFonts w:ascii="Times New Roman" w:hAnsi="Times New Roman" w:cs="Times New Roman"/>
            <w:sz w:val="24"/>
            <w:szCs w:val="24"/>
          </w:rPr>
          <w:t>(2.1)</w:t>
        </w:r>
      </w:ins>
    </w:p>
    <w:p w14:paraId="06221D80" w14:textId="77777777" w:rsidR="004308AC" w:rsidRPr="004308AC" w:rsidRDefault="004308AC">
      <w:pPr>
        <w:spacing w:line="480" w:lineRule="auto"/>
        <w:ind w:firstLine="426"/>
        <w:jc w:val="both"/>
        <w:rPr>
          <w:ins w:id="58" w:author="fahmi abdillah" w:date="2022-07-12T14:44:00Z"/>
          <w:rFonts w:ascii="Times New Roman" w:hAnsi="Times New Roman" w:cs="Times New Roman"/>
          <w:sz w:val="24"/>
          <w:szCs w:val="24"/>
          <w:rPrChange w:id="59" w:author="fahmi abdillah" w:date="2022-07-12T14:44:00Z">
            <w:rPr>
              <w:ins w:id="60" w:author="fahmi abdillah" w:date="2022-07-12T14:44:00Z"/>
              <w:i/>
              <w:iCs/>
            </w:rPr>
          </w:rPrChange>
        </w:rPr>
        <w:pPrChange w:id="61" w:author="fahmi abdillah" w:date="2022-07-12T14:51:00Z">
          <w:pPr>
            <w:spacing w:line="360" w:lineRule="auto"/>
            <w:ind w:firstLine="426"/>
            <w:jc w:val="both"/>
          </w:pPr>
        </w:pPrChange>
      </w:pPr>
      <w:ins w:id="62" w:author="fahmi abdillah" w:date="2022-07-12T14:44:00Z">
        <w:r w:rsidRPr="004308AC">
          <w:rPr>
            <w:rFonts w:ascii="Times New Roman" w:hAnsi="Times New Roman" w:cs="Times New Roman"/>
            <w:sz w:val="24"/>
            <w:szCs w:val="24"/>
            <w:rPrChange w:id="63" w:author="fahmi abdillah" w:date="2022-07-12T14:44:00Z">
              <w:rPr>
                <w:i/>
                <w:iCs/>
              </w:rPr>
            </w:rPrChange>
          </w:rPr>
          <w:t xml:space="preserve">Dimana </w:t>
        </w:r>
        <w:r w:rsidRPr="004308AC">
          <w:rPr>
            <w:rFonts w:ascii="Times New Roman" w:hAnsi="Times New Roman" w:cs="Times New Roman"/>
            <w:i/>
            <w:iCs/>
            <w:sz w:val="24"/>
            <w:szCs w:val="24"/>
          </w:rPr>
          <w:t>f</w:t>
        </w:r>
        <w:r w:rsidRPr="004308AC">
          <w:rPr>
            <w:rFonts w:ascii="Times New Roman" w:hAnsi="Times New Roman" w:cs="Times New Roman"/>
            <w:sz w:val="24"/>
            <w:szCs w:val="24"/>
            <w:rPrChange w:id="64" w:author="fahmi abdillah" w:date="2022-07-12T14:44:00Z">
              <w:rPr>
                <w:i/>
                <w:iCs/>
              </w:rPr>
            </w:rPrChange>
          </w:rPr>
          <w:t>(</w:t>
        </w:r>
        <w:proofErr w:type="spellStart"/>
        <w:proofErr w:type="gramStart"/>
        <w:r w:rsidRPr="004308AC">
          <w:rPr>
            <w:rFonts w:ascii="Times New Roman" w:hAnsi="Times New Roman" w:cs="Times New Roman"/>
            <w:i/>
            <w:iCs/>
            <w:sz w:val="24"/>
            <w:szCs w:val="24"/>
          </w:rPr>
          <w:t>d,t</w:t>
        </w:r>
        <w:proofErr w:type="spellEnd"/>
        <w:proofErr w:type="gramEnd"/>
        <w:r w:rsidRPr="004308AC">
          <w:rPr>
            <w:rFonts w:ascii="Times New Roman" w:hAnsi="Times New Roman" w:cs="Times New Roman"/>
            <w:sz w:val="24"/>
            <w:szCs w:val="24"/>
            <w:rPrChange w:id="65" w:author="fahmi abdillah" w:date="2022-07-12T14:44:00Z">
              <w:rPr>
                <w:i/>
                <w:iCs/>
              </w:rPr>
            </w:rPrChange>
          </w:rPr>
          <w:t xml:space="preserve">) adalah frekuensi kemunculan kata </w:t>
        </w:r>
        <w:r w:rsidRPr="004308AC">
          <w:rPr>
            <w:rFonts w:ascii="Times New Roman" w:hAnsi="Times New Roman" w:cs="Times New Roman"/>
            <w:i/>
            <w:iCs/>
            <w:sz w:val="24"/>
            <w:szCs w:val="24"/>
          </w:rPr>
          <w:t>t</w:t>
        </w:r>
        <w:r w:rsidRPr="004308AC">
          <w:rPr>
            <w:rFonts w:ascii="Times New Roman" w:hAnsi="Times New Roman" w:cs="Times New Roman"/>
            <w:sz w:val="24"/>
            <w:szCs w:val="24"/>
            <w:rPrChange w:id="66" w:author="fahmi abdillah" w:date="2022-07-12T14:44:00Z">
              <w:rPr>
                <w:i/>
                <w:iCs/>
              </w:rPr>
            </w:rPrChange>
          </w:rPr>
          <w:t xml:space="preserve"> pada dokumen </w:t>
        </w:r>
        <w:r w:rsidRPr="004308AC">
          <w:rPr>
            <w:rFonts w:ascii="Times New Roman" w:hAnsi="Times New Roman" w:cs="Times New Roman"/>
            <w:i/>
            <w:iCs/>
            <w:sz w:val="24"/>
            <w:szCs w:val="24"/>
          </w:rPr>
          <w:t>d</w:t>
        </w:r>
        <w:r w:rsidRPr="004308AC">
          <w:rPr>
            <w:rFonts w:ascii="Times New Roman" w:hAnsi="Times New Roman" w:cs="Times New Roman"/>
            <w:sz w:val="24"/>
            <w:szCs w:val="24"/>
            <w:rPrChange w:id="67" w:author="fahmi abdillah" w:date="2022-07-12T14:44:00Z">
              <w:rPr>
                <w:i/>
                <w:iCs/>
              </w:rPr>
            </w:rPrChange>
          </w:rPr>
          <w:t>.</w:t>
        </w:r>
      </w:ins>
    </w:p>
    <w:p w14:paraId="65D25851" w14:textId="77777777" w:rsidR="004308AC" w:rsidRPr="004308AC" w:rsidRDefault="004308AC">
      <w:pPr>
        <w:spacing w:line="480" w:lineRule="auto"/>
        <w:ind w:firstLine="426"/>
        <w:jc w:val="both"/>
        <w:rPr>
          <w:ins w:id="68" w:author="fahmi abdillah" w:date="2022-07-12T14:47:00Z"/>
          <w:rFonts w:ascii="Times New Roman" w:hAnsi="Times New Roman" w:cs="Times New Roman"/>
          <w:sz w:val="24"/>
          <w:szCs w:val="24"/>
          <w:rPrChange w:id="69" w:author="fahmi abdillah" w:date="2022-07-12T14:49:00Z">
            <w:rPr>
              <w:ins w:id="70" w:author="fahmi abdillah" w:date="2022-07-12T14:47:00Z"/>
              <w:i/>
              <w:iCs/>
            </w:rPr>
          </w:rPrChange>
        </w:rPr>
        <w:pPrChange w:id="71" w:author="fahmi abdillah" w:date="2022-07-12T14:51:00Z">
          <w:pPr>
            <w:spacing w:line="360" w:lineRule="auto"/>
            <w:ind w:firstLine="426"/>
            <w:jc w:val="both"/>
          </w:pPr>
        </w:pPrChange>
      </w:pPr>
      <w:ins w:id="72" w:author="fahmi abdillah" w:date="2022-07-12T14:44:00Z">
        <w:r w:rsidRPr="004308AC">
          <w:rPr>
            <w:rFonts w:ascii="Times New Roman" w:hAnsi="Times New Roman" w:cs="Times New Roman"/>
            <w:i/>
            <w:iCs/>
            <w:sz w:val="24"/>
            <w:szCs w:val="24"/>
          </w:rPr>
          <w:t xml:space="preserve">IDF(t) = </w:t>
        </w:r>
      </w:ins>
      <m:oMath>
        <m:func>
          <m:funcPr>
            <m:ctrlPr>
              <w:ins w:id="73" w:author="fahmi abdillah" w:date="2022-07-12T14:46:00Z">
                <w:rPr>
                  <w:rFonts w:ascii="Cambria Math" w:hAnsi="Cambria Math" w:cs="Times New Roman"/>
                  <w:i/>
                  <w:iCs/>
                  <w:sz w:val="24"/>
                  <w:szCs w:val="24"/>
                </w:rPr>
              </w:ins>
            </m:ctrlPr>
          </m:funcPr>
          <m:fName>
            <m:r>
              <w:ins w:id="74" w:author="fahmi abdillah" w:date="2022-07-12T14:46:00Z">
                <w:rPr>
                  <w:rFonts w:ascii="Cambria Math" w:hAnsi="Cambria Math" w:cs="Times New Roman"/>
                  <w:sz w:val="24"/>
                  <w:szCs w:val="24"/>
                </w:rPr>
                <m:t>log</m:t>
              </w:ins>
            </m:r>
            <m:r>
              <w:ins w:id="75" w:author="fahmi abdillah" w:date="2022-07-12T14:46:00Z">
                <m:rPr>
                  <m:sty m:val="p"/>
                </m:rPr>
                <w:rPr>
                  <w:rFonts w:ascii="Cambria Math" w:hAnsi="Cambria Math" w:cs="Times New Roman"/>
                  <w:sz w:val="24"/>
                  <w:szCs w:val="24"/>
                </w:rPr>
                <m:t xml:space="preserve"> (</m:t>
              </w:ins>
            </m:r>
          </m:fName>
          <m:e>
            <m:f>
              <m:fPr>
                <m:ctrlPr>
                  <w:ins w:id="76" w:author="fahmi abdillah" w:date="2022-07-12T14:46:00Z">
                    <w:rPr>
                      <w:rFonts w:ascii="Cambria Math" w:hAnsi="Cambria Math" w:cs="Times New Roman"/>
                      <w:i/>
                      <w:iCs/>
                      <w:sz w:val="24"/>
                      <w:szCs w:val="24"/>
                    </w:rPr>
                  </w:ins>
                </m:ctrlPr>
              </m:fPr>
              <m:num>
                <m:r>
                  <w:ins w:id="77" w:author="fahmi abdillah" w:date="2022-07-12T14:46:00Z">
                    <w:rPr>
                      <w:rFonts w:ascii="Cambria Math" w:hAnsi="Cambria Math" w:cs="Times New Roman"/>
                      <w:sz w:val="24"/>
                      <w:szCs w:val="24"/>
                    </w:rPr>
                    <m:t>N</m:t>
                  </w:ins>
                </m:r>
              </m:num>
              <m:den>
                <m:r>
                  <w:ins w:id="78" w:author="fahmi abdillah" w:date="2022-07-12T14:46:00Z">
                    <w:rPr>
                      <w:rFonts w:ascii="Cambria Math" w:hAnsi="Cambria Math" w:cs="Times New Roman"/>
                      <w:sz w:val="24"/>
                      <w:szCs w:val="24"/>
                    </w:rPr>
                    <m:t>df(t)</m:t>
                  </w:ins>
                </m:r>
              </m:den>
            </m:f>
          </m:e>
        </m:func>
        <m:r>
          <w:ins w:id="79" w:author="fahmi abdillah" w:date="2022-07-12T14:46:00Z">
            <w:rPr>
              <w:rFonts w:ascii="Cambria Math" w:hAnsi="Cambria Math" w:cs="Times New Roman"/>
              <w:sz w:val="24"/>
              <w:szCs w:val="24"/>
            </w:rPr>
            <m:t>)</m:t>
          </w:ins>
        </m:r>
      </m:oMath>
      <w:ins w:id="80" w:author="fahmi abdillah" w:date="2022-07-12T14:48:00Z">
        <w:r w:rsidRPr="004308AC">
          <w:rPr>
            <w:rFonts w:ascii="Times New Roman" w:hAnsi="Times New Roman" w:cs="Times New Roman"/>
            <w:i/>
            <w:iCs/>
            <w:sz w:val="24"/>
            <w:szCs w:val="24"/>
          </w:rPr>
          <w:tab/>
        </w:r>
        <w:r w:rsidRPr="004308AC">
          <w:rPr>
            <w:rFonts w:ascii="Times New Roman" w:hAnsi="Times New Roman" w:cs="Times New Roman"/>
            <w:i/>
            <w:iCs/>
            <w:sz w:val="24"/>
            <w:szCs w:val="24"/>
          </w:rPr>
          <w:tab/>
        </w:r>
        <w:r w:rsidRPr="004308AC">
          <w:rPr>
            <w:rFonts w:ascii="Times New Roman" w:hAnsi="Times New Roman" w:cs="Times New Roman"/>
            <w:i/>
            <w:iCs/>
            <w:sz w:val="24"/>
            <w:szCs w:val="24"/>
          </w:rPr>
          <w:tab/>
        </w:r>
        <w:r w:rsidRPr="004308AC">
          <w:rPr>
            <w:rFonts w:ascii="Times New Roman" w:hAnsi="Times New Roman" w:cs="Times New Roman"/>
            <w:i/>
            <w:iCs/>
            <w:sz w:val="24"/>
            <w:szCs w:val="24"/>
          </w:rPr>
          <w:tab/>
        </w:r>
        <w:r w:rsidRPr="004308AC">
          <w:rPr>
            <w:rFonts w:ascii="Times New Roman" w:hAnsi="Times New Roman" w:cs="Times New Roman"/>
            <w:i/>
            <w:iCs/>
            <w:sz w:val="24"/>
            <w:szCs w:val="24"/>
          </w:rPr>
          <w:tab/>
        </w:r>
        <w:r w:rsidRPr="004308AC">
          <w:rPr>
            <w:rFonts w:ascii="Times New Roman" w:hAnsi="Times New Roman" w:cs="Times New Roman"/>
            <w:i/>
            <w:iCs/>
            <w:sz w:val="24"/>
            <w:szCs w:val="24"/>
          </w:rPr>
          <w:tab/>
        </w:r>
      </w:ins>
      <w:ins w:id="81" w:author="fahmi abdillah" w:date="2022-07-12T14:49:00Z">
        <w:r w:rsidRPr="004308AC">
          <w:rPr>
            <w:rFonts w:ascii="Times New Roman" w:hAnsi="Times New Roman" w:cs="Times New Roman"/>
            <w:i/>
            <w:iCs/>
            <w:sz w:val="24"/>
            <w:szCs w:val="24"/>
          </w:rPr>
          <w:tab/>
        </w:r>
        <w:r w:rsidRPr="004308AC">
          <w:rPr>
            <w:rFonts w:ascii="Times New Roman" w:hAnsi="Times New Roman" w:cs="Times New Roman"/>
            <w:sz w:val="24"/>
            <w:szCs w:val="24"/>
          </w:rPr>
          <w:t>(2.2)</w:t>
        </w:r>
      </w:ins>
    </w:p>
    <w:p w14:paraId="51930AB2" w14:textId="77777777" w:rsidR="004308AC" w:rsidRPr="004308AC" w:rsidRDefault="004308AC">
      <w:pPr>
        <w:spacing w:line="480" w:lineRule="auto"/>
        <w:ind w:left="720" w:hanging="294"/>
        <w:jc w:val="both"/>
        <w:rPr>
          <w:ins w:id="82" w:author="fahmi abdillah" w:date="2022-07-12T14:49:00Z"/>
          <w:rFonts w:ascii="Times New Roman" w:hAnsi="Times New Roman" w:cs="Times New Roman"/>
          <w:i/>
          <w:iCs/>
          <w:sz w:val="24"/>
          <w:szCs w:val="24"/>
        </w:rPr>
        <w:pPrChange w:id="83" w:author="fahmi abdillah" w:date="2022-07-12T14:51:00Z">
          <w:pPr>
            <w:spacing w:line="360" w:lineRule="auto"/>
            <w:ind w:left="720" w:hanging="294"/>
            <w:jc w:val="both"/>
          </w:pPr>
        </w:pPrChange>
      </w:pPr>
      <w:ins w:id="84" w:author="fahmi abdillah" w:date="2022-07-12T14:47:00Z">
        <w:r w:rsidRPr="004308AC">
          <w:rPr>
            <w:rFonts w:ascii="Times New Roman" w:hAnsi="Times New Roman" w:cs="Times New Roman"/>
            <w:sz w:val="24"/>
            <w:szCs w:val="24"/>
          </w:rPr>
          <w:t xml:space="preserve">Dimana </w:t>
        </w:r>
        <w:r w:rsidRPr="004308AC">
          <w:rPr>
            <w:rFonts w:ascii="Times New Roman" w:hAnsi="Times New Roman" w:cs="Times New Roman"/>
            <w:i/>
            <w:iCs/>
            <w:sz w:val="24"/>
            <w:szCs w:val="24"/>
            <w:rPrChange w:id="85" w:author="fahmi abdillah" w:date="2022-07-12T14:47:00Z">
              <w:rPr/>
            </w:rPrChange>
          </w:rPr>
          <w:t>df</w:t>
        </w:r>
        <w:r w:rsidRPr="004308AC">
          <w:rPr>
            <w:rFonts w:ascii="Times New Roman" w:hAnsi="Times New Roman" w:cs="Times New Roman"/>
            <w:sz w:val="24"/>
            <w:szCs w:val="24"/>
          </w:rPr>
          <w:t>(</w:t>
        </w:r>
        <w:r w:rsidRPr="004308AC">
          <w:rPr>
            <w:rFonts w:ascii="Times New Roman" w:hAnsi="Times New Roman" w:cs="Times New Roman"/>
            <w:i/>
            <w:iCs/>
            <w:sz w:val="24"/>
            <w:szCs w:val="24"/>
            <w:rPrChange w:id="86" w:author="fahmi abdillah" w:date="2022-07-12T14:47:00Z">
              <w:rPr/>
            </w:rPrChange>
          </w:rPr>
          <w:t>t</w:t>
        </w:r>
        <w:r w:rsidRPr="004308AC">
          <w:rPr>
            <w:rFonts w:ascii="Times New Roman" w:hAnsi="Times New Roman" w:cs="Times New Roman"/>
            <w:sz w:val="24"/>
            <w:szCs w:val="24"/>
          </w:rPr>
          <w:t xml:space="preserve">) adalah jumlah dokumen yang memiliki kata </w:t>
        </w:r>
        <w:r w:rsidRPr="004308AC">
          <w:rPr>
            <w:rFonts w:ascii="Times New Roman" w:hAnsi="Times New Roman" w:cs="Times New Roman"/>
            <w:i/>
            <w:iCs/>
            <w:sz w:val="24"/>
            <w:szCs w:val="24"/>
          </w:rPr>
          <w:t>t.</w:t>
        </w:r>
      </w:ins>
    </w:p>
    <w:p w14:paraId="2881826E" w14:textId="543C9D95" w:rsidR="004308AC" w:rsidRPr="00040B3F" w:rsidRDefault="004308AC" w:rsidP="00040B3F">
      <w:pPr>
        <w:spacing w:line="480" w:lineRule="auto"/>
        <w:ind w:left="720" w:hanging="294"/>
        <w:jc w:val="both"/>
        <w:rPr>
          <w:rFonts w:ascii="Times New Roman" w:hAnsi="Times New Roman" w:cs="Times New Roman"/>
          <w:sz w:val="24"/>
          <w:szCs w:val="24"/>
        </w:rPr>
      </w:pPr>
      <w:ins w:id="87" w:author="fahmi abdillah" w:date="2022-07-12T14:50:00Z">
        <w:r w:rsidRPr="004308AC">
          <w:rPr>
            <w:rFonts w:ascii="Times New Roman" w:hAnsi="Times New Roman" w:cs="Times New Roman"/>
            <w:i/>
            <w:iCs/>
            <w:sz w:val="24"/>
            <w:szCs w:val="24"/>
          </w:rPr>
          <w:t>TF IDF</w:t>
        </w:r>
        <w:r w:rsidRPr="004308AC">
          <w:rPr>
            <w:rFonts w:ascii="Times New Roman" w:hAnsi="Times New Roman" w:cs="Times New Roman"/>
            <w:sz w:val="24"/>
            <w:szCs w:val="24"/>
          </w:rPr>
          <w:t xml:space="preserve"> = </w:t>
        </w:r>
        <w:r w:rsidRPr="004308AC">
          <w:rPr>
            <w:rFonts w:ascii="Times New Roman" w:hAnsi="Times New Roman" w:cs="Times New Roman"/>
            <w:i/>
            <w:iCs/>
            <w:sz w:val="24"/>
            <w:szCs w:val="24"/>
          </w:rPr>
          <w:t>TF (</w:t>
        </w:r>
        <w:proofErr w:type="spellStart"/>
        <w:proofErr w:type="gramStart"/>
        <w:r w:rsidRPr="004308AC">
          <w:rPr>
            <w:rFonts w:ascii="Times New Roman" w:hAnsi="Times New Roman" w:cs="Times New Roman"/>
            <w:i/>
            <w:iCs/>
            <w:sz w:val="24"/>
            <w:szCs w:val="24"/>
          </w:rPr>
          <w:t>d,t</w:t>
        </w:r>
        <w:proofErr w:type="spellEnd"/>
        <w:proofErr w:type="gramEnd"/>
        <w:r w:rsidRPr="004308AC">
          <w:rPr>
            <w:rFonts w:ascii="Times New Roman" w:hAnsi="Times New Roman" w:cs="Times New Roman"/>
            <w:i/>
            <w:iCs/>
            <w:sz w:val="24"/>
            <w:szCs w:val="24"/>
          </w:rPr>
          <w:t>) × IDF (t)</w:t>
        </w:r>
        <w:r w:rsidRPr="004308AC">
          <w:rPr>
            <w:rFonts w:ascii="Times New Roman" w:hAnsi="Times New Roman" w:cs="Times New Roman"/>
            <w:i/>
            <w:iCs/>
            <w:sz w:val="24"/>
            <w:szCs w:val="24"/>
          </w:rPr>
          <w:tab/>
        </w:r>
        <w:r w:rsidRPr="004308AC">
          <w:rPr>
            <w:rFonts w:ascii="Times New Roman" w:hAnsi="Times New Roman" w:cs="Times New Roman"/>
            <w:i/>
            <w:iCs/>
            <w:sz w:val="24"/>
            <w:szCs w:val="24"/>
          </w:rPr>
          <w:tab/>
        </w:r>
        <w:r w:rsidRPr="004308AC">
          <w:rPr>
            <w:rFonts w:ascii="Times New Roman" w:hAnsi="Times New Roman" w:cs="Times New Roman"/>
            <w:i/>
            <w:iCs/>
            <w:sz w:val="24"/>
            <w:szCs w:val="24"/>
          </w:rPr>
          <w:tab/>
        </w:r>
        <w:r w:rsidRPr="004308AC">
          <w:rPr>
            <w:rFonts w:ascii="Times New Roman" w:hAnsi="Times New Roman" w:cs="Times New Roman"/>
            <w:i/>
            <w:iCs/>
            <w:sz w:val="24"/>
            <w:szCs w:val="24"/>
          </w:rPr>
          <w:tab/>
        </w:r>
        <w:r w:rsidRPr="004308AC">
          <w:rPr>
            <w:rFonts w:ascii="Times New Roman" w:hAnsi="Times New Roman" w:cs="Times New Roman"/>
            <w:i/>
            <w:iCs/>
            <w:sz w:val="24"/>
            <w:szCs w:val="24"/>
          </w:rPr>
          <w:tab/>
        </w:r>
        <w:r w:rsidRPr="004308AC">
          <w:rPr>
            <w:rFonts w:ascii="Times New Roman" w:hAnsi="Times New Roman" w:cs="Times New Roman"/>
            <w:i/>
            <w:iCs/>
            <w:sz w:val="24"/>
            <w:szCs w:val="24"/>
          </w:rPr>
          <w:tab/>
        </w:r>
      </w:ins>
      <w:ins w:id="88" w:author="fahmi abdillah" w:date="2022-07-12T14:51:00Z">
        <w:r w:rsidRPr="004308AC">
          <w:rPr>
            <w:rFonts w:ascii="Times New Roman" w:hAnsi="Times New Roman" w:cs="Times New Roman"/>
            <w:sz w:val="24"/>
            <w:szCs w:val="24"/>
          </w:rPr>
          <w:t>(2.3)</w:t>
        </w:r>
      </w:ins>
    </w:p>
    <w:p w14:paraId="1D107E71" w14:textId="22E18BBD" w:rsidR="00650C36" w:rsidRDefault="00650C36" w:rsidP="00085257">
      <w:pPr>
        <w:pStyle w:val="Heading2"/>
        <w:rPr>
          <w:lang w:val="en-US"/>
        </w:rPr>
      </w:pPr>
      <w:bookmarkStart w:id="89" w:name="_Toc148647698"/>
      <w:proofErr w:type="spellStart"/>
      <w:r>
        <w:rPr>
          <w:lang w:val="en-US"/>
        </w:rPr>
        <w:t>K</w:t>
      </w:r>
      <w:r w:rsidR="00A35FB4">
        <w:rPr>
          <w:lang w:val="en-US"/>
        </w:rPr>
        <w:t>lasterisasi</w:t>
      </w:r>
      <w:bookmarkEnd w:id="89"/>
      <w:proofErr w:type="spellEnd"/>
    </w:p>
    <w:p w14:paraId="262C39C6" w14:textId="77777777" w:rsidR="0005734E" w:rsidRPr="0005734E" w:rsidRDefault="0005734E" w:rsidP="0005734E">
      <w:pPr>
        <w:spacing w:before="240" w:after="240" w:line="360" w:lineRule="auto"/>
        <w:ind w:firstLine="576"/>
        <w:jc w:val="both"/>
        <w:rPr>
          <w:rFonts w:ascii="Times New Roman" w:eastAsia="Times New Roman" w:hAnsi="Times New Roman" w:cs="Times New Roman"/>
          <w:sz w:val="24"/>
          <w:szCs w:val="24"/>
          <w:lang w:eastAsia="en-ID"/>
        </w:rPr>
      </w:pPr>
      <w:proofErr w:type="spellStart"/>
      <w:r w:rsidRPr="0005734E">
        <w:rPr>
          <w:rFonts w:ascii="Times New Roman" w:eastAsia="Times New Roman" w:hAnsi="Times New Roman" w:cs="Times New Roman"/>
          <w:sz w:val="24"/>
          <w:szCs w:val="24"/>
          <w:lang w:eastAsia="en-ID"/>
        </w:rPr>
        <w:t>Klasterisasi</w:t>
      </w:r>
      <w:proofErr w:type="spellEnd"/>
      <w:r w:rsidRPr="0005734E">
        <w:rPr>
          <w:rFonts w:ascii="Times New Roman" w:eastAsia="Times New Roman" w:hAnsi="Times New Roman" w:cs="Times New Roman"/>
          <w:sz w:val="24"/>
          <w:szCs w:val="24"/>
          <w:lang w:eastAsia="en-ID"/>
        </w:rPr>
        <w:t xml:space="preserve"> adalah proses pengelompokan kumpulan objek data ke </w:t>
      </w:r>
      <w:proofErr w:type="spellStart"/>
      <w:r w:rsidRPr="0005734E">
        <w:rPr>
          <w:rFonts w:ascii="Times New Roman" w:eastAsia="Times New Roman" w:hAnsi="Times New Roman" w:cs="Times New Roman"/>
          <w:sz w:val="24"/>
          <w:szCs w:val="24"/>
          <w:lang w:eastAsia="en-ID"/>
        </w:rPr>
        <w:t>klaster</w:t>
      </w:r>
      <w:proofErr w:type="spellEnd"/>
      <w:r w:rsidRPr="0005734E">
        <w:rPr>
          <w:rFonts w:ascii="Times New Roman" w:eastAsia="Times New Roman" w:hAnsi="Times New Roman" w:cs="Times New Roman"/>
          <w:sz w:val="24"/>
          <w:szCs w:val="24"/>
          <w:lang w:eastAsia="en-ID"/>
        </w:rPr>
        <w:t xml:space="preserve"> yang memiliki kemiripan dan membedakan yang tidak mirip ke dalam </w:t>
      </w:r>
      <w:proofErr w:type="spellStart"/>
      <w:r w:rsidRPr="0005734E">
        <w:rPr>
          <w:rFonts w:ascii="Times New Roman" w:eastAsia="Times New Roman" w:hAnsi="Times New Roman" w:cs="Times New Roman"/>
          <w:sz w:val="24"/>
          <w:szCs w:val="24"/>
          <w:lang w:eastAsia="en-ID"/>
        </w:rPr>
        <w:t>klaster</w:t>
      </w:r>
      <w:proofErr w:type="spellEnd"/>
      <w:r w:rsidRPr="0005734E">
        <w:rPr>
          <w:rFonts w:ascii="Times New Roman" w:eastAsia="Times New Roman" w:hAnsi="Times New Roman" w:cs="Times New Roman"/>
          <w:sz w:val="24"/>
          <w:szCs w:val="24"/>
          <w:lang w:eastAsia="en-ID"/>
        </w:rPr>
        <w:t xml:space="preserve"> </w:t>
      </w:r>
      <w:proofErr w:type="spellStart"/>
      <w:r w:rsidRPr="0005734E">
        <w:rPr>
          <w:rFonts w:ascii="Times New Roman" w:eastAsia="Times New Roman" w:hAnsi="Times New Roman" w:cs="Times New Roman"/>
          <w:sz w:val="24"/>
          <w:szCs w:val="24"/>
          <w:lang w:eastAsia="en-ID"/>
        </w:rPr>
        <w:t>lain</w:t>
      </w:r>
      <w:proofErr w:type="spellEnd"/>
      <w:r w:rsidRPr="0005734E">
        <w:rPr>
          <w:rFonts w:ascii="Times New Roman" w:eastAsia="Times New Roman" w:hAnsi="Times New Roman" w:cs="Times New Roman"/>
          <w:sz w:val="24"/>
          <w:szCs w:val="24"/>
          <w:lang w:eastAsia="en-ID"/>
        </w:rPr>
        <w:t xml:space="preserve">. Proses ini tidak dilakukan oleh manusia, sedangkan oleh alat </w:t>
      </w:r>
      <w:proofErr w:type="spellStart"/>
      <w:r w:rsidRPr="0005734E">
        <w:rPr>
          <w:rFonts w:ascii="Times New Roman" w:eastAsia="Times New Roman" w:hAnsi="Times New Roman" w:cs="Times New Roman"/>
          <w:sz w:val="24"/>
          <w:szCs w:val="24"/>
          <w:lang w:eastAsia="en-ID"/>
        </w:rPr>
        <w:t>algoritma</w:t>
      </w:r>
      <w:proofErr w:type="spellEnd"/>
      <w:r w:rsidRPr="0005734E">
        <w:rPr>
          <w:rFonts w:ascii="Times New Roman" w:eastAsia="Times New Roman" w:hAnsi="Times New Roman" w:cs="Times New Roman"/>
          <w:sz w:val="24"/>
          <w:szCs w:val="24"/>
          <w:lang w:eastAsia="en-ID"/>
        </w:rPr>
        <w:t xml:space="preserve"> </w:t>
      </w:r>
      <w:proofErr w:type="spellStart"/>
      <w:r w:rsidRPr="0005734E">
        <w:rPr>
          <w:rFonts w:ascii="Times New Roman" w:eastAsia="Times New Roman" w:hAnsi="Times New Roman" w:cs="Times New Roman"/>
          <w:sz w:val="24"/>
          <w:szCs w:val="24"/>
          <w:lang w:eastAsia="en-ID"/>
        </w:rPr>
        <w:t>klasterisasi</w:t>
      </w:r>
      <w:proofErr w:type="spellEnd"/>
      <w:r w:rsidRPr="0005734E">
        <w:rPr>
          <w:rFonts w:ascii="Times New Roman" w:eastAsia="Times New Roman" w:hAnsi="Times New Roman" w:cs="Times New Roman"/>
          <w:sz w:val="24"/>
          <w:szCs w:val="24"/>
          <w:lang w:eastAsia="en-ID"/>
        </w:rPr>
        <w:t xml:space="preserve">. Maka dari itu, </w:t>
      </w:r>
      <w:proofErr w:type="spellStart"/>
      <w:r w:rsidRPr="0005734E">
        <w:rPr>
          <w:rFonts w:ascii="Times New Roman" w:eastAsia="Times New Roman" w:hAnsi="Times New Roman" w:cs="Times New Roman"/>
          <w:sz w:val="24"/>
          <w:szCs w:val="24"/>
          <w:lang w:eastAsia="en-ID"/>
        </w:rPr>
        <w:t>klasterisasi</w:t>
      </w:r>
      <w:proofErr w:type="spellEnd"/>
      <w:r w:rsidRPr="0005734E">
        <w:rPr>
          <w:rFonts w:ascii="Times New Roman" w:eastAsia="Times New Roman" w:hAnsi="Times New Roman" w:cs="Times New Roman"/>
          <w:sz w:val="24"/>
          <w:szCs w:val="24"/>
          <w:lang w:eastAsia="en-ID"/>
        </w:rPr>
        <w:t xml:space="preserve"> berguna untuk penentuan kelompok data yang tidak diketahui sebelumnya (Han </w:t>
      </w:r>
      <w:r w:rsidRPr="0005734E">
        <w:rPr>
          <w:rFonts w:ascii="Times New Roman" w:eastAsia="Times New Roman" w:hAnsi="Times New Roman" w:cs="Times New Roman"/>
          <w:i/>
          <w:iCs/>
          <w:sz w:val="24"/>
          <w:szCs w:val="24"/>
          <w:lang w:eastAsia="en-ID"/>
        </w:rPr>
        <w:t xml:space="preserve">et al. </w:t>
      </w:r>
      <w:r w:rsidRPr="0005734E">
        <w:rPr>
          <w:rFonts w:ascii="Times New Roman" w:eastAsia="Times New Roman" w:hAnsi="Times New Roman" w:cs="Times New Roman"/>
          <w:sz w:val="24"/>
          <w:szCs w:val="24"/>
          <w:lang w:eastAsia="en-ID"/>
        </w:rPr>
        <w:t>2012).</w:t>
      </w:r>
    </w:p>
    <w:p w14:paraId="49BFFEEE" w14:textId="3B7A6828" w:rsidR="001C671A" w:rsidRDefault="0005734E" w:rsidP="001C671A">
      <w:pPr>
        <w:spacing w:before="240" w:after="240" w:line="360" w:lineRule="auto"/>
        <w:ind w:firstLine="576"/>
        <w:jc w:val="both"/>
        <w:rPr>
          <w:rFonts w:ascii="Times New Roman" w:eastAsia="Times New Roman" w:hAnsi="Times New Roman" w:cs="Times New Roman"/>
          <w:color w:val="000000"/>
          <w:sz w:val="24"/>
          <w:szCs w:val="24"/>
          <w:lang w:eastAsia="en-ID"/>
        </w:rPr>
      </w:pPr>
      <w:r w:rsidRPr="0005734E">
        <w:rPr>
          <w:rFonts w:ascii="Times New Roman" w:eastAsia="Times New Roman" w:hAnsi="Times New Roman" w:cs="Times New Roman"/>
          <w:color w:val="000000"/>
          <w:sz w:val="24"/>
          <w:szCs w:val="24"/>
          <w:lang w:eastAsia="en-ID"/>
        </w:rPr>
        <w:t xml:space="preserve">Metode </w:t>
      </w:r>
      <w:proofErr w:type="spellStart"/>
      <w:r w:rsidRPr="0005734E">
        <w:rPr>
          <w:rFonts w:ascii="Times New Roman" w:eastAsia="Times New Roman" w:hAnsi="Times New Roman" w:cs="Times New Roman"/>
          <w:color w:val="000000"/>
          <w:sz w:val="24"/>
          <w:szCs w:val="24"/>
          <w:lang w:eastAsia="en-ID"/>
        </w:rPr>
        <w:t>pengklasteran</w:t>
      </w:r>
      <w:proofErr w:type="spellEnd"/>
      <w:r w:rsidRPr="0005734E">
        <w:rPr>
          <w:rFonts w:ascii="Times New Roman" w:eastAsia="Times New Roman" w:hAnsi="Times New Roman" w:cs="Times New Roman"/>
          <w:color w:val="000000"/>
          <w:sz w:val="24"/>
          <w:szCs w:val="24"/>
          <w:lang w:eastAsia="en-ID"/>
        </w:rPr>
        <w:t xml:space="preserve"> secara umum dapat dikelompokkan ke dalam tabel sesuai dengan tabel </w:t>
      </w:r>
      <w:ins w:id="90" w:author="fahmi abdillah" w:date="2022-07-13T23:32:00Z">
        <w:r w:rsidRPr="0005734E">
          <w:rPr>
            <w:rFonts w:ascii="Times New Roman" w:eastAsia="Times New Roman" w:hAnsi="Times New Roman" w:cs="Times New Roman"/>
            <w:color w:val="000000"/>
            <w:sz w:val="24"/>
            <w:szCs w:val="24"/>
            <w:lang w:eastAsia="en-ID"/>
          </w:rPr>
          <w:t>2.2</w:t>
        </w:r>
      </w:ins>
      <w:del w:id="91" w:author="fahmi abdillah" w:date="2022-07-13T23:32:00Z">
        <w:r w:rsidRPr="0005734E" w:rsidDel="00BC3A4C">
          <w:rPr>
            <w:rFonts w:ascii="Times New Roman" w:eastAsia="Times New Roman" w:hAnsi="Times New Roman" w:cs="Times New Roman"/>
            <w:color w:val="000000"/>
            <w:sz w:val="24"/>
            <w:szCs w:val="24"/>
            <w:lang w:eastAsia="en-ID"/>
          </w:rPr>
          <w:delText xml:space="preserve">xx </w:delText>
        </w:r>
      </w:del>
      <w:r w:rsidRPr="0005734E">
        <w:rPr>
          <w:rFonts w:ascii="Times New Roman" w:eastAsia="Times New Roman" w:hAnsi="Times New Roman" w:cs="Times New Roman"/>
          <w:color w:val="000000"/>
          <w:sz w:val="24"/>
          <w:szCs w:val="24"/>
          <w:lang w:eastAsia="en-ID"/>
        </w:rPr>
        <w:t>.</w:t>
      </w:r>
    </w:p>
    <w:p w14:paraId="61FA93B5" w14:textId="7835F759" w:rsidR="001C671A" w:rsidRPr="0005734E" w:rsidRDefault="006118C8" w:rsidP="006118C8">
      <w:pPr>
        <w:pStyle w:val="Caption"/>
        <w:jc w:val="center"/>
        <w:rPr>
          <w:rFonts w:ascii="Times New Roman" w:eastAsia="Times New Roman" w:hAnsi="Times New Roman" w:cs="Times New Roman"/>
          <w:b/>
          <w:bCs/>
          <w:color w:val="000000"/>
          <w:sz w:val="24"/>
          <w:szCs w:val="24"/>
          <w:lang w:eastAsia="en-ID"/>
        </w:rPr>
      </w:pPr>
      <w:bookmarkStart w:id="92" w:name="_Toc149217250"/>
      <w:r w:rsidRPr="006118C8">
        <w:rPr>
          <w:rFonts w:ascii="Times New Roman" w:hAnsi="Times New Roman" w:cs="Times New Roman"/>
          <w:b/>
          <w:bCs/>
          <w:i w:val="0"/>
          <w:iCs w:val="0"/>
          <w:color w:val="auto"/>
          <w:sz w:val="24"/>
          <w:szCs w:val="24"/>
        </w:rPr>
        <w:t>Tabel 2.</w:t>
      </w:r>
      <w:r w:rsidRPr="006118C8">
        <w:rPr>
          <w:rFonts w:ascii="Times New Roman" w:hAnsi="Times New Roman" w:cs="Times New Roman"/>
          <w:b/>
          <w:bCs/>
          <w:i w:val="0"/>
          <w:iCs w:val="0"/>
          <w:color w:val="auto"/>
          <w:sz w:val="24"/>
          <w:szCs w:val="24"/>
        </w:rPr>
        <w:fldChar w:fldCharType="begin"/>
      </w:r>
      <w:r w:rsidRPr="006118C8">
        <w:rPr>
          <w:rFonts w:ascii="Times New Roman" w:hAnsi="Times New Roman" w:cs="Times New Roman"/>
          <w:b/>
          <w:bCs/>
          <w:i w:val="0"/>
          <w:iCs w:val="0"/>
          <w:color w:val="auto"/>
          <w:sz w:val="24"/>
          <w:szCs w:val="24"/>
        </w:rPr>
        <w:instrText xml:space="preserve"> SEQ Tabel_2. \* ARABIC </w:instrText>
      </w:r>
      <w:r w:rsidRPr="006118C8">
        <w:rPr>
          <w:rFonts w:ascii="Times New Roman" w:hAnsi="Times New Roman" w:cs="Times New Roman"/>
          <w:b/>
          <w:bCs/>
          <w:i w:val="0"/>
          <w:iCs w:val="0"/>
          <w:color w:val="auto"/>
          <w:sz w:val="24"/>
          <w:szCs w:val="24"/>
        </w:rPr>
        <w:fldChar w:fldCharType="separate"/>
      </w:r>
      <w:r w:rsidR="00A164B2">
        <w:rPr>
          <w:rFonts w:ascii="Times New Roman" w:hAnsi="Times New Roman" w:cs="Times New Roman"/>
          <w:b/>
          <w:bCs/>
          <w:i w:val="0"/>
          <w:iCs w:val="0"/>
          <w:noProof/>
          <w:color w:val="auto"/>
          <w:sz w:val="24"/>
          <w:szCs w:val="24"/>
        </w:rPr>
        <w:t>1</w:t>
      </w:r>
      <w:r w:rsidRPr="006118C8">
        <w:rPr>
          <w:rFonts w:ascii="Times New Roman" w:hAnsi="Times New Roman" w:cs="Times New Roman"/>
          <w:b/>
          <w:bCs/>
          <w:i w:val="0"/>
          <w:iCs w:val="0"/>
          <w:color w:val="auto"/>
          <w:sz w:val="24"/>
          <w:szCs w:val="24"/>
        </w:rPr>
        <w:fldChar w:fldCharType="end"/>
      </w:r>
      <w:r>
        <w:rPr>
          <w:rFonts w:ascii="Times New Roman" w:hAnsi="Times New Roman" w:cs="Times New Roman"/>
          <w:b/>
          <w:bCs/>
          <w:i w:val="0"/>
          <w:iCs w:val="0"/>
          <w:color w:val="auto"/>
          <w:sz w:val="24"/>
          <w:szCs w:val="24"/>
          <w:lang w:val="id-ID"/>
        </w:rPr>
        <w:t xml:space="preserve"> </w:t>
      </w:r>
      <w:r w:rsidR="001C671A" w:rsidRPr="003631C3">
        <w:rPr>
          <w:rFonts w:ascii="Times New Roman" w:eastAsia="Times New Roman" w:hAnsi="Times New Roman" w:cs="Times New Roman"/>
          <w:b/>
          <w:bCs/>
          <w:i w:val="0"/>
          <w:iCs w:val="0"/>
          <w:color w:val="000000"/>
          <w:sz w:val="24"/>
          <w:szCs w:val="24"/>
          <w:lang w:eastAsia="en-ID"/>
        </w:rPr>
        <w:t xml:space="preserve">Metode </w:t>
      </w:r>
      <w:proofErr w:type="spellStart"/>
      <w:r w:rsidR="001C671A" w:rsidRPr="003631C3">
        <w:rPr>
          <w:rFonts w:ascii="Times New Roman" w:eastAsia="Times New Roman" w:hAnsi="Times New Roman" w:cs="Times New Roman"/>
          <w:b/>
          <w:bCs/>
          <w:i w:val="0"/>
          <w:iCs w:val="0"/>
          <w:color w:val="000000"/>
          <w:sz w:val="24"/>
          <w:szCs w:val="24"/>
          <w:lang w:eastAsia="en-ID"/>
        </w:rPr>
        <w:t>Klasterisasi</w:t>
      </w:r>
      <w:proofErr w:type="spellEnd"/>
      <w:r w:rsidR="001C671A" w:rsidRPr="001C671A">
        <w:rPr>
          <w:rFonts w:ascii="Times New Roman" w:eastAsia="Times New Roman" w:hAnsi="Times New Roman" w:cs="Times New Roman"/>
          <w:b/>
          <w:bCs/>
          <w:color w:val="000000"/>
          <w:sz w:val="24"/>
          <w:szCs w:val="24"/>
          <w:lang w:eastAsia="en-ID"/>
        </w:rPr>
        <w:t xml:space="preserve"> (Han </w:t>
      </w:r>
      <w:r w:rsidR="001C671A" w:rsidRPr="001C671A">
        <w:rPr>
          <w:rFonts w:ascii="Times New Roman" w:eastAsia="Times New Roman" w:hAnsi="Times New Roman" w:cs="Times New Roman"/>
          <w:b/>
          <w:bCs/>
          <w:i w:val="0"/>
          <w:iCs w:val="0"/>
          <w:color w:val="000000"/>
          <w:sz w:val="24"/>
          <w:szCs w:val="24"/>
          <w:lang w:eastAsia="en-ID"/>
        </w:rPr>
        <w:t>et al.</w:t>
      </w:r>
      <w:r w:rsidR="001C671A" w:rsidRPr="001C671A">
        <w:rPr>
          <w:rFonts w:ascii="Times New Roman" w:eastAsia="Times New Roman" w:hAnsi="Times New Roman" w:cs="Times New Roman"/>
          <w:b/>
          <w:bCs/>
          <w:color w:val="000000"/>
          <w:sz w:val="24"/>
          <w:szCs w:val="24"/>
          <w:lang w:eastAsia="en-ID"/>
        </w:rPr>
        <w:t xml:space="preserve"> 2012)</w:t>
      </w:r>
      <w:bookmarkEnd w:id="92"/>
    </w:p>
    <w:p w14:paraId="6C84E7A1" w14:textId="77777777" w:rsidR="0005734E" w:rsidRPr="0005734E" w:rsidDel="00126AA9" w:rsidRDefault="0005734E" w:rsidP="0005734E">
      <w:pPr>
        <w:keepNext/>
        <w:spacing w:after="0" w:line="276" w:lineRule="auto"/>
        <w:jc w:val="center"/>
        <w:rPr>
          <w:del w:id="93" w:author="fahmi abdillah" w:date="2022-07-13T23:11:00Z"/>
          <w:rFonts w:ascii="Times New Roman" w:eastAsia="Times New Roman" w:hAnsi="Times New Roman" w:cs="Times New Roman"/>
          <w:color w:val="000000"/>
          <w:sz w:val="24"/>
          <w:szCs w:val="24"/>
          <w:lang w:eastAsia="en-ID"/>
        </w:rPr>
      </w:pPr>
      <w:del w:id="94" w:author="fahmi abdillah" w:date="2022-07-13T23:11:00Z">
        <w:r w:rsidRPr="0005734E" w:rsidDel="00126AA9">
          <w:rPr>
            <w:rFonts w:ascii="Times New Roman" w:eastAsia="Times New Roman" w:hAnsi="Times New Roman" w:cs="Times New Roman"/>
            <w:color w:val="000000"/>
            <w:sz w:val="24"/>
            <w:szCs w:val="24"/>
            <w:lang w:eastAsia="en-ID"/>
          </w:rPr>
          <w:delText xml:space="preserve">Tabel xx Metode Klasterisasi (Han </w:delText>
        </w:r>
        <w:r w:rsidRPr="0005734E" w:rsidDel="00126AA9">
          <w:rPr>
            <w:rFonts w:ascii="Times New Roman" w:eastAsia="Times New Roman" w:hAnsi="Times New Roman" w:cs="Times New Roman"/>
            <w:i/>
            <w:iCs/>
            <w:color w:val="000000"/>
            <w:sz w:val="24"/>
            <w:szCs w:val="24"/>
            <w:lang w:eastAsia="en-ID"/>
          </w:rPr>
          <w:delText>et al.</w:delText>
        </w:r>
        <w:r w:rsidRPr="0005734E" w:rsidDel="00126AA9">
          <w:rPr>
            <w:rFonts w:ascii="Times New Roman" w:eastAsia="Times New Roman" w:hAnsi="Times New Roman" w:cs="Times New Roman"/>
            <w:color w:val="000000"/>
            <w:sz w:val="24"/>
            <w:szCs w:val="24"/>
            <w:lang w:eastAsia="en-ID"/>
          </w:rPr>
          <w:delText xml:space="preserve"> 2012)</w:delText>
        </w:r>
      </w:del>
    </w:p>
    <w:tbl>
      <w:tblPr>
        <w:tblStyle w:val="TableGrid3"/>
        <w:tblW w:w="8500" w:type="dxa"/>
        <w:tblLook w:val="04A0" w:firstRow="1" w:lastRow="0" w:firstColumn="1" w:lastColumn="0" w:noHBand="0" w:noVBand="1"/>
      </w:tblPr>
      <w:tblGrid>
        <w:gridCol w:w="1838"/>
        <w:gridCol w:w="3969"/>
        <w:gridCol w:w="2693"/>
      </w:tblGrid>
      <w:tr w:rsidR="0005734E" w:rsidRPr="0005734E" w14:paraId="2CC711AB" w14:textId="77777777" w:rsidTr="0095702D">
        <w:tc>
          <w:tcPr>
            <w:tcW w:w="1838" w:type="dxa"/>
          </w:tcPr>
          <w:p w14:paraId="21DEA9F3" w14:textId="77777777" w:rsidR="0005734E" w:rsidRPr="0005734E" w:rsidRDefault="0005734E" w:rsidP="0005734E">
            <w:pPr>
              <w:spacing w:before="240" w:after="240" w:line="360" w:lineRule="auto"/>
              <w:jc w:val="center"/>
              <w:rPr>
                <w:rFonts w:ascii="Times New Roman" w:eastAsia="Times New Roman" w:hAnsi="Times New Roman" w:cs="Times New Roman"/>
                <w:sz w:val="24"/>
                <w:szCs w:val="24"/>
              </w:rPr>
            </w:pPr>
            <w:r w:rsidRPr="0005734E">
              <w:rPr>
                <w:rFonts w:ascii="Times New Roman" w:eastAsia="Times New Roman" w:hAnsi="Times New Roman" w:cs="Times New Roman"/>
                <w:sz w:val="24"/>
                <w:szCs w:val="24"/>
              </w:rPr>
              <w:t>Metode</w:t>
            </w:r>
          </w:p>
        </w:tc>
        <w:tc>
          <w:tcPr>
            <w:tcW w:w="3969" w:type="dxa"/>
          </w:tcPr>
          <w:p w14:paraId="762A988E" w14:textId="77777777" w:rsidR="0005734E" w:rsidRPr="0005734E" w:rsidRDefault="0005734E" w:rsidP="0005734E">
            <w:pPr>
              <w:spacing w:before="240" w:after="240" w:line="360" w:lineRule="auto"/>
              <w:jc w:val="center"/>
              <w:rPr>
                <w:rFonts w:ascii="Times New Roman" w:eastAsia="Times New Roman" w:hAnsi="Times New Roman" w:cs="Times New Roman"/>
                <w:sz w:val="24"/>
                <w:szCs w:val="24"/>
              </w:rPr>
            </w:pPr>
            <w:r w:rsidRPr="0005734E">
              <w:rPr>
                <w:rFonts w:ascii="Times New Roman" w:eastAsia="Times New Roman" w:hAnsi="Times New Roman" w:cs="Times New Roman"/>
                <w:sz w:val="24"/>
                <w:szCs w:val="24"/>
              </w:rPr>
              <w:t>Karakteristik Umum</w:t>
            </w:r>
          </w:p>
        </w:tc>
        <w:tc>
          <w:tcPr>
            <w:tcW w:w="2693" w:type="dxa"/>
          </w:tcPr>
          <w:p w14:paraId="5B2B7226" w14:textId="77777777" w:rsidR="0005734E" w:rsidRPr="0005734E" w:rsidRDefault="0005734E" w:rsidP="0005734E">
            <w:pPr>
              <w:spacing w:before="240" w:after="240" w:line="360" w:lineRule="auto"/>
              <w:jc w:val="center"/>
              <w:rPr>
                <w:rFonts w:ascii="Times New Roman" w:eastAsia="Times New Roman" w:hAnsi="Times New Roman" w:cs="Times New Roman"/>
                <w:sz w:val="24"/>
                <w:szCs w:val="24"/>
              </w:rPr>
            </w:pPr>
            <w:r w:rsidRPr="0005734E">
              <w:rPr>
                <w:rFonts w:ascii="Times New Roman" w:eastAsia="Times New Roman" w:hAnsi="Times New Roman" w:cs="Times New Roman"/>
                <w:sz w:val="24"/>
                <w:szCs w:val="24"/>
              </w:rPr>
              <w:t>Contoh Algoritma</w:t>
            </w:r>
          </w:p>
        </w:tc>
      </w:tr>
      <w:tr w:rsidR="0005734E" w:rsidRPr="0005734E" w14:paraId="3E8D2BBA" w14:textId="77777777" w:rsidTr="0095702D">
        <w:tc>
          <w:tcPr>
            <w:tcW w:w="1838" w:type="dxa"/>
          </w:tcPr>
          <w:p w14:paraId="6BFD9C3E" w14:textId="77777777" w:rsidR="0005734E" w:rsidRPr="0005734E" w:rsidRDefault="0005734E" w:rsidP="0005734E">
            <w:pPr>
              <w:spacing w:before="240" w:after="240" w:line="360" w:lineRule="auto"/>
              <w:jc w:val="center"/>
              <w:rPr>
                <w:rFonts w:ascii="Times New Roman" w:eastAsia="Times New Roman" w:hAnsi="Times New Roman" w:cs="Times New Roman"/>
                <w:sz w:val="24"/>
                <w:szCs w:val="24"/>
              </w:rPr>
            </w:pPr>
            <w:r w:rsidRPr="0005734E">
              <w:rPr>
                <w:rFonts w:ascii="Times New Roman" w:eastAsia="Times New Roman" w:hAnsi="Times New Roman" w:cs="Times New Roman"/>
                <w:sz w:val="24"/>
                <w:szCs w:val="24"/>
              </w:rPr>
              <w:t>Metode Partisi</w:t>
            </w:r>
          </w:p>
        </w:tc>
        <w:tc>
          <w:tcPr>
            <w:tcW w:w="3969" w:type="dxa"/>
          </w:tcPr>
          <w:p w14:paraId="7B5FEF88" w14:textId="77777777" w:rsidR="0005734E" w:rsidRPr="0005734E" w:rsidRDefault="0005734E" w:rsidP="0005734E">
            <w:pPr>
              <w:numPr>
                <w:ilvl w:val="0"/>
                <w:numId w:val="11"/>
              </w:numPr>
              <w:spacing w:before="240" w:after="240" w:line="360" w:lineRule="auto"/>
              <w:contextualSpacing/>
              <w:rPr>
                <w:rFonts w:ascii="Times New Roman" w:eastAsia="Times New Roman" w:hAnsi="Times New Roman" w:cs="Times New Roman"/>
                <w:sz w:val="24"/>
                <w:szCs w:val="24"/>
              </w:rPr>
            </w:pPr>
            <w:r w:rsidRPr="0005734E">
              <w:rPr>
                <w:rFonts w:ascii="Times New Roman" w:eastAsia="Times New Roman" w:hAnsi="Times New Roman" w:cs="Times New Roman"/>
                <w:sz w:val="24"/>
                <w:szCs w:val="24"/>
              </w:rPr>
              <w:t>Mencari klaster eksklusif yang mirip</w:t>
            </w:r>
          </w:p>
          <w:p w14:paraId="2A751BBC" w14:textId="77777777" w:rsidR="0005734E" w:rsidRPr="0005734E" w:rsidRDefault="0005734E" w:rsidP="0005734E">
            <w:pPr>
              <w:numPr>
                <w:ilvl w:val="0"/>
                <w:numId w:val="11"/>
              </w:numPr>
              <w:spacing w:before="240" w:after="240" w:line="360" w:lineRule="auto"/>
              <w:contextualSpacing/>
              <w:rPr>
                <w:rFonts w:ascii="Times New Roman" w:eastAsia="Times New Roman" w:hAnsi="Times New Roman" w:cs="Times New Roman"/>
                <w:sz w:val="24"/>
                <w:szCs w:val="24"/>
              </w:rPr>
            </w:pPr>
            <w:r w:rsidRPr="0005734E">
              <w:rPr>
                <w:rFonts w:ascii="Times New Roman" w:eastAsia="Times New Roman" w:hAnsi="Times New Roman" w:cs="Times New Roman"/>
                <w:sz w:val="24"/>
                <w:szCs w:val="24"/>
              </w:rPr>
              <w:t>Berbasis jarak</w:t>
            </w:r>
          </w:p>
          <w:p w14:paraId="69B5C15A" w14:textId="77777777" w:rsidR="0005734E" w:rsidRPr="0005734E" w:rsidRDefault="0005734E" w:rsidP="0005734E">
            <w:pPr>
              <w:numPr>
                <w:ilvl w:val="0"/>
                <w:numId w:val="11"/>
              </w:numPr>
              <w:spacing w:before="240" w:after="240" w:line="360" w:lineRule="auto"/>
              <w:contextualSpacing/>
              <w:rPr>
                <w:rFonts w:ascii="Times New Roman" w:eastAsia="Times New Roman" w:hAnsi="Times New Roman" w:cs="Times New Roman"/>
                <w:sz w:val="24"/>
                <w:szCs w:val="24"/>
              </w:rPr>
            </w:pPr>
            <w:r w:rsidRPr="0005734E">
              <w:rPr>
                <w:rFonts w:ascii="Times New Roman" w:eastAsia="Times New Roman" w:hAnsi="Times New Roman" w:cs="Times New Roman"/>
                <w:sz w:val="24"/>
                <w:szCs w:val="24"/>
              </w:rPr>
              <w:t>Menggunakan rata-rata atau medoid, untuk menggambarkan pusat klaster</w:t>
            </w:r>
          </w:p>
          <w:p w14:paraId="7CC79386" w14:textId="77777777" w:rsidR="0005734E" w:rsidRPr="0005734E" w:rsidRDefault="0005734E" w:rsidP="0005734E">
            <w:pPr>
              <w:numPr>
                <w:ilvl w:val="0"/>
                <w:numId w:val="11"/>
              </w:numPr>
              <w:spacing w:before="240" w:after="240" w:line="360" w:lineRule="auto"/>
              <w:contextualSpacing/>
              <w:rPr>
                <w:rFonts w:ascii="Times New Roman" w:eastAsia="Times New Roman" w:hAnsi="Times New Roman" w:cs="Times New Roman"/>
                <w:sz w:val="24"/>
                <w:szCs w:val="24"/>
              </w:rPr>
            </w:pPr>
            <w:r w:rsidRPr="0005734E">
              <w:rPr>
                <w:rFonts w:ascii="Times New Roman" w:eastAsia="Times New Roman" w:hAnsi="Times New Roman" w:cs="Times New Roman"/>
                <w:sz w:val="24"/>
                <w:szCs w:val="24"/>
              </w:rPr>
              <w:t>Efektif untuk kumpulan data kecil hingga menengah</w:t>
            </w:r>
          </w:p>
        </w:tc>
        <w:tc>
          <w:tcPr>
            <w:tcW w:w="2693" w:type="dxa"/>
          </w:tcPr>
          <w:p w14:paraId="0F738939" w14:textId="77777777" w:rsidR="0005734E" w:rsidRPr="0005734E" w:rsidRDefault="0005734E" w:rsidP="0005734E">
            <w:pPr>
              <w:spacing w:before="240" w:after="240" w:line="360" w:lineRule="auto"/>
              <w:rPr>
                <w:rFonts w:ascii="Times New Roman" w:eastAsia="Times New Roman" w:hAnsi="Times New Roman" w:cs="Times New Roman"/>
                <w:sz w:val="24"/>
                <w:szCs w:val="24"/>
              </w:rPr>
            </w:pPr>
            <w:r w:rsidRPr="0005734E">
              <w:rPr>
                <w:rFonts w:ascii="Times New Roman" w:eastAsia="Times New Roman" w:hAnsi="Times New Roman" w:cs="Times New Roman"/>
                <w:sz w:val="24"/>
                <w:szCs w:val="24"/>
              </w:rPr>
              <w:t>1. K-Means</w:t>
            </w:r>
          </w:p>
          <w:p w14:paraId="5E6407D4" w14:textId="77777777" w:rsidR="0005734E" w:rsidRPr="0005734E" w:rsidRDefault="0005734E" w:rsidP="0005734E">
            <w:pPr>
              <w:spacing w:before="240" w:after="240" w:line="360" w:lineRule="auto"/>
              <w:rPr>
                <w:rFonts w:ascii="Times New Roman" w:eastAsia="Times New Roman" w:hAnsi="Times New Roman" w:cs="Times New Roman"/>
                <w:sz w:val="24"/>
                <w:szCs w:val="24"/>
              </w:rPr>
            </w:pPr>
            <w:r w:rsidRPr="0005734E">
              <w:rPr>
                <w:rFonts w:ascii="Times New Roman" w:eastAsia="Times New Roman" w:hAnsi="Times New Roman" w:cs="Times New Roman"/>
                <w:sz w:val="24"/>
                <w:szCs w:val="24"/>
              </w:rPr>
              <w:t>2. K-Medoids</w:t>
            </w:r>
          </w:p>
        </w:tc>
      </w:tr>
      <w:tr w:rsidR="0005734E" w:rsidRPr="0005734E" w14:paraId="01CB0AE1" w14:textId="77777777" w:rsidTr="0095702D">
        <w:tc>
          <w:tcPr>
            <w:tcW w:w="1838" w:type="dxa"/>
          </w:tcPr>
          <w:p w14:paraId="48D364FF" w14:textId="77777777" w:rsidR="0005734E" w:rsidRPr="0005734E" w:rsidRDefault="0005734E" w:rsidP="0005734E">
            <w:pPr>
              <w:spacing w:before="240" w:after="240" w:line="360" w:lineRule="auto"/>
              <w:jc w:val="center"/>
              <w:rPr>
                <w:rFonts w:ascii="Times New Roman" w:eastAsia="Times New Roman" w:hAnsi="Times New Roman" w:cs="Times New Roman"/>
                <w:sz w:val="24"/>
                <w:szCs w:val="24"/>
              </w:rPr>
            </w:pPr>
            <w:r w:rsidRPr="0005734E">
              <w:rPr>
                <w:rFonts w:ascii="Times New Roman" w:eastAsia="Times New Roman" w:hAnsi="Times New Roman" w:cs="Times New Roman"/>
                <w:sz w:val="24"/>
                <w:szCs w:val="24"/>
              </w:rPr>
              <w:lastRenderedPageBreak/>
              <w:t>Metode Hierarki</w:t>
            </w:r>
          </w:p>
        </w:tc>
        <w:tc>
          <w:tcPr>
            <w:tcW w:w="3969" w:type="dxa"/>
          </w:tcPr>
          <w:p w14:paraId="70D67016" w14:textId="77777777" w:rsidR="0005734E" w:rsidRPr="0005734E" w:rsidRDefault="0005734E" w:rsidP="0005734E">
            <w:pPr>
              <w:numPr>
                <w:ilvl w:val="0"/>
                <w:numId w:val="12"/>
              </w:numPr>
              <w:spacing w:before="240" w:after="240" w:line="360" w:lineRule="auto"/>
              <w:contextualSpacing/>
              <w:rPr>
                <w:rFonts w:ascii="Times New Roman" w:eastAsia="Times New Roman" w:hAnsi="Times New Roman" w:cs="Times New Roman"/>
                <w:sz w:val="24"/>
                <w:szCs w:val="24"/>
              </w:rPr>
            </w:pPr>
            <w:r w:rsidRPr="0005734E">
              <w:rPr>
                <w:rFonts w:ascii="Times New Roman" w:eastAsia="Times New Roman" w:hAnsi="Times New Roman" w:cs="Times New Roman"/>
                <w:sz w:val="24"/>
                <w:szCs w:val="24"/>
              </w:rPr>
              <w:t>Klasterisasi dekomposisi hierarki</w:t>
            </w:r>
          </w:p>
          <w:p w14:paraId="6D96F9F2" w14:textId="77777777" w:rsidR="0005734E" w:rsidRPr="0005734E" w:rsidRDefault="0005734E" w:rsidP="0005734E">
            <w:pPr>
              <w:numPr>
                <w:ilvl w:val="0"/>
                <w:numId w:val="12"/>
              </w:numPr>
              <w:spacing w:before="240" w:after="240" w:line="360" w:lineRule="auto"/>
              <w:contextualSpacing/>
              <w:rPr>
                <w:rFonts w:ascii="Times New Roman" w:eastAsia="Times New Roman" w:hAnsi="Times New Roman" w:cs="Times New Roman"/>
                <w:sz w:val="24"/>
                <w:szCs w:val="24"/>
              </w:rPr>
            </w:pPr>
            <w:r w:rsidRPr="0005734E">
              <w:rPr>
                <w:rFonts w:ascii="Times New Roman" w:eastAsia="Times New Roman" w:hAnsi="Times New Roman" w:cs="Times New Roman"/>
                <w:sz w:val="24"/>
                <w:szCs w:val="24"/>
              </w:rPr>
              <w:t>Tidak dapat memperbaiki penggabungan dan pemisahan yang salah</w:t>
            </w:r>
          </w:p>
          <w:p w14:paraId="53FF9FCA" w14:textId="77777777" w:rsidR="0005734E" w:rsidRPr="0005734E" w:rsidRDefault="0005734E" w:rsidP="0005734E">
            <w:pPr>
              <w:numPr>
                <w:ilvl w:val="0"/>
                <w:numId w:val="12"/>
              </w:numPr>
              <w:spacing w:before="240" w:after="240" w:line="360" w:lineRule="auto"/>
              <w:contextualSpacing/>
              <w:rPr>
                <w:rFonts w:ascii="Times New Roman" w:eastAsia="Times New Roman" w:hAnsi="Times New Roman" w:cs="Times New Roman"/>
                <w:sz w:val="24"/>
                <w:szCs w:val="24"/>
              </w:rPr>
            </w:pPr>
            <w:r w:rsidRPr="0005734E">
              <w:rPr>
                <w:rFonts w:ascii="Times New Roman" w:eastAsia="Times New Roman" w:hAnsi="Times New Roman" w:cs="Times New Roman"/>
                <w:sz w:val="24"/>
                <w:szCs w:val="24"/>
              </w:rPr>
              <w:t>Menggabungkan teknik lainnya seperti klasterisasi mikro atau keterhubungan objek</w:t>
            </w:r>
          </w:p>
        </w:tc>
        <w:tc>
          <w:tcPr>
            <w:tcW w:w="2693" w:type="dxa"/>
          </w:tcPr>
          <w:p w14:paraId="10A1F15C" w14:textId="77777777" w:rsidR="0005734E" w:rsidRPr="0005734E" w:rsidRDefault="0005734E" w:rsidP="0005734E">
            <w:pPr>
              <w:spacing w:before="240" w:after="240" w:line="360" w:lineRule="auto"/>
              <w:rPr>
                <w:rFonts w:ascii="Times New Roman" w:eastAsia="Times New Roman" w:hAnsi="Times New Roman" w:cs="Times New Roman"/>
                <w:sz w:val="24"/>
                <w:szCs w:val="24"/>
              </w:rPr>
            </w:pPr>
            <w:r w:rsidRPr="0005734E">
              <w:rPr>
                <w:rFonts w:ascii="Times New Roman" w:eastAsia="Times New Roman" w:hAnsi="Times New Roman" w:cs="Times New Roman"/>
                <w:sz w:val="24"/>
                <w:szCs w:val="24"/>
              </w:rPr>
              <w:t>1. Klasterisasi Aglomeratif/Divisif</w:t>
            </w:r>
          </w:p>
          <w:p w14:paraId="2FB51C42" w14:textId="77777777" w:rsidR="0005734E" w:rsidRPr="0005734E" w:rsidRDefault="0005734E" w:rsidP="0005734E">
            <w:pPr>
              <w:spacing w:before="240" w:after="240" w:line="360" w:lineRule="auto"/>
              <w:rPr>
                <w:rFonts w:ascii="Times New Roman" w:eastAsia="Times New Roman" w:hAnsi="Times New Roman" w:cs="Times New Roman"/>
                <w:sz w:val="24"/>
                <w:szCs w:val="24"/>
              </w:rPr>
            </w:pPr>
            <w:r w:rsidRPr="0005734E">
              <w:rPr>
                <w:rFonts w:ascii="Times New Roman" w:eastAsia="Times New Roman" w:hAnsi="Times New Roman" w:cs="Times New Roman"/>
                <w:sz w:val="24"/>
                <w:szCs w:val="24"/>
              </w:rPr>
              <w:t>2. Pengukuran jarak</w:t>
            </w:r>
          </w:p>
          <w:p w14:paraId="5209CE8A" w14:textId="77777777" w:rsidR="0005734E" w:rsidRPr="0005734E" w:rsidRDefault="0005734E" w:rsidP="0005734E">
            <w:pPr>
              <w:spacing w:before="240" w:after="240" w:line="360" w:lineRule="auto"/>
              <w:rPr>
                <w:rFonts w:ascii="Times New Roman" w:eastAsia="Times New Roman" w:hAnsi="Times New Roman" w:cs="Times New Roman"/>
                <w:i/>
                <w:iCs/>
                <w:sz w:val="24"/>
                <w:szCs w:val="24"/>
              </w:rPr>
            </w:pPr>
            <w:r w:rsidRPr="0005734E">
              <w:rPr>
                <w:rFonts w:ascii="Times New Roman" w:eastAsia="Times New Roman" w:hAnsi="Times New Roman" w:cs="Times New Roman"/>
                <w:sz w:val="24"/>
                <w:szCs w:val="24"/>
              </w:rPr>
              <w:t xml:space="preserve">3. </w:t>
            </w:r>
            <w:r w:rsidRPr="0005734E">
              <w:rPr>
                <w:rFonts w:ascii="Times New Roman" w:eastAsia="Times New Roman" w:hAnsi="Times New Roman" w:cs="Times New Roman"/>
                <w:i/>
                <w:iCs/>
                <w:sz w:val="24"/>
                <w:szCs w:val="24"/>
              </w:rPr>
              <w:t>Balanced Iterative Reducing and Clustering (BIRD)</w:t>
            </w:r>
          </w:p>
          <w:p w14:paraId="5D4577AC" w14:textId="77777777" w:rsidR="0005734E" w:rsidRPr="0005734E" w:rsidRDefault="0005734E" w:rsidP="0005734E">
            <w:pPr>
              <w:spacing w:before="240" w:after="240" w:line="360" w:lineRule="auto"/>
              <w:rPr>
                <w:rFonts w:ascii="Times New Roman" w:eastAsia="Times New Roman" w:hAnsi="Times New Roman" w:cs="Times New Roman"/>
                <w:i/>
                <w:iCs/>
                <w:sz w:val="24"/>
                <w:szCs w:val="24"/>
              </w:rPr>
            </w:pPr>
            <w:r w:rsidRPr="0005734E">
              <w:rPr>
                <w:rFonts w:ascii="Times New Roman" w:eastAsia="Times New Roman" w:hAnsi="Times New Roman" w:cs="Times New Roman"/>
                <w:sz w:val="24"/>
                <w:szCs w:val="24"/>
              </w:rPr>
              <w:t xml:space="preserve">4. </w:t>
            </w:r>
            <w:r w:rsidRPr="0005734E">
              <w:rPr>
                <w:rFonts w:ascii="Times New Roman" w:eastAsia="Times New Roman" w:hAnsi="Times New Roman" w:cs="Times New Roman"/>
                <w:i/>
                <w:iCs/>
                <w:sz w:val="24"/>
                <w:szCs w:val="24"/>
              </w:rPr>
              <w:t>Chameleon</w:t>
            </w:r>
          </w:p>
          <w:p w14:paraId="4D0CDEC5" w14:textId="77777777" w:rsidR="0005734E" w:rsidRPr="0005734E" w:rsidRDefault="0005734E" w:rsidP="0005734E">
            <w:pPr>
              <w:spacing w:before="240" w:after="240" w:line="360" w:lineRule="auto"/>
              <w:rPr>
                <w:rFonts w:ascii="Times New Roman" w:eastAsia="Times New Roman" w:hAnsi="Times New Roman" w:cs="Times New Roman"/>
                <w:sz w:val="24"/>
                <w:szCs w:val="24"/>
              </w:rPr>
            </w:pPr>
            <w:r w:rsidRPr="0005734E">
              <w:rPr>
                <w:rFonts w:ascii="Times New Roman" w:eastAsia="Times New Roman" w:hAnsi="Times New Roman" w:cs="Times New Roman"/>
                <w:sz w:val="24"/>
                <w:szCs w:val="24"/>
              </w:rPr>
              <w:t>5. Klasterisasi hierarki probabilistik</w:t>
            </w:r>
          </w:p>
        </w:tc>
      </w:tr>
      <w:tr w:rsidR="0005734E" w:rsidRPr="0005734E" w14:paraId="1990AE5A" w14:textId="77777777" w:rsidTr="0095702D">
        <w:tc>
          <w:tcPr>
            <w:tcW w:w="1838" w:type="dxa"/>
          </w:tcPr>
          <w:p w14:paraId="656D0F03" w14:textId="77777777" w:rsidR="0005734E" w:rsidRPr="0005734E" w:rsidRDefault="0005734E" w:rsidP="0005734E">
            <w:pPr>
              <w:spacing w:before="240" w:after="240" w:line="360" w:lineRule="auto"/>
              <w:jc w:val="center"/>
              <w:rPr>
                <w:rFonts w:ascii="Times New Roman" w:eastAsia="Times New Roman" w:hAnsi="Times New Roman" w:cs="Times New Roman"/>
                <w:sz w:val="24"/>
                <w:szCs w:val="24"/>
              </w:rPr>
            </w:pPr>
            <w:r w:rsidRPr="0005734E">
              <w:rPr>
                <w:rFonts w:ascii="Times New Roman" w:eastAsia="Times New Roman" w:hAnsi="Times New Roman" w:cs="Times New Roman"/>
                <w:sz w:val="24"/>
                <w:szCs w:val="24"/>
              </w:rPr>
              <w:t>Metode Berbasis Kepadatan</w:t>
            </w:r>
          </w:p>
        </w:tc>
        <w:tc>
          <w:tcPr>
            <w:tcW w:w="3969" w:type="dxa"/>
          </w:tcPr>
          <w:p w14:paraId="23E5C58E" w14:textId="77777777" w:rsidR="0005734E" w:rsidRPr="0005734E" w:rsidRDefault="0005734E" w:rsidP="0005734E">
            <w:pPr>
              <w:numPr>
                <w:ilvl w:val="0"/>
                <w:numId w:val="13"/>
              </w:numPr>
              <w:spacing w:before="240" w:after="240" w:line="360" w:lineRule="auto"/>
              <w:contextualSpacing/>
              <w:rPr>
                <w:rFonts w:ascii="Times New Roman" w:eastAsia="Times New Roman" w:hAnsi="Times New Roman" w:cs="Times New Roman"/>
                <w:sz w:val="24"/>
                <w:szCs w:val="24"/>
              </w:rPr>
            </w:pPr>
            <w:r w:rsidRPr="0005734E">
              <w:rPr>
                <w:rFonts w:ascii="Times New Roman" w:eastAsia="Times New Roman" w:hAnsi="Times New Roman" w:cs="Times New Roman"/>
                <w:sz w:val="24"/>
                <w:szCs w:val="24"/>
              </w:rPr>
              <w:t>Dapat menentukan klaster yang bentuknya berubah-ubah</w:t>
            </w:r>
          </w:p>
          <w:p w14:paraId="40D88C70" w14:textId="77777777" w:rsidR="0005734E" w:rsidRPr="0005734E" w:rsidRDefault="0005734E" w:rsidP="0005734E">
            <w:pPr>
              <w:numPr>
                <w:ilvl w:val="0"/>
                <w:numId w:val="13"/>
              </w:numPr>
              <w:spacing w:before="240" w:after="240" w:line="360" w:lineRule="auto"/>
              <w:contextualSpacing/>
              <w:rPr>
                <w:rFonts w:ascii="Times New Roman" w:eastAsia="Times New Roman" w:hAnsi="Times New Roman" w:cs="Times New Roman"/>
                <w:sz w:val="24"/>
                <w:szCs w:val="24"/>
              </w:rPr>
            </w:pPr>
            <w:r w:rsidRPr="0005734E">
              <w:rPr>
                <w:rFonts w:ascii="Times New Roman" w:eastAsia="Times New Roman" w:hAnsi="Times New Roman" w:cs="Times New Roman"/>
                <w:sz w:val="24"/>
                <w:szCs w:val="24"/>
              </w:rPr>
              <w:t>Klaster merupakan wilayah kepadatan objek pada suatu ruang yang dipisahkan oleh wilayah dengan kepadatan yang lebih rendah</w:t>
            </w:r>
          </w:p>
          <w:p w14:paraId="4E9072D6" w14:textId="77777777" w:rsidR="0005734E" w:rsidRPr="0005734E" w:rsidRDefault="0005734E" w:rsidP="0005734E">
            <w:pPr>
              <w:numPr>
                <w:ilvl w:val="0"/>
                <w:numId w:val="13"/>
              </w:numPr>
              <w:spacing w:before="240" w:after="240" w:line="360" w:lineRule="auto"/>
              <w:contextualSpacing/>
              <w:rPr>
                <w:rFonts w:ascii="Times New Roman" w:eastAsia="Times New Roman" w:hAnsi="Times New Roman" w:cs="Times New Roman"/>
                <w:sz w:val="24"/>
                <w:szCs w:val="24"/>
              </w:rPr>
            </w:pPr>
            <w:r w:rsidRPr="0005734E">
              <w:rPr>
                <w:rFonts w:ascii="Times New Roman" w:eastAsia="Times New Roman" w:hAnsi="Times New Roman" w:cs="Times New Roman"/>
                <w:sz w:val="24"/>
                <w:szCs w:val="24"/>
              </w:rPr>
              <w:t>Kepadatan klaster; Setiap titik harus memiliki jumlah minimal terdekat</w:t>
            </w:r>
          </w:p>
        </w:tc>
        <w:tc>
          <w:tcPr>
            <w:tcW w:w="2693" w:type="dxa"/>
          </w:tcPr>
          <w:p w14:paraId="169266E4" w14:textId="77777777" w:rsidR="0005734E" w:rsidRPr="0005734E" w:rsidRDefault="0005734E" w:rsidP="0005734E">
            <w:pPr>
              <w:spacing w:before="240" w:after="240" w:line="360" w:lineRule="auto"/>
              <w:rPr>
                <w:rFonts w:ascii="Times New Roman" w:eastAsia="Times New Roman" w:hAnsi="Times New Roman" w:cs="Times New Roman"/>
                <w:i/>
                <w:iCs/>
                <w:sz w:val="24"/>
                <w:szCs w:val="24"/>
              </w:rPr>
            </w:pPr>
            <w:r w:rsidRPr="0005734E">
              <w:rPr>
                <w:rFonts w:ascii="Times New Roman" w:eastAsia="Times New Roman" w:hAnsi="Times New Roman" w:cs="Times New Roman"/>
                <w:sz w:val="24"/>
                <w:szCs w:val="24"/>
              </w:rPr>
              <w:t xml:space="preserve">1. </w:t>
            </w:r>
            <w:r w:rsidRPr="0005734E">
              <w:rPr>
                <w:rFonts w:ascii="Times New Roman" w:eastAsia="Times New Roman" w:hAnsi="Times New Roman" w:cs="Times New Roman"/>
                <w:i/>
                <w:iCs/>
                <w:sz w:val="24"/>
                <w:szCs w:val="24"/>
              </w:rPr>
              <w:t>Density-Based Spatial Clustering of Application with Noise (DBSCAN)</w:t>
            </w:r>
          </w:p>
          <w:p w14:paraId="098208EE" w14:textId="77777777" w:rsidR="0005734E" w:rsidRPr="0005734E" w:rsidRDefault="0005734E" w:rsidP="0005734E">
            <w:pPr>
              <w:spacing w:before="240" w:after="240" w:line="360" w:lineRule="auto"/>
              <w:rPr>
                <w:rFonts w:ascii="Times New Roman" w:eastAsia="Times New Roman" w:hAnsi="Times New Roman" w:cs="Times New Roman"/>
                <w:sz w:val="24"/>
                <w:szCs w:val="24"/>
              </w:rPr>
            </w:pPr>
            <w:r w:rsidRPr="0005734E">
              <w:rPr>
                <w:rFonts w:ascii="Times New Roman" w:eastAsia="Times New Roman" w:hAnsi="Times New Roman" w:cs="Times New Roman"/>
                <w:sz w:val="24"/>
                <w:szCs w:val="24"/>
              </w:rPr>
              <w:t xml:space="preserve">2. </w:t>
            </w:r>
            <w:r w:rsidRPr="0005734E">
              <w:rPr>
                <w:rFonts w:ascii="Times New Roman" w:eastAsia="Times New Roman" w:hAnsi="Times New Roman" w:cs="Times New Roman"/>
                <w:i/>
                <w:iCs/>
                <w:sz w:val="24"/>
                <w:szCs w:val="24"/>
              </w:rPr>
              <w:t xml:space="preserve">Ordering Points to Identify the Clustering Structure </w:t>
            </w:r>
            <w:r w:rsidRPr="0005734E">
              <w:rPr>
                <w:rFonts w:ascii="Times New Roman" w:eastAsia="Times New Roman" w:hAnsi="Times New Roman" w:cs="Times New Roman"/>
                <w:sz w:val="24"/>
                <w:szCs w:val="24"/>
              </w:rPr>
              <w:t>(OPTICS)</w:t>
            </w:r>
          </w:p>
          <w:p w14:paraId="5C9D4C9B" w14:textId="77777777" w:rsidR="0005734E" w:rsidRPr="0005734E" w:rsidRDefault="0005734E" w:rsidP="0005734E">
            <w:pPr>
              <w:spacing w:before="240" w:after="240" w:line="360" w:lineRule="auto"/>
              <w:rPr>
                <w:rFonts w:ascii="Times New Roman" w:eastAsia="Times New Roman" w:hAnsi="Times New Roman" w:cs="Times New Roman"/>
                <w:sz w:val="24"/>
                <w:szCs w:val="24"/>
              </w:rPr>
            </w:pPr>
          </w:p>
        </w:tc>
      </w:tr>
      <w:tr w:rsidR="0005734E" w:rsidRPr="0005734E" w14:paraId="7BDF183F" w14:textId="77777777" w:rsidTr="0095702D">
        <w:tc>
          <w:tcPr>
            <w:tcW w:w="1838" w:type="dxa"/>
          </w:tcPr>
          <w:p w14:paraId="5E7D7694" w14:textId="77777777" w:rsidR="0005734E" w:rsidRPr="0005734E" w:rsidRDefault="0005734E" w:rsidP="0005734E">
            <w:pPr>
              <w:spacing w:before="240" w:after="240" w:line="360" w:lineRule="auto"/>
              <w:jc w:val="center"/>
              <w:rPr>
                <w:rFonts w:ascii="Times New Roman" w:eastAsia="Times New Roman" w:hAnsi="Times New Roman" w:cs="Times New Roman"/>
                <w:sz w:val="24"/>
                <w:szCs w:val="24"/>
              </w:rPr>
            </w:pPr>
            <w:r w:rsidRPr="0005734E">
              <w:rPr>
                <w:rFonts w:ascii="Times New Roman" w:eastAsia="Times New Roman" w:hAnsi="Times New Roman" w:cs="Times New Roman"/>
                <w:sz w:val="24"/>
                <w:szCs w:val="24"/>
              </w:rPr>
              <w:t>Metode Berbasis Grid</w:t>
            </w:r>
          </w:p>
        </w:tc>
        <w:tc>
          <w:tcPr>
            <w:tcW w:w="3969" w:type="dxa"/>
          </w:tcPr>
          <w:p w14:paraId="0E3AFB56" w14:textId="77777777" w:rsidR="0005734E" w:rsidRPr="0005734E" w:rsidRDefault="0005734E" w:rsidP="0005734E">
            <w:pPr>
              <w:numPr>
                <w:ilvl w:val="0"/>
                <w:numId w:val="14"/>
              </w:numPr>
              <w:spacing w:before="240" w:after="240" w:line="360" w:lineRule="auto"/>
              <w:contextualSpacing/>
              <w:rPr>
                <w:rFonts w:ascii="Times New Roman" w:eastAsia="Times New Roman" w:hAnsi="Times New Roman" w:cs="Times New Roman"/>
                <w:sz w:val="24"/>
                <w:szCs w:val="24"/>
              </w:rPr>
            </w:pPr>
            <w:r w:rsidRPr="0005734E">
              <w:rPr>
                <w:rFonts w:ascii="Times New Roman" w:eastAsia="Times New Roman" w:hAnsi="Times New Roman" w:cs="Times New Roman"/>
                <w:sz w:val="24"/>
                <w:szCs w:val="24"/>
              </w:rPr>
              <w:t xml:space="preserve">Menggunakan struktur data </w:t>
            </w:r>
            <w:r w:rsidRPr="0005734E">
              <w:rPr>
                <w:rFonts w:ascii="Times New Roman" w:eastAsia="Times New Roman" w:hAnsi="Times New Roman" w:cs="Times New Roman"/>
                <w:i/>
                <w:iCs/>
                <w:sz w:val="24"/>
                <w:szCs w:val="24"/>
              </w:rPr>
              <w:t xml:space="preserve">grid </w:t>
            </w:r>
            <w:r w:rsidRPr="0005734E">
              <w:rPr>
                <w:rFonts w:ascii="Times New Roman" w:eastAsia="Times New Roman" w:hAnsi="Times New Roman" w:cs="Times New Roman"/>
                <w:sz w:val="24"/>
                <w:szCs w:val="24"/>
              </w:rPr>
              <w:t>multiresolusi</w:t>
            </w:r>
          </w:p>
          <w:p w14:paraId="07C8D77B" w14:textId="77777777" w:rsidR="0005734E" w:rsidRPr="0005734E" w:rsidRDefault="0005734E" w:rsidP="0005734E">
            <w:pPr>
              <w:numPr>
                <w:ilvl w:val="0"/>
                <w:numId w:val="14"/>
              </w:numPr>
              <w:spacing w:before="240" w:after="240" w:line="360" w:lineRule="auto"/>
              <w:contextualSpacing/>
              <w:rPr>
                <w:rFonts w:ascii="Times New Roman" w:eastAsia="Times New Roman" w:hAnsi="Times New Roman" w:cs="Times New Roman"/>
                <w:sz w:val="24"/>
                <w:szCs w:val="24"/>
              </w:rPr>
            </w:pPr>
            <w:r w:rsidRPr="0005734E">
              <w:rPr>
                <w:rFonts w:ascii="Times New Roman" w:eastAsia="Times New Roman" w:hAnsi="Times New Roman" w:cs="Times New Roman"/>
                <w:sz w:val="24"/>
                <w:szCs w:val="24"/>
              </w:rPr>
              <w:t xml:space="preserve">Waktu proses yang cepat (tergantung pada jumlah objek data dan ukuran </w:t>
            </w:r>
            <w:r w:rsidRPr="0005734E">
              <w:rPr>
                <w:rFonts w:ascii="Times New Roman" w:eastAsia="Times New Roman" w:hAnsi="Times New Roman" w:cs="Times New Roman"/>
                <w:i/>
                <w:iCs/>
                <w:sz w:val="24"/>
                <w:szCs w:val="24"/>
              </w:rPr>
              <w:t>grid</w:t>
            </w:r>
            <w:r w:rsidRPr="0005734E">
              <w:rPr>
                <w:rFonts w:ascii="Times New Roman" w:eastAsia="Times New Roman" w:hAnsi="Times New Roman" w:cs="Times New Roman"/>
                <w:sz w:val="24"/>
                <w:szCs w:val="24"/>
              </w:rPr>
              <w:t>)</w:t>
            </w:r>
          </w:p>
        </w:tc>
        <w:tc>
          <w:tcPr>
            <w:tcW w:w="2693" w:type="dxa"/>
          </w:tcPr>
          <w:p w14:paraId="3EFF36DE" w14:textId="77777777" w:rsidR="0005734E" w:rsidRPr="0005734E" w:rsidRDefault="0005734E" w:rsidP="0005734E">
            <w:pPr>
              <w:spacing w:before="240" w:after="240" w:line="360" w:lineRule="auto"/>
              <w:rPr>
                <w:rFonts w:ascii="Times New Roman" w:eastAsia="Times New Roman" w:hAnsi="Times New Roman" w:cs="Times New Roman"/>
                <w:sz w:val="24"/>
                <w:szCs w:val="24"/>
              </w:rPr>
            </w:pPr>
            <w:r w:rsidRPr="0005734E">
              <w:rPr>
                <w:rFonts w:ascii="Times New Roman" w:eastAsia="Times New Roman" w:hAnsi="Times New Roman" w:cs="Times New Roman"/>
                <w:sz w:val="24"/>
                <w:szCs w:val="24"/>
              </w:rPr>
              <w:t xml:space="preserve">1. </w:t>
            </w:r>
            <w:r w:rsidRPr="0005734E">
              <w:rPr>
                <w:rFonts w:ascii="Times New Roman" w:eastAsia="Times New Roman" w:hAnsi="Times New Roman" w:cs="Times New Roman"/>
                <w:i/>
                <w:iCs/>
                <w:sz w:val="24"/>
                <w:szCs w:val="24"/>
              </w:rPr>
              <w:t xml:space="preserve">Statistical Information Grid </w:t>
            </w:r>
            <w:r w:rsidRPr="0005734E">
              <w:rPr>
                <w:rFonts w:ascii="Times New Roman" w:eastAsia="Times New Roman" w:hAnsi="Times New Roman" w:cs="Times New Roman"/>
                <w:sz w:val="24"/>
                <w:szCs w:val="24"/>
              </w:rPr>
              <w:t>(STING)</w:t>
            </w:r>
          </w:p>
          <w:p w14:paraId="5FE8AA6E" w14:textId="77777777" w:rsidR="0005734E" w:rsidRPr="0005734E" w:rsidRDefault="0005734E" w:rsidP="0005734E">
            <w:pPr>
              <w:spacing w:before="240" w:after="240" w:line="360" w:lineRule="auto"/>
              <w:rPr>
                <w:rFonts w:ascii="Times New Roman" w:eastAsia="Times New Roman" w:hAnsi="Times New Roman" w:cs="Times New Roman"/>
                <w:sz w:val="24"/>
                <w:szCs w:val="24"/>
              </w:rPr>
            </w:pPr>
            <w:r w:rsidRPr="0005734E">
              <w:rPr>
                <w:rFonts w:ascii="Times New Roman" w:eastAsia="Times New Roman" w:hAnsi="Times New Roman" w:cs="Times New Roman"/>
                <w:sz w:val="24"/>
                <w:szCs w:val="24"/>
              </w:rPr>
              <w:t xml:space="preserve">2. </w:t>
            </w:r>
            <w:r w:rsidRPr="0005734E">
              <w:rPr>
                <w:rFonts w:ascii="Times New Roman" w:eastAsia="Times New Roman" w:hAnsi="Times New Roman" w:cs="Times New Roman"/>
                <w:i/>
                <w:iCs/>
                <w:sz w:val="24"/>
                <w:szCs w:val="24"/>
              </w:rPr>
              <w:t xml:space="preserve">Clustering in Quest </w:t>
            </w:r>
            <w:r w:rsidRPr="0005734E">
              <w:rPr>
                <w:rFonts w:ascii="Times New Roman" w:eastAsia="Times New Roman" w:hAnsi="Times New Roman" w:cs="Times New Roman"/>
                <w:sz w:val="24"/>
                <w:szCs w:val="24"/>
              </w:rPr>
              <w:t>(CLIQUE)</w:t>
            </w:r>
          </w:p>
        </w:tc>
      </w:tr>
    </w:tbl>
    <w:p w14:paraId="38B2245F" w14:textId="77777777" w:rsidR="0005734E" w:rsidRPr="0005734E" w:rsidRDefault="0005734E" w:rsidP="0005734E">
      <w:pPr>
        <w:spacing w:before="240" w:after="240" w:line="360" w:lineRule="auto"/>
        <w:rPr>
          <w:rFonts w:ascii="Times New Roman" w:eastAsia="Times New Roman" w:hAnsi="Times New Roman" w:cs="Times New Roman"/>
          <w:sz w:val="24"/>
          <w:szCs w:val="24"/>
          <w:lang w:eastAsia="en-ID"/>
        </w:rPr>
      </w:pPr>
    </w:p>
    <w:p w14:paraId="41BA87E9" w14:textId="77777777" w:rsidR="0005734E" w:rsidRPr="0005734E" w:rsidRDefault="0005734E" w:rsidP="0005734E">
      <w:pPr>
        <w:rPr>
          <w:lang w:val="en-US"/>
        </w:rPr>
      </w:pPr>
    </w:p>
    <w:p w14:paraId="1BBDD405" w14:textId="2E9AA81F" w:rsidR="00650C36" w:rsidRPr="00ED2D4B" w:rsidRDefault="001C671A" w:rsidP="00ED2D4B">
      <w:pPr>
        <w:pStyle w:val="Heading3"/>
        <w:spacing w:line="360" w:lineRule="auto"/>
        <w:jc w:val="both"/>
        <w:rPr>
          <w:rFonts w:cs="Times New Roman"/>
          <w:lang w:val="en-US"/>
        </w:rPr>
      </w:pPr>
      <w:bookmarkStart w:id="95" w:name="_Toc148647699"/>
      <w:proofErr w:type="spellStart"/>
      <w:r>
        <w:rPr>
          <w:rFonts w:cs="Times New Roman"/>
          <w:i/>
          <w:iCs/>
          <w:lang w:val="en-US"/>
        </w:rPr>
        <w:t>NearestNeighbors</w:t>
      </w:r>
      <w:bookmarkEnd w:id="95"/>
      <w:proofErr w:type="spellEnd"/>
    </w:p>
    <w:p w14:paraId="67CC7D55" w14:textId="109CFF75" w:rsidR="00ED2D4B" w:rsidRPr="00ED2D4B" w:rsidRDefault="00ED2D4B" w:rsidP="001C671A">
      <w:pPr>
        <w:spacing w:line="360" w:lineRule="auto"/>
        <w:ind w:firstLine="720"/>
        <w:jc w:val="both"/>
        <w:rPr>
          <w:rFonts w:ascii="Times New Roman" w:hAnsi="Times New Roman" w:cs="Times New Roman"/>
          <w:sz w:val="24"/>
          <w:szCs w:val="24"/>
          <w:lang w:val="en-US"/>
        </w:rPr>
      </w:pPr>
      <w:proofErr w:type="spellStart"/>
      <w:r w:rsidRPr="001C671A">
        <w:rPr>
          <w:rFonts w:ascii="Times New Roman" w:hAnsi="Times New Roman" w:cs="Times New Roman"/>
          <w:i/>
          <w:iCs/>
          <w:sz w:val="24"/>
          <w:szCs w:val="24"/>
          <w:lang w:val="en-US"/>
        </w:rPr>
        <w:t>NearestNeighbors</w:t>
      </w:r>
      <w:proofErr w:type="spellEnd"/>
      <w:r w:rsidRPr="00ED2D4B">
        <w:rPr>
          <w:rFonts w:ascii="Times New Roman" w:hAnsi="Times New Roman" w:cs="Times New Roman"/>
          <w:sz w:val="24"/>
          <w:szCs w:val="24"/>
          <w:lang w:val="en-US"/>
        </w:rPr>
        <w:t xml:space="preserve"> memiliki prinsip dengan menemukan sejumlah sampel yang telah ditentukan sebelumnya yang jaraknya paling dekat dengan titik baru. Jumlah sampel dapat berupa konstanta yang ditentukan pengguna (</w:t>
      </w:r>
      <w:r w:rsidRPr="001C671A">
        <w:rPr>
          <w:rFonts w:ascii="Times New Roman" w:hAnsi="Times New Roman" w:cs="Times New Roman"/>
          <w:i/>
          <w:iCs/>
          <w:sz w:val="24"/>
          <w:szCs w:val="24"/>
          <w:lang w:val="en-US"/>
        </w:rPr>
        <w:t>k-nearest neighbor learning</w:t>
      </w:r>
      <w:r w:rsidRPr="00ED2D4B">
        <w:rPr>
          <w:rFonts w:ascii="Times New Roman" w:hAnsi="Times New Roman" w:cs="Times New Roman"/>
          <w:sz w:val="24"/>
          <w:szCs w:val="24"/>
          <w:lang w:val="en-US"/>
        </w:rPr>
        <w:t>), atau bervariasi berdasarkan kepadatan titik lokal (</w:t>
      </w:r>
      <w:r w:rsidRPr="001C671A">
        <w:rPr>
          <w:rFonts w:ascii="Times New Roman" w:hAnsi="Times New Roman" w:cs="Times New Roman"/>
          <w:i/>
          <w:iCs/>
          <w:sz w:val="24"/>
          <w:szCs w:val="24"/>
          <w:lang w:val="en-US"/>
        </w:rPr>
        <w:t>radius-based neighbor learning</w:t>
      </w:r>
      <w:r w:rsidRPr="00ED2D4B">
        <w:rPr>
          <w:rFonts w:ascii="Times New Roman" w:hAnsi="Times New Roman" w:cs="Times New Roman"/>
          <w:sz w:val="24"/>
          <w:szCs w:val="24"/>
          <w:lang w:val="en-US"/>
        </w:rPr>
        <w:t xml:space="preserve">). Secara umum, jarak dapat berupa ukuran metrik apa pun: jarak Euclidean standar adalah pilihan yang paling umum (Claude </w:t>
      </w:r>
      <w:proofErr w:type="spellStart"/>
      <w:r w:rsidRPr="00ED2D4B">
        <w:rPr>
          <w:rFonts w:ascii="Times New Roman" w:hAnsi="Times New Roman" w:cs="Times New Roman"/>
          <w:sz w:val="24"/>
          <w:szCs w:val="24"/>
          <w:lang w:val="en-US"/>
        </w:rPr>
        <w:t>Cariou</w:t>
      </w:r>
      <w:proofErr w:type="spellEnd"/>
      <w:r w:rsidRPr="00ED2D4B">
        <w:rPr>
          <w:rFonts w:ascii="Times New Roman" w:hAnsi="Times New Roman" w:cs="Times New Roman"/>
          <w:sz w:val="24"/>
          <w:szCs w:val="24"/>
          <w:lang w:val="en-US"/>
        </w:rPr>
        <w:t>, 2016).</w:t>
      </w:r>
    </w:p>
    <w:p w14:paraId="23C1D73B" w14:textId="7D195571" w:rsidR="00137F32" w:rsidRDefault="00137F32" w:rsidP="00137F32">
      <w:pPr>
        <w:pStyle w:val="Heading3"/>
        <w:rPr>
          <w:lang w:val="en-US"/>
        </w:rPr>
      </w:pPr>
      <w:bookmarkStart w:id="96" w:name="_Toc148647700"/>
      <w:proofErr w:type="spellStart"/>
      <w:r>
        <w:rPr>
          <w:lang w:val="en-US"/>
        </w:rPr>
        <w:t>Algoritma</w:t>
      </w:r>
      <w:proofErr w:type="spellEnd"/>
      <w:r>
        <w:rPr>
          <w:lang w:val="en-US"/>
        </w:rPr>
        <w:t xml:space="preserve"> DBSCAN</w:t>
      </w:r>
      <w:bookmarkEnd w:id="96"/>
    </w:p>
    <w:p w14:paraId="55DD4DCA" w14:textId="77777777" w:rsidR="00036E9E" w:rsidRPr="00036E9E" w:rsidDel="004835BC" w:rsidRDefault="00036E9E" w:rsidP="00036E9E">
      <w:pPr>
        <w:spacing w:before="240" w:after="240" w:line="360" w:lineRule="auto"/>
        <w:ind w:firstLine="426"/>
        <w:jc w:val="both"/>
        <w:rPr>
          <w:del w:id="97" w:author="fahmi abdillah" w:date="2022-06-29T22:41:00Z"/>
          <w:rFonts w:ascii="Times New Roman" w:eastAsia="Times New Roman" w:hAnsi="Times New Roman" w:cs="Times New Roman"/>
          <w:sz w:val="24"/>
          <w:szCs w:val="24"/>
          <w:lang w:eastAsia="en-ID"/>
        </w:rPr>
      </w:pPr>
      <w:r w:rsidRPr="00036E9E">
        <w:rPr>
          <w:rFonts w:ascii="Times New Roman" w:eastAsia="Times New Roman" w:hAnsi="Times New Roman" w:cs="Times New Roman"/>
          <w:sz w:val="24"/>
          <w:szCs w:val="24"/>
          <w:lang w:eastAsia="en-ID"/>
        </w:rPr>
        <w:t>DBSCAN (</w:t>
      </w:r>
      <w:r w:rsidRPr="00036E9E">
        <w:rPr>
          <w:rFonts w:ascii="Times New Roman" w:eastAsia="Times New Roman" w:hAnsi="Times New Roman" w:cs="Times New Roman"/>
          <w:i/>
          <w:iCs/>
          <w:sz w:val="24"/>
          <w:szCs w:val="24"/>
          <w:lang w:eastAsia="en-ID"/>
        </w:rPr>
        <w:t>Density-Based Spatial Clustering of Applications with Noise</w:t>
      </w:r>
      <w:r w:rsidRPr="00036E9E">
        <w:rPr>
          <w:rFonts w:ascii="Times New Roman" w:eastAsia="Times New Roman" w:hAnsi="Times New Roman" w:cs="Times New Roman"/>
          <w:sz w:val="24"/>
          <w:szCs w:val="24"/>
          <w:lang w:eastAsia="en-ID"/>
        </w:rPr>
        <w:t xml:space="preserve">) adalah metode </w:t>
      </w:r>
      <w:r w:rsidRPr="00036E9E">
        <w:rPr>
          <w:rFonts w:ascii="Times New Roman" w:eastAsia="Times New Roman" w:hAnsi="Times New Roman" w:cs="Times New Roman"/>
          <w:i/>
          <w:iCs/>
          <w:sz w:val="24"/>
          <w:szCs w:val="24"/>
          <w:lang w:eastAsia="en-ID"/>
        </w:rPr>
        <w:t xml:space="preserve">unsupervised-learning </w:t>
      </w:r>
      <w:proofErr w:type="spellStart"/>
      <w:r w:rsidRPr="00036E9E">
        <w:rPr>
          <w:rFonts w:ascii="Times New Roman" w:eastAsia="Times New Roman" w:hAnsi="Times New Roman" w:cs="Times New Roman"/>
          <w:sz w:val="24"/>
          <w:szCs w:val="24"/>
          <w:lang w:eastAsia="en-ID"/>
        </w:rPr>
        <w:t>yangs</w:t>
      </w:r>
      <w:proofErr w:type="spellEnd"/>
      <w:r w:rsidRPr="00036E9E">
        <w:rPr>
          <w:rFonts w:ascii="Times New Roman" w:eastAsia="Times New Roman" w:hAnsi="Times New Roman" w:cs="Times New Roman"/>
          <w:sz w:val="24"/>
          <w:szCs w:val="24"/>
          <w:lang w:eastAsia="en-ID"/>
        </w:rPr>
        <w:t xml:space="preserve"> populer digunakan dalam pembuatan model dan </w:t>
      </w:r>
      <w:proofErr w:type="spellStart"/>
      <w:r w:rsidRPr="00036E9E">
        <w:rPr>
          <w:rFonts w:ascii="Times New Roman" w:eastAsia="Times New Roman" w:hAnsi="Times New Roman" w:cs="Times New Roman"/>
          <w:sz w:val="24"/>
          <w:szCs w:val="24"/>
          <w:lang w:eastAsia="en-ID"/>
        </w:rPr>
        <w:t>algoritma</w:t>
      </w:r>
      <w:proofErr w:type="spellEnd"/>
      <w:r w:rsidRPr="00036E9E">
        <w:rPr>
          <w:rFonts w:ascii="Times New Roman" w:eastAsia="Times New Roman" w:hAnsi="Times New Roman" w:cs="Times New Roman"/>
          <w:sz w:val="24"/>
          <w:szCs w:val="24"/>
          <w:lang w:eastAsia="en-ID"/>
        </w:rPr>
        <w:t xml:space="preserve"> pembelajaran mesin. Mengingat bahwa DBSCAN adalah </w:t>
      </w:r>
      <w:proofErr w:type="spellStart"/>
      <w:r w:rsidRPr="00036E9E">
        <w:rPr>
          <w:rFonts w:ascii="Times New Roman" w:eastAsia="Times New Roman" w:hAnsi="Times New Roman" w:cs="Times New Roman"/>
          <w:sz w:val="24"/>
          <w:szCs w:val="24"/>
          <w:lang w:eastAsia="en-ID"/>
        </w:rPr>
        <w:t>algoritma</w:t>
      </w:r>
      <w:proofErr w:type="spellEnd"/>
      <w:r w:rsidRPr="00036E9E">
        <w:rPr>
          <w:rFonts w:ascii="Times New Roman" w:eastAsia="Times New Roman" w:hAnsi="Times New Roman" w:cs="Times New Roman"/>
          <w:sz w:val="24"/>
          <w:szCs w:val="24"/>
          <w:lang w:eastAsia="en-ID"/>
        </w:rPr>
        <w:t xml:space="preserve"> pengelompokan berbasis kepadatan, metode ini melakukan pekerjaan yang baik untuk mencari area dalam data yang memiliki kepadatan pengamatan yang tinggi, dibandingkan dengan area data yang tidak terlalu padat dengan pengamatan. Keuntungan lainnya adalah penggunaan metode DBSCAN dapat mengelompokkan data ke dalam kelompok dengan berbagai bentuk dan dapat mengidentifikasi </w:t>
      </w:r>
      <w:proofErr w:type="gramStart"/>
      <w:r w:rsidRPr="00036E9E">
        <w:rPr>
          <w:rFonts w:ascii="Times New Roman" w:eastAsia="Times New Roman" w:hAnsi="Times New Roman" w:cs="Times New Roman"/>
          <w:i/>
          <w:iCs/>
          <w:sz w:val="24"/>
          <w:szCs w:val="24"/>
          <w:lang w:eastAsia="en-ID"/>
        </w:rPr>
        <w:t>outliers</w:t>
      </w:r>
      <w:proofErr w:type="gramEnd"/>
      <w:r w:rsidRPr="00036E9E">
        <w:rPr>
          <w:rFonts w:ascii="Times New Roman" w:eastAsia="Times New Roman" w:hAnsi="Times New Roman" w:cs="Times New Roman"/>
          <w:sz w:val="24"/>
          <w:szCs w:val="24"/>
          <w:lang w:eastAsia="en-ID"/>
        </w:rPr>
        <w:t xml:space="preserve"> yang dianggap sebagai </w:t>
      </w:r>
      <w:r w:rsidRPr="00036E9E">
        <w:rPr>
          <w:rFonts w:ascii="Times New Roman" w:eastAsia="Times New Roman" w:hAnsi="Times New Roman" w:cs="Times New Roman"/>
          <w:i/>
          <w:iCs/>
          <w:sz w:val="24"/>
          <w:szCs w:val="24"/>
          <w:lang w:eastAsia="en-ID"/>
        </w:rPr>
        <w:t>noise</w:t>
      </w:r>
      <w:r w:rsidRPr="00036E9E">
        <w:rPr>
          <w:rFonts w:ascii="Times New Roman" w:eastAsia="Times New Roman" w:hAnsi="Times New Roman" w:cs="Times New Roman"/>
          <w:sz w:val="24"/>
          <w:szCs w:val="24"/>
          <w:lang w:eastAsia="en-ID"/>
        </w:rPr>
        <w:t xml:space="preserve">. </w:t>
      </w:r>
    </w:p>
    <w:p w14:paraId="25FE28EF" w14:textId="77777777" w:rsidR="00036E9E" w:rsidRPr="00036E9E" w:rsidRDefault="00036E9E" w:rsidP="00036E9E">
      <w:pPr>
        <w:spacing w:before="240" w:after="240" w:line="360" w:lineRule="auto"/>
        <w:ind w:firstLine="426"/>
        <w:jc w:val="both"/>
        <w:rPr>
          <w:ins w:id="98" w:author="fahmi abdillah" w:date="2022-06-29T22:41:00Z"/>
          <w:rFonts w:ascii="Times New Roman" w:eastAsia="Times New Roman" w:hAnsi="Times New Roman" w:cs="Times New Roman"/>
          <w:sz w:val="24"/>
          <w:szCs w:val="24"/>
          <w:lang w:eastAsia="en-ID"/>
        </w:rPr>
      </w:pPr>
    </w:p>
    <w:p w14:paraId="2275178B" w14:textId="77777777" w:rsidR="00036E9E" w:rsidRPr="00036E9E" w:rsidRDefault="00036E9E" w:rsidP="00036E9E">
      <w:pPr>
        <w:spacing w:before="240" w:after="240" w:line="360" w:lineRule="auto"/>
        <w:ind w:firstLine="426"/>
        <w:jc w:val="both"/>
        <w:rPr>
          <w:rFonts w:ascii="Times New Roman" w:eastAsia="Times New Roman" w:hAnsi="Times New Roman" w:cs="Times New Roman"/>
          <w:sz w:val="24"/>
          <w:szCs w:val="24"/>
          <w:lang w:eastAsia="en-ID"/>
        </w:rPr>
      </w:pPr>
      <w:r w:rsidRPr="00036E9E">
        <w:rPr>
          <w:rFonts w:ascii="Times New Roman" w:eastAsia="Times New Roman" w:hAnsi="Times New Roman" w:cs="Times New Roman"/>
          <w:sz w:val="24"/>
          <w:szCs w:val="24"/>
          <w:lang w:eastAsia="en-ID"/>
        </w:rPr>
        <w:t xml:space="preserve">Pada DBSCAN, parameter yang digunakan adalah </w:t>
      </w:r>
      <w:proofErr w:type="spellStart"/>
      <w:r w:rsidRPr="00036E9E">
        <w:rPr>
          <w:rFonts w:ascii="Times New Roman" w:eastAsia="Times New Roman" w:hAnsi="Times New Roman" w:cs="Times New Roman"/>
          <w:i/>
          <w:iCs/>
          <w:sz w:val="24"/>
          <w:szCs w:val="24"/>
          <w:lang w:eastAsia="en-ID"/>
        </w:rPr>
        <w:t>minPts</w:t>
      </w:r>
      <w:proofErr w:type="spellEnd"/>
      <w:r w:rsidRPr="00036E9E">
        <w:rPr>
          <w:rFonts w:ascii="Times New Roman" w:eastAsia="Times New Roman" w:hAnsi="Times New Roman" w:cs="Times New Roman"/>
          <w:i/>
          <w:iCs/>
          <w:sz w:val="24"/>
          <w:szCs w:val="24"/>
          <w:lang w:eastAsia="en-ID"/>
        </w:rPr>
        <w:t xml:space="preserve"> </w:t>
      </w:r>
      <w:r w:rsidRPr="00036E9E">
        <w:rPr>
          <w:rFonts w:ascii="Times New Roman" w:eastAsia="Times New Roman" w:hAnsi="Times New Roman" w:cs="Times New Roman"/>
          <w:sz w:val="24"/>
          <w:szCs w:val="24"/>
          <w:lang w:eastAsia="en-ID"/>
        </w:rPr>
        <w:t xml:space="preserve">(minimum Points) dan </w:t>
      </w:r>
      <w:r w:rsidRPr="00036E9E">
        <w:rPr>
          <w:rFonts w:ascii="Times New Roman" w:eastAsia="Times New Roman" w:hAnsi="Times New Roman" w:cs="Times New Roman"/>
          <w:i/>
          <w:iCs/>
          <w:sz w:val="24"/>
          <w:szCs w:val="24"/>
          <w:lang w:eastAsia="en-ID"/>
        </w:rPr>
        <w:t xml:space="preserve">eps / ε </w:t>
      </w:r>
      <w:r w:rsidRPr="00036E9E">
        <w:rPr>
          <w:rFonts w:ascii="Times New Roman" w:eastAsia="Times New Roman" w:hAnsi="Times New Roman" w:cs="Times New Roman"/>
          <w:sz w:val="24"/>
          <w:szCs w:val="24"/>
          <w:lang w:eastAsia="en-ID"/>
        </w:rPr>
        <w:t xml:space="preserve">(epsilon) dan kumpulan </w:t>
      </w:r>
      <w:r w:rsidRPr="00036E9E">
        <w:rPr>
          <w:rFonts w:ascii="Times New Roman" w:eastAsia="Times New Roman" w:hAnsi="Times New Roman" w:cs="Times New Roman"/>
          <w:i/>
          <w:iCs/>
          <w:sz w:val="24"/>
          <w:szCs w:val="24"/>
          <w:lang w:eastAsia="en-ID"/>
        </w:rPr>
        <w:t>dataset</w:t>
      </w:r>
      <w:r w:rsidRPr="00036E9E">
        <w:rPr>
          <w:rFonts w:ascii="Times New Roman" w:eastAsia="Times New Roman" w:hAnsi="Times New Roman" w:cs="Times New Roman"/>
          <w:sz w:val="24"/>
          <w:szCs w:val="24"/>
          <w:lang w:eastAsia="en-ID"/>
        </w:rPr>
        <w:t xml:space="preserve"> dalam titik </w:t>
      </w:r>
      <w:r w:rsidRPr="00036E9E">
        <w:rPr>
          <w:rFonts w:ascii="Times New Roman" w:eastAsia="Times New Roman" w:hAnsi="Times New Roman" w:cs="Times New Roman"/>
          <w:i/>
          <w:iCs/>
          <w:sz w:val="24"/>
          <w:szCs w:val="24"/>
          <w:lang w:eastAsia="en-ID"/>
        </w:rPr>
        <w:t xml:space="preserve">Density-Based </w:t>
      </w:r>
      <w:r w:rsidRPr="00036E9E">
        <w:rPr>
          <w:rFonts w:ascii="Times New Roman" w:eastAsia="Times New Roman" w:hAnsi="Times New Roman" w:cs="Times New Roman"/>
          <w:sz w:val="24"/>
          <w:szCs w:val="24"/>
          <w:lang w:eastAsia="en-ID"/>
        </w:rPr>
        <w:t>(</w:t>
      </w:r>
      <w:proofErr w:type="spellStart"/>
      <w:r w:rsidRPr="00036E9E">
        <w:rPr>
          <w:rFonts w:ascii="Times New Roman" w:eastAsia="Times New Roman" w:hAnsi="Times New Roman" w:cs="Times New Roman"/>
          <w:sz w:val="24"/>
          <w:szCs w:val="24"/>
          <w:lang w:eastAsia="en-ID"/>
        </w:rPr>
        <w:t>Capdevila</w:t>
      </w:r>
      <w:proofErr w:type="spellEnd"/>
      <w:r w:rsidRPr="00036E9E">
        <w:rPr>
          <w:rFonts w:ascii="Times New Roman" w:eastAsia="Times New Roman" w:hAnsi="Times New Roman" w:cs="Times New Roman"/>
          <w:sz w:val="24"/>
          <w:szCs w:val="24"/>
          <w:lang w:eastAsia="en-ID"/>
        </w:rPr>
        <w:t>, 2016). Konsep kepadatan pada DBSCAN melahirkan tiga macam status di setiap data, yaitu inti/</w:t>
      </w:r>
      <w:r w:rsidRPr="00036E9E">
        <w:rPr>
          <w:rFonts w:ascii="Times New Roman" w:eastAsia="Times New Roman" w:hAnsi="Times New Roman" w:cs="Times New Roman"/>
          <w:i/>
          <w:iCs/>
          <w:sz w:val="24"/>
          <w:szCs w:val="24"/>
          <w:lang w:eastAsia="en-ID"/>
        </w:rPr>
        <w:t>core</w:t>
      </w:r>
      <w:r w:rsidRPr="00036E9E">
        <w:rPr>
          <w:rFonts w:ascii="Times New Roman" w:eastAsia="Times New Roman" w:hAnsi="Times New Roman" w:cs="Times New Roman"/>
          <w:sz w:val="24"/>
          <w:szCs w:val="24"/>
          <w:lang w:eastAsia="en-ID"/>
        </w:rPr>
        <w:t xml:space="preserve"> (titik pusat dalam </w:t>
      </w:r>
      <w:proofErr w:type="spellStart"/>
      <w:r w:rsidRPr="00036E9E">
        <w:rPr>
          <w:rFonts w:ascii="Times New Roman" w:eastAsia="Times New Roman" w:hAnsi="Times New Roman" w:cs="Times New Roman"/>
          <w:sz w:val="24"/>
          <w:szCs w:val="24"/>
          <w:lang w:eastAsia="en-ID"/>
        </w:rPr>
        <w:t>klaster</w:t>
      </w:r>
      <w:proofErr w:type="spellEnd"/>
      <w:r w:rsidRPr="00036E9E">
        <w:rPr>
          <w:rFonts w:ascii="Times New Roman" w:eastAsia="Times New Roman" w:hAnsi="Times New Roman" w:cs="Times New Roman"/>
          <w:sz w:val="24"/>
          <w:szCs w:val="24"/>
          <w:lang w:eastAsia="en-ID"/>
        </w:rPr>
        <w:t xml:space="preserve"> yang didasarkan pada kepadatan, dimana ada sejumlah titik yang harus berada dalam </w:t>
      </w:r>
      <w:r w:rsidRPr="00036E9E">
        <w:rPr>
          <w:rFonts w:ascii="Times New Roman" w:eastAsia="Times New Roman" w:hAnsi="Times New Roman" w:cs="Times New Roman"/>
          <w:i/>
          <w:iCs/>
          <w:sz w:val="24"/>
          <w:szCs w:val="24"/>
          <w:lang w:eastAsia="en-ID"/>
        </w:rPr>
        <w:t>Eps</w:t>
      </w:r>
      <w:r w:rsidRPr="00036E9E">
        <w:rPr>
          <w:rFonts w:ascii="Times New Roman" w:eastAsia="Times New Roman" w:hAnsi="Times New Roman" w:cs="Times New Roman"/>
          <w:sz w:val="24"/>
          <w:szCs w:val="24"/>
          <w:lang w:eastAsia="en-ID"/>
        </w:rPr>
        <w:t>)</w:t>
      </w:r>
      <w:r w:rsidRPr="00036E9E">
        <w:rPr>
          <w:rFonts w:ascii="Times New Roman" w:eastAsia="Times New Roman" w:hAnsi="Times New Roman" w:cs="Times New Roman"/>
          <w:i/>
          <w:iCs/>
          <w:sz w:val="24"/>
          <w:szCs w:val="24"/>
          <w:lang w:eastAsia="en-ID"/>
        </w:rPr>
        <w:t xml:space="preserve">, </w:t>
      </w:r>
      <w:r w:rsidRPr="00036E9E">
        <w:rPr>
          <w:rFonts w:ascii="Times New Roman" w:eastAsia="Times New Roman" w:hAnsi="Times New Roman" w:cs="Times New Roman"/>
          <w:sz w:val="24"/>
          <w:szCs w:val="24"/>
          <w:lang w:eastAsia="en-ID"/>
        </w:rPr>
        <w:t>batas/</w:t>
      </w:r>
      <w:r w:rsidRPr="00036E9E">
        <w:rPr>
          <w:rFonts w:ascii="Times New Roman" w:eastAsia="Times New Roman" w:hAnsi="Times New Roman" w:cs="Times New Roman"/>
          <w:i/>
          <w:iCs/>
          <w:sz w:val="24"/>
          <w:szCs w:val="24"/>
          <w:lang w:eastAsia="en-ID"/>
        </w:rPr>
        <w:t>border</w:t>
      </w:r>
      <w:r w:rsidRPr="00036E9E">
        <w:rPr>
          <w:rFonts w:ascii="Times New Roman" w:eastAsia="Times New Roman" w:hAnsi="Times New Roman" w:cs="Times New Roman"/>
          <w:sz w:val="24"/>
          <w:szCs w:val="24"/>
          <w:lang w:eastAsia="en-ID"/>
        </w:rPr>
        <w:t xml:space="preserve"> (titik yang menjadi batasan dalam kawasan titik pusat), dan </w:t>
      </w:r>
      <w:r w:rsidRPr="00036E9E">
        <w:rPr>
          <w:rFonts w:ascii="Times New Roman" w:eastAsia="Times New Roman" w:hAnsi="Times New Roman" w:cs="Times New Roman"/>
          <w:i/>
          <w:iCs/>
          <w:sz w:val="24"/>
          <w:szCs w:val="24"/>
          <w:lang w:eastAsia="en-ID"/>
        </w:rPr>
        <w:t xml:space="preserve">noise </w:t>
      </w:r>
      <w:r w:rsidRPr="00036E9E">
        <w:rPr>
          <w:rFonts w:ascii="Times New Roman" w:eastAsia="Times New Roman" w:hAnsi="Times New Roman" w:cs="Times New Roman"/>
          <w:sz w:val="24"/>
          <w:szCs w:val="24"/>
          <w:lang w:eastAsia="en-ID"/>
        </w:rPr>
        <w:t xml:space="preserve">(titik yang tidak dapat dijangkau oleh </w:t>
      </w:r>
      <w:r w:rsidRPr="00036E9E">
        <w:rPr>
          <w:rFonts w:ascii="Times New Roman" w:eastAsia="Times New Roman" w:hAnsi="Times New Roman" w:cs="Times New Roman"/>
          <w:i/>
          <w:iCs/>
          <w:sz w:val="24"/>
          <w:szCs w:val="24"/>
          <w:lang w:eastAsia="en-ID"/>
        </w:rPr>
        <w:t>core</w:t>
      </w:r>
      <w:r w:rsidRPr="00036E9E">
        <w:rPr>
          <w:rFonts w:ascii="Times New Roman" w:eastAsia="Times New Roman" w:hAnsi="Times New Roman" w:cs="Times New Roman"/>
          <w:sz w:val="24"/>
          <w:szCs w:val="24"/>
          <w:lang w:eastAsia="en-ID"/>
        </w:rPr>
        <w:t xml:space="preserve"> dan bukan merupakan </w:t>
      </w:r>
      <w:r w:rsidRPr="00036E9E">
        <w:rPr>
          <w:rFonts w:ascii="Times New Roman" w:eastAsia="Times New Roman" w:hAnsi="Times New Roman" w:cs="Times New Roman"/>
          <w:i/>
          <w:iCs/>
          <w:sz w:val="24"/>
          <w:szCs w:val="24"/>
          <w:lang w:eastAsia="en-ID"/>
        </w:rPr>
        <w:t>border</w:t>
      </w:r>
      <w:r w:rsidRPr="00036E9E">
        <w:rPr>
          <w:rFonts w:ascii="Times New Roman" w:eastAsia="Times New Roman" w:hAnsi="Times New Roman" w:cs="Times New Roman"/>
          <w:sz w:val="24"/>
          <w:szCs w:val="24"/>
          <w:lang w:eastAsia="en-ID"/>
        </w:rPr>
        <w:t xml:space="preserve">) </w:t>
      </w:r>
      <w:r w:rsidRPr="00036E9E">
        <w:rPr>
          <w:rFonts w:ascii="Times New Roman" w:eastAsia="Times New Roman" w:hAnsi="Times New Roman" w:cs="Times New Roman"/>
          <w:sz w:val="24"/>
          <w:szCs w:val="24"/>
          <w:lang w:eastAsia="en-ID"/>
        </w:rPr>
        <w:fldChar w:fldCharType="begin" w:fldLock="1"/>
      </w:r>
      <w:r w:rsidRPr="00036E9E">
        <w:rPr>
          <w:rFonts w:ascii="Times New Roman" w:eastAsia="Times New Roman" w:hAnsi="Times New Roman" w:cs="Times New Roman"/>
          <w:sz w:val="24"/>
          <w:szCs w:val="24"/>
          <w:lang w:eastAsia="en-ID"/>
        </w:rPr>
        <w:instrText>ADDIN CSL_CITATION {"citationItems":[{"id":"ITEM-1","itemData":{"DOI":"10.20956/j.v17i3.11704","abstract":"Covid-19 as a pandemic disaster has begun to shake the world economic order, including Indonesia. Indonesia's economic growth has contract since quarter II. Central Java Province is in the third place with the highest number of positive cases in Indonesia. The government still improving quality control over the implementation of village funds by observing classification of village status. The Ministry of Village has classified village status based on IDM value by calculating the average of 3 indices, IKS, IKL, and IKE. This research was conducted with the aim of classifying the village status using 2 clustering methods, DBSCAN and K-Means. Another purpose of this research is to find out whether the same village status also groups in the same cluster and to compare which one of the two grouping methods is better in classifying village status in Central Java Province in 2020 based on the Silhouette coefficient value.","author":[{"dropping-particle":"","family":"Putri","given":"Mustika M","non-dropping-particle":"","parse-names":false,"suffix":""},{"dropping-particle":"","family":"Dewi","given":"Cesaria","non-dropping-particle":"","parse-names":false,"suffix":""},{"dropping-particle":"","family":"Permata Siam","given":"Emban","non-dropping-particle":"","parse-names":false,"suffix":""},{"dropping-particle":"","family":"Asri Wijayanti","given":"Gona","non-dropping-particle":"","parse-names":false,"suffix":""},{"dropping-particle":"","family":"Aulia","given":"Nurfitri","non-dropping-particle":"","parse-names":false,"suffix":""},{"dropping-particle":"","family":"Nooraeni","given":"Rani","non-dropping-particle":"","parse-names":false,"suffix":""}],"id":"ITEM-1","issue":"3","issued":{"date-parts":[["2021"]]},"page":"394-404","title":"Komparasi DBSCAN dan K-Means Clustering pada Pengelompokan Status Desa di Jawa Tengah Tahun 2020","type":"article-journal","volume":"17"},"uris":["http://www.mendeley.com/documents/?uuid=46a6530f-6c53-41cf-a5a7-73f401d5c69a"]}],"mendeley":{"formattedCitation":"(Putri et al., 2021)","plainTextFormattedCitation":"(Putri et al., 2021)","previouslyFormattedCitation":"(Putri et al., 2021)"},"properties":{"noteIndex":0},"schema":"https://github.com/citation-style-language/schema/raw/master/csl-citation.json"}</w:instrText>
      </w:r>
      <w:r w:rsidRPr="00036E9E">
        <w:rPr>
          <w:rFonts w:ascii="Times New Roman" w:eastAsia="Times New Roman" w:hAnsi="Times New Roman" w:cs="Times New Roman"/>
          <w:sz w:val="24"/>
          <w:szCs w:val="24"/>
          <w:lang w:eastAsia="en-ID"/>
        </w:rPr>
        <w:fldChar w:fldCharType="separate"/>
      </w:r>
      <w:r w:rsidRPr="00036E9E">
        <w:rPr>
          <w:rFonts w:ascii="Times New Roman" w:eastAsia="Times New Roman" w:hAnsi="Times New Roman" w:cs="Times New Roman"/>
          <w:noProof/>
          <w:sz w:val="24"/>
          <w:szCs w:val="24"/>
          <w:lang w:eastAsia="en-ID"/>
        </w:rPr>
        <w:t>(Putri et al., 2021)</w:t>
      </w:r>
      <w:r w:rsidRPr="00036E9E">
        <w:rPr>
          <w:rFonts w:ascii="Times New Roman" w:eastAsia="Times New Roman" w:hAnsi="Times New Roman" w:cs="Times New Roman"/>
          <w:sz w:val="24"/>
          <w:szCs w:val="24"/>
          <w:lang w:eastAsia="en-ID"/>
        </w:rPr>
        <w:fldChar w:fldCharType="end"/>
      </w:r>
      <w:r w:rsidRPr="00036E9E">
        <w:rPr>
          <w:rFonts w:ascii="Times New Roman" w:eastAsia="Times New Roman" w:hAnsi="Times New Roman" w:cs="Times New Roman"/>
          <w:sz w:val="24"/>
          <w:szCs w:val="24"/>
          <w:lang w:eastAsia="en-ID"/>
        </w:rPr>
        <w:t xml:space="preserve">. </w:t>
      </w:r>
    </w:p>
    <w:p w14:paraId="0114E440" w14:textId="77777777" w:rsidR="00036E9E" w:rsidRPr="00036E9E" w:rsidRDefault="00036E9E" w:rsidP="00036E9E">
      <w:pPr>
        <w:spacing w:before="240" w:after="240" w:line="360" w:lineRule="auto"/>
        <w:ind w:firstLine="426"/>
        <w:jc w:val="both"/>
        <w:rPr>
          <w:rFonts w:ascii="Times New Roman" w:eastAsia="Times New Roman" w:hAnsi="Times New Roman" w:cs="Times New Roman"/>
          <w:sz w:val="24"/>
          <w:szCs w:val="24"/>
          <w:lang w:eastAsia="en-ID"/>
        </w:rPr>
      </w:pPr>
      <w:r w:rsidRPr="00036E9E">
        <w:rPr>
          <w:rFonts w:ascii="Times New Roman" w:eastAsia="Times New Roman" w:hAnsi="Times New Roman" w:cs="Times New Roman"/>
          <w:sz w:val="24"/>
          <w:szCs w:val="24"/>
          <w:lang w:eastAsia="en-ID"/>
        </w:rPr>
        <w:t xml:space="preserve">Metode </w:t>
      </w:r>
      <w:proofErr w:type="spellStart"/>
      <w:r w:rsidRPr="00036E9E">
        <w:rPr>
          <w:rFonts w:ascii="Times New Roman" w:eastAsia="Times New Roman" w:hAnsi="Times New Roman" w:cs="Times New Roman"/>
          <w:sz w:val="24"/>
          <w:szCs w:val="24"/>
          <w:lang w:eastAsia="en-ID"/>
        </w:rPr>
        <w:t>klasterisasi</w:t>
      </w:r>
      <w:proofErr w:type="spellEnd"/>
      <w:r w:rsidRPr="00036E9E">
        <w:rPr>
          <w:rFonts w:ascii="Times New Roman" w:eastAsia="Times New Roman" w:hAnsi="Times New Roman" w:cs="Times New Roman"/>
          <w:sz w:val="24"/>
          <w:szCs w:val="24"/>
          <w:lang w:eastAsia="en-ID"/>
        </w:rPr>
        <w:t xml:space="preserve"> DBSCAN menemukan </w:t>
      </w:r>
      <w:proofErr w:type="spellStart"/>
      <w:r w:rsidRPr="00036E9E">
        <w:rPr>
          <w:rFonts w:ascii="Times New Roman" w:eastAsia="Times New Roman" w:hAnsi="Times New Roman" w:cs="Times New Roman"/>
          <w:sz w:val="24"/>
          <w:szCs w:val="24"/>
          <w:lang w:eastAsia="en-ID"/>
        </w:rPr>
        <w:t>klaster-klaster</w:t>
      </w:r>
      <w:proofErr w:type="spellEnd"/>
      <w:r w:rsidRPr="00036E9E">
        <w:rPr>
          <w:rFonts w:ascii="Times New Roman" w:eastAsia="Times New Roman" w:hAnsi="Times New Roman" w:cs="Times New Roman"/>
          <w:sz w:val="24"/>
          <w:szCs w:val="24"/>
          <w:lang w:eastAsia="en-ID"/>
        </w:rPr>
        <w:t xml:space="preserve"> dengan cara </w:t>
      </w:r>
      <w:r w:rsidRPr="00036E9E">
        <w:rPr>
          <w:rFonts w:ascii="Times New Roman" w:eastAsia="Times New Roman" w:hAnsi="Times New Roman" w:cs="Times New Roman"/>
          <w:sz w:val="24"/>
          <w:szCs w:val="24"/>
          <w:lang w:eastAsia="en-ID"/>
        </w:rPr>
        <w:fldChar w:fldCharType="begin" w:fldLock="1"/>
      </w:r>
      <w:r w:rsidRPr="00036E9E">
        <w:rPr>
          <w:rFonts w:ascii="Times New Roman" w:eastAsia="Times New Roman" w:hAnsi="Times New Roman" w:cs="Times New Roman"/>
          <w:sz w:val="24"/>
          <w:szCs w:val="24"/>
          <w:lang w:eastAsia="en-ID"/>
        </w:rPr>
        <w:instrText>ADDIN CSL_CITATION {"citationItems":[{"id":"ITEM-1","itemData":{"abstract":"The perception of tourist about accessibility from Penelokan village to Toya Bungkah destination” has objective to known the tourist perceptions of accessibility in Toya Bungkah destination. Kinds data used are primary data and secondary data. The data was gain through observations, depth interviews, questionnaires, literature studies, and documentations. Sampling was gain by purposive sampling to option the data of accessibility. The respondents was choose by using quota sampling. Analyzed the perception of tourist by using attitude scale (Likert scale) to measure the results. The result of the research showed that the tourist perceptions of accessibility to Toya Bungkah were : Condition about access from Penelokan to Toya Bungkah get average score was 3.10 is good enough, Quality of access from Penelokan to Toya Bungkah get average score was 3.20 is good enough, Comfortable of access from Penelokan to Toya Bungkah get average score was 3.14 is good enough, Condition transportasion after arrived from Penelokan to Toya Bungkah get average score was 3,48 is good, View at around access the tourist can see from Penelokan to Toya Bungkah get average score was 4.08 is good, Safety with the path from Penelokan to Toya Bungkah get average score was 3.50 is good, Perception of the tourist about Toya Bungkah get average score was 3.76 is good.","author":[{"dropping-particle":"","family":"Silitonga","given":"Parasian","non-dropping-particle":"","parse-names":false,"suffix":""}],"container-title":"Jurnal TIMES","id":"ITEM-1","issue":"ISSN : 2337 - 3601","issued":{"date-parts":[["2016"]]},"page":"11-40","title":"ANALISIS POLA PENYEBARAN PENYAKIT PASIEN PENGGUNA BADAN PENYELENGGARA JAMINAN SOSIAL (BPJS) KESEHATAN DENGAN MENGGUNAKAN METODE DBSCAN CLUSTERING ( Studi Kasus Rumah Sakit Umum Pusat Haji Adam Malik Medan )","type":"article-journal","volume":"Vol. V No "},"uris":["http://www.mendeley.com/documents/?uuid=fc531ff0-c2d8-48d0-a66a-174ce4af2cb0"]}],"mendeley":{"formattedCitation":"(Silitonga, 2016)","plainTextFormattedCitation":"(Silitonga, 2016)","previouslyFormattedCitation":"(Silitonga, 2016)"},"properties":{"noteIndex":0},"schema":"https://github.com/citation-style-language/schema/raw/master/csl-citation.json"}</w:instrText>
      </w:r>
      <w:r w:rsidRPr="00036E9E">
        <w:rPr>
          <w:rFonts w:ascii="Times New Roman" w:eastAsia="Times New Roman" w:hAnsi="Times New Roman" w:cs="Times New Roman"/>
          <w:sz w:val="24"/>
          <w:szCs w:val="24"/>
          <w:lang w:eastAsia="en-ID"/>
        </w:rPr>
        <w:fldChar w:fldCharType="separate"/>
      </w:r>
      <w:r w:rsidRPr="00036E9E">
        <w:rPr>
          <w:rFonts w:ascii="Times New Roman" w:eastAsia="Times New Roman" w:hAnsi="Times New Roman" w:cs="Times New Roman"/>
          <w:noProof/>
          <w:sz w:val="24"/>
          <w:szCs w:val="24"/>
          <w:lang w:eastAsia="en-ID"/>
        </w:rPr>
        <w:t>(Silitonga, 2016)</w:t>
      </w:r>
      <w:r w:rsidRPr="00036E9E">
        <w:rPr>
          <w:rFonts w:ascii="Times New Roman" w:eastAsia="Times New Roman" w:hAnsi="Times New Roman" w:cs="Times New Roman"/>
          <w:sz w:val="24"/>
          <w:szCs w:val="24"/>
          <w:lang w:eastAsia="en-ID"/>
        </w:rPr>
        <w:fldChar w:fldCharType="end"/>
      </w:r>
      <w:r w:rsidRPr="00036E9E">
        <w:rPr>
          <w:rFonts w:ascii="Times New Roman" w:eastAsia="Times New Roman" w:hAnsi="Times New Roman" w:cs="Times New Roman"/>
          <w:sz w:val="24"/>
          <w:szCs w:val="24"/>
          <w:lang w:eastAsia="en-ID"/>
        </w:rPr>
        <w:t>:</w:t>
      </w:r>
    </w:p>
    <w:p w14:paraId="198519EF" w14:textId="77777777" w:rsidR="00036E9E" w:rsidRPr="00036E9E" w:rsidRDefault="00036E9E" w:rsidP="00036E9E">
      <w:pPr>
        <w:numPr>
          <w:ilvl w:val="0"/>
          <w:numId w:val="15"/>
        </w:numPr>
        <w:spacing w:before="240" w:after="240" w:line="360" w:lineRule="auto"/>
        <w:ind w:firstLine="426"/>
        <w:contextualSpacing/>
        <w:jc w:val="both"/>
        <w:rPr>
          <w:rFonts w:ascii="Times New Roman" w:eastAsia="Times New Roman" w:hAnsi="Times New Roman" w:cs="Times New Roman"/>
          <w:sz w:val="24"/>
          <w:szCs w:val="24"/>
          <w:lang w:eastAsia="en-ID"/>
        </w:rPr>
      </w:pPr>
      <w:r w:rsidRPr="00036E9E">
        <w:rPr>
          <w:rFonts w:ascii="Times New Roman" w:eastAsia="Times New Roman" w:hAnsi="Times New Roman" w:cs="Times New Roman"/>
          <w:sz w:val="24"/>
          <w:szCs w:val="24"/>
          <w:lang w:eastAsia="en-ID"/>
        </w:rPr>
        <w:lastRenderedPageBreak/>
        <w:t xml:space="preserve">DBSCAN menelusuri </w:t>
      </w:r>
      <w:proofErr w:type="spellStart"/>
      <w:r w:rsidRPr="00036E9E">
        <w:rPr>
          <w:rFonts w:ascii="Times New Roman" w:eastAsia="Times New Roman" w:hAnsi="Times New Roman" w:cs="Times New Roman"/>
          <w:sz w:val="24"/>
          <w:szCs w:val="24"/>
          <w:lang w:eastAsia="en-ID"/>
        </w:rPr>
        <w:t>klaster-klaster</w:t>
      </w:r>
      <w:proofErr w:type="spellEnd"/>
      <w:r w:rsidRPr="00036E9E">
        <w:rPr>
          <w:rFonts w:ascii="Times New Roman" w:eastAsia="Times New Roman" w:hAnsi="Times New Roman" w:cs="Times New Roman"/>
          <w:sz w:val="24"/>
          <w:szCs w:val="24"/>
          <w:lang w:eastAsia="en-ID"/>
        </w:rPr>
        <w:t xml:space="preserve"> dengan memeriksa ε-</w:t>
      </w:r>
      <w:proofErr w:type="spellStart"/>
      <w:r w:rsidRPr="00036E9E">
        <w:rPr>
          <w:rFonts w:ascii="Times New Roman" w:eastAsia="Times New Roman" w:hAnsi="Times New Roman" w:cs="Times New Roman"/>
          <w:i/>
          <w:iCs/>
          <w:sz w:val="24"/>
          <w:szCs w:val="24"/>
          <w:lang w:eastAsia="en-ID"/>
        </w:rPr>
        <w:t>neighborhood</w:t>
      </w:r>
      <w:proofErr w:type="spellEnd"/>
      <w:r w:rsidRPr="00036E9E">
        <w:rPr>
          <w:rFonts w:ascii="Times New Roman" w:eastAsia="Times New Roman" w:hAnsi="Times New Roman" w:cs="Times New Roman"/>
          <w:sz w:val="24"/>
          <w:szCs w:val="24"/>
          <w:lang w:eastAsia="en-ID"/>
        </w:rPr>
        <w:t xml:space="preserve"> dari tiap-tiap </w:t>
      </w:r>
      <w:r w:rsidRPr="00036E9E">
        <w:rPr>
          <w:rFonts w:ascii="Times New Roman" w:eastAsia="Times New Roman" w:hAnsi="Times New Roman" w:cs="Times New Roman"/>
          <w:i/>
          <w:iCs/>
          <w:sz w:val="24"/>
          <w:szCs w:val="24"/>
          <w:lang w:eastAsia="en-ID"/>
        </w:rPr>
        <w:t>point</w:t>
      </w:r>
      <w:r w:rsidRPr="00036E9E">
        <w:rPr>
          <w:rFonts w:ascii="Times New Roman" w:eastAsia="Times New Roman" w:hAnsi="Times New Roman" w:cs="Times New Roman"/>
          <w:sz w:val="24"/>
          <w:szCs w:val="24"/>
          <w:lang w:eastAsia="en-ID"/>
        </w:rPr>
        <w:t xml:space="preserve"> dalam </w:t>
      </w:r>
      <w:r w:rsidRPr="00036E9E">
        <w:rPr>
          <w:rFonts w:ascii="Times New Roman" w:eastAsia="Times New Roman" w:hAnsi="Times New Roman" w:cs="Times New Roman"/>
          <w:i/>
          <w:iCs/>
          <w:sz w:val="24"/>
          <w:szCs w:val="24"/>
          <w:lang w:eastAsia="en-ID"/>
        </w:rPr>
        <w:t>database.</w:t>
      </w:r>
      <w:r w:rsidRPr="00036E9E">
        <w:rPr>
          <w:rFonts w:ascii="Times New Roman" w:eastAsia="Times New Roman" w:hAnsi="Times New Roman" w:cs="Times New Roman"/>
          <w:sz w:val="24"/>
          <w:szCs w:val="24"/>
          <w:lang w:eastAsia="en-ID"/>
        </w:rPr>
        <w:t xml:space="preserve"> Jika ε-</w:t>
      </w:r>
      <w:proofErr w:type="spellStart"/>
      <w:r w:rsidRPr="00036E9E">
        <w:rPr>
          <w:rFonts w:ascii="Times New Roman" w:eastAsia="Times New Roman" w:hAnsi="Times New Roman" w:cs="Times New Roman"/>
          <w:i/>
          <w:iCs/>
          <w:sz w:val="24"/>
          <w:szCs w:val="24"/>
          <w:lang w:eastAsia="en-ID"/>
        </w:rPr>
        <w:t>neighborhood</w:t>
      </w:r>
      <w:proofErr w:type="spellEnd"/>
      <w:r w:rsidRPr="00036E9E">
        <w:rPr>
          <w:rFonts w:ascii="Times New Roman" w:eastAsia="Times New Roman" w:hAnsi="Times New Roman" w:cs="Times New Roman"/>
          <w:sz w:val="24"/>
          <w:szCs w:val="24"/>
          <w:lang w:eastAsia="en-ID"/>
        </w:rPr>
        <w:t xml:space="preserve"> dari point p mengandung lebih dari </w:t>
      </w:r>
      <w:proofErr w:type="spellStart"/>
      <w:r w:rsidRPr="00036E9E">
        <w:rPr>
          <w:rFonts w:ascii="Times New Roman" w:eastAsia="Times New Roman" w:hAnsi="Times New Roman" w:cs="Times New Roman"/>
          <w:sz w:val="24"/>
          <w:szCs w:val="24"/>
          <w:lang w:eastAsia="en-ID"/>
        </w:rPr>
        <w:t>MinPts</w:t>
      </w:r>
      <w:proofErr w:type="spellEnd"/>
      <w:r w:rsidRPr="00036E9E">
        <w:rPr>
          <w:rFonts w:ascii="Times New Roman" w:eastAsia="Times New Roman" w:hAnsi="Times New Roman" w:cs="Times New Roman"/>
          <w:sz w:val="24"/>
          <w:szCs w:val="24"/>
          <w:lang w:eastAsia="en-ID"/>
        </w:rPr>
        <w:t xml:space="preserve">, </w:t>
      </w:r>
      <w:proofErr w:type="spellStart"/>
      <w:r w:rsidRPr="00036E9E">
        <w:rPr>
          <w:rFonts w:ascii="Times New Roman" w:eastAsia="Times New Roman" w:hAnsi="Times New Roman" w:cs="Times New Roman"/>
          <w:sz w:val="24"/>
          <w:szCs w:val="24"/>
          <w:lang w:eastAsia="en-ID"/>
        </w:rPr>
        <w:t>klaster</w:t>
      </w:r>
      <w:proofErr w:type="spellEnd"/>
      <w:r w:rsidRPr="00036E9E">
        <w:rPr>
          <w:rFonts w:ascii="Times New Roman" w:eastAsia="Times New Roman" w:hAnsi="Times New Roman" w:cs="Times New Roman"/>
          <w:sz w:val="24"/>
          <w:szCs w:val="24"/>
          <w:lang w:eastAsia="en-ID"/>
        </w:rPr>
        <w:t xml:space="preserve"> baru dengan p sebagai </w:t>
      </w:r>
      <w:r w:rsidRPr="00036E9E">
        <w:rPr>
          <w:rFonts w:ascii="Times New Roman" w:eastAsia="Times New Roman" w:hAnsi="Times New Roman" w:cs="Times New Roman"/>
          <w:i/>
          <w:iCs/>
          <w:sz w:val="24"/>
          <w:szCs w:val="24"/>
          <w:lang w:eastAsia="en-ID"/>
        </w:rPr>
        <w:t xml:space="preserve">core object </w:t>
      </w:r>
      <w:r w:rsidRPr="00036E9E">
        <w:rPr>
          <w:rFonts w:ascii="Times New Roman" w:eastAsia="Times New Roman" w:hAnsi="Times New Roman" w:cs="Times New Roman"/>
          <w:sz w:val="24"/>
          <w:szCs w:val="24"/>
          <w:lang w:eastAsia="en-ID"/>
        </w:rPr>
        <w:t>diciptakan.</w:t>
      </w:r>
    </w:p>
    <w:p w14:paraId="22409F86" w14:textId="77777777" w:rsidR="00036E9E" w:rsidRPr="00036E9E" w:rsidRDefault="00036E9E" w:rsidP="00036E9E">
      <w:pPr>
        <w:numPr>
          <w:ilvl w:val="0"/>
          <w:numId w:val="15"/>
        </w:numPr>
        <w:spacing w:before="240" w:after="240" w:line="360" w:lineRule="auto"/>
        <w:ind w:firstLine="426"/>
        <w:contextualSpacing/>
        <w:jc w:val="both"/>
        <w:rPr>
          <w:rFonts w:ascii="Times New Roman" w:eastAsia="Times New Roman" w:hAnsi="Times New Roman" w:cs="Times New Roman"/>
          <w:sz w:val="24"/>
          <w:szCs w:val="24"/>
          <w:lang w:eastAsia="en-ID"/>
        </w:rPr>
      </w:pPr>
      <w:r w:rsidRPr="00036E9E">
        <w:rPr>
          <w:rFonts w:ascii="Times New Roman" w:eastAsia="Times New Roman" w:hAnsi="Times New Roman" w:cs="Times New Roman"/>
          <w:sz w:val="24"/>
          <w:szCs w:val="24"/>
          <w:lang w:eastAsia="en-ID"/>
        </w:rPr>
        <w:t xml:space="preserve">Kemudian DBSCAN secara iteratif mengumpulkan secara langsung objek-objek </w:t>
      </w:r>
      <w:r w:rsidRPr="00036E9E">
        <w:rPr>
          <w:rFonts w:ascii="Times New Roman" w:eastAsia="Times New Roman" w:hAnsi="Times New Roman" w:cs="Times New Roman"/>
          <w:i/>
          <w:iCs/>
          <w:sz w:val="24"/>
          <w:szCs w:val="24"/>
          <w:lang w:eastAsia="en-ID"/>
        </w:rPr>
        <w:t xml:space="preserve">density reachable </w:t>
      </w:r>
      <w:r w:rsidRPr="00036E9E">
        <w:rPr>
          <w:rFonts w:ascii="Times New Roman" w:eastAsia="Times New Roman" w:hAnsi="Times New Roman" w:cs="Times New Roman"/>
          <w:sz w:val="24"/>
          <w:szCs w:val="24"/>
          <w:lang w:eastAsia="en-ID"/>
        </w:rPr>
        <w:t xml:space="preserve">dari </w:t>
      </w:r>
      <w:r w:rsidRPr="00036E9E">
        <w:rPr>
          <w:rFonts w:ascii="Times New Roman" w:eastAsia="Times New Roman" w:hAnsi="Times New Roman" w:cs="Times New Roman"/>
          <w:i/>
          <w:iCs/>
          <w:sz w:val="24"/>
          <w:szCs w:val="24"/>
          <w:lang w:eastAsia="en-ID"/>
        </w:rPr>
        <w:t xml:space="preserve">core object </w:t>
      </w:r>
      <w:r w:rsidRPr="00036E9E">
        <w:rPr>
          <w:rFonts w:ascii="Times New Roman" w:eastAsia="Times New Roman" w:hAnsi="Times New Roman" w:cs="Times New Roman"/>
          <w:sz w:val="24"/>
          <w:szCs w:val="24"/>
          <w:lang w:eastAsia="en-ID"/>
        </w:rPr>
        <w:t xml:space="preserve">tersebut, dimana mungkin melibatkan penggabungan dari beberapa </w:t>
      </w:r>
      <w:r w:rsidRPr="00036E9E">
        <w:rPr>
          <w:rFonts w:ascii="Times New Roman" w:eastAsia="Times New Roman" w:hAnsi="Times New Roman" w:cs="Times New Roman"/>
          <w:i/>
          <w:iCs/>
          <w:sz w:val="24"/>
          <w:szCs w:val="24"/>
          <w:lang w:eastAsia="en-ID"/>
        </w:rPr>
        <w:t>cluster-cluster</w:t>
      </w:r>
      <w:r w:rsidRPr="00036E9E">
        <w:rPr>
          <w:rFonts w:ascii="Times New Roman" w:eastAsia="Times New Roman" w:hAnsi="Times New Roman" w:cs="Times New Roman"/>
          <w:sz w:val="24"/>
          <w:szCs w:val="24"/>
          <w:lang w:eastAsia="en-ID"/>
        </w:rPr>
        <w:t xml:space="preserve"> </w:t>
      </w:r>
      <w:r w:rsidRPr="00036E9E">
        <w:rPr>
          <w:rFonts w:ascii="Times New Roman" w:eastAsia="Times New Roman" w:hAnsi="Times New Roman" w:cs="Times New Roman"/>
          <w:i/>
          <w:iCs/>
          <w:sz w:val="24"/>
          <w:szCs w:val="24"/>
          <w:lang w:eastAsia="en-ID"/>
        </w:rPr>
        <w:t>density reachable</w:t>
      </w:r>
      <w:r w:rsidRPr="00036E9E">
        <w:rPr>
          <w:rFonts w:ascii="Times New Roman" w:eastAsia="Times New Roman" w:hAnsi="Times New Roman" w:cs="Times New Roman"/>
          <w:sz w:val="24"/>
          <w:szCs w:val="24"/>
          <w:lang w:eastAsia="en-ID"/>
        </w:rPr>
        <w:t>.</w:t>
      </w:r>
    </w:p>
    <w:p w14:paraId="2434916A" w14:textId="77777777" w:rsidR="00036E9E" w:rsidRPr="00036E9E" w:rsidRDefault="00036E9E" w:rsidP="00036E9E">
      <w:pPr>
        <w:spacing w:before="240" w:after="240" w:line="360" w:lineRule="auto"/>
        <w:ind w:firstLine="426"/>
        <w:jc w:val="both"/>
        <w:rPr>
          <w:rFonts w:ascii="Times New Roman" w:eastAsia="Times New Roman" w:hAnsi="Times New Roman" w:cs="Times New Roman"/>
          <w:sz w:val="24"/>
          <w:szCs w:val="24"/>
          <w:lang w:eastAsia="en-ID"/>
        </w:rPr>
      </w:pPr>
      <w:r w:rsidRPr="00036E9E">
        <w:rPr>
          <w:rFonts w:ascii="Times New Roman" w:eastAsia="Times New Roman" w:hAnsi="Times New Roman" w:cs="Times New Roman"/>
          <w:sz w:val="24"/>
          <w:szCs w:val="24"/>
          <w:lang w:eastAsia="en-ID"/>
        </w:rPr>
        <w:t xml:space="preserve">Secara umum komputasi dari </w:t>
      </w:r>
      <w:proofErr w:type="spellStart"/>
      <w:r w:rsidRPr="00036E9E">
        <w:rPr>
          <w:rFonts w:ascii="Times New Roman" w:eastAsia="Times New Roman" w:hAnsi="Times New Roman" w:cs="Times New Roman"/>
          <w:sz w:val="24"/>
          <w:szCs w:val="24"/>
          <w:lang w:eastAsia="en-ID"/>
        </w:rPr>
        <w:t>algoritma</w:t>
      </w:r>
      <w:proofErr w:type="spellEnd"/>
      <w:r w:rsidRPr="00036E9E">
        <w:rPr>
          <w:rFonts w:ascii="Times New Roman" w:eastAsia="Times New Roman" w:hAnsi="Times New Roman" w:cs="Times New Roman"/>
          <w:sz w:val="24"/>
          <w:szCs w:val="24"/>
          <w:lang w:eastAsia="en-ID"/>
        </w:rPr>
        <w:t xml:space="preserve"> DBSCAN adalah sebagai berikut </w:t>
      </w:r>
      <w:r w:rsidRPr="00036E9E">
        <w:rPr>
          <w:rFonts w:ascii="Times New Roman" w:eastAsia="Times New Roman" w:hAnsi="Times New Roman" w:cs="Times New Roman"/>
          <w:sz w:val="24"/>
          <w:szCs w:val="24"/>
          <w:lang w:eastAsia="en-ID"/>
        </w:rPr>
        <w:fldChar w:fldCharType="begin" w:fldLock="1"/>
      </w:r>
      <w:r w:rsidRPr="00036E9E">
        <w:rPr>
          <w:rFonts w:ascii="Times New Roman" w:eastAsia="Times New Roman" w:hAnsi="Times New Roman" w:cs="Times New Roman"/>
          <w:sz w:val="24"/>
          <w:szCs w:val="24"/>
          <w:lang w:eastAsia="en-ID"/>
        </w:rPr>
        <w:instrText>ADDIN CSL_CITATION {"citationItems":[{"id":"ITEM-1","itemData":{"DOI":"10.24843/lkjiti.2015.v06.i03.p05","ISSN":"2088-1541","abstract":"Spatial Data Clustering is one of the significant techniques in data mining which used to obtain information or knowledge in a large number of spatial data from various applications. One technique that being a pioneer in the development of spatial data clustering algorithm is DBSCAN. This study is focused on implementation of DBSCAN method in decision making process in order to help a company to decide its potential customer. The trial results in this study show that DBSCAN method has been successfully conduct clustering process to support decision making process in determination of potential customer by forming several number of clusters.","author":[{"dropping-particle":"","family":"Devi","given":"Anindya Santika","non-dropping-particle":"","parse-names":false,"suffix":""},{"dropping-particle":"","family":"Putra","given":"I Ketut Gede Darma","non-dropping-particle":"","parse-names":false,"suffix":""},{"dropping-particle":"","family":"Sukarsa","given":"I Made","non-dropping-particle":"","parse-names":false,"suffix":""}],"container-title":"Lontar Komputer : Jurnal Ilmiah Teknologi Informasi","id":"ITEM-1","issue":"3","issued":{"date-parts":[["2015"]]},"page":"185","title":"Implementasi Metode Clustering DBSCAN pada Proses Pengambilan Keputusan","type":"article-journal","volume":"6"},"uris":["http://www.mendeley.com/documents/?uuid=11e187b4-912b-4102-b202-5403a7c43a77"]}],"mendeley":{"formattedCitation":"(Devi et al., 2015)","plainTextFormattedCitation":"(Devi et al., 2015)","previouslyFormattedCitation":"(Devi et al., 2015)"},"properties":{"noteIndex":0},"schema":"https://github.com/citation-style-language/schema/raw/master/csl-citation.json"}</w:instrText>
      </w:r>
      <w:r w:rsidRPr="00036E9E">
        <w:rPr>
          <w:rFonts w:ascii="Times New Roman" w:eastAsia="Times New Roman" w:hAnsi="Times New Roman" w:cs="Times New Roman"/>
          <w:sz w:val="24"/>
          <w:szCs w:val="24"/>
          <w:lang w:eastAsia="en-ID"/>
        </w:rPr>
        <w:fldChar w:fldCharType="separate"/>
      </w:r>
      <w:r w:rsidRPr="00036E9E">
        <w:rPr>
          <w:rFonts w:ascii="Times New Roman" w:eastAsia="Times New Roman" w:hAnsi="Times New Roman" w:cs="Times New Roman"/>
          <w:noProof/>
          <w:sz w:val="24"/>
          <w:szCs w:val="24"/>
          <w:lang w:eastAsia="en-ID"/>
        </w:rPr>
        <w:t>(Devi et al., 2015)</w:t>
      </w:r>
      <w:r w:rsidRPr="00036E9E">
        <w:rPr>
          <w:rFonts w:ascii="Times New Roman" w:eastAsia="Times New Roman" w:hAnsi="Times New Roman" w:cs="Times New Roman"/>
          <w:sz w:val="24"/>
          <w:szCs w:val="24"/>
          <w:lang w:eastAsia="en-ID"/>
        </w:rPr>
        <w:fldChar w:fldCharType="end"/>
      </w:r>
      <w:r w:rsidRPr="00036E9E">
        <w:rPr>
          <w:rFonts w:ascii="Times New Roman" w:eastAsia="Times New Roman" w:hAnsi="Times New Roman" w:cs="Times New Roman"/>
          <w:sz w:val="24"/>
          <w:szCs w:val="24"/>
          <w:lang w:eastAsia="en-ID"/>
        </w:rPr>
        <w:t>:</w:t>
      </w:r>
    </w:p>
    <w:p w14:paraId="0FBB5468" w14:textId="77777777" w:rsidR="00036E9E" w:rsidRPr="00036E9E" w:rsidRDefault="00036E9E" w:rsidP="00036E9E">
      <w:pPr>
        <w:numPr>
          <w:ilvl w:val="0"/>
          <w:numId w:val="16"/>
        </w:numPr>
        <w:spacing w:before="240" w:after="240" w:line="360" w:lineRule="auto"/>
        <w:contextualSpacing/>
        <w:jc w:val="both"/>
        <w:rPr>
          <w:rFonts w:ascii="Times New Roman" w:eastAsia="Times New Roman" w:hAnsi="Times New Roman" w:cs="Times New Roman"/>
          <w:sz w:val="24"/>
          <w:szCs w:val="24"/>
          <w:lang w:eastAsia="en-ID"/>
        </w:rPr>
      </w:pPr>
      <w:proofErr w:type="spellStart"/>
      <w:r w:rsidRPr="00036E9E">
        <w:rPr>
          <w:rFonts w:ascii="Times New Roman" w:eastAsia="Times New Roman" w:hAnsi="Times New Roman" w:cs="Times New Roman"/>
          <w:sz w:val="24"/>
          <w:szCs w:val="24"/>
          <w:lang w:eastAsia="en-ID"/>
        </w:rPr>
        <w:t>Inisialisasi</w:t>
      </w:r>
      <w:proofErr w:type="spellEnd"/>
      <w:r w:rsidRPr="00036E9E">
        <w:rPr>
          <w:rFonts w:ascii="Times New Roman" w:eastAsia="Times New Roman" w:hAnsi="Times New Roman" w:cs="Times New Roman"/>
          <w:sz w:val="24"/>
          <w:szCs w:val="24"/>
          <w:lang w:eastAsia="en-ID"/>
        </w:rPr>
        <w:t xml:space="preserve"> parameter </w:t>
      </w:r>
      <w:proofErr w:type="spellStart"/>
      <w:r w:rsidRPr="00036E9E">
        <w:rPr>
          <w:rFonts w:ascii="Times New Roman" w:eastAsia="Times New Roman" w:hAnsi="Times New Roman" w:cs="Times New Roman"/>
          <w:i/>
          <w:iCs/>
          <w:sz w:val="24"/>
          <w:szCs w:val="24"/>
          <w:lang w:eastAsia="en-ID"/>
        </w:rPr>
        <w:t>minPts</w:t>
      </w:r>
      <w:proofErr w:type="spellEnd"/>
      <w:r w:rsidRPr="00036E9E">
        <w:rPr>
          <w:rFonts w:ascii="Times New Roman" w:eastAsia="Times New Roman" w:hAnsi="Times New Roman" w:cs="Times New Roman"/>
          <w:sz w:val="24"/>
          <w:szCs w:val="24"/>
          <w:lang w:eastAsia="en-ID"/>
        </w:rPr>
        <w:t xml:space="preserve"> dan </w:t>
      </w:r>
      <w:r w:rsidRPr="00036E9E">
        <w:rPr>
          <w:rFonts w:ascii="Times New Roman" w:eastAsia="Times New Roman" w:hAnsi="Times New Roman" w:cs="Times New Roman"/>
          <w:i/>
          <w:iCs/>
          <w:sz w:val="24"/>
          <w:szCs w:val="24"/>
          <w:lang w:eastAsia="en-ID"/>
        </w:rPr>
        <w:t>ε.</w:t>
      </w:r>
    </w:p>
    <w:p w14:paraId="20A1E127" w14:textId="77777777" w:rsidR="00036E9E" w:rsidRPr="00036E9E" w:rsidRDefault="00036E9E" w:rsidP="00036E9E">
      <w:pPr>
        <w:numPr>
          <w:ilvl w:val="0"/>
          <w:numId w:val="16"/>
        </w:numPr>
        <w:spacing w:before="240" w:after="240" w:line="360" w:lineRule="auto"/>
        <w:contextualSpacing/>
        <w:jc w:val="both"/>
        <w:rPr>
          <w:rFonts w:ascii="Times New Roman" w:eastAsia="Times New Roman" w:hAnsi="Times New Roman" w:cs="Times New Roman"/>
          <w:sz w:val="24"/>
          <w:szCs w:val="24"/>
          <w:lang w:eastAsia="en-ID"/>
        </w:rPr>
      </w:pPr>
      <w:r w:rsidRPr="00036E9E">
        <w:rPr>
          <w:rFonts w:ascii="Times New Roman" w:eastAsia="Times New Roman" w:hAnsi="Times New Roman" w:cs="Times New Roman"/>
          <w:sz w:val="24"/>
          <w:szCs w:val="24"/>
          <w:lang w:eastAsia="en-ID"/>
        </w:rPr>
        <w:t xml:space="preserve">Tentukan titik awal atau </w:t>
      </w:r>
      <w:r w:rsidRPr="00036E9E">
        <w:rPr>
          <w:rFonts w:ascii="Times New Roman" w:eastAsia="Times New Roman" w:hAnsi="Times New Roman" w:cs="Times New Roman"/>
          <w:i/>
          <w:iCs/>
          <w:sz w:val="24"/>
          <w:szCs w:val="24"/>
          <w:lang w:eastAsia="en-ID"/>
        </w:rPr>
        <w:t xml:space="preserve">p </w:t>
      </w:r>
      <w:r w:rsidRPr="00036E9E">
        <w:rPr>
          <w:rFonts w:ascii="Times New Roman" w:eastAsia="Times New Roman" w:hAnsi="Times New Roman" w:cs="Times New Roman"/>
          <w:sz w:val="24"/>
          <w:szCs w:val="24"/>
          <w:lang w:eastAsia="en-ID"/>
        </w:rPr>
        <w:t>secara acak.</w:t>
      </w:r>
    </w:p>
    <w:p w14:paraId="7D475C4F" w14:textId="77777777" w:rsidR="00036E9E" w:rsidRPr="00036E9E" w:rsidRDefault="00036E9E" w:rsidP="00036E9E">
      <w:pPr>
        <w:numPr>
          <w:ilvl w:val="0"/>
          <w:numId w:val="16"/>
        </w:numPr>
        <w:spacing w:before="240" w:after="240" w:line="360" w:lineRule="auto"/>
        <w:contextualSpacing/>
        <w:jc w:val="both"/>
        <w:rPr>
          <w:rFonts w:ascii="Times New Roman" w:eastAsia="Times New Roman" w:hAnsi="Times New Roman" w:cs="Times New Roman"/>
          <w:sz w:val="24"/>
          <w:szCs w:val="24"/>
          <w:lang w:eastAsia="en-ID"/>
        </w:rPr>
      </w:pPr>
      <w:r w:rsidRPr="00036E9E">
        <w:rPr>
          <w:rFonts w:ascii="Times New Roman" w:eastAsia="Times New Roman" w:hAnsi="Times New Roman" w:cs="Times New Roman"/>
          <w:sz w:val="24"/>
          <w:szCs w:val="24"/>
          <w:lang w:eastAsia="en-ID"/>
        </w:rPr>
        <w:t xml:space="preserve">Hitung ε atau semua jarak titik pada </w:t>
      </w:r>
      <w:r w:rsidRPr="00036E9E">
        <w:rPr>
          <w:rFonts w:ascii="Times New Roman" w:eastAsia="Times New Roman" w:hAnsi="Times New Roman" w:cs="Times New Roman"/>
          <w:i/>
          <w:iCs/>
          <w:sz w:val="24"/>
          <w:szCs w:val="24"/>
          <w:lang w:eastAsia="en-ID"/>
        </w:rPr>
        <w:t>density reachable</w:t>
      </w:r>
      <w:r w:rsidRPr="00036E9E">
        <w:rPr>
          <w:rFonts w:ascii="Times New Roman" w:eastAsia="Times New Roman" w:hAnsi="Times New Roman" w:cs="Times New Roman"/>
          <w:sz w:val="24"/>
          <w:szCs w:val="24"/>
          <w:lang w:eastAsia="en-ID"/>
        </w:rPr>
        <w:t xml:space="preserve"> terhadap p dengan menggunakan </w:t>
      </w:r>
      <w:r w:rsidRPr="00036E9E">
        <w:rPr>
          <w:rFonts w:ascii="Times New Roman" w:eastAsia="Times New Roman" w:hAnsi="Times New Roman" w:cs="Times New Roman"/>
          <w:i/>
          <w:iCs/>
          <w:sz w:val="24"/>
          <w:szCs w:val="24"/>
          <w:lang w:eastAsia="en-ID"/>
        </w:rPr>
        <w:t>cosine similarity</w:t>
      </w:r>
      <w:r w:rsidRPr="00036E9E">
        <w:rPr>
          <w:rFonts w:ascii="Times New Roman" w:eastAsia="Times New Roman" w:hAnsi="Times New Roman" w:cs="Times New Roman"/>
          <w:sz w:val="24"/>
          <w:szCs w:val="24"/>
          <w:lang w:eastAsia="en-ID"/>
        </w:rPr>
        <w:t xml:space="preserve">. </w:t>
      </w:r>
    </w:p>
    <w:p w14:paraId="35AD41AB" w14:textId="77777777" w:rsidR="00036E9E" w:rsidRPr="00036E9E" w:rsidRDefault="00036E9E" w:rsidP="00036E9E">
      <w:pPr>
        <w:numPr>
          <w:ilvl w:val="0"/>
          <w:numId w:val="16"/>
        </w:numPr>
        <w:spacing w:before="240" w:after="240" w:line="360" w:lineRule="auto"/>
        <w:contextualSpacing/>
        <w:jc w:val="both"/>
        <w:rPr>
          <w:rFonts w:ascii="Times New Roman" w:eastAsia="Times New Roman" w:hAnsi="Times New Roman" w:cs="Times New Roman"/>
          <w:sz w:val="24"/>
          <w:szCs w:val="24"/>
          <w:lang w:eastAsia="en-ID"/>
        </w:rPr>
      </w:pPr>
      <w:r w:rsidRPr="00036E9E">
        <w:rPr>
          <w:rFonts w:ascii="Times New Roman" w:eastAsia="Times New Roman" w:hAnsi="Times New Roman" w:cs="Times New Roman"/>
          <w:sz w:val="24"/>
          <w:szCs w:val="24"/>
          <w:lang w:eastAsia="en-ID"/>
        </w:rPr>
        <w:t xml:space="preserve">Jika titik yang memenuhi ε lebih dari </w:t>
      </w:r>
      <w:proofErr w:type="spellStart"/>
      <w:r w:rsidRPr="00036E9E">
        <w:rPr>
          <w:rFonts w:ascii="Times New Roman" w:eastAsia="Times New Roman" w:hAnsi="Times New Roman" w:cs="Times New Roman"/>
          <w:i/>
          <w:iCs/>
          <w:sz w:val="24"/>
          <w:szCs w:val="24"/>
          <w:lang w:eastAsia="en-ID"/>
        </w:rPr>
        <w:t>minPts</w:t>
      </w:r>
      <w:proofErr w:type="spellEnd"/>
      <w:r w:rsidRPr="00036E9E">
        <w:rPr>
          <w:rFonts w:ascii="Times New Roman" w:eastAsia="Times New Roman" w:hAnsi="Times New Roman" w:cs="Times New Roman"/>
          <w:i/>
          <w:iCs/>
          <w:sz w:val="24"/>
          <w:szCs w:val="24"/>
          <w:lang w:eastAsia="en-ID"/>
        </w:rPr>
        <w:t xml:space="preserve"> </w:t>
      </w:r>
      <w:r w:rsidRPr="00036E9E">
        <w:rPr>
          <w:rFonts w:ascii="Times New Roman" w:eastAsia="Times New Roman" w:hAnsi="Times New Roman" w:cs="Times New Roman"/>
          <w:sz w:val="24"/>
          <w:szCs w:val="24"/>
          <w:lang w:eastAsia="en-ID"/>
        </w:rPr>
        <w:t xml:space="preserve">maka titik p adalah </w:t>
      </w:r>
      <w:r w:rsidRPr="00036E9E">
        <w:rPr>
          <w:rFonts w:ascii="Times New Roman" w:eastAsia="Times New Roman" w:hAnsi="Times New Roman" w:cs="Times New Roman"/>
          <w:i/>
          <w:iCs/>
          <w:sz w:val="24"/>
          <w:szCs w:val="24"/>
          <w:lang w:eastAsia="en-ID"/>
        </w:rPr>
        <w:t xml:space="preserve">core object </w:t>
      </w:r>
      <w:r w:rsidRPr="00036E9E">
        <w:rPr>
          <w:rFonts w:ascii="Times New Roman" w:eastAsia="Times New Roman" w:hAnsi="Times New Roman" w:cs="Times New Roman"/>
          <w:sz w:val="24"/>
          <w:szCs w:val="24"/>
          <w:lang w:eastAsia="en-ID"/>
        </w:rPr>
        <w:t xml:space="preserve">dan </w:t>
      </w:r>
      <w:proofErr w:type="spellStart"/>
      <w:r w:rsidRPr="00036E9E">
        <w:rPr>
          <w:rFonts w:ascii="Times New Roman" w:eastAsia="Times New Roman" w:hAnsi="Times New Roman" w:cs="Times New Roman"/>
          <w:sz w:val="24"/>
          <w:szCs w:val="24"/>
          <w:lang w:eastAsia="en-ID"/>
        </w:rPr>
        <w:t>klaster</w:t>
      </w:r>
      <w:proofErr w:type="spellEnd"/>
      <w:r w:rsidRPr="00036E9E">
        <w:rPr>
          <w:rFonts w:ascii="Times New Roman" w:eastAsia="Times New Roman" w:hAnsi="Times New Roman" w:cs="Times New Roman"/>
          <w:sz w:val="24"/>
          <w:szCs w:val="24"/>
          <w:lang w:eastAsia="en-ID"/>
        </w:rPr>
        <w:t xml:space="preserve"> terbentuk.</w:t>
      </w:r>
    </w:p>
    <w:p w14:paraId="52BCFBD6" w14:textId="77777777" w:rsidR="00036E9E" w:rsidRPr="00036E9E" w:rsidRDefault="00036E9E" w:rsidP="00036E9E">
      <w:pPr>
        <w:numPr>
          <w:ilvl w:val="0"/>
          <w:numId w:val="16"/>
        </w:numPr>
        <w:spacing w:before="240" w:after="240" w:line="360" w:lineRule="auto"/>
        <w:contextualSpacing/>
        <w:jc w:val="both"/>
        <w:rPr>
          <w:rFonts w:ascii="Times New Roman" w:eastAsia="Times New Roman" w:hAnsi="Times New Roman" w:cs="Times New Roman"/>
          <w:sz w:val="24"/>
          <w:szCs w:val="24"/>
          <w:lang w:eastAsia="en-ID"/>
        </w:rPr>
      </w:pPr>
      <w:r w:rsidRPr="00036E9E">
        <w:rPr>
          <w:rFonts w:ascii="Times New Roman" w:eastAsia="Times New Roman" w:hAnsi="Times New Roman" w:cs="Times New Roman"/>
          <w:sz w:val="24"/>
          <w:szCs w:val="24"/>
          <w:lang w:eastAsia="en-ID"/>
        </w:rPr>
        <w:t xml:space="preserve">Ulangi langkah secara iteratif hingga dilakukan proses pada semua titik. </w:t>
      </w:r>
    </w:p>
    <w:p w14:paraId="4FEFC636" w14:textId="77777777" w:rsidR="00036E9E" w:rsidRPr="00036E9E" w:rsidRDefault="00036E9E" w:rsidP="00036E9E">
      <w:pPr>
        <w:rPr>
          <w:lang w:val="en-US"/>
        </w:rPr>
      </w:pPr>
    </w:p>
    <w:p w14:paraId="6637759A" w14:textId="04E12113" w:rsidR="00036E9E" w:rsidRDefault="00137F32" w:rsidP="00036E9E">
      <w:pPr>
        <w:pStyle w:val="Heading3"/>
        <w:rPr>
          <w:lang w:val="en-US"/>
        </w:rPr>
      </w:pPr>
      <w:bookmarkStart w:id="99" w:name="_Toc148647701"/>
      <w:proofErr w:type="spellStart"/>
      <w:r>
        <w:rPr>
          <w:lang w:val="en-US"/>
        </w:rPr>
        <w:t>Algoritma</w:t>
      </w:r>
      <w:proofErr w:type="spellEnd"/>
      <w:r>
        <w:rPr>
          <w:lang w:val="en-US"/>
        </w:rPr>
        <w:t xml:space="preserve"> OPTICS</w:t>
      </w:r>
      <w:bookmarkEnd w:id="99"/>
    </w:p>
    <w:p w14:paraId="6FAD11FD" w14:textId="77777777" w:rsidR="00036E9E" w:rsidRPr="00036E9E" w:rsidRDefault="00036E9E" w:rsidP="00036E9E">
      <w:pPr>
        <w:spacing w:before="240" w:after="240" w:line="360" w:lineRule="auto"/>
        <w:ind w:firstLine="360"/>
        <w:jc w:val="both"/>
        <w:rPr>
          <w:rFonts w:ascii="Times New Roman" w:eastAsia="Times New Roman" w:hAnsi="Times New Roman" w:cs="Times New Roman"/>
          <w:sz w:val="24"/>
          <w:szCs w:val="24"/>
        </w:rPr>
      </w:pPr>
      <w:r w:rsidRPr="00036E9E">
        <w:rPr>
          <w:rFonts w:ascii="Times New Roman" w:eastAsia="Times New Roman" w:hAnsi="Times New Roman" w:cs="Times New Roman"/>
          <w:color w:val="000000"/>
          <w:sz w:val="24"/>
          <w:szCs w:val="24"/>
        </w:rPr>
        <w:t>OPTICS (</w:t>
      </w:r>
      <w:r w:rsidRPr="00036E9E">
        <w:rPr>
          <w:rFonts w:ascii="Times New Roman" w:eastAsia="Times New Roman" w:hAnsi="Times New Roman" w:cs="Times New Roman"/>
          <w:i/>
          <w:iCs/>
          <w:sz w:val="24"/>
          <w:szCs w:val="24"/>
        </w:rPr>
        <w:t>Ordering Points to Identify the Clustering Structure</w:t>
      </w:r>
      <w:r w:rsidRPr="00036E9E">
        <w:rPr>
          <w:rFonts w:ascii="Times New Roman" w:eastAsia="Times New Roman" w:hAnsi="Times New Roman" w:cs="Times New Roman"/>
          <w:sz w:val="24"/>
          <w:szCs w:val="24"/>
        </w:rPr>
        <w:t xml:space="preserve">) adalah </w:t>
      </w:r>
      <w:proofErr w:type="spellStart"/>
      <w:r w:rsidRPr="00036E9E">
        <w:rPr>
          <w:rFonts w:ascii="Times New Roman" w:eastAsia="Times New Roman" w:hAnsi="Times New Roman" w:cs="Times New Roman"/>
          <w:sz w:val="24"/>
          <w:szCs w:val="24"/>
        </w:rPr>
        <w:t>algoritma</w:t>
      </w:r>
      <w:proofErr w:type="spellEnd"/>
      <w:r w:rsidRPr="00036E9E">
        <w:rPr>
          <w:rFonts w:ascii="Times New Roman" w:eastAsia="Times New Roman" w:hAnsi="Times New Roman" w:cs="Times New Roman"/>
          <w:sz w:val="24"/>
          <w:szCs w:val="24"/>
        </w:rPr>
        <w:t xml:space="preserve"> </w:t>
      </w:r>
      <w:proofErr w:type="spellStart"/>
      <w:r w:rsidRPr="00036E9E">
        <w:rPr>
          <w:rFonts w:ascii="Times New Roman" w:eastAsia="Times New Roman" w:hAnsi="Times New Roman" w:cs="Times New Roman"/>
          <w:sz w:val="24"/>
          <w:szCs w:val="24"/>
        </w:rPr>
        <w:t>klastering</w:t>
      </w:r>
      <w:proofErr w:type="spellEnd"/>
      <w:r w:rsidRPr="00036E9E">
        <w:rPr>
          <w:rFonts w:ascii="Times New Roman" w:eastAsia="Times New Roman" w:hAnsi="Times New Roman" w:cs="Times New Roman"/>
          <w:sz w:val="24"/>
          <w:szCs w:val="24"/>
        </w:rPr>
        <w:t xml:space="preserve"> hierarkis yang bergantung pada kepadatan data. OPTICS mampu mendeteksi </w:t>
      </w:r>
      <w:proofErr w:type="spellStart"/>
      <w:r w:rsidRPr="00036E9E">
        <w:rPr>
          <w:rFonts w:ascii="Times New Roman" w:eastAsia="Times New Roman" w:hAnsi="Times New Roman" w:cs="Times New Roman"/>
          <w:sz w:val="24"/>
          <w:szCs w:val="24"/>
        </w:rPr>
        <w:t>klaster</w:t>
      </w:r>
      <w:proofErr w:type="spellEnd"/>
      <w:r w:rsidRPr="00036E9E">
        <w:rPr>
          <w:rFonts w:ascii="Times New Roman" w:eastAsia="Times New Roman" w:hAnsi="Times New Roman" w:cs="Times New Roman"/>
          <w:sz w:val="24"/>
          <w:szCs w:val="24"/>
        </w:rPr>
        <w:t xml:space="preserve"> yang bermakna dalam data dengan kepadatan yang bervariasi dengan menghasilkan urutan titik-titik yang linier, sehingga titik-titik yang terdekat secara spasial menjadi tetangga dalam urutan tersebut (</w:t>
      </w:r>
      <w:proofErr w:type="spellStart"/>
      <w:r w:rsidRPr="00036E9E">
        <w:rPr>
          <w:rFonts w:ascii="Times New Roman" w:eastAsia="Times New Roman" w:hAnsi="Times New Roman" w:cs="Times New Roman"/>
          <w:sz w:val="24"/>
          <w:szCs w:val="24"/>
        </w:rPr>
        <w:t>Patwary</w:t>
      </w:r>
      <w:proofErr w:type="spellEnd"/>
      <w:r w:rsidRPr="00036E9E">
        <w:rPr>
          <w:rFonts w:ascii="Times New Roman" w:eastAsia="Times New Roman" w:hAnsi="Times New Roman" w:cs="Times New Roman"/>
          <w:sz w:val="24"/>
          <w:szCs w:val="24"/>
        </w:rPr>
        <w:t xml:space="preserve">, 2013). Berikut langkah-langkah penggunaan </w:t>
      </w:r>
      <w:proofErr w:type="spellStart"/>
      <w:r w:rsidRPr="00036E9E">
        <w:rPr>
          <w:rFonts w:ascii="Times New Roman" w:eastAsia="Times New Roman" w:hAnsi="Times New Roman" w:cs="Times New Roman"/>
          <w:sz w:val="24"/>
          <w:szCs w:val="24"/>
        </w:rPr>
        <w:t>algoritma</w:t>
      </w:r>
      <w:proofErr w:type="spellEnd"/>
      <w:r w:rsidRPr="00036E9E">
        <w:rPr>
          <w:rFonts w:ascii="Times New Roman" w:eastAsia="Times New Roman" w:hAnsi="Times New Roman" w:cs="Times New Roman"/>
          <w:sz w:val="24"/>
          <w:szCs w:val="24"/>
        </w:rPr>
        <w:t xml:space="preserve"> OPTICS </w:t>
      </w:r>
      <w:r w:rsidRPr="00036E9E">
        <w:rPr>
          <w:rFonts w:ascii="Times New Roman" w:eastAsia="Times New Roman" w:hAnsi="Times New Roman" w:cs="Times New Roman"/>
          <w:sz w:val="24"/>
          <w:szCs w:val="24"/>
        </w:rPr>
        <w:fldChar w:fldCharType="begin" w:fldLock="1"/>
      </w:r>
      <w:r w:rsidRPr="00036E9E">
        <w:rPr>
          <w:rFonts w:ascii="Times New Roman" w:eastAsia="Times New Roman" w:hAnsi="Times New Roman" w:cs="Times New Roman"/>
          <w:sz w:val="24"/>
          <w:szCs w:val="24"/>
        </w:rPr>
        <w:instrText>ADDIN CSL_CITATION {"citationItems":[{"id":"ITEM-1","itemData":{"author":[{"dropping-particle":"","family":"Prabahari","given":"R.; Thiagarasu","non-dropping-particle":"","parse-names":false,"suffix":""}],"id":"ITEM-1","issue":"11","issued":{"date-parts":[["2014"]]},"page":"132-136","title":"A Comparative Analysis of Density Based Clustering Techniques for Outlier Mining","type":"article-journal","volume":"3"},"uris":["http://www.mendeley.com/documents/?uuid=14b450ae-555c-49e6-a223-9e12158f33a6"]}],"mendeley":{"formattedCitation":"(Prabahari, 2014)","plainTextFormattedCitation":"(Prabahari, 2014)","previouslyFormattedCitation":"(Prabahari, 2014)"},"properties":{"noteIndex":0},"schema":"https://github.com/citation-style-language/schema/raw/master/csl-citation.json"}</w:instrText>
      </w:r>
      <w:r w:rsidRPr="00036E9E">
        <w:rPr>
          <w:rFonts w:ascii="Times New Roman" w:eastAsia="Times New Roman" w:hAnsi="Times New Roman" w:cs="Times New Roman"/>
          <w:sz w:val="24"/>
          <w:szCs w:val="24"/>
        </w:rPr>
        <w:fldChar w:fldCharType="separate"/>
      </w:r>
      <w:r w:rsidRPr="00036E9E">
        <w:rPr>
          <w:rFonts w:ascii="Times New Roman" w:eastAsia="Times New Roman" w:hAnsi="Times New Roman" w:cs="Times New Roman"/>
          <w:noProof/>
          <w:sz w:val="24"/>
          <w:szCs w:val="24"/>
        </w:rPr>
        <w:t>(Prabahari, 2014)</w:t>
      </w:r>
      <w:r w:rsidRPr="00036E9E">
        <w:rPr>
          <w:rFonts w:ascii="Times New Roman" w:eastAsia="Times New Roman" w:hAnsi="Times New Roman" w:cs="Times New Roman"/>
          <w:sz w:val="24"/>
          <w:szCs w:val="24"/>
        </w:rPr>
        <w:fldChar w:fldCharType="end"/>
      </w:r>
      <w:r w:rsidRPr="00036E9E">
        <w:rPr>
          <w:rFonts w:ascii="Times New Roman" w:eastAsia="Times New Roman" w:hAnsi="Times New Roman" w:cs="Times New Roman"/>
          <w:sz w:val="24"/>
          <w:szCs w:val="24"/>
        </w:rPr>
        <w:t>:</w:t>
      </w:r>
    </w:p>
    <w:p w14:paraId="5D97F77E" w14:textId="77777777" w:rsidR="00036E9E" w:rsidRPr="00036E9E" w:rsidRDefault="00036E9E" w:rsidP="00036E9E">
      <w:pPr>
        <w:pStyle w:val="ListParagraph"/>
        <w:numPr>
          <w:ilvl w:val="0"/>
          <w:numId w:val="17"/>
        </w:numPr>
        <w:spacing w:before="240" w:after="240" w:line="360" w:lineRule="auto"/>
        <w:jc w:val="both"/>
        <w:rPr>
          <w:rFonts w:eastAsia="Times New Roman" w:cs="Times New Roman"/>
          <w:szCs w:val="24"/>
          <w:lang w:val="en-ID"/>
        </w:rPr>
      </w:pPr>
      <w:r w:rsidRPr="00036E9E">
        <w:rPr>
          <w:rFonts w:eastAsia="Times New Roman" w:cs="Times New Roman"/>
          <w:szCs w:val="24"/>
          <w:lang w:val="en-ID"/>
        </w:rPr>
        <w:t xml:space="preserve">Temukan jarak inti dari suatu objek. </w:t>
      </w:r>
      <w:r w:rsidRPr="00036E9E">
        <w:rPr>
          <w:rFonts w:eastAsia="Times New Roman" w:cs="Times New Roman"/>
          <w:i/>
          <w:iCs/>
          <w:szCs w:val="24"/>
          <w:lang w:val="en-ID"/>
        </w:rPr>
        <w:t>p</w:t>
      </w:r>
      <w:r w:rsidRPr="00036E9E">
        <w:rPr>
          <w:rFonts w:eastAsia="Times New Roman" w:cs="Times New Roman"/>
          <w:szCs w:val="24"/>
          <w:lang w:val="en-ID"/>
        </w:rPr>
        <w:t xml:space="preserve"> adalah nilai eps/ε terkecil sehingga menjadikannya sebagai </w:t>
      </w:r>
      <w:r w:rsidRPr="00036E9E">
        <w:rPr>
          <w:rFonts w:eastAsia="Times New Roman" w:cs="Times New Roman"/>
          <w:i/>
          <w:iCs/>
          <w:szCs w:val="24"/>
          <w:lang w:val="en-ID"/>
        </w:rPr>
        <w:t>core object</w:t>
      </w:r>
      <w:r w:rsidRPr="00036E9E">
        <w:rPr>
          <w:rFonts w:eastAsia="Times New Roman" w:cs="Times New Roman"/>
          <w:szCs w:val="24"/>
          <w:lang w:val="en-ID"/>
        </w:rPr>
        <w:t xml:space="preserve">. Jika </w:t>
      </w:r>
      <w:r w:rsidRPr="00036E9E">
        <w:rPr>
          <w:rFonts w:eastAsia="Times New Roman" w:cs="Times New Roman"/>
          <w:i/>
          <w:iCs/>
          <w:szCs w:val="24"/>
          <w:lang w:val="en-ID"/>
        </w:rPr>
        <w:t xml:space="preserve">p </w:t>
      </w:r>
      <w:r w:rsidRPr="00036E9E">
        <w:rPr>
          <w:rFonts w:eastAsia="Times New Roman" w:cs="Times New Roman"/>
          <w:szCs w:val="24"/>
          <w:lang w:val="en-ID"/>
        </w:rPr>
        <w:t xml:space="preserve">bukan </w:t>
      </w:r>
      <w:r w:rsidRPr="00036E9E">
        <w:rPr>
          <w:rFonts w:eastAsia="Times New Roman" w:cs="Times New Roman"/>
          <w:i/>
          <w:iCs/>
          <w:szCs w:val="24"/>
          <w:lang w:val="en-ID"/>
        </w:rPr>
        <w:t>core object</w:t>
      </w:r>
      <w:r w:rsidRPr="00036E9E">
        <w:rPr>
          <w:rFonts w:eastAsia="Times New Roman" w:cs="Times New Roman"/>
          <w:szCs w:val="24"/>
          <w:lang w:val="en-ID"/>
        </w:rPr>
        <w:t xml:space="preserve">, jarak inti </w:t>
      </w:r>
      <w:r w:rsidRPr="00036E9E">
        <w:rPr>
          <w:rFonts w:eastAsia="Times New Roman" w:cs="Times New Roman"/>
          <w:i/>
          <w:iCs/>
          <w:szCs w:val="24"/>
          <w:lang w:val="en-ID"/>
        </w:rPr>
        <w:t xml:space="preserve">p </w:t>
      </w:r>
      <w:r w:rsidRPr="00036E9E">
        <w:rPr>
          <w:rFonts w:eastAsia="Times New Roman" w:cs="Times New Roman"/>
          <w:szCs w:val="24"/>
          <w:lang w:val="en-ID"/>
        </w:rPr>
        <w:t>tidak terdefinisi.</w:t>
      </w:r>
    </w:p>
    <w:p w14:paraId="4BBE9AE9" w14:textId="694C9855" w:rsidR="00036E9E" w:rsidRPr="00036E9E" w:rsidRDefault="00036E9E" w:rsidP="00036E9E">
      <w:pPr>
        <w:pStyle w:val="ListParagraph"/>
        <w:numPr>
          <w:ilvl w:val="0"/>
          <w:numId w:val="17"/>
        </w:numPr>
        <w:spacing w:before="240" w:after="240" w:line="360" w:lineRule="auto"/>
        <w:jc w:val="both"/>
        <w:rPr>
          <w:rFonts w:eastAsia="Times New Roman" w:cs="Times New Roman"/>
          <w:szCs w:val="24"/>
          <w:lang w:val="en-ID"/>
        </w:rPr>
      </w:pPr>
      <w:r>
        <w:rPr>
          <w:rFonts w:eastAsia="Times New Roman" w:cs="Times New Roman"/>
          <w:szCs w:val="24"/>
          <w:lang w:val="en-ID"/>
        </w:rPr>
        <w:lastRenderedPageBreak/>
        <w:t xml:space="preserve">Jarak jangkauan objek </w:t>
      </w:r>
      <w:r>
        <w:rPr>
          <w:rFonts w:eastAsia="Times New Roman" w:cs="Times New Roman"/>
          <w:i/>
          <w:iCs/>
          <w:szCs w:val="24"/>
          <w:lang w:val="en-ID"/>
        </w:rPr>
        <w:t xml:space="preserve">q </w:t>
      </w:r>
      <w:r>
        <w:rPr>
          <w:rFonts w:eastAsia="Times New Roman" w:cs="Times New Roman"/>
          <w:szCs w:val="24"/>
          <w:lang w:val="en-ID"/>
        </w:rPr>
        <w:t>dengan objek lain</w:t>
      </w:r>
      <w:r>
        <w:rPr>
          <w:i/>
          <w:iCs/>
          <w:lang w:val="en-US"/>
        </w:rPr>
        <w:t xml:space="preserve"> p </w:t>
      </w:r>
      <w:r>
        <w:rPr>
          <w:lang w:val="en-US"/>
        </w:rPr>
        <w:t xml:space="preserve">adalah nilai yang lebih besar dari </w:t>
      </w:r>
      <w:r>
        <w:rPr>
          <w:i/>
          <w:iCs/>
          <w:lang w:val="en-US"/>
        </w:rPr>
        <w:t>core object</w:t>
      </w:r>
      <w:r>
        <w:rPr>
          <w:lang w:val="en-US"/>
        </w:rPr>
        <w:t xml:space="preserve"> </w:t>
      </w:r>
      <w:r>
        <w:rPr>
          <w:i/>
          <w:iCs/>
          <w:lang w:val="en-US"/>
        </w:rPr>
        <w:t>p</w:t>
      </w:r>
      <w:r>
        <w:rPr>
          <w:lang w:val="en-US"/>
        </w:rPr>
        <w:t xml:space="preserve"> dan jarak Euclidean antara </w:t>
      </w:r>
      <w:r>
        <w:rPr>
          <w:i/>
          <w:iCs/>
          <w:lang w:val="en-US"/>
        </w:rPr>
        <w:t xml:space="preserve">p </w:t>
      </w:r>
      <w:r>
        <w:rPr>
          <w:lang w:val="en-US"/>
        </w:rPr>
        <w:t xml:space="preserve">dan </w:t>
      </w:r>
      <w:r>
        <w:rPr>
          <w:i/>
          <w:iCs/>
          <w:lang w:val="en-US"/>
        </w:rPr>
        <w:t>q</w:t>
      </w:r>
      <w:r>
        <w:rPr>
          <w:lang w:val="en-US"/>
        </w:rPr>
        <w:t xml:space="preserve">. Jika </w:t>
      </w:r>
      <w:r>
        <w:rPr>
          <w:i/>
          <w:iCs/>
          <w:lang w:val="en-US"/>
        </w:rPr>
        <w:t>p</w:t>
      </w:r>
      <w:r>
        <w:rPr>
          <w:lang w:val="en-US"/>
        </w:rPr>
        <w:t xml:space="preserve"> bukan </w:t>
      </w:r>
      <w:r>
        <w:rPr>
          <w:i/>
          <w:iCs/>
          <w:lang w:val="en-US"/>
        </w:rPr>
        <w:t>core object</w:t>
      </w:r>
      <w:r>
        <w:rPr>
          <w:lang w:val="en-US"/>
        </w:rPr>
        <w:t xml:space="preserve">, maka jarak jangkauan antara </w:t>
      </w:r>
      <w:r>
        <w:rPr>
          <w:i/>
          <w:iCs/>
          <w:lang w:val="en-US"/>
        </w:rPr>
        <w:t xml:space="preserve">p </w:t>
      </w:r>
      <w:r>
        <w:rPr>
          <w:lang w:val="en-US"/>
        </w:rPr>
        <w:t xml:space="preserve">dan </w:t>
      </w:r>
      <w:r>
        <w:rPr>
          <w:i/>
          <w:iCs/>
          <w:lang w:val="en-US"/>
        </w:rPr>
        <w:t>q</w:t>
      </w:r>
      <w:r>
        <w:rPr>
          <w:lang w:val="en-US"/>
        </w:rPr>
        <w:t xml:space="preserve"> tidak terdefinisi.</w:t>
      </w:r>
    </w:p>
    <w:p w14:paraId="289EA19F" w14:textId="6D1FAA11" w:rsidR="00137F32" w:rsidRPr="00036E9E" w:rsidRDefault="00137F32" w:rsidP="00036E9E">
      <w:pPr>
        <w:pStyle w:val="Heading3"/>
        <w:spacing w:line="360" w:lineRule="auto"/>
        <w:jc w:val="both"/>
        <w:rPr>
          <w:rFonts w:cs="Times New Roman"/>
          <w:lang w:val="en-US"/>
        </w:rPr>
      </w:pPr>
      <w:bookmarkStart w:id="100" w:name="_Toc148647702"/>
      <w:r w:rsidRPr="00036E9E">
        <w:rPr>
          <w:rFonts w:cs="Times New Roman"/>
          <w:lang w:val="en-US"/>
        </w:rPr>
        <w:t>Uji Validasi</w:t>
      </w:r>
      <w:bookmarkEnd w:id="100"/>
    </w:p>
    <w:p w14:paraId="7EF746F6" w14:textId="5CFBA51C" w:rsidR="00036E9E" w:rsidRPr="00036E9E" w:rsidRDefault="00036E9E" w:rsidP="00036E9E">
      <w:pPr>
        <w:spacing w:before="240" w:after="240" w:line="360" w:lineRule="auto"/>
        <w:ind w:firstLine="426"/>
        <w:jc w:val="both"/>
        <w:rPr>
          <w:rFonts w:ascii="Times New Roman" w:eastAsia="Times New Roman" w:hAnsi="Times New Roman" w:cs="Times New Roman"/>
          <w:sz w:val="24"/>
          <w:szCs w:val="24"/>
          <w:lang w:eastAsia="en-ID"/>
        </w:rPr>
      </w:pPr>
      <w:r w:rsidRPr="00036E9E">
        <w:rPr>
          <w:rFonts w:ascii="Times New Roman" w:hAnsi="Times New Roman" w:cs="Times New Roman"/>
          <w:sz w:val="24"/>
          <w:szCs w:val="24"/>
          <w:lang w:val="en-US"/>
        </w:rPr>
        <w:t xml:space="preserve">Kualitas </w:t>
      </w:r>
      <w:proofErr w:type="spellStart"/>
      <w:r w:rsidRPr="00036E9E">
        <w:rPr>
          <w:rFonts w:ascii="Times New Roman" w:hAnsi="Times New Roman" w:cs="Times New Roman"/>
          <w:sz w:val="24"/>
          <w:szCs w:val="24"/>
          <w:lang w:val="en-US"/>
        </w:rPr>
        <w:t>klaster</w:t>
      </w:r>
      <w:proofErr w:type="spellEnd"/>
      <w:r w:rsidRPr="00036E9E">
        <w:rPr>
          <w:rFonts w:ascii="Times New Roman" w:hAnsi="Times New Roman" w:cs="Times New Roman"/>
          <w:sz w:val="24"/>
          <w:szCs w:val="24"/>
          <w:lang w:val="en-US"/>
        </w:rPr>
        <w:t xml:space="preserve"> Ci dapat diukur dengan menggunakan silhouette coefficient. Teknik ini memberikan representasi grafis singkat dari seberapa baik setiap objek terletak pada kelompok. Analisa metode validitas ini dilakukan dengan melihat besar nilai s. Hasil perhitungan nilai indeks validitas silhouette dapat bervariasi antara -1 hingga 1 (Budiman et al., 2016). Silhouette coefficient ini dirumuskan pada persamaan 2.5, Persamaan 2.6, dan Persamaan 2.7.</w:t>
      </w:r>
      <w:bookmarkStart w:id="101" w:name="_Hlk148655136"/>
      <w:r w:rsidRPr="00036E9E">
        <w:rPr>
          <w:rFonts w:ascii="Times New Roman" w:eastAsia="Times New Roman" w:hAnsi="Times New Roman" w:cs="Times New Roman"/>
          <w:sz w:val="24"/>
          <w:szCs w:val="24"/>
          <w:lang w:eastAsia="en-ID"/>
        </w:rPr>
        <w:t xml:space="preserve"> </w:t>
      </w:r>
    </w:p>
    <w:p w14:paraId="6F6A52E9" w14:textId="77777777" w:rsidR="00036E9E" w:rsidRPr="00036E9E" w:rsidRDefault="00036E9E" w:rsidP="00036E9E">
      <w:pPr>
        <w:spacing w:before="240" w:after="240" w:line="360" w:lineRule="auto"/>
        <w:ind w:firstLine="426"/>
        <w:jc w:val="both"/>
        <w:rPr>
          <w:rFonts w:ascii="Times New Roman" w:eastAsia="Times New Roman" w:hAnsi="Times New Roman" w:cs="Times New Roman"/>
          <w:i/>
          <w:iCs/>
          <w:sz w:val="24"/>
          <w:szCs w:val="24"/>
          <w:lang w:eastAsia="en-ID"/>
        </w:rPr>
      </w:pPr>
      <w:r w:rsidRPr="00036E9E">
        <w:rPr>
          <w:rFonts w:ascii="Times New Roman" w:eastAsia="Times New Roman" w:hAnsi="Times New Roman" w:cs="Times New Roman"/>
          <w:i/>
          <w:iCs/>
          <w:sz w:val="24"/>
          <w:szCs w:val="24"/>
          <w:lang w:eastAsia="en-ID"/>
        </w:rPr>
        <w:t>a(</w:t>
      </w:r>
      <w:r w:rsidRPr="00036E9E">
        <w:rPr>
          <w:rFonts w:ascii="Times New Roman" w:eastAsia="Times New Roman" w:hAnsi="Times New Roman" w:cs="Times New Roman"/>
          <w:b/>
          <w:bCs/>
          <w:i/>
          <w:iCs/>
          <w:sz w:val="24"/>
          <w:szCs w:val="24"/>
          <w:lang w:eastAsia="en-ID"/>
        </w:rPr>
        <w:t>o</w:t>
      </w:r>
      <w:r w:rsidRPr="00036E9E">
        <w:rPr>
          <w:rFonts w:ascii="Times New Roman" w:eastAsia="Times New Roman" w:hAnsi="Times New Roman" w:cs="Times New Roman"/>
          <w:i/>
          <w:iCs/>
          <w:sz w:val="24"/>
          <w:szCs w:val="24"/>
          <w:lang w:eastAsia="en-ID"/>
        </w:rPr>
        <w:t xml:space="preserve">) </w:t>
      </w:r>
      <m:oMath>
        <m:f>
          <m:fPr>
            <m:ctrlPr>
              <w:rPr>
                <w:rFonts w:ascii="Cambria Math" w:eastAsia="Times New Roman" w:hAnsi="Cambria Math" w:cs="Times New Roman"/>
                <w:i/>
                <w:iCs/>
                <w:sz w:val="24"/>
                <w:szCs w:val="24"/>
                <w:lang w:eastAsia="en-ID"/>
              </w:rPr>
            </m:ctrlPr>
          </m:fPr>
          <m:num>
            <m:nary>
              <m:naryPr>
                <m:chr m:val="∑"/>
                <m:limLoc m:val="subSup"/>
                <m:supHide m:val="1"/>
                <m:ctrlPr>
                  <w:rPr>
                    <w:rFonts w:ascii="Cambria Math" w:eastAsia="Times New Roman" w:hAnsi="Cambria Math" w:cs="Times New Roman"/>
                    <w:i/>
                    <w:iCs/>
                    <w:sz w:val="24"/>
                    <w:szCs w:val="24"/>
                    <w:lang w:eastAsia="en-ID"/>
                  </w:rPr>
                </m:ctrlPr>
              </m:naryPr>
              <m:sub>
                <m:sSup>
                  <m:sSupPr>
                    <m:ctrlPr>
                      <w:rPr>
                        <w:rFonts w:ascii="Cambria Math" w:eastAsia="Times New Roman" w:hAnsi="Cambria Math" w:cs="Times New Roman"/>
                        <w:b/>
                        <w:bCs/>
                        <w:i/>
                        <w:iCs/>
                        <w:sz w:val="24"/>
                        <w:szCs w:val="24"/>
                        <w:lang w:eastAsia="en-ID"/>
                      </w:rPr>
                    </m:ctrlPr>
                  </m:sSupPr>
                  <m:e>
                    <m:r>
                      <m:rPr>
                        <m:sty m:val="bi"/>
                      </m:rPr>
                      <w:rPr>
                        <w:rFonts w:ascii="Cambria Math" w:eastAsia="Times New Roman" w:hAnsi="Cambria Math" w:cs="Times New Roman"/>
                        <w:sz w:val="24"/>
                        <w:szCs w:val="24"/>
                        <w:lang w:eastAsia="en-ID"/>
                      </w:rPr>
                      <m:t>o</m:t>
                    </m:r>
                  </m:e>
                  <m:sup>
                    <m:r>
                      <m:rPr>
                        <m:sty m:val="bi"/>
                      </m:rPr>
                      <w:rPr>
                        <w:rFonts w:ascii="Cambria Math" w:eastAsia="Times New Roman" w:hAnsi="Cambria Math" w:cs="Times New Roman"/>
                        <w:sz w:val="24"/>
                        <w:szCs w:val="24"/>
                        <w:lang w:eastAsia="en-ID"/>
                      </w:rPr>
                      <m:t>'</m:t>
                    </m:r>
                  </m:sup>
                </m:sSup>
                <m:r>
                  <m:rPr>
                    <m:sty m:val="b"/>
                  </m:rPr>
                  <w:rPr>
                    <w:rFonts w:ascii="Cambria Math" w:eastAsia="Times New Roman" w:hAnsi="Cambria Math" w:cs="Times New Roman"/>
                    <w:b/>
                    <w:bCs/>
                    <w:sz w:val="24"/>
                    <w:szCs w:val="24"/>
                    <w:lang w:eastAsia="en-ID"/>
                  </w:rPr>
                  <w:sym w:font="Symbol" w:char="F0CE"/>
                </m:r>
                <m:r>
                  <m:rPr>
                    <m:sty m:val="bi"/>
                  </m:rPr>
                  <w:rPr>
                    <w:rFonts w:ascii="Cambria Math" w:eastAsia="Times New Roman" w:hAnsi="Cambria Math" w:cs="Times New Roman"/>
                    <w:sz w:val="24"/>
                    <w:szCs w:val="24"/>
                    <w:lang w:eastAsia="en-ID"/>
                  </w:rPr>
                  <m:t xml:space="preserve"> </m:t>
                </m:r>
                <m:sSub>
                  <m:sSubPr>
                    <m:ctrlPr>
                      <w:rPr>
                        <w:rFonts w:ascii="Cambria Math" w:eastAsia="Times New Roman" w:hAnsi="Cambria Math" w:cs="Times New Roman"/>
                        <w:b/>
                        <w:bCs/>
                        <w:i/>
                        <w:iCs/>
                        <w:sz w:val="24"/>
                        <w:szCs w:val="24"/>
                        <w:lang w:eastAsia="en-ID"/>
                      </w:rPr>
                    </m:ctrlPr>
                  </m:sSubPr>
                  <m:e>
                    <m:r>
                      <m:rPr>
                        <m:sty m:val="bi"/>
                      </m:rPr>
                      <w:rPr>
                        <w:rFonts w:ascii="Cambria Math" w:eastAsia="Times New Roman" w:hAnsi="Cambria Math" w:cs="Times New Roman"/>
                        <w:sz w:val="24"/>
                        <w:szCs w:val="24"/>
                        <w:lang w:eastAsia="en-ID"/>
                      </w:rPr>
                      <m:t>C</m:t>
                    </m:r>
                  </m:e>
                  <m:sub>
                    <m:r>
                      <m:rPr>
                        <m:sty m:val="bi"/>
                      </m:rPr>
                      <w:rPr>
                        <w:rFonts w:ascii="Cambria Math" w:eastAsia="Times New Roman" w:hAnsi="Cambria Math" w:cs="Times New Roman"/>
                        <w:sz w:val="24"/>
                        <w:szCs w:val="24"/>
                        <w:lang w:eastAsia="en-ID"/>
                      </w:rPr>
                      <m:t>i</m:t>
                    </m:r>
                  </m:sub>
                </m:sSub>
                <m:r>
                  <m:rPr>
                    <m:sty m:val="bi"/>
                  </m:rPr>
                  <w:rPr>
                    <w:rFonts w:ascii="Cambria Math" w:eastAsia="Times New Roman" w:hAnsi="Cambria Math" w:cs="Times New Roman"/>
                    <w:sz w:val="24"/>
                    <w:szCs w:val="24"/>
                    <w:lang w:eastAsia="en-ID"/>
                  </w:rPr>
                  <m:t>,o≠o'</m:t>
                </m:r>
              </m:sub>
              <m:sup/>
              <m:e>
                <m:r>
                  <w:rPr>
                    <w:rFonts w:ascii="Cambria Math" w:eastAsia="Times New Roman" w:hAnsi="Cambria Math" w:cs="Times New Roman"/>
                    <w:sz w:val="24"/>
                    <w:szCs w:val="24"/>
                    <w:lang w:eastAsia="en-ID"/>
                  </w:rPr>
                  <m:t>dist</m:t>
                </m:r>
                <m:d>
                  <m:dPr>
                    <m:ctrlPr>
                      <w:rPr>
                        <w:rFonts w:ascii="Cambria Math" w:eastAsia="Times New Roman" w:hAnsi="Cambria Math" w:cs="Times New Roman"/>
                        <w:i/>
                        <w:iCs/>
                        <w:sz w:val="24"/>
                        <w:szCs w:val="24"/>
                        <w:lang w:eastAsia="en-ID"/>
                      </w:rPr>
                    </m:ctrlPr>
                  </m:dPr>
                  <m:e>
                    <m:r>
                      <m:rPr>
                        <m:sty m:val="bi"/>
                      </m:rPr>
                      <w:rPr>
                        <w:rFonts w:ascii="Cambria Math" w:eastAsia="Times New Roman" w:hAnsi="Cambria Math" w:cs="Times New Roman"/>
                        <w:sz w:val="24"/>
                        <w:szCs w:val="24"/>
                        <w:lang w:eastAsia="en-ID"/>
                      </w:rPr>
                      <m:t>o,</m:t>
                    </m:r>
                    <m:sSup>
                      <m:sSupPr>
                        <m:ctrlPr>
                          <w:rPr>
                            <w:rFonts w:ascii="Cambria Math" w:eastAsia="Times New Roman" w:hAnsi="Cambria Math" w:cs="Times New Roman"/>
                            <w:b/>
                            <w:bCs/>
                            <w:i/>
                            <w:iCs/>
                            <w:sz w:val="24"/>
                            <w:szCs w:val="24"/>
                            <w:lang w:eastAsia="en-ID"/>
                          </w:rPr>
                        </m:ctrlPr>
                      </m:sSupPr>
                      <m:e>
                        <m:r>
                          <m:rPr>
                            <m:sty m:val="bi"/>
                          </m:rPr>
                          <w:rPr>
                            <w:rFonts w:ascii="Cambria Math" w:eastAsia="Times New Roman" w:hAnsi="Cambria Math" w:cs="Times New Roman"/>
                            <w:sz w:val="24"/>
                            <w:szCs w:val="24"/>
                            <w:lang w:eastAsia="en-ID"/>
                          </w:rPr>
                          <m:t>o</m:t>
                        </m:r>
                      </m:e>
                      <m:sup>
                        <m:r>
                          <m:rPr>
                            <m:sty m:val="bi"/>
                          </m:rPr>
                          <w:rPr>
                            <w:rFonts w:ascii="Cambria Math" w:eastAsia="Times New Roman" w:hAnsi="Cambria Math" w:cs="Times New Roman"/>
                            <w:sz w:val="24"/>
                            <w:szCs w:val="24"/>
                            <w:lang w:eastAsia="en-ID"/>
                          </w:rPr>
                          <m:t>'</m:t>
                        </m:r>
                      </m:sup>
                    </m:sSup>
                  </m:e>
                </m:d>
              </m:e>
            </m:nary>
          </m:num>
          <m:den>
            <m:d>
              <m:dPr>
                <m:begChr m:val="|"/>
                <m:endChr m:val="|"/>
                <m:ctrlPr>
                  <w:rPr>
                    <w:rFonts w:ascii="Cambria Math" w:eastAsia="Times New Roman" w:hAnsi="Cambria Math" w:cs="Times New Roman"/>
                    <w:i/>
                    <w:iCs/>
                    <w:sz w:val="24"/>
                    <w:szCs w:val="24"/>
                    <w:lang w:eastAsia="en-ID"/>
                  </w:rPr>
                </m:ctrlPr>
              </m:dPr>
              <m:e>
                <m:sSub>
                  <m:sSubPr>
                    <m:ctrlPr>
                      <w:rPr>
                        <w:rFonts w:ascii="Cambria Math" w:eastAsia="Times New Roman" w:hAnsi="Cambria Math" w:cs="Times New Roman"/>
                        <w:i/>
                        <w:iCs/>
                        <w:sz w:val="24"/>
                        <w:szCs w:val="24"/>
                        <w:lang w:eastAsia="en-ID"/>
                      </w:rPr>
                    </m:ctrlPr>
                  </m:sSubPr>
                  <m:e>
                    <m:r>
                      <w:rPr>
                        <w:rFonts w:ascii="Cambria Math" w:eastAsia="Times New Roman" w:hAnsi="Cambria Math" w:cs="Times New Roman"/>
                        <w:sz w:val="24"/>
                        <w:szCs w:val="24"/>
                        <w:lang w:eastAsia="en-ID"/>
                      </w:rPr>
                      <m:t>C</m:t>
                    </m:r>
                  </m:e>
                  <m:sub>
                    <m:r>
                      <w:rPr>
                        <w:rFonts w:ascii="Cambria Math" w:eastAsia="Times New Roman" w:hAnsi="Cambria Math" w:cs="Times New Roman"/>
                        <w:sz w:val="24"/>
                        <w:szCs w:val="24"/>
                        <w:lang w:eastAsia="en-ID"/>
                      </w:rPr>
                      <m:t>i</m:t>
                    </m:r>
                  </m:sub>
                </m:sSub>
              </m:e>
            </m:d>
            <m:r>
              <w:rPr>
                <w:rFonts w:ascii="Cambria Math" w:eastAsia="Times New Roman" w:hAnsi="Cambria Math" w:cs="Times New Roman"/>
                <w:sz w:val="24"/>
                <w:szCs w:val="24"/>
                <w:lang w:eastAsia="en-ID"/>
              </w:rPr>
              <m:t>-1</m:t>
            </m:r>
          </m:den>
        </m:f>
      </m:oMath>
      <w:r w:rsidRPr="00036E9E">
        <w:rPr>
          <w:rFonts w:ascii="Times New Roman" w:eastAsia="Times New Roman" w:hAnsi="Times New Roman" w:cs="Times New Roman"/>
          <w:i/>
          <w:iCs/>
          <w:sz w:val="24"/>
          <w:szCs w:val="24"/>
          <w:lang w:eastAsia="en-ID"/>
        </w:rPr>
        <w:t xml:space="preserve">=, </w:t>
      </w:r>
      <w:r w:rsidRPr="00036E9E">
        <w:rPr>
          <w:rFonts w:ascii="Times New Roman" w:eastAsia="Times New Roman" w:hAnsi="Times New Roman" w:cs="Times New Roman"/>
          <w:b/>
          <w:bCs/>
          <w:i/>
          <w:iCs/>
          <w:sz w:val="24"/>
          <w:szCs w:val="24"/>
          <w:lang w:eastAsia="en-ID"/>
        </w:rPr>
        <w:t xml:space="preserve">o </w:t>
      </w:r>
      <w:r w:rsidRPr="00036E9E">
        <w:rPr>
          <w:rFonts w:ascii="Times New Roman" w:eastAsia="Times New Roman" w:hAnsi="Times New Roman" w:cs="Times New Roman"/>
          <w:b/>
          <w:bCs/>
          <w:sz w:val="24"/>
          <w:szCs w:val="24"/>
          <w:lang w:eastAsia="en-ID"/>
        </w:rPr>
        <w:sym w:font="Symbol" w:char="F0CE"/>
      </w:r>
      <w:r w:rsidRPr="00036E9E">
        <w:rPr>
          <w:rFonts w:ascii="Times New Roman" w:eastAsia="Times New Roman" w:hAnsi="Times New Roman" w:cs="Times New Roman"/>
          <w:b/>
          <w:bCs/>
          <w:i/>
          <w:iCs/>
          <w:sz w:val="24"/>
          <w:szCs w:val="24"/>
          <w:lang w:eastAsia="en-ID"/>
        </w:rPr>
        <w:t xml:space="preserve"> </w:t>
      </w:r>
      <w:r w:rsidRPr="00036E9E">
        <w:rPr>
          <w:rFonts w:ascii="Times New Roman" w:eastAsia="Times New Roman" w:hAnsi="Times New Roman" w:cs="Times New Roman"/>
          <w:i/>
          <w:iCs/>
          <w:sz w:val="24"/>
          <w:szCs w:val="24"/>
          <w:lang w:eastAsia="en-ID"/>
        </w:rPr>
        <w:t xml:space="preserve"> C</w:t>
      </w:r>
      <w:r w:rsidRPr="00036E9E">
        <w:rPr>
          <w:rFonts w:ascii="Times New Roman" w:eastAsia="Times New Roman" w:hAnsi="Times New Roman" w:cs="Times New Roman"/>
          <w:i/>
          <w:iCs/>
          <w:sz w:val="24"/>
          <w:szCs w:val="24"/>
          <w:vertAlign w:val="subscript"/>
          <w:lang w:eastAsia="en-ID"/>
        </w:rPr>
        <w:t xml:space="preserve">i  </w:t>
      </w:r>
      <w:r w:rsidRPr="00036E9E">
        <w:rPr>
          <w:rFonts w:ascii="Times New Roman" w:eastAsia="Times New Roman" w:hAnsi="Times New Roman" w:cs="Times New Roman"/>
          <w:sz w:val="24"/>
          <w:szCs w:val="24"/>
          <w:lang w:eastAsia="en-ID"/>
        </w:rPr>
        <w:t xml:space="preserve">(1 ≤ </w:t>
      </w:r>
      <w:proofErr w:type="spellStart"/>
      <w:r w:rsidRPr="00036E9E">
        <w:rPr>
          <w:rFonts w:ascii="Times New Roman" w:eastAsia="Times New Roman" w:hAnsi="Times New Roman" w:cs="Times New Roman"/>
          <w:i/>
          <w:iCs/>
          <w:sz w:val="24"/>
          <w:szCs w:val="24"/>
          <w:lang w:eastAsia="en-ID"/>
        </w:rPr>
        <w:t>i</w:t>
      </w:r>
      <w:proofErr w:type="spellEnd"/>
      <w:r w:rsidRPr="00036E9E">
        <w:rPr>
          <w:rFonts w:ascii="Times New Roman" w:eastAsia="Times New Roman" w:hAnsi="Times New Roman" w:cs="Times New Roman"/>
          <w:i/>
          <w:iCs/>
          <w:sz w:val="24"/>
          <w:szCs w:val="24"/>
          <w:lang w:eastAsia="en-ID"/>
        </w:rPr>
        <w:t xml:space="preserve"> </w:t>
      </w:r>
      <w:r w:rsidRPr="00036E9E">
        <w:rPr>
          <w:rFonts w:ascii="Times New Roman" w:eastAsia="Times New Roman" w:hAnsi="Times New Roman" w:cs="Times New Roman"/>
          <w:sz w:val="24"/>
          <w:szCs w:val="24"/>
          <w:lang w:eastAsia="en-ID"/>
        </w:rPr>
        <w:t xml:space="preserve">≤ </w:t>
      </w:r>
      <w:r w:rsidRPr="00036E9E">
        <w:rPr>
          <w:rFonts w:ascii="Times New Roman" w:eastAsia="Times New Roman" w:hAnsi="Times New Roman" w:cs="Times New Roman"/>
          <w:i/>
          <w:iCs/>
          <w:sz w:val="24"/>
          <w:szCs w:val="24"/>
          <w:lang w:eastAsia="en-ID"/>
        </w:rPr>
        <w:t>k</w:t>
      </w:r>
      <w:r w:rsidRPr="00036E9E">
        <w:rPr>
          <w:rFonts w:ascii="Times New Roman" w:eastAsia="Times New Roman" w:hAnsi="Times New Roman" w:cs="Times New Roman"/>
          <w:sz w:val="24"/>
          <w:szCs w:val="24"/>
          <w:lang w:eastAsia="en-ID"/>
        </w:rPr>
        <w:t>)</w:t>
      </w:r>
      <w:r w:rsidRPr="00036E9E">
        <w:rPr>
          <w:rFonts w:ascii="Times New Roman" w:eastAsia="Times New Roman" w:hAnsi="Times New Roman" w:cs="Times New Roman"/>
          <w:sz w:val="24"/>
          <w:szCs w:val="24"/>
          <w:lang w:eastAsia="en-ID"/>
        </w:rPr>
        <w:tab/>
      </w:r>
      <w:r w:rsidRPr="00036E9E">
        <w:rPr>
          <w:rFonts w:ascii="Times New Roman" w:eastAsia="Times New Roman" w:hAnsi="Times New Roman" w:cs="Times New Roman"/>
          <w:sz w:val="24"/>
          <w:szCs w:val="24"/>
          <w:lang w:eastAsia="en-ID"/>
        </w:rPr>
        <w:tab/>
      </w:r>
      <w:r w:rsidRPr="00036E9E">
        <w:rPr>
          <w:rFonts w:ascii="Times New Roman" w:eastAsia="Times New Roman" w:hAnsi="Times New Roman" w:cs="Times New Roman"/>
          <w:sz w:val="24"/>
          <w:szCs w:val="24"/>
          <w:lang w:eastAsia="en-ID"/>
        </w:rPr>
        <w:tab/>
      </w:r>
      <w:r w:rsidRPr="00036E9E">
        <w:rPr>
          <w:rFonts w:ascii="Times New Roman" w:eastAsia="Times New Roman" w:hAnsi="Times New Roman" w:cs="Times New Roman"/>
          <w:sz w:val="24"/>
          <w:szCs w:val="24"/>
          <w:lang w:eastAsia="en-ID"/>
        </w:rPr>
        <w:tab/>
        <w:t>(2.5)</w:t>
      </w:r>
      <w:r w:rsidRPr="00036E9E">
        <w:rPr>
          <w:rFonts w:ascii="Times New Roman" w:eastAsia="Times New Roman" w:hAnsi="Times New Roman" w:cs="Times New Roman"/>
          <w:i/>
          <w:iCs/>
          <w:sz w:val="24"/>
          <w:szCs w:val="24"/>
          <w:lang w:eastAsia="en-ID"/>
        </w:rPr>
        <w:t xml:space="preserve"> </w:t>
      </w:r>
    </w:p>
    <w:bookmarkEnd w:id="101"/>
    <w:p w14:paraId="6B3BDFE2" w14:textId="3733D999" w:rsidR="00036E9E" w:rsidRPr="00036E9E" w:rsidRDefault="00036E9E" w:rsidP="00036E9E">
      <w:pPr>
        <w:spacing w:before="240" w:after="240" w:line="360" w:lineRule="auto"/>
        <w:ind w:firstLine="426"/>
        <w:jc w:val="both"/>
        <w:rPr>
          <w:rFonts w:ascii="Times New Roman" w:eastAsia="Times New Roman" w:hAnsi="Times New Roman" w:cs="Times New Roman"/>
          <w:sz w:val="24"/>
          <w:szCs w:val="24"/>
          <w:lang w:eastAsia="en-ID"/>
        </w:rPr>
      </w:pPr>
      <w:r w:rsidRPr="00036E9E">
        <w:rPr>
          <w:rFonts w:ascii="Times New Roman" w:hAnsi="Times New Roman" w:cs="Times New Roman"/>
          <w:sz w:val="24"/>
          <w:szCs w:val="24"/>
          <w:lang w:val="en-US"/>
        </w:rPr>
        <w:t xml:space="preserve">Setiap objek o </w:t>
      </w:r>
      <w:r w:rsidRPr="00036E9E">
        <w:rPr>
          <w:rFonts w:ascii="Times New Roman" w:hAnsi="Times New Roman" w:cs="Times New Roman"/>
          <w:sz w:val="24"/>
          <w:szCs w:val="24"/>
          <w:lang w:val="en-US"/>
        </w:rPr>
        <w:t xml:space="preserve"> dataset, perhitungan dilakukan a(o) untuk mencari jarak rata-rata antara o dan semua objek lain pada </w:t>
      </w:r>
      <w:proofErr w:type="spellStart"/>
      <w:r w:rsidRPr="00036E9E">
        <w:rPr>
          <w:rFonts w:ascii="Times New Roman" w:hAnsi="Times New Roman" w:cs="Times New Roman"/>
          <w:sz w:val="24"/>
          <w:szCs w:val="24"/>
          <w:lang w:val="en-US"/>
        </w:rPr>
        <w:t>klaster</w:t>
      </w:r>
      <w:proofErr w:type="spellEnd"/>
      <w:r w:rsidRPr="00036E9E">
        <w:rPr>
          <w:rFonts w:ascii="Times New Roman" w:hAnsi="Times New Roman" w:cs="Times New Roman"/>
          <w:sz w:val="24"/>
          <w:szCs w:val="24"/>
          <w:lang w:val="en-US"/>
        </w:rPr>
        <w:t xml:space="preserve"> yang sama.</w:t>
      </w:r>
      <w:bookmarkStart w:id="102" w:name="_Hlk148655145"/>
      <w:r w:rsidRPr="00036E9E">
        <w:rPr>
          <w:rFonts w:ascii="Times New Roman" w:eastAsia="Times New Roman" w:hAnsi="Times New Roman" w:cs="Times New Roman"/>
          <w:sz w:val="24"/>
          <w:szCs w:val="24"/>
          <w:lang w:eastAsia="en-ID"/>
        </w:rPr>
        <w:t xml:space="preserve"> </w:t>
      </w:r>
    </w:p>
    <w:p w14:paraId="7308E486" w14:textId="77777777" w:rsidR="00036E9E" w:rsidRPr="00036E9E" w:rsidRDefault="00036E9E" w:rsidP="00036E9E">
      <w:pPr>
        <w:spacing w:before="240" w:after="240" w:line="360" w:lineRule="auto"/>
        <w:ind w:firstLine="426"/>
        <w:jc w:val="both"/>
        <w:rPr>
          <w:rFonts w:ascii="Times New Roman" w:eastAsia="Times New Roman" w:hAnsi="Times New Roman" w:cs="Times New Roman"/>
          <w:sz w:val="24"/>
          <w:szCs w:val="24"/>
          <w:lang w:eastAsia="en-ID"/>
        </w:rPr>
      </w:pPr>
      <w:r w:rsidRPr="00036E9E">
        <w:rPr>
          <w:rFonts w:ascii="Times New Roman" w:eastAsia="Times New Roman" w:hAnsi="Times New Roman" w:cs="Times New Roman"/>
          <w:i/>
          <w:iCs/>
          <w:sz w:val="24"/>
          <w:szCs w:val="24"/>
          <w:lang w:eastAsia="en-ID"/>
        </w:rPr>
        <w:t>b(</w:t>
      </w:r>
      <w:r w:rsidRPr="00036E9E">
        <w:rPr>
          <w:rFonts w:ascii="Times New Roman" w:eastAsia="Times New Roman" w:hAnsi="Times New Roman" w:cs="Times New Roman"/>
          <w:b/>
          <w:bCs/>
          <w:i/>
          <w:iCs/>
          <w:sz w:val="24"/>
          <w:szCs w:val="24"/>
          <w:lang w:eastAsia="en-ID"/>
        </w:rPr>
        <w:t>o</w:t>
      </w:r>
      <w:r w:rsidRPr="00036E9E">
        <w:rPr>
          <w:rFonts w:ascii="Times New Roman" w:eastAsia="Times New Roman" w:hAnsi="Times New Roman" w:cs="Times New Roman"/>
          <w:i/>
          <w:iCs/>
          <w:sz w:val="24"/>
          <w:szCs w:val="24"/>
          <w:lang w:eastAsia="en-ID"/>
        </w:rPr>
        <w:t xml:space="preserve">) = </w:t>
      </w:r>
      <w:r w:rsidRPr="00036E9E">
        <w:rPr>
          <w:rFonts w:ascii="Times New Roman" w:eastAsia="Times New Roman" w:hAnsi="Times New Roman" w:cs="Times New Roman"/>
          <w:sz w:val="24"/>
          <w:szCs w:val="24"/>
          <w:lang w:eastAsia="en-ID"/>
        </w:rPr>
        <w:t xml:space="preserve">min </w:t>
      </w:r>
      <w:r w:rsidRPr="00036E9E">
        <w:rPr>
          <w:rFonts w:ascii="Times New Roman" w:eastAsia="Times New Roman" w:hAnsi="Times New Roman" w:cs="Times New Roman"/>
          <w:i/>
          <w:iCs/>
          <w:sz w:val="24"/>
          <w:szCs w:val="24"/>
          <w:lang w:eastAsia="en-ID"/>
        </w:rPr>
        <w:t>C</w:t>
      </w:r>
      <w:r w:rsidRPr="00036E9E">
        <w:rPr>
          <w:rFonts w:ascii="Times New Roman" w:eastAsia="Times New Roman" w:hAnsi="Times New Roman" w:cs="Times New Roman"/>
          <w:i/>
          <w:iCs/>
          <w:sz w:val="24"/>
          <w:szCs w:val="24"/>
          <w:vertAlign w:val="subscript"/>
          <w:lang w:eastAsia="en-ID"/>
        </w:rPr>
        <w:t>j</w:t>
      </w:r>
      <w:r w:rsidRPr="00036E9E">
        <w:rPr>
          <w:rFonts w:ascii="Times New Roman" w:eastAsia="Times New Roman" w:hAnsi="Times New Roman" w:cs="Times New Roman"/>
          <w:sz w:val="24"/>
          <w:szCs w:val="24"/>
          <w:lang w:eastAsia="en-ID"/>
        </w:rPr>
        <w:t xml:space="preserve">:1 ≤ j &lt; </w:t>
      </w:r>
      <w:proofErr w:type="spellStart"/>
      <w:proofErr w:type="gramStart"/>
      <w:r w:rsidRPr="00036E9E">
        <w:rPr>
          <w:rFonts w:ascii="Times New Roman" w:eastAsia="Times New Roman" w:hAnsi="Times New Roman" w:cs="Times New Roman"/>
          <w:i/>
          <w:iCs/>
          <w:sz w:val="24"/>
          <w:szCs w:val="24"/>
          <w:lang w:eastAsia="en-ID"/>
        </w:rPr>
        <w:t>k,j</w:t>
      </w:r>
      <w:proofErr w:type="spellEnd"/>
      <w:proofErr w:type="gramEnd"/>
      <w:r w:rsidRPr="00036E9E">
        <w:rPr>
          <w:rFonts w:ascii="Times New Roman" w:eastAsia="Times New Roman" w:hAnsi="Times New Roman" w:cs="Times New Roman"/>
          <w:i/>
          <w:iCs/>
          <w:sz w:val="24"/>
          <w:szCs w:val="24"/>
          <w:lang w:eastAsia="en-ID"/>
        </w:rPr>
        <w:t xml:space="preserve"> ≠ </w:t>
      </w:r>
      <w:proofErr w:type="spellStart"/>
      <w:r w:rsidRPr="00036E9E">
        <w:rPr>
          <w:rFonts w:ascii="Times New Roman" w:eastAsia="Times New Roman" w:hAnsi="Times New Roman" w:cs="Times New Roman"/>
          <w:i/>
          <w:iCs/>
          <w:sz w:val="24"/>
          <w:szCs w:val="24"/>
          <w:lang w:eastAsia="en-ID"/>
        </w:rPr>
        <w:t>i</w:t>
      </w:r>
      <w:proofErr w:type="spellEnd"/>
      <w:r w:rsidRPr="00036E9E">
        <w:rPr>
          <w:rFonts w:ascii="Times New Roman" w:eastAsia="Times New Roman" w:hAnsi="Times New Roman" w:cs="Times New Roman"/>
          <w:i/>
          <w:iCs/>
          <w:sz w:val="24"/>
          <w:szCs w:val="24"/>
          <w:lang w:eastAsia="en-ID"/>
        </w:rPr>
        <w:t xml:space="preserve"> </w:t>
      </w:r>
      <m:oMath>
        <m:d>
          <m:dPr>
            <m:begChr m:val="{"/>
            <m:endChr m:val="}"/>
            <m:ctrlPr>
              <w:rPr>
                <w:rFonts w:ascii="Cambria Math" w:eastAsia="Times New Roman" w:hAnsi="Cambria Math" w:cs="Times New Roman"/>
                <w:i/>
                <w:iCs/>
                <w:sz w:val="24"/>
                <w:szCs w:val="24"/>
                <w:lang w:eastAsia="en-ID"/>
              </w:rPr>
            </m:ctrlPr>
          </m:dPr>
          <m:e>
            <m:f>
              <m:fPr>
                <m:ctrlPr>
                  <w:rPr>
                    <w:rFonts w:ascii="Cambria Math" w:eastAsia="Times New Roman" w:hAnsi="Cambria Math" w:cs="Times New Roman"/>
                    <w:i/>
                    <w:iCs/>
                    <w:sz w:val="24"/>
                    <w:szCs w:val="24"/>
                    <w:lang w:eastAsia="en-ID"/>
                  </w:rPr>
                </m:ctrlPr>
              </m:fPr>
              <m:num>
                <m:nary>
                  <m:naryPr>
                    <m:chr m:val="∑"/>
                    <m:limLoc m:val="subSup"/>
                    <m:supHide m:val="1"/>
                    <m:ctrlPr>
                      <w:rPr>
                        <w:rFonts w:ascii="Cambria Math" w:eastAsia="Times New Roman" w:hAnsi="Cambria Math" w:cs="Times New Roman"/>
                        <w:i/>
                        <w:iCs/>
                        <w:sz w:val="24"/>
                        <w:szCs w:val="24"/>
                        <w:lang w:eastAsia="en-ID"/>
                      </w:rPr>
                    </m:ctrlPr>
                  </m:naryPr>
                  <m:sub>
                    <m:sSup>
                      <m:sSupPr>
                        <m:ctrlPr>
                          <w:rPr>
                            <w:rFonts w:ascii="Cambria Math" w:eastAsia="Times New Roman" w:hAnsi="Cambria Math" w:cs="Times New Roman"/>
                            <w:b/>
                            <w:bCs/>
                            <w:i/>
                            <w:iCs/>
                            <w:sz w:val="24"/>
                            <w:szCs w:val="24"/>
                            <w:lang w:eastAsia="en-ID"/>
                          </w:rPr>
                        </m:ctrlPr>
                      </m:sSupPr>
                      <m:e>
                        <m:r>
                          <m:rPr>
                            <m:sty m:val="bi"/>
                          </m:rPr>
                          <w:rPr>
                            <w:rFonts w:ascii="Cambria Math" w:eastAsia="Times New Roman" w:hAnsi="Cambria Math" w:cs="Times New Roman"/>
                            <w:sz w:val="24"/>
                            <w:szCs w:val="24"/>
                            <w:lang w:eastAsia="en-ID"/>
                          </w:rPr>
                          <m:t>o</m:t>
                        </m:r>
                      </m:e>
                      <m:sup>
                        <m:r>
                          <m:rPr>
                            <m:sty m:val="bi"/>
                          </m:rPr>
                          <w:rPr>
                            <w:rFonts w:ascii="Cambria Math" w:eastAsia="Times New Roman" w:hAnsi="Cambria Math" w:cs="Times New Roman"/>
                            <w:sz w:val="24"/>
                            <w:szCs w:val="24"/>
                            <w:lang w:eastAsia="en-ID"/>
                          </w:rPr>
                          <m:t>'</m:t>
                        </m:r>
                      </m:sup>
                    </m:sSup>
                    <m:r>
                      <m:rPr>
                        <m:sty m:val="b"/>
                      </m:rPr>
                      <w:rPr>
                        <w:rFonts w:ascii="Cambria Math" w:eastAsia="Times New Roman" w:hAnsi="Cambria Math" w:cs="Times New Roman"/>
                        <w:b/>
                        <w:bCs/>
                        <w:sz w:val="24"/>
                        <w:szCs w:val="24"/>
                        <w:lang w:eastAsia="en-ID"/>
                      </w:rPr>
                      <w:sym w:font="Symbol" w:char="F0CE"/>
                    </m:r>
                  </m:sub>
                  <m:sup/>
                  <m:e>
                    <m:r>
                      <w:rPr>
                        <w:rFonts w:ascii="Cambria Math" w:eastAsia="Times New Roman" w:hAnsi="Cambria Math" w:cs="Times New Roman"/>
                        <w:sz w:val="24"/>
                        <w:szCs w:val="24"/>
                        <w:lang w:eastAsia="en-ID"/>
                      </w:rPr>
                      <m:t>dist</m:t>
                    </m:r>
                    <m:d>
                      <m:dPr>
                        <m:ctrlPr>
                          <w:rPr>
                            <w:rFonts w:ascii="Cambria Math" w:eastAsia="Times New Roman" w:hAnsi="Cambria Math" w:cs="Times New Roman"/>
                            <w:i/>
                            <w:iCs/>
                            <w:sz w:val="24"/>
                            <w:szCs w:val="24"/>
                            <w:lang w:eastAsia="en-ID"/>
                          </w:rPr>
                        </m:ctrlPr>
                      </m:dPr>
                      <m:e>
                        <m:r>
                          <m:rPr>
                            <m:sty m:val="bi"/>
                          </m:rPr>
                          <w:rPr>
                            <w:rFonts w:ascii="Cambria Math" w:eastAsia="Times New Roman" w:hAnsi="Cambria Math" w:cs="Times New Roman"/>
                            <w:sz w:val="24"/>
                            <w:szCs w:val="24"/>
                            <w:lang w:eastAsia="en-ID"/>
                          </w:rPr>
                          <m:t>o,</m:t>
                        </m:r>
                        <m:sSup>
                          <m:sSupPr>
                            <m:ctrlPr>
                              <w:rPr>
                                <w:rFonts w:ascii="Cambria Math" w:eastAsia="Times New Roman" w:hAnsi="Cambria Math" w:cs="Times New Roman"/>
                                <w:b/>
                                <w:bCs/>
                                <w:i/>
                                <w:iCs/>
                                <w:sz w:val="24"/>
                                <w:szCs w:val="24"/>
                                <w:lang w:eastAsia="en-ID"/>
                              </w:rPr>
                            </m:ctrlPr>
                          </m:sSupPr>
                          <m:e>
                            <m:r>
                              <m:rPr>
                                <m:sty m:val="bi"/>
                              </m:rPr>
                              <w:rPr>
                                <w:rFonts w:ascii="Cambria Math" w:eastAsia="Times New Roman" w:hAnsi="Cambria Math" w:cs="Times New Roman"/>
                                <w:sz w:val="24"/>
                                <w:szCs w:val="24"/>
                                <w:lang w:eastAsia="en-ID"/>
                              </w:rPr>
                              <m:t>o</m:t>
                            </m:r>
                          </m:e>
                          <m:sup>
                            <m:r>
                              <m:rPr>
                                <m:sty m:val="bi"/>
                              </m:rPr>
                              <w:rPr>
                                <w:rFonts w:ascii="Cambria Math" w:eastAsia="Times New Roman" w:hAnsi="Cambria Math" w:cs="Times New Roman"/>
                                <w:sz w:val="24"/>
                                <w:szCs w:val="24"/>
                                <w:lang w:eastAsia="en-ID"/>
                              </w:rPr>
                              <m:t>'</m:t>
                            </m:r>
                          </m:sup>
                        </m:sSup>
                      </m:e>
                    </m:d>
                  </m:e>
                </m:nary>
              </m:num>
              <m:den>
                <m:d>
                  <m:dPr>
                    <m:begChr m:val="|"/>
                    <m:endChr m:val="|"/>
                    <m:ctrlPr>
                      <w:rPr>
                        <w:rFonts w:ascii="Cambria Math" w:eastAsia="Times New Roman" w:hAnsi="Cambria Math" w:cs="Times New Roman"/>
                        <w:i/>
                        <w:iCs/>
                        <w:sz w:val="24"/>
                        <w:szCs w:val="24"/>
                        <w:lang w:eastAsia="en-ID"/>
                      </w:rPr>
                    </m:ctrlPr>
                  </m:dPr>
                  <m:e>
                    <m:sSub>
                      <m:sSubPr>
                        <m:ctrlPr>
                          <w:rPr>
                            <w:rFonts w:ascii="Cambria Math" w:eastAsia="Times New Roman" w:hAnsi="Cambria Math" w:cs="Times New Roman"/>
                            <w:i/>
                            <w:iCs/>
                            <w:sz w:val="24"/>
                            <w:szCs w:val="24"/>
                            <w:lang w:eastAsia="en-ID"/>
                          </w:rPr>
                        </m:ctrlPr>
                      </m:sSubPr>
                      <m:e>
                        <m:r>
                          <w:rPr>
                            <w:rFonts w:ascii="Cambria Math" w:eastAsia="Times New Roman" w:hAnsi="Cambria Math" w:cs="Times New Roman"/>
                            <w:sz w:val="24"/>
                            <w:szCs w:val="24"/>
                            <w:lang w:eastAsia="en-ID"/>
                          </w:rPr>
                          <m:t>C</m:t>
                        </m:r>
                      </m:e>
                      <m:sub>
                        <m:r>
                          <w:rPr>
                            <w:rFonts w:ascii="Cambria Math" w:eastAsia="Times New Roman" w:hAnsi="Cambria Math" w:cs="Times New Roman"/>
                            <w:sz w:val="24"/>
                            <w:szCs w:val="24"/>
                            <w:lang w:eastAsia="en-ID"/>
                          </w:rPr>
                          <m:t>j</m:t>
                        </m:r>
                      </m:sub>
                    </m:sSub>
                  </m:e>
                </m:d>
              </m:den>
            </m:f>
          </m:e>
        </m:d>
      </m:oMath>
      <w:r w:rsidRPr="00036E9E">
        <w:rPr>
          <w:rFonts w:ascii="Times New Roman" w:eastAsia="Times New Roman" w:hAnsi="Times New Roman" w:cs="Times New Roman"/>
          <w:sz w:val="24"/>
          <w:szCs w:val="24"/>
          <w:lang w:eastAsia="en-ID"/>
        </w:rPr>
        <w:tab/>
      </w:r>
      <w:r w:rsidRPr="00036E9E">
        <w:rPr>
          <w:rFonts w:ascii="Times New Roman" w:eastAsia="Times New Roman" w:hAnsi="Times New Roman" w:cs="Times New Roman"/>
          <w:sz w:val="24"/>
          <w:szCs w:val="24"/>
          <w:lang w:eastAsia="en-ID"/>
        </w:rPr>
        <w:tab/>
      </w:r>
      <w:r w:rsidRPr="00036E9E">
        <w:rPr>
          <w:rFonts w:ascii="Times New Roman" w:eastAsia="Times New Roman" w:hAnsi="Times New Roman" w:cs="Times New Roman"/>
          <w:sz w:val="24"/>
          <w:szCs w:val="24"/>
          <w:lang w:eastAsia="en-ID"/>
        </w:rPr>
        <w:tab/>
      </w:r>
      <w:r w:rsidRPr="00036E9E">
        <w:rPr>
          <w:rFonts w:ascii="Times New Roman" w:eastAsia="Times New Roman" w:hAnsi="Times New Roman" w:cs="Times New Roman"/>
          <w:sz w:val="24"/>
          <w:szCs w:val="24"/>
          <w:lang w:eastAsia="en-ID"/>
        </w:rPr>
        <w:tab/>
        <w:t>(2.6)</w:t>
      </w:r>
    </w:p>
    <w:bookmarkEnd w:id="102"/>
    <w:p w14:paraId="033BE34F" w14:textId="36469F50" w:rsidR="00036E9E" w:rsidRPr="00036E9E" w:rsidRDefault="00036E9E" w:rsidP="00036E9E">
      <w:pPr>
        <w:spacing w:after="240" w:line="360" w:lineRule="auto"/>
        <w:ind w:firstLine="426"/>
        <w:jc w:val="both"/>
        <w:rPr>
          <w:rFonts w:ascii="Times New Roman" w:eastAsia="Times New Roman" w:hAnsi="Times New Roman" w:cs="Times New Roman"/>
          <w:sz w:val="24"/>
          <w:szCs w:val="24"/>
          <w:lang w:eastAsia="en-ID"/>
        </w:rPr>
      </w:pPr>
      <w:r w:rsidRPr="00036E9E">
        <w:rPr>
          <w:rFonts w:ascii="Times New Roman" w:hAnsi="Times New Roman" w:cs="Times New Roman"/>
          <w:sz w:val="24"/>
          <w:szCs w:val="24"/>
          <w:lang w:val="en-US"/>
        </w:rPr>
        <w:t xml:space="preserve">b(o) adalah jarak rata-rata terkecil dari o terhadap semua objek lain pada </w:t>
      </w:r>
      <w:proofErr w:type="spellStart"/>
      <w:r w:rsidRPr="00036E9E">
        <w:rPr>
          <w:rFonts w:ascii="Times New Roman" w:hAnsi="Times New Roman" w:cs="Times New Roman"/>
          <w:sz w:val="24"/>
          <w:szCs w:val="24"/>
          <w:lang w:val="en-US"/>
        </w:rPr>
        <w:t>klaster</w:t>
      </w:r>
      <w:proofErr w:type="spellEnd"/>
      <w:r w:rsidRPr="00036E9E">
        <w:rPr>
          <w:rFonts w:ascii="Times New Roman" w:hAnsi="Times New Roman" w:cs="Times New Roman"/>
          <w:sz w:val="24"/>
          <w:szCs w:val="24"/>
          <w:lang w:val="en-US"/>
        </w:rPr>
        <w:t xml:space="preserve"> yang lain.</w:t>
      </w:r>
      <w:bookmarkStart w:id="103" w:name="_Hlk148655170"/>
      <w:r w:rsidRPr="00036E9E">
        <w:rPr>
          <w:rFonts w:ascii="Times New Roman" w:eastAsia="Times New Roman" w:hAnsi="Times New Roman" w:cs="Times New Roman"/>
          <w:sz w:val="24"/>
          <w:szCs w:val="24"/>
          <w:lang w:eastAsia="en-ID"/>
        </w:rPr>
        <w:t xml:space="preserve"> </w:t>
      </w:r>
    </w:p>
    <w:p w14:paraId="2B8C091E" w14:textId="77777777" w:rsidR="00036E9E" w:rsidRPr="00036E9E" w:rsidRDefault="00036E9E" w:rsidP="00036E9E">
      <w:pPr>
        <w:spacing w:after="240" w:line="360" w:lineRule="auto"/>
        <w:ind w:firstLine="426"/>
        <w:jc w:val="both"/>
        <w:rPr>
          <w:rFonts w:ascii="Times New Roman" w:eastAsia="Times New Roman" w:hAnsi="Times New Roman" w:cs="Times New Roman"/>
          <w:sz w:val="24"/>
          <w:szCs w:val="24"/>
          <w:lang w:eastAsia="en-ID"/>
        </w:rPr>
      </w:pPr>
      <w:r w:rsidRPr="00036E9E">
        <w:rPr>
          <w:rFonts w:ascii="Times New Roman" w:eastAsia="Times New Roman" w:hAnsi="Times New Roman" w:cs="Times New Roman"/>
          <w:i/>
          <w:iCs/>
          <w:sz w:val="24"/>
          <w:szCs w:val="24"/>
          <w:lang w:eastAsia="en-ID"/>
        </w:rPr>
        <w:t>s</w:t>
      </w:r>
      <w:r w:rsidRPr="00036E9E">
        <w:rPr>
          <w:rFonts w:ascii="Times New Roman" w:eastAsia="Times New Roman" w:hAnsi="Times New Roman" w:cs="Times New Roman"/>
          <w:sz w:val="24"/>
          <w:szCs w:val="24"/>
          <w:lang w:eastAsia="en-ID"/>
        </w:rPr>
        <w:t>(</w:t>
      </w:r>
      <w:r w:rsidRPr="00036E9E">
        <w:rPr>
          <w:rFonts w:ascii="Times New Roman" w:eastAsia="Times New Roman" w:hAnsi="Times New Roman" w:cs="Times New Roman"/>
          <w:b/>
          <w:bCs/>
          <w:i/>
          <w:iCs/>
          <w:sz w:val="24"/>
          <w:szCs w:val="24"/>
          <w:lang w:eastAsia="en-ID"/>
        </w:rPr>
        <w:t>o</w:t>
      </w:r>
      <w:r w:rsidRPr="00036E9E">
        <w:rPr>
          <w:rFonts w:ascii="Times New Roman" w:eastAsia="Times New Roman" w:hAnsi="Times New Roman" w:cs="Times New Roman"/>
          <w:sz w:val="24"/>
          <w:szCs w:val="24"/>
          <w:lang w:eastAsia="en-ID"/>
        </w:rPr>
        <w:t xml:space="preserve">) = </w:t>
      </w:r>
      <m:oMath>
        <m:f>
          <m:fPr>
            <m:ctrlPr>
              <w:rPr>
                <w:rFonts w:ascii="Cambria Math" w:eastAsia="Times New Roman" w:hAnsi="Cambria Math" w:cs="Times New Roman"/>
                <w:i/>
                <w:sz w:val="24"/>
                <w:szCs w:val="24"/>
                <w:lang w:eastAsia="en-ID"/>
              </w:rPr>
            </m:ctrlPr>
          </m:fPr>
          <m:num>
            <m:r>
              <w:rPr>
                <w:rFonts w:ascii="Cambria Math" w:eastAsia="Times New Roman" w:hAnsi="Cambria Math" w:cs="Times New Roman"/>
                <w:sz w:val="24"/>
                <w:szCs w:val="24"/>
                <w:lang w:eastAsia="en-ID"/>
              </w:rPr>
              <m:t>b</m:t>
            </m:r>
            <m:d>
              <m:dPr>
                <m:ctrlPr>
                  <w:rPr>
                    <w:rFonts w:ascii="Cambria Math" w:eastAsia="Times New Roman" w:hAnsi="Cambria Math" w:cs="Times New Roman"/>
                    <w:iCs/>
                    <w:sz w:val="24"/>
                    <w:szCs w:val="24"/>
                    <w:lang w:eastAsia="en-ID"/>
                  </w:rPr>
                </m:ctrlPr>
              </m:dPr>
              <m:e>
                <m:r>
                  <m:rPr>
                    <m:sty m:val="bi"/>
                  </m:rPr>
                  <w:rPr>
                    <w:rFonts w:ascii="Cambria Math" w:eastAsia="Times New Roman" w:hAnsi="Cambria Math" w:cs="Times New Roman"/>
                    <w:sz w:val="24"/>
                    <w:szCs w:val="24"/>
                    <w:lang w:eastAsia="en-ID"/>
                  </w:rPr>
                  <m:t>o</m:t>
                </m:r>
              </m:e>
            </m:d>
            <m:r>
              <w:rPr>
                <w:rFonts w:ascii="Cambria Math" w:eastAsia="Times New Roman" w:hAnsi="Cambria Math" w:cs="Times New Roman"/>
                <w:sz w:val="24"/>
                <w:szCs w:val="24"/>
                <w:lang w:eastAsia="en-ID"/>
              </w:rPr>
              <m:t>-a (</m:t>
            </m:r>
            <m:r>
              <m:rPr>
                <m:sty m:val="b"/>
              </m:rPr>
              <w:rPr>
                <w:rFonts w:ascii="Cambria Math" w:eastAsia="Times New Roman" w:hAnsi="Cambria Math" w:cs="Times New Roman"/>
                <w:sz w:val="24"/>
                <w:szCs w:val="24"/>
                <w:lang w:eastAsia="en-ID"/>
              </w:rPr>
              <m:t>o</m:t>
            </m:r>
            <m:r>
              <w:rPr>
                <w:rFonts w:ascii="Cambria Math" w:eastAsia="Times New Roman" w:hAnsi="Cambria Math" w:cs="Times New Roman"/>
                <w:sz w:val="24"/>
                <w:szCs w:val="24"/>
                <w:lang w:eastAsia="en-ID"/>
              </w:rPr>
              <m:t>)</m:t>
            </m:r>
          </m:num>
          <m:den>
            <m:r>
              <m:rPr>
                <m:sty m:val="p"/>
              </m:rPr>
              <w:rPr>
                <w:rFonts w:ascii="Cambria Math" w:eastAsia="Times New Roman" w:hAnsi="Cambria Math" w:cs="Times New Roman"/>
                <w:sz w:val="24"/>
                <w:szCs w:val="24"/>
                <w:lang w:eastAsia="en-ID"/>
              </w:rPr>
              <m:t>max⁡</m:t>
            </m:r>
            <m:r>
              <w:rPr>
                <w:rFonts w:ascii="Cambria Math" w:eastAsia="Times New Roman" w:hAnsi="Cambria Math" w:cs="Times New Roman"/>
                <w:sz w:val="24"/>
                <w:szCs w:val="24"/>
                <w:lang w:eastAsia="en-ID"/>
              </w:rPr>
              <m:t>{a</m:t>
            </m:r>
            <m:d>
              <m:dPr>
                <m:ctrlPr>
                  <w:rPr>
                    <w:rFonts w:ascii="Cambria Math" w:eastAsia="Times New Roman" w:hAnsi="Cambria Math" w:cs="Times New Roman"/>
                    <w:iCs/>
                    <w:sz w:val="24"/>
                    <w:szCs w:val="24"/>
                    <w:lang w:eastAsia="en-ID"/>
                  </w:rPr>
                </m:ctrlPr>
              </m:dPr>
              <m:e>
                <m:r>
                  <m:rPr>
                    <m:sty m:val="bi"/>
                  </m:rPr>
                  <w:rPr>
                    <w:rFonts w:ascii="Cambria Math" w:eastAsia="Times New Roman" w:hAnsi="Cambria Math" w:cs="Times New Roman"/>
                    <w:sz w:val="24"/>
                    <w:szCs w:val="24"/>
                    <w:lang w:eastAsia="en-ID"/>
                  </w:rPr>
                  <m:t>o</m:t>
                </m:r>
              </m:e>
            </m:d>
            <m:r>
              <m:rPr>
                <m:sty m:val="p"/>
              </m:rPr>
              <w:rPr>
                <w:rFonts w:ascii="Cambria Math" w:eastAsia="Times New Roman" w:hAnsi="Cambria Math" w:cs="Times New Roman"/>
                <w:sz w:val="24"/>
                <w:szCs w:val="24"/>
                <w:lang w:eastAsia="en-ID"/>
              </w:rPr>
              <m:t xml:space="preserve">, </m:t>
            </m:r>
            <m:r>
              <w:rPr>
                <w:rFonts w:ascii="Cambria Math" w:eastAsia="Times New Roman" w:hAnsi="Cambria Math" w:cs="Times New Roman"/>
                <w:sz w:val="24"/>
                <w:szCs w:val="24"/>
                <w:lang w:eastAsia="en-ID"/>
              </w:rPr>
              <m:t>b</m:t>
            </m:r>
            <m:r>
              <m:rPr>
                <m:sty m:val="p"/>
              </m:rPr>
              <w:rPr>
                <w:rFonts w:ascii="Cambria Math" w:eastAsia="Times New Roman" w:hAnsi="Cambria Math" w:cs="Times New Roman"/>
                <w:sz w:val="24"/>
                <w:szCs w:val="24"/>
                <w:lang w:eastAsia="en-ID"/>
              </w:rPr>
              <m:t>(</m:t>
            </m:r>
            <m:r>
              <m:rPr>
                <m:sty m:val="bi"/>
              </m:rPr>
              <w:rPr>
                <w:rFonts w:ascii="Cambria Math" w:eastAsia="Times New Roman" w:hAnsi="Cambria Math" w:cs="Times New Roman"/>
                <w:sz w:val="24"/>
                <w:szCs w:val="24"/>
                <w:lang w:eastAsia="en-ID"/>
              </w:rPr>
              <m:t>o</m:t>
            </m:r>
            <m:r>
              <m:rPr>
                <m:sty m:val="p"/>
              </m:rPr>
              <w:rPr>
                <w:rFonts w:ascii="Cambria Math" w:eastAsia="Times New Roman" w:hAnsi="Cambria Math" w:cs="Times New Roman"/>
                <w:sz w:val="24"/>
                <w:szCs w:val="24"/>
                <w:lang w:eastAsia="en-ID"/>
              </w:rPr>
              <m:t>)</m:t>
            </m:r>
            <m:r>
              <w:rPr>
                <w:rFonts w:ascii="Cambria Math" w:eastAsia="Times New Roman" w:hAnsi="Cambria Math" w:cs="Times New Roman"/>
                <w:sz w:val="24"/>
                <w:szCs w:val="24"/>
                <w:lang w:eastAsia="en-ID"/>
              </w:rPr>
              <m:t>}</m:t>
            </m:r>
          </m:den>
        </m:f>
      </m:oMath>
      <w:r w:rsidRPr="00036E9E">
        <w:rPr>
          <w:rFonts w:ascii="Times New Roman" w:eastAsia="Times New Roman" w:hAnsi="Times New Roman" w:cs="Times New Roman"/>
          <w:sz w:val="24"/>
          <w:szCs w:val="24"/>
          <w:lang w:eastAsia="en-ID"/>
        </w:rPr>
        <w:tab/>
      </w:r>
      <w:r w:rsidRPr="00036E9E">
        <w:rPr>
          <w:rFonts w:ascii="Times New Roman" w:eastAsia="Times New Roman" w:hAnsi="Times New Roman" w:cs="Times New Roman"/>
          <w:sz w:val="24"/>
          <w:szCs w:val="24"/>
          <w:lang w:eastAsia="en-ID"/>
        </w:rPr>
        <w:tab/>
      </w:r>
      <w:r w:rsidRPr="00036E9E">
        <w:rPr>
          <w:rFonts w:ascii="Times New Roman" w:eastAsia="Times New Roman" w:hAnsi="Times New Roman" w:cs="Times New Roman"/>
          <w:sz w:val="24"/>
          <w:szCs w:val="24"/>
          <w:lang w:eastAsia="en-ID"/>
        </w:rPr>
        <w:tab/>
      </w:r>
      <w:r w:rsidRPr="00036E9E">
        <w:rPr>
          <w:rFonts w:ascii="Times New Roman" w:eastAsia="Times New Roman" w:hAnsi="Times New Roman" w:cs="Times New Roman"/>
          <w:sz w:val="24"/>
          <w:szCs w:val="24"/>
          <w:lang w:eastAsia="en-ID"/>
        </w:rPr>
        <w:tab/>
      </w:r>
      <w:r w:rsidRPr="00036E9E">
        <w:rPr>
          <w:rFonts w:ascii="Times New Roman" w:eastAsia="Times New Roman" w:hAnsi="Times New Roman" w:cs="Times New Roman"/>
          <w:sz w:val="24"/>
          <w:szCs w:val="24"/>
          <w:lang w:eastAsia="en-ID"/>
        </w:rPr>
        <w:tab/>
      </w:r>
      <w:r w:rsidRPr="00036E9E">
        <w:rPr>
          <w:rFonts w:ascii="Times New Roman" w:eastAsia="Times New Roman" w:hAnsi="Times New Roman" w:cs="Times New Roman"/>
          <w:sz w:val="24"/>
          <w:szCs w:val="24"/>
          <w:lang w:eastAsia="en-ID"/>
        </w:rPr>
        <w:tab/>
      </w:r>
      <w:r w:rsidRPr="00036E9E">
        <w:rPr>
          <w:rFonts w:ascii="Times New Roman" w:eastAsia="Times New Roman" w:hAnsi="Times New Roman" w:cs="Times New Roman"/>
          <w:sz w:val="24"/>
          <w:szCs w:val="24"/>
          <w:lang w:eastAsia="en-ID"/>
        </w:rPr>
        <w:tab/>
        <w:t>(2.7)</w:t>
      </w:r>
    </w:p>
    <w:bookmarkEnd w:id="103"/>
    <w:p w14:paraId="72CC3BF1" w14:textId="02638A70" w:rsidR="00036E9E" w:rsidRPr="00036E9E" w:rsidRDefault="00036E9E" w:rsidP="00036E9E">
      <w:pPr>
        <w:spacing w:after="240" w:line="360" w:lineRule="auto"/>
        <w:ind w:firstLine="426"/>
        <w:jc w:val="both"/>
        <w:rPr>
          <w:rFonts w:ascii="Times New Roman" w:hAnsi="Times New Roman" w:cs="Times New Roman"/>
          <w:sz w:val="24"/>
          <w:szCs w:val="24"/>
          <w:lang w:val="en-US"/>
        </w:rPr>
      </w:pPr>
      <w:r w:rsidRPr="00036E9E">
        <w:rPr>
          <w:rFonts w:ascii="Times New Roman" w:eastAsia="Times New Roman" w:hAnsi="Times New Roman" w:cs="Times New Roman"/>
          <w:i/>
          <w:iCs/>
          <w:sz w:val="24"/>
          <w:szCs w:val="24"/>
          <w:lang w:eastAsia="en-ID"/>
        </w:rPr>
        <w:t>s</w:t>
      </w:r>
      <w:r w:rsidRPr="00036E9E">
        <w:rPr>
          <w:rFonts w:ascii="Times New Roman" w:eastAsia="Times New Roman" w:hAnsi="Times New Roman" w:cs="Times New Roman"/>
          <w:sz w:val="24"/>
          <w:szCs w:val="24"/>
          <w:lang w:eastAsia="en-ID"/>
        </w:rPr>
        <w:t>(</w:t>
      </w:r>
      <w:r w:rsidRPr="00036E9E">
        <w:rPr>
          <w:rFonts w:ascii="Times New Roman" w:eastAsia="Times New Roman" w:hAnsi="Times New Roman" w:cs="Times New Roman"/>
          <w:b/>
          <w:bCs/>
          <w:i/>
          <w:iCs/>
          <w:sz w:val="24"/>
          <w:szCs w:val="24"/>
          <w:lang w:eastAsia="en-ID"/>
        </w:rPr>
        <w:t>o</w:t>
      </w:r>
      <w:r w:rsidRPr="00036E9E">
        <w:rPr>
          <w:rFonts w:ascii="Times New Roman" w:eastAsia="Times New Roman" w:hAnsi="Times New Roman" w:cs="Times New Roman"/>
          <w:sz w:val="24"/>
          <w:szCs w:val="24"/>
          <w:lang w:eastAsia="en-ID"/>
        </w:rPr>
        <w:t xml:space="preserve">) merupakan koefisien silhouette. Koefisien memiliki nilai -1 hingga 1. Jika nilai silhouette semakin mendekati nilai 1, maka semakin baik pengelompokan data dalam suatu </w:t>
      </w:r>
      <w:proofErr w:type="spellStart"/>
      <w:r w:rsidRPr="00036E9E">
        <w:rPr>
          <w:rFonts w:ascii="Times New Roman" w:eastAsia="Times New Roman" w:hAnsi="Times New Roman" w:cs="Times New Roman"/>
          <w:sz w:val="24"/>
          <w:szCs w:val="24"/>
          <w:lang w:eastAsia="en-ID"/>
        </w:rPr>
        <w:t>klaster</w:t>
      </w:r>
      <w:proofErr w:type="spellEnd"/>
      <w:r w:rsidRPr="00036E9E">
        <w:rPr>
          <w:rFonts w:ascii="Times New Roman" w:eastAsia="Times New Roman" w:hAnsi="Times New Roman" w:cs="Times New Roman"/>
          <w:sz w:val="24"/>
          <w:szCs w:val="24"/>
          <w:lang w:eastAsia="en-ID"/>
        </w:rPr>
        <w:t xml:space="preserve">. Jika sebaliknya, semakin mendekati nilai -1 maka semakin buruk pengelompokan data dalam </w:t>
      </w:r>
      <w:proofErr w:type="spellStart"/>
      <w:r w:rsidRPr="00036E9E">
        <w:rPr>
          <w:rFonts w:ascii="Times New Roman" w:eastAsia="Times New Roman" w:hAnsi="Times New Roman" w:cs="Times New Roman"/>
          <w:sz w:val="24"/>
          <w:szCs w:val="24"/>
          <w:lang w:eastAsia="en-ID"/>
        </w:rPr>
        <w:t>klaster</w:t>
      </w:r>
      <w:proofErr w:type="spellEnd"/>
      <w:r w:rsidRPr="00036E9E">
        <w:rPr>
          <w:rFonts w:ascii="Times New Roman" w:eastAsia="Times New Roman" w:hAnsi="Times New Roman" w:cs="Times New Roman"/>
          <w:sz w:val="24"/>
          <w:szCs w:val="24"/>
          <w:lang w:eastAsia="en-ID"/>
        </w:rPr>
        <w:t>.</w:t>
      </w:r>
    </w:p>
    <w:p w14:paraId="029467D1" w14:textId="7F1B18FB" w:rsidR="00036E9E" w:rsidRDefault="00650C36" w:rsidP="00036E9E">
      <w:pPr>
        <w:pStyle w:val="Heading2"/>
        <w:spacing w:line="360" w:lineRule="auto"/>
        <w:jc w:val="both"/>
        <w:rPr>
          <w:lang w:val="en-US"/>
        </w:rPr>
      </w:pPr>
      <w:bookmarkStart w:id="104" w:name="_Toc148647703"/>
      <w:proofErr w:type="spellStart"/>
      <w:r>
        <w:rPr>
          <w:lang w:val="en-US"/>
        </w:rPr>
        <w:t>G</w:t>
      </w:r>
      <w:r w:rsidR="00A35FB4">
        <w:rPr>
          <w:lang w:val="en-US"/>
        </w:rPr>
        <w:t>eovisualisasi</w:t>
      </w:r>
      <w:bookmarkEnd w:id="104"/>
      <w:proofErr w:type="spellEnd"/>
    </w:p>
    <w:p w14:paraId="4D9A5EC0" w14:textId="46CDB8D3" w:rsidR="00036E9E" w:rsidRPr="00036E9E" w:rsidRDefault="00036E9E" w:rsidP="004B13C7">
      <w:pPr>
        <w:spacing w:line="360" w:lineRule="auto"/>
        <w:ind w:firstLine="426"/>
        <w:jc w:val="both"/>
        <w:rPr>
          <w:lang w:val="en-US"/>
        </w:rPr>
      </w:pPr>
      <w:proofErr w:type="spellStart"/>
      <w:r w:rsidRPr="00036E9E">
        <w:rPr>
          <w:rFonts w:ascii="Times New Roman" w:eastAsia="Times New Roman" w:hAnsi="Times New Roman" w:cs="Times New Roman"/>
          <w:sz w:val="24"/>
          <w:szCs w:val="24"/>
          <w:lang w:eastAsia="en-ID"/>
        </w:rPr>
        <w:t>Geovisualisasi</w:t>
      </w:r>
      <w:proofErr w:type="spellEnd"/>
      <w:r w:rsidRPr="00036E9E">
        <w:rPr>
          <w:rFonts w:ascii="Times New Roman" w:eastAsia="Times New Roman" w:hAnsi="Times New Roman" w:cs="Times New Roman"/>
          <w:sz w:val="24"/>
          <w:szCs w:val="24"/>
          <w:lang w:eastAsia="en-ID"/>
        </w:rPr>
        <w:t xml:space="preserve"> adalah proses analisis data </w:t>
      </w:r>
      <w:proofErr w:type="spellStart"/>
      <w:r w:rsidRPr="00036E9E">
        <w:rPr>
          <w:rFonts w:ascii="Times New Roman" w:eastAsia="Times New Roman" w:hAnsi="Times New Roman" w:cs="Times New Roman"/>
          <w:sz w:val="24"/>
          <w:szCs w:val="24"/>
          <w:lang w:eastAsia="en-ID"/>
        </w:rPr>
        <w:t>geospasial</w:t>
      </w:r>
      <w:proofErr w:type="spellEnd"/>
      <w:r w:rsidRPr="00036E9E">
        <w:rPr>
          <w:rFonts w:ascii="Times New Roman" w:eastAsia="Times New Roman" w:hAnsi="Times New Roman" w:cs="Times New Roman"/>
          <w:sz w:val="24"/>
          <w:szCs w:val="24"/>
          <w:lang w:eastAsia="en-ID"/>
        </w:rPr>
        <w:t xml:space="preserve"> di mana visualisasi dilakukan melalui suatu alat dengan konvergensi informasi, kartografi, dan metode </w:t>
      </w:r>
      <w:r w:rsidRPr="00036E9E">
        <w:rPr>
          <w:rFonts w:ascii="Times New Roman" w:eastAsia="Times New Roman" w:hAnsi="Times New Roman" w:cs="Times New Roman"/>
          <w:sz w:val="24"/>
          <w:szCs w:val="24"/>
          <w:lang w:eastAsia="en-ID"/>
        </w:rPr>
        <w:lastRenderedPageBreak/>
        <w:t xml:space="preserve">geografi, menurut </w:t>
      </w:r>
      <w:proofErr w:type="spellStart"/>
      <w:r w:rsidRPr="00036E9E">
        <w:rPr>
          <w:rFonts w:ascii="Times New Roman" w:eastAsia="Times New Roman" w:hAnsi="Times New Roman" w:cs="Times New Roman"/>
          <w:sz w:val="24"/>
          <w:szCs w:val="24"/>
          <w:lang w:eastAsia="en-ID"/>
        </w:rPr>
        <w:t>Yasobant</w:t>
      </w:r>
      <w:proofErr w:type="spellEnd"/>
      <w:r w:rsidRPr="00036E9E">
        <w:rPr>
          <w:rFonts w:ascii="Times New Roman" w:eastAsia="Times New Roman" w:hAnsi="Times New Roman" w:cs="Times New Roman"/>
          <w:sz w:val="24"/>
          <w:szCs w:val="24"/>
          <w:lang w:eastAsia="en-ID"/>
        </w:rPr>
        <w:t xml:space="preserve"> </w:t>
      </w:r>
      <w:r w:rsidRPr="00036E9E">
        <w:rPr>
          <w:rFonts w:ascii="Times New Roman" w:eastAsia="Times New Roman" w:hAnsi="Times New Roman" w:cs="Times New Roman"/>
          <w:i/>
          <w:iCs/>
          <w:sz w:val="24"/>
          <w:szCs w:val="24"/>
          <w:lang w:eastAsia="en-ID"/>
        </w:rPr>
        <w:t xml:space="preserve">et al. </w:t>
      </w:r>
      <w:r w:rsidRPr="00036E9E">
        <w:rPr>
          <w:rFonts w:ascii="Times New Roman" w:eastAsia="Times New Roman" w:hAnsi="Times New Roman" w:cs="Times New Roman"/>
          <w:sz w:val="24"/>
          <w:szCs w:val="24"/>
          <w:lang w:eastAsia="en-ID"/>
        </w:rPr>
        <w:t xml:space="preserve">(2015). Fungsi spesifik dari teknik ini adalah digunakan dalam menampilkan data </w:t>
      </w:r>
      <w:proofErr w:type="spellStart"/>
      <w:r w:rsidRPr="00036E9E">
        <w:rPr>
          <w:rFonts w:ascii="Times New Roman" w:eastAsia="Times New Roman" w:hAnsi="Times New Roman" w:cs="Times New Roman"/>
          <w:sz w:val="24"/>
          <w:szCs w:val="24"/>
          <w:lang w:eastAsia="en-ID"/>
        </w:rPr>
        <w:t>geospasial</w:t>
      </w:r>
      <w:proofErr w:type="spellEnd"/>
      <w:r w:rsidRPr="00036E9E">
        <w:rPr>
          <w:rFonts w:ascii="Times New Roman" w:eastAsia="Times New Roman" w:hAnsi="Times New Roman" w:cs="Times New Roman"/>
          <w:sz w:val="24"/>
          <w:szCs w:val="24"/>
          <w:lang w:eastAsia="en-ID"/>
        </w:rPr>
        <w:t xml:space="preserve"> untuk menjelajahi, menganalisis, dan menyatukan data sehingga dapat menghasilkan hipotesis dan mengembangkan solusi, serta representasi data yang komprehensif. Ada 2 jenis pendekatan </w:t>
      </w:r>
      <w:proofErr w:type="spellStart"/>
      <w:r w:rsidRPr="00036E9E">
        <w:rPr>
          <w:rFonts w:ascii="Times New Roman" w:eastAsia="Times New Roman" w:hAnsi="Times New Roman" w:cs="Times New Roman"/>
          <w:sz w:val="24"/>
          <w:szCs w:val="24"/>
          <w:lang w:eastAsia="en-ID"/>
        </w:rPr>
        <w:t>geovisualisasi</w:t>
      </w:r>
      <w:proofErr w:type="spellEnd"/>
      <w:r w:rsidRPr="00036E9E">
        <w:rPr>
          <w:rFonts w:ascii="Times New Roman" w:eastAsia="Times New Roman" w:hAnsi="Times New Roman" w:cs="Times New Roman"/>
          <w:sz w:val="24"/>
          <w:szCs w:val="24"/>
          <w:lang w:eastAsia="en-ID"/>
        </w:rPr>
        <w:t xml:space="preserve">, yaitu pendekatan </w:t>
      </w:r>
      <w:proofErr w:type="spellStart"/>
      <w:r w:rsidRPr="00036E9E">
        <w:rPr>
          <w:rFonts w:ascii="Times New Roman" w:eastAsia="Times New Roman" w:hAnsi="Times New Roman" w:cs="Times New Roman"/>
          <w:sz w:val="24"/>
          <w:szCs w:val="24"/>
          <w:lang w:eastAsia="en-ID"/>
        </w:rPr>
        <w:t>fenomenologikal</w:t>
      </w:r>
      <w:proofErr w:type="spellEnd"/>
      <w:r w:rsidRPr="00036E9E">
        <w:rPr>
          <w:rFonts w:ascii="Times New Roman" w:eastAsia="Times New Roman" w:hAnsi="Times New Roman" w:cs="Times New Roman"/>
          <w:sz w:val="24"/>
          <w:szCs w:val="24"/>
          <w:lang w:eastAsia="en-ID"/>
        </w:rPr>
        <w:t xml:space="preserve"> dan pendekatan </w:t>
      </w:r>
      <w:proofErr w:type="spellStart"/>
      <w:r w:rsidRPr="00036E9E">
        <w:rPr>
          <w:rFonts w:ascii="Times New Roman" w:eastAsia="Times New Roman" w:hAnsi="Times New Roman" w:cs="Times New Roman"/>
          <w:sz w:val="24"/>
          <w:szCs w:val="24"/>
          <w:lang w:eastAsia="en-ID"/>
        </w:rPr>
        <w:t>positifistik</w:t>
      </w:r>
      <w:proofErr w:type="spellEnd"/>
      <w:r w:rsidRPr="00036E9E">
        <w:rPr>
          <w:rFonts w:ascii="Times New Roman" w:eastAsia="Times New Roman" w:hAnsi="Times New Roman" w:cs="Times New Roman"/>
          <w:sz w:val="24"/>
          <w:szCs w:val="24"/>
          <w:lang w:eastAsia="en-ID"/>
        </w:rPr>
        <w:t xml:space="preserve">. Pendekatan </w:t>
      </w:r>
      <w:proofErr w:type="spellStart"/>
      <w:r w:rsidRPr="00036E9E">
        <w:rPr>
          <w:rFonts w:ascii="Times New Roman" w:eastAsia="Times New Roman" w:hAnsi="Times New Roman" w:cs="Times New Roman"/>
          <w:sz w:val="24"/>
          <w:szCs w:val="24"/>
          <w:lang w:eastAsia="en-ID"/>
        </w:rPr>
        <w:t>fenomenologikal</w:t>
      </w:r>
      <w:proofErr w:type="spellEnd"/>
      <w:r w:rsidRPr="00036E9E">
        <w:rPr>
          <w:rFonts w:ascii="Times New Roman" w:eastAsia="Times New Roman" w:hAnsi="Times New Roman" w:cs="Times New Roman"/>
          <w:sz w:val="24"/>
          <w:szCs w:val="24"/>
          <w:lang w:eastAsia="en-ID"/>
        </w:rPr>
        <w:t xml:space="preserve"> digunakan sebagai interpretasi individu atas ruang dan waktu dalam bentuk abstrak. Berbeda dengan pendekatan </w:t>
      </w:r>
      <w:proofErr w:type="spellStart"/>
      <w:r w:rsidRPr="00036E9E">
        <w:rPr>
          <w:rFonts w:ascii="Times New Roman" w:eastAsia="Times New Roman" w:hAnsi="Times New Roman" w:cs="Times New Roman"/>
          <w:sz w:val="24"/>
          <w:szCs w:val="24"/>
          <w:lang w:eastAsia="en-ID"/>
        </w:rPr>
        <w:t>positifistik</w:t>
      </w:r>
      <w:proofErr w:type="spellEnd"/>
      <w:r w:rsidRPr="00036E9E">
        <w:rPr>
          <w:rFonts w:ascii="Times New Roman" w:eastAsia="Times New Roman" w:hAnsi="Times New Roman" w:cs="Times New Roman"/>
          <w:sz w:val="24"/>
          <w:szCs w:val="24"/>
          <w:lang w:eastAsia="en-ID"/>
        </w:rPr>
        <w:t>, pendekatan ini menggunakan pemodelan spasial untuk mewakili dunia nyata</w:t>
      </w:r>
      <w:r>
        <w:rPr>
          <w:rFonts w:ascii="Times New Roman" w:eastAsia="Times New Roman" w:hAnsi="Times New Roman" w:cs="Times New Roman"/>
          <w:sz w:val="24"/>
          <w:szCs w:val="24"/>
          <w:lang w:eastAsia="en-ID"/>
        </w:rPr>
        <w:t>.</w:t>
      </w:r>
    </w:p>
    <w:p w14:paraId="3E6CFABC" w14:textId="5D385450" w:rsidR="00650C36" w:rsidRPr="00036E9E" w:rsidRDefault="00137F32" w:rsidP="00036E9E">
      <w:pPr>
        <w:pStyle w:val="Heading3"/>
        <w:spacing w:line="360" w:lineRule="auto"/>
        <w:jc w:val="both"/>
        <w:rPr>
          <w:rFonts w:cs="Times New Roman"/>
          <w:lang w:val="en-US"/>
        </w:rPr>
      </w:pPr>
      <w:bookmarkStart w:id="105" w:name="_Toc148647704"/>
      <w:r w:rsidRPr="00036E9E">
        <w:rPr>
          <w:rFonts w:cs="Times New Roman"/>
          <w:lang w:val="en-US"/>
        </w:rPr>
        <w:t>Sistem Informasi Geografis</w:t>
      </w:r>
      <w:bookmarkEnd w:id="105"/>
    </w:p>
    <w:p w14:paraId="55075CD9" w14:textId="097BFE30" w:rsidR="00036E9E" w:rsidRPr="00036E9E" w:rsidRDefault="00036E9E" w:rsidP="004B13C7">
      <w:pPr>
        <w:spacing w:line="360" w:lineRule="auto"/>
        <w:ind w:firstLine="426"/>
        <w:jc w:val="both"/>
        <w:rPr>
          <w:rFonts w:ascii="Times New Roman" w:hAnsi="Times New Roman" w:cs="Times New Roman"/>
          <w:sz w:val="24"/>
          <w:szCs w:val="24"/>
          <w:lang w:val="en-US"/>
        </w:rPr>
      </w:pPr>
      <w:r w:rsidRPr="00036E9E">
        <w:rPr>
          <w:rFonts w:ascii="Times New Roman" w:hAnsi="Times New Roman" w:cs="Times New Roman"/>
          <w:sz w:val="24"/>
          <w:szCs w:val="24"/>
          <w:lang w:val="en-US"/>
        </w:rPr>
        <w:t xml:space="preserve">Sistem Informasi Geografis merupakan sistem informasi berbasis komputer yang digunakan untuk mengumpulkan, memeriksa, mengintegrasikan, dan menganalisa informasi data yang memiliki dasar penggunaan secara geografis (Koko Mukti Wibowo, Indra </w:t>
      </w:r>
      <w:proofErr w:type="spellStart"/>
      <w:r w:rsidRPr="00036E9E">
        <w:rPr>
          <w:rFonts w:ascii="Times New Roman" w:hAnsi="Times New Roman" w:cs="Times New Roman"/>
          <w:sz w:val="24"/>
          <w:szCs w:val="24"/>
          <w:lang w:val="en-US"/>
        </w:rPr>
        <w:t>Kanedi</w:t>
      </w:r>
      <w:proofErr w:type="spellEnd"/>
      <w:r w:rsidRPr="00036E9E">
        <w:rPr>
          <w:rFonts w:ascii="Times New Roman" w:hAnsi="Times New Roman" w:cs="Times New Roman"/>
          <w:sz w:val="24"/>
          <w:szCs w:val="24"/>
          <w:lang w:val="en-US"/>
        </w:rPr>
        <w:t>, 2021). Pada dasarnya, istilah Sistem Informasi Geografis terbagi menjadi tiga kata, yaitu sistem, informasi, dan geografi. Penggunaan kata “geografi” atau “geografis” ini merujuk pada suatu persoalan mengenai bumi; secara permukaan dua dimensi atau tiga dimensi. Istilah “informasi geografis” mengandung pengertian berupa informasi mengenai tempat, pengetahuan posisi suatu objek, dan keterangan-keterangan (atribut) yang terdapat di permukaan bumi yang posisinya diketahui.</w:t>
      </w:r>
    </w:p>
    <w:p w14:paraId="39CD2DB2" w14:textId="70C606BC" w:rsidR="00F51AA2" w:rsidRDefault="00085257" w:rsidP="004D28F9">
      <w:pPr>
        <w:pStyle w:val="Heading2"/>
        <w:spacing w:line="360" w:lineRule="auto"/>
        <w:jc w:val="both"/>
        <w:rPr>
          <w:rFonts w:cs="Times New Roman"/>
          <w:szCs w:val="24"/>
          <w:lang w:val="en-US"/>
        </w:rPr>
      </w:pPr>
      <w:bookmarkStart w:id="106" w:name="_Toc148647705"/>
      <w:r w:rsidRPr="00A35FB4">
        <w:rPr>
          <w:lang w:val="en-US"/>
        </w:rPr>
        <w:t>P</w:t>
      </w:r>
      <w:r w:rsidR="00A35FB4" w:rsidRPr="00A35FB4">
        <w:rPr>
          <w:lang w:val="en-US"/>
        </w:rPr>
        <w:t>enelitian Sebelumnya Tentang Penyebaran Informasi Suatu Kejadian Menggunakan Twitter</w:t>
      </w:r>
      <w:bookmarkEnd w:id="106"/>
    </w:p>
    <w:p w14:paraId="208C452E" w14:textId="77777777" w:rsidR="004D28F9" w:rsidRPr="004D28F9" w:rsidRDefault="004D28F9" w:rsidP="00AB1B73">
      <w:pPr>
        <w:spacing w:line="360" w:lineRule="auto"/>
        <w:ind w:firstLine="576"/>
        <w:jc w:val="both"/>
        <w:rPr>
          <w:rFonts w:ascii="Times New Roman" w:hAnsi="Times New Roman" w:cs="Times New Roman"/>
          <w:sz w:val="24"/>
          <w:szCs w:val="24"/>
          <w:lang w:val="en-US"/>
        </w:rPr>
      </w:pPr>
      <w:proofErr w:type="spellStart"/>
      <w:r w:rsidRPr="004D28F9">
        <w:rPr>
          <w:rFonts w:ascii="Times New Roman" w:hAnsi="Times New Roman" w:cs="Times New Roman"/>
          <w:sz w:val="24"/>
          <w:szCs w:val="24"/>
          <w:lang w:val="en-US"/>
        </w:rPr>
        <w:t>Dwiarni</w:t>
      </w:r>
      <w:proofErr w:type="spellEnd"/>
      <w:r w:rsidRPr="004D28F9">
        <w:rPr>
          <w:rFonts w:ascii="Times New Roman" w:hAnsi="Times New Roman" w:cs="Times New Roman"/>
          <w:sz w:val="24"/>
          <w:szCs w:val="24"/>
          <w:lang w:val="en-US"/>
        </w:rPr>
        <w:t xml:space="preserve"> (2019) melakukan penelitian tentang akuisisi dan </w:t>
      </w:r>
      <w:proofErr w:type="spellStart"/>
      <w:r w:rsidRPr="004D28F9">
        <w:rPr>
          <w:rFonts w:ascii="Times New Roman" w:hAnsi="Times New Roman" w:cs="Times New Roman"/>
          <w:sz w:val="24"/>
          <w:szCs w:val="24"/>
          <w:lang w:val="en-US"/>
        </w:rPr>
        <w:t>klasterisasi</w:t>
      </w:r>
      <w:proofErr w:type="spellEnd"/>
      <w:r w:rsidRPr="004D28F9">
        <w:rPr>
          <w:rFonts w:ascii="Times New Roman" w:hAnsi="Times New Roman" w:cs="Times New Roman"/>
          <w:sz w:val="24"/>
          <w:szCs w:val="24"/>
          <w:lang w:val="en-US"/>
        </w:rPr>
        <w:t xml:space="preserve"> data teks Twitter untuk memperoleh dasar pengetahuan terhadap profil pengguna Twitter. Penelitian dilakukan dengan </w:t>
      </w:r>
      <w:proofErr w:type="spellStart"/>
      <w:r w:rsidRPr="004D28F9">
        <w:rPr>
          <w:rFonts w:ascii="Times New Roman" w:hAnsi="Times New Roman" w:cs="Times New Roman"/>
          <w:sz w:val="24"/>
          <w:szCs w:val="24"/>
          <w:lang w:val="en-US"/>
        </w:rPr>
        <w:t>ujicoba</w:t>
      </w:r>
      <w:proofErr w:type="spellEnd"/>
      <w:r w:rsidRPr="004D28F9">
        <w:rPr>
          <w:rFonts w:ascii="Times New Roman" w:hAnsi="Times New Roman" w:cs="Times New Roman"/>
          <w:sz w:val="24"/>
          <w:szCs w:val="24"/>
          <w:lang w:val="en-US"/>
        </w:rPr>
        <w:t xml:space="preserve"> keyword “K-Pop” dan “K-Drama”. Dari hasil </w:t>
      </w:r>
      <w:proofErr w:type="spellStart"/>
      <w:r w:rsidRPr="004D28F9">
        <w:rPr>
          <w:rFonts w:ascii="Times New Roman" w:hAnsi="Times New Roman" w:cs="Times New Roman"/>
          <w:sz w:val="24"/>
          <w:szCs w:val="24"/>
          <w:lang w:val="en-US"/>
        </w:rPr>
        <w:t>ujicoba</w:t>
      </w:r>
      <w:proofErr w:type="spellEnd"/>
      <w:r w:rsidRPr="004D28F9">
        <w:rPr>
          <w:rFonts w:ascii="Times New Roman" w:hAnsi="Times New Roman" w:cs="Times New Roman"/>
          <w:sz w:val="24"/>
          <w:szCs w:val="24"/>
          <w:lang w:val="en-US"/>
        </w:rPr>
        <w:t xml:space="preserve"> akuisisi data didapatkan sebanyak 68.393 tweet. Hasil tersebut disebar menjadi 3 </w:t>
      </w:r>
      <w:proofErr w:type="spellStart"/>
      <w:r w:rsidRPr="004D28F9">
        <w:rPr>
          <w:rFonts w:ascii="Times New Roman" w:hAnsi="Times New Roman" w:cs="Times New Roman"/>
          <w:sz w:val="24"/>
          <w:szCs w:val="24"/>
          <w:lang w:val="en-US"/>
        </w:rPr>
        <w:t>klaster</w:t>
      </w:r>
      <w:proofErr w:type="spellEnd"/>
      <w:r w:rsidRPr="004D28F9">
        <w:rPr>
          <w:rFonts w:ascii="Times New Roman" w:hAnsi="Times New Roman" w:cs="Times New Roman"/>
          <w:sz w:val="24"/>
          <w:szCs w:val="24"/>
          <w:lang w:val="en-US"/>
        </w:rPr>
        <w:t xml:space="preserve"> / k=3, yang mana </w:t>
      </w:r>
      <w:proofErr w:type="spellStart"/>
      <w:r w:rsidRPr="004D28F9">
        <w:rPr>
          <w:rFonts w:ascii="Times New Roman" w:hAnsi="Times New Roman" w:cs="Times New Roman"/>
          <w:sz w:val="24"/>
          <w:szCs w:val="24"/>
          <w:lang w:val="en-US"/>
        </w:rPr>
        <w:t>klaster</w:t>
      </w:r>
      <w:proofErr w:type="spellEnd"/>
      <w:r w:rsidRPr="004D28F9">
        <w:rPr>
          <w:rFonts w:ascii="Times New Roman" w:hAnsi="Times New Roman" w:cs="Times New Roman"/>
          <w:sz w:val="24"/>
          <w:szCs w:val="24"/>
          <w:lang w:val="en-US"/>
        </w:rPr>
        <w:t xml:space="preserve"> pertama adalah waktu tweet dianggap pada pagi hari, </w:t>
      </w:r>
      <w:proofErr w:type="spellStart"/>
      <w:r w:rsidRPr="004D28F9">
        <w:rPr>
          <w:rFonts w:ascii="Times New Roman" w:hAnsi="Times New Roman" w:cs="Times New Roman"/>
          <w:sz w:val="24"/>
          <w:szCs w:val="24"/>
          <w:lang w:val="en-US"/>
        </w:rPr>
        <w:t>klaster</w:t>
      </w:r>
      <w:proofErr w:type="spellEnd"/>
      <w:r w:rsidRPr="004D28F9">
        <w:rPr>
          <w:rFonts w:ascii="Times New Roman" w:hAnsi="Times New Roman" w:cs="Times New Roman"/>
          <w:sz w:val="24"/>
          <w:szCs w:val="24"/>
          <w:lang w:val="en-US"/>
        </w:rPr>
        <w:t xml:space="preserve"> kedua adalah waktu tweet dianggap pada siang hari, dan </w:t>
      </w:r>
      <w:proofErr w:type="spellStart"/>
      <w:r w:rsidRPr="004D28F9">
        <w:rPr>
          <w:rFonts w:ascii="Times New Roman" w:hAnsi="Times New Roman" w:cs="Times New Roman"/>
          <w:sz w:val="24"/>
          <w:szCs w:val="24"/>
          <w:lang w:val="en-US"/>
        </w:rPr>
        <w:t>klaster</w:t>
      </w:r>
      <w:proofErr w:type="spellEnd"/>
      <w:r w:rsidRPr="004D28F9">
        <w:rPr>
          <w:rFonts w:ascii="Times New Roman" w:hAnsi="Times New Roman" w:cs="Times New Roman"/>
          <w:sz w:val="24"/>
          <w:szCs w:val="24"/>
          <w:lang w:val="en-US"/>
        </w:rPr>
        <w:t xml:space="preserve"> ketiga adalah waktu tweet dianggap pada malam hari. Kemudian, hasil </w:t>
      </w:r>
      <w:proofErr w:type="spellStart"/>
      <w:r w:rsidRPr="004D28F9">
        <w:rPr>
          <w:rFonts w:ascii="Times New Roman" w:hAnsi="Times New Roman" w:cs="Times New Roman"/>
          <w:sz w:val="24"/>
          <w:szCs w:val="24"/>
          <w:lang w:val="en-US"/>
        </w:rPr>
        <w:t>klasterisasi</w:t>
      </w:r>
      <w:proofErr w:type="spellEnd"/>
      <w:r w:rsidRPr="004D28F9">
        <w:rPr>
          <w:rFonts w:ascii="Times New Roman" w:hAnsi="Times New Roman" w:cs="Times New Roman"/>
          <w:sz w:val="24"/>
          <w:szCs w:val="24"/>
          <w:lang w:val="en-US"/>
        </w:rPr>
        <w:t xml:space="preserve"> didapat jam 21.00 - 01.00 merupakan mayoritas orang-orang melakukan tweet. Dari hasil penelitian ini kita dapatkan bahwa penentuan nilai k </w:t>
      </w:r>
      <w:r w:rsidRPr="004D28F9">
        <w:rPr>
          <w:rFonts w:ascii="Times New Roman" w:hAnsi="Times New Roman" w:cs="Times New Roman"/>
          <w:sz w:val="24"/>
          <w:szCs w:val="24"/>
          <w:lang w:val="en-US"/>
        </w:rPr>
        <w:lastRenderedPageBreak/>
        <w:t xml:space="preserve">untuk memperkirakan topik suatu </w:t>
      </w:r>
      <w:proofErr w:type="spellStart"/>
      <w:r w:rsidRPr="004D28F9">
        <w:rPr>
          <w:rFonts w:ascii="Times New Roman" w:hAnsi="Times New Roman" w:cs="Times New Roman"/>
          <w:sz w:val="24"/>
          <w:szCs w:val="24"/>
          <w:lang w:val="en-US"/>
        </w:rPr>
        <w:t>klaster</w:t>
      </w:r>
      <w:proofErr w:type="spellEnd"/>
      <w:r w:rsidRPr="004D28F9">
        <w:rPr>
          <w:rFonts w:ascii="Times New Roman" w:hAnsi="Times New Roman" w:cs="Times New Roman"/>
          <w:sz w:val="24"/>
          <w:szCs w:val="24"/>
          <w:lang w:val="en-US"/>
        </w:rPr>
        <w:t xml:space="preserve"> didasarkan pada asumsi kebiasaan pengguna dalam menggunakan media sosial Twitter. </w:t>
      </w:r>
    </w:p>
    <w:p w14:paraId="4046AAB0" w14:textId="77777777" w:rsidR="004D28F9" w:rsidRPr="004D28F9" w:rsidRDefault="004D28F9" w:rsidP="00AB1B73">
      <w:pPr>
        <w:spacing w:line="360" w:lineRule="auto"/>
        <w:ind w:firstLine="576"/>
        <w:jc w:val="both"/>
        <w:rPr>
          <w:rFonts w:ascii="Times New Roman" w:hAnsi="Times New Roman" w:cs="Times New Roman"/>
          <w:sz w:val="24"/>
          <w:szCs w:val="24"/>
          <w:lang w:val="en-US"/>
        </w:rPr>
      </w:pPr>
      <w:r w:rsidRPr="004D28F9">
        <w:rPr>
          <w:rFonts w:ascii="Times New Roman" w:hAnsi="Times New Roman" w:cs="Times New Roman"/>
          <w:sz w:val="24"/>
          <w:szCs w:val="24"/>
          <w:lang w:val="en-US"/>
        </w:rPr>
        <w:t xml:space="preserve">Terpstra (2012) melakukan penelitian tentang kemungkinan analisis secara real time dan otomatis dari pesan Twitter selama terjadinya situasi darurat. Analisis dilakukan dengan menggunakan tools ekstraksi informasi yang berhasil mendapatkan 97.000 tweet yang dikirim sebelum, saat, dan sesudah badai terjadi pada Festival </w:t>
      </w:r>
      <w:proofErr w:type="spellStart"/>
      <w:r w:rsidRPr="004D28F9">
        <w:rPr>
          <w:rFonts w:ascii="Times New Roman" w:hAnsi="Times New Roman" w:cs="Times New Roman"/>
          <w:sz w:val="24"/>
          <w:szCs w:val="24"/>
          <w:lang w:val="en-US"/>
        </w:rPr>
        <w:t>Pukkelpop</w:t>
      </w:r>
      <w:proofErr w:type="spellEnd"/>
      <w:r w:rsidRPr="004D28F9">
        <w:rPr>
          <w:rFonts w:ascii="Times New Roman" w:hAnsi="Times New Roman" w:cs="Times New Roman"/>
          <w:sz w:val="24"/>
          <w:szCs w:val="24"/>
          <w:lang w:val="en-US"/>
        </w:rPr>
        <w:t xml:space="preserve"> 2011 di Belgia. Tool ekstraksi dapat menganalisis tweet melalui tampilan geografis, jenis isi pesan (kerusakan, korban), dan jenis tweet (seperti retweet).</w:t>
      </w:r>
    </w:p>
    <w:p w14:paraId="720EE585" w14:textId="77777777" w:rsidR="004D28F9" w:rsidRPr="004D28F9" w:rsidRDefault="004D28F9" w:rsidP="00AB1B73">
      <w:pPr>
        <w:spacing w:line="360" w:lineRule="auto"/>
        <w:ind w:firstLine="576"/>
        <w:jc w:val="both"/>
        <w:rPr>
          <w:rFonts w:ascii="Times New Roman" w:hAnsi="Times New Roman" w:cs="Times New Roman"/>
          <w:sz w:val="24"/>
          <w:szCs w:val="24"/>
          <w:lang w:val="en-US"/>
        </w:rPr>
      </w:pPr>
      <w:proofErr w:type="spellStart"/>
      <w:r w:rsidRPr="004D28F9">
        <w:rPr>
          <w:rFonts w:ascii="Times New Roman" w:hAnsi="Times New Roman" w:cs="Times New Roman"/>
          <w:sz w:val="24"/>
          <w:szCs w:val="24"/>
          <w:lang w:val="en-US"/>
        </w:rPr>
        <w:t>Denatari</w:t>
      </w:r>
      <w:proofErr w:type="spellEnd"/>
      <w:r w:rsidRPr="004D28F9">
        <w:rPr>
          <w:rFonts w:ascii="Times New Roman" w:hAnsi="Times New Roman" w:cs="Times New Roman"/>
          <w:sz w:val="24"/>
          <w:szCs w:val="24"/>
          <w:lang w:val="en-US"/>
        </w:rPr>
        <w:t xml:space="preserve"> (2015) melakukan penelitian mengenai </w:t>
      </w:r>
      <w:proofErr w:type="spellStart"/>
      <w:r w:rsidRPr="004D28F9">
        <w:rPr>
          <w:rFonts w:ascii="Times New Roman" w:hAnsi="Times New Roman" w:cs="Times New Roman"/>
          <w:sz w:val="24"/>
          <w:szCs w:val="24"/>
          <w:lang w:val="en-US"/>
        </w:rPr>
        <w:t>klasterisasi</w:t>
      </w:r>
      <w:proofErr w:type="spellEnd"/>
      <w:r w:rsidRPr="004D28F9">
        <w:rPr>
          <w:rFonts w:ascii="Times New Roman" w:hAnsi="Times New Roman" w:cs="Times New Roman"/>
          <w:sz w:val="24"/>
          <w:szCs w:val="24"/>
          <w:lang w:val="en-US"/>
        </w:rPr>
        <w:t xml:space="preserve"> data teks Twitter untuk kasus pertanian di Indonesia. Data teks Twitter terbagi menjadi 2 jenis, yaitu data tweet sejumlah 51 data dan data konten Uniform Resource Locator (URL) sejumlah 51 data. Kedua jenis data tersebut dibandingkan dan dikelompokkan dengan </w:t>
      </w:r>
      <w:proofErr w:type="spellStart"/>
      <w:r w:rsidRPr="004D28F9">
        <w:rPr>
          <w:rFonts w:ascii="Times New Roman" w:hAnsi="Times New Roman" w:cs="Times New Roman"/>
          <w:sz w:val="24"/>
          <w:szCs w:val="24"/>
          <w:lang w:val="en-US"/>
        </w:rPr>
        <w:t>algoritma</w:t>
      </w:r>
      <w:proofErr w:type="spellEnd"/>
      <w:r w:rsidRPr="004D28F9">
        <w:rPr>
          <w:rFonts w:ascii="Times New Roman" w:hAnsi="Times New Roman" w:cs="Times New Roman"/>
          <w:sz w:val="24"/>
          <w:szCs w:val="24"/>
          <w:lang w:val="en-US"/>
        </w:rPr>
        <w:t xml:space="preserve"> </w:t>
      </w:r>
      <w:proofErr w:type="spellStart"/>
      <w:r w:rsidRPr="004D28F9">
        <w:rPr>
          <w:rFonts w:ascii="Times New Roman" w:hAnsi="Times New Roman" w:cs="Times New Roman"/>
          <w:sz w:val="24"/>
          <w:szCs w:val="24"/>
          <w:lang w:val="en-US"/>
        </w:rPr>
        <w:t>hierarchial</w:t>
      </w:r>
      <w:proofErr w:type="spellEnd"/>
      <w:r w:rsidRPr="004D28F9">
        <w:rPr>
          <w:rFonts w:ascii="Times New Roman" w:hAnsi="Times New Roman" w:cs="Times New Roman"/>
          <w:sz w:val="24"/>
          <w:szCs w:val="24"/>
          <w:lang w:val="en-US"/>
        </w:rPr>
        <w:t xml:space="preserve"> clustering untuk mendapatkan </w:t>
      </w:r>
      <w:proofErr w:type="spellStart"/>
      <w:r w:rsidRPr="004D28F9">
        <w:rPr>
          <w:rFonts w:ascii="Times New Roman" w:hAnsi="Times New Roman" w:cs="Times New Roman"/>
          <w:sz w:val="24"/>
          <w:szCs w:val="24"/>
          <w:lang w:val="en-US"/>
        </w:rPr>
        <w:t>klaster</w:t>
      </w:r>
      <w:proofErr w:type="spellEnd"/>
      <w:r w:rsidRPr="004D28F9">
        <w:rPr>
          <w:rFonts w:ascii="Times New Roman" w:hAnsi="Times New Roman" w:cs="Times New Roman"/>
          <w:sz w:val="24"/>
          <w:szCs w:val="24"/>
          <w:lang w:val="en-US"/>
        </w:rPr>
        <w:t xml:space="preserve"> terbaik.</w:t>
      </w:r>
    </w:p>
    <w:p w14:paraId="40881960" w14:textId="77777777" w:rsidR="004D28F9" w:rsidRPr="004D28F9" w:rsidRDefault="004D28F9" w:rsidP="00AB1B73">
      <w:pPr>
        <w:spacing w:line="360" w:lineRule="auto"/>
        <w:ind w:firstLine="576"/>
        <w:jc w:val="both"/>
        <w:rPr>
          <w:rFonts w:ascii="Times New Roman" w:hAnsi="Times New Roman" w:cs="Times New Roman"/>
          <w:sz w:val="24"/>
          <w:szCs w:val="24"/>
          <w:lang w:val="en-US"/>
        </w:rPr>
      </w:pPr>
      <w:r w:rsidRPr="004D28F9">
        <w:rPr>
          <w:rFonts w:ascii="Times New Roman" w:hAnsi="Times New Roman" w:cs="Times New Roman"/>
          <w:sz w:val="24"/>
          <w:szCs w:val="24"/>
          <w:lang w:val="en-US"/>
        </w:rPr>
        <w:t xml:space="preserve">(Crooks et al., 2013) penelitian ini dilakukan dengan analisis performa microblogging sebagai sistem sensor untuk mendeteksi kejadian dengan studi kasus gempa bumi yang ada di daerah East Coast, Amerika Serikat. Peneliti mengambil hasil deteksi yang memiliki karakteristik spasial dan temporal dari penyebaran informasi yang ada di situs microblogging (Twitter). Analisis terhadap situs ini juga dilakukan dengan teknik crowdsourcing, karena setiap media sosial atau situs microblogging juga memiliki informasi geografis ketika seorang pengguna mengomentari suatu kejadian yang dialami terjadi di sekitarnya, atau mengenai pusat lokasi yang menjadi pusat perhatian. Namun, perbedaannya media sosial atau situs microblogging tidak menyediakan informasi geografis pengguna secara terang-terangan, berbeda dengan teknik crowdsourcing yang sudah ada pada aplikasi </w:t>
      </w:r>
      <w:proofErr w:type="spellStart"/>
      <w:r w:rsidRPr="004D28F9">
        <w:rPr>
          <w:rFonts w:ascii="Times New Roman" w:hAnsi="Times New Roman" w:cs="Times New Roman"/>
          <w:sz w:val="24"/>
          <w:szCs w:val="24"/>
          <w:lang w:val="en-US"/>
        </w:rPr>
        <w:t>Wikimapia</w:t>
      </w:r>
      <w:proofErr w:type="spellEnd"/>
      <w:r w:rsidRPr="004D28F9">
        <w:rPr>
          <w:rFonts w:ascii="Times New Roman" w:hAnsi="Times New Roman" w:cs="Times New Roman"/>
          <w:sz w:val="24"/>
          <w:szCs w:val="24"/>
          <w:lang w:val="en-US"/>
        </w:rPr>
        <w:t xml:space="preserve"> atau OpenStreetMap.</w:t>
      </w:r>
    </w:p>
    <w:p w14:paraId="77FD5BB2" w14:textId="26642AC7" w:rsidR="004D28F9" w:rsidRDefault="004D28F9" w:rsidP="00AB1B73">
      <w:pPr>
        <w:spacing w:line="360" w:lineRule="auto"/>
        <w:ind w:firstLine="432"/>
        <w:jc w:val="both"/>
        <w:rPr>
          <w:rFonts w:ascii="Times New Roman" w:hAnsi="Times New Roman" w:cs="Times New Roman"/>
          <w:sz w:val="24"/>
          <w:szCs w:val="24"/>
          <w:lang w:val="en-US"/>
        </w:rPr>
      </w:pPr>
      <w:r w:rsidRPr="004D28F9">
        <w:rPr>
          <w:rFonts w:ascii="Times New Roman" w:hAnsi="Times New Roman" w:cs="Times New Roman"/>
          <w:sz w:val="24"/>
          <w:szCs w:val="24"/>
          <w:lang w:val="en-US"/>
        </w:rPr>
        <w:t xml:space="preserve">Penelitian ini bertujuan untuk menilai kualitas informasi yang telah diambil dari masyarakat dengan mempertimbangkan reaksi pengguna Twitter terhadap gempa bumi yang terjadi di Virginia, Amerika Serikat pada tanggal 23 Agustus </w:t>
      </w:r>
      <w:r w:rsidRPr="004D28F9">
        <w:rPr>
          <w:rFonts w:ascii="Times New Roman" w:hAnsi="Times New Roman" w:cs="Times New Roman"/>
          <w:sz w:val="24"/>
          <w:szCs w:val="24"/>
          <w:lang w:val="en-US"/>
        </w:rPr>
        <w:lastRenderedPageBreak/>
        <w:t xml:space="preserve">2011. Hasilnya, tweet dapat digunakan untuk memberi perkiraan yang cepat dan bagus dari wilayah yang terkena dampak gempa bumi. Perkiraan ini digunakan sebagai informasi yang penting untuk penanganan dan pemulihan dampak bencana. Dengan kemampuannya untuk memperkirakan wilayah yang terkena dampak gempa bumi dengan akurat, hal tersebut mendukung pernyataan bahwa dengan mengambil informasi </w:t>
      </w:r>
      <w:proofErr w:type="spellStart"/>
      <w:r w:rsidRPr="004D28F9">
        <w:rPr>
          <w:rFonts w:ascii="Times New Roman" w:hAnsi="Times New Roman" w:cs="Times New Roman"/>
          <w:sz w:val="24"/>
          <w:szCs w:val="24"/>
          <w:lang w:val="en-US"/>
        </w:rPr>
        <w:t>geospasial</w:t>
      </w:r>
      <w:proofErr w:type="spellEnd"/>
      <w:r w:rsidRPr="004D28F9">
        <w:rPr>
          <w:rFonts w:ascii="Times New Roman" w:hAnsi="Times New Roman" w:cs="Times New Roman"/>
          <w:sz w:val="24"/>
          <w:szCs w:val="24"/>
          <w:lang w:val="en-US"/>
        </w:rPr>
        <w:t xml:space="preserve"> di Twitter, peneliti memperoleh informasi yang penting mengenai dampak dari suatu kejadian dengan cepat.</w:t>
      </w:r>
    </w:p>
    <w:p w14:paraId="422E7E8E" w14:textId="77777777" w:rsidR="004D28F9" w:rsidRPr="004D28F9" w:rsidRDefault="004D28F9" w:rsidP="00AB1B73">
      <w:pPr>
        <w:spacing w:line="360" w:lineRule="auto"/>
        <w:ind w:firstLine="432"/>
        <w:jc w:val="both"/>
        <w:rPr>
          <w:rFonts w:ascii="Times New Roman" w:hAnsi="Times New Roman" w:cs="Times New Roman"/>
          <w:sz w:val="24"/>
          <w:szCs w:val="24"/>
          <w:lang w:val="en-US"/>
        </w:rPr>
      </w:pPr>
      <w:r w:rsidRPr="004D28F9">
        <w:rPr>
          <w:rFonts w:ascii="Times New Roman" w:hAnsi="Times New Roman" w:cs="Times New Roman"/>
          <w:sz w:val="24"/>
          <w:szCs w:val="24"/>
          <w:lang w:val="en-US"/>
        </w:rPr>
        <w:fldChar w:fldCharType="begin" w:fldLock="1"/>
      </w:r>
      <w:r w:rsidRPr="004D28F9">
        <w:rPr>
          <w:rFonts w:ascii="Times New Roman" w:hAnsi="Times New Roman" w:cs="Times New Roman"/>
          <w:sz w:val="24"/>
          <w:szCs w:val="24"/>
          <w:lang w:val="en-US"/>
        </w:rPr>
        <w:instrText>ADDIN CSL_CITATION {"citationItems":[{"id":"ITEM-1","itemData":{"DOI":"10.1016/j.cmpb.2021.106083","ISSN":"18727565","PMID":"33906012","abstract":"Background: After two months of implementing a partial lockdown, the Indonesian government had announced the “New Normal” policy to prevent a further economic crash in the country. This policy received many critics, as Indonesia still experiencing a fluctuated number of infected cases. Understanding public perception through effective risk communication can assist the government in relaying an appropriate message to improve people's compliance and to avoid further disease spread. Objective: This study observed how risk communication using social media platforms like Twitter could be adopted to measure public attention on COVID-19 related issues “New Normal”. Method: From May 21 to June 18, 2020, we archived all tweets related to COVID-19 containing keywords: “#NewNormal”, and “New Normal” using Drone Emprit Academy (DEA) engine. DEA search API collected all requested tweets and described the cumulative tweets for trend analysis, word segmentation, and word frequency. We further analyzed the public perception using sentiment analysis and identified the predominant tweets using emotion analysis. Result: We collected 284,216 tweets from 137,057 active users. From the trend analysis, we observed three stages of the changing trend of the public's attention on the “New Normal”. Results from the sentiment analysis indicate that more than half of the population (52%) had a “positive” sentiment towards the “New Normal” issues while only 41% of them had a “negative” perception. Our study also demonstrated the public's sentiment trend has gradually shifted from “negative” to “positive” due to the influence of both the government actions and the spread of the disease. A more detailed analysis of the emotion analysis showed that the majority of the public emotions (77.6%) relied on the emotion of “trust”, “anticipation”, and “joy”. Meanwhile, people were also surprised (8.62%) that the Indonesian government progressed to the “New Normal” concept despite a fluctuating number of cases. Conclusion: Our findings offer an opportunity for the government to use Twitter in the process of quick decision-making and policy evaluation during uncertain times in response to the COVID-19 pandemic.","author":[{"dropping-particle":"","family":"Rahmanti","given":"Annisa Ristya","non-dropping-particle":"","parse-names":false,"suffix":""},{"dropping-particle":"","family":"Ningrum","given":"Dina Nur Anggraini","non-dropping-particle":"","parse-names":false,"suffix":""},{"dropping-particle":"","family":"Lazuardi","given":"Lutfan","non-dropping-particle":"","parse-names":false,"suffix":""},{"dropping-particle":"","family":"Yang","given":"Hsuan Chia","non-dropping-particle":"","parse-names":false,"suffix":""},{"dropping-particle":"","family":"Li","given":"Yu Chuan(Jack)","non-dropping-particle":"","parse-names":false,"suffix":""}],"container-title":"Computer Methods and Programs in Biomedicine","id":"ITEM-1","issued":{"date-parts":[["2021"]]},"page":"106083","publisher":"Elsevier B.V.","title":"Social Media Data Analytics for Outbreak Risk Communication: Public Attention on the “New Normal” During the COVID-19 Pandemic in Indonesia","type":"article-journal","volume":"205"},"uris":["http://www.mendeley.com/documents/?uuid=2a225519-a533-4207-b251-f96bf2e504e8"]}],"mendeley":{"formattedCitation":"(Rahmanti et al., 2021)","plainTextFormattedCitation":"(Rahmanti et al., 2021)","previouslyFormattedCitation":"(Rahmanti et al., 2021)"},"properties":{"noteIndex":0},"schema":"https://github.com/citation-style-language/schema/raw/master/csl-citation.json"}</w:instrText>
      </w:r>
      <w:r w:rsidRPr="004D28F9">
        <w:rPr>
          <w:rFonts w:ascii="Times New Roman" w:hAnsi="Times New Roman" w:cs="Times New Roman"/>
          <w:sz w:val="24"/>
          <w:szCs w:val="24"/>
          <w:lang w:val="en-US"/>
        </w:rPr>
        <w:fldChar w:fldCharType="separate"/>
      </w:r>
      <w:r w:rsidRPr="004D28F9">
        <w:rPr>
          <w:rFonts w:ascii="Times New Roman" w:hAnsi="Times New Roman" w:cs="Times New Roman"/>
          <w:sz w:val="24"/>
          <w:szCs w:val="24"/>
          <w:lang w:val="en-US"/>
        </w:rPr>
        <w:t>(</w:t>
      </w:r>
      <w:proofErr w:type="spellStart"/>
      <w:r w:rsidRPr="004D28F9">
        <w:rPr>
          <w:rFonts w:ascii="Times New Roman" w:hAnsi="Times New Roman" w:cs="Times New Roman"/>
          <w:sz w:val="24"/>
          <w:szCs w:val="24"/>
          <w:lang w:val="en-US"/>
        </w:rPr>
        <w:t>Rahmanti</w:t>
      </w:r>
      <w:proofErr w:type="spellEnd"/>
      <w:r w:rsidRPr="004D28F9">
        <w:rPr>
          <w:rFonts w:ascii="Times New Roman" w:hAnsi="Times New Roman" w:cs="Times New Roman"/>
          <w:sz w:val="24"/>
          <w:szCs w:val="24"/>
          <w:lang w:val="en-US"/>
        </w:rPr>
        <w:t xml:space="preserve"> et al., 2021)</w:t>
      </w:r>
      <w:r w:rsidRPr="004D28F9">
        <w:rPr>
          <w:rFonts w:ascii="Times New Roman" w:hAnsi="Times New Roman" w:cs="Times New Roman"/>
          <w:sz w:val="24"/>
          <w:szCs w:val="24"/>
          <w:lang w:val="en-US"/>
        </w:rPr>
        <w:fldChar w:fldCharType="end"/>
      </w:r>
      <w:r w:rsidRPr="004D28F9">
        <w:rPr>
          <w:rFonts w:ascii="Times New Roman" w:hAnsi="Times New Roman" w:cs="Times New Roman"/>
          <w:sz w:val="24"/>
          <w:szCs w:val="24"/>
          <w:lang w:val="en-US"/>
        </w:rPr>
        <w:t xml:space="preserve"> melakukan penelitian dengan mengidentifikasi informasi tentang </w:t>
      </w:r>
      <w:proofErr w:type="spellStart"/>
      <w:r w:rsidRPr="004D28F9">
        <w:rPr>
          <w:rFonts w:ascii="Times New Roman" w:hAnsi="Times New Roman" w:cs="Times New Roman"/>
          <w:sz w:val="24"/>
          <w:szCs w:val="24"/>
          <w:lang w:val="en-US"/>
        </w:rPr>
        <w:t>resiko</w:t>
      </w:r>
      <w:proofErr w:type="spellEnd"/>
      <w:r w:rsidRPr="004D28F9">
        <w:rPr>
          <w:rFonts w:ascii="Times New Roman" w:hAnsi="Times New Roman" w:cs="Times New Roman"/>
          <w:sz w:val="24"/>
          <w:szCs w:val="24"/>
          <w:lang w:val="en-US"/>
        </w:rPr>
        <w:t xml:space="preserve"> dan </w:t>
      </w:r>
      <w:proofErr w:type="spellStart"/>
      <w:r w:rsidRPr="004D28F9">
        <w:rPr>
          <w:rFonts w:ascii="Times New Roman" w:hAnsi="Times New Roman" w:cs="Times New Roman"/>
          <w:sz w:val="24"/>
          <w:szCs w:val="24"/>
          <w:lang w:val="en-US"/>
        </w:rPr>
        <w:t>respon</w:t>
      </w:r>
      <w:proofErr w:type="spellEnd"/>
      <w:r w:rsidRPr="004D28F9">
        <w:rPr>
          <w:rFonts w:ascii="Times New Roman" w:hAnsi="Times New Roman" w:cs="Times New Roman"/>
          <w:sz w:val="24"/>
          <w:szCs w:val="24"/>
          <w:lang w:val="en-US"/>
        </w:rPr>
        <w:t xml:space="preserve"> komunikasi masyarakat Indonesia terhadap pemberlakuan </w:t>
      </w:r>
      <w:r w:rsidRPr="004D28F9">
        <w:rPr>
          <w:rFonts w:ascii="Times New Roman" w:hAnsi="Times New Roman" w:cs="Times New Roman"/>
          <w:i/>
          <w:iCs/>
          <w:sz w:val="24"/>
          <w:szCs w:val="24"/>
          <w:lang w:val="en-US"/>
        </w:rPr>
        <w:t>New Normal</w:t>
      </w:r>
      <w:r w:rsidRPr="004D28F9">
        <w:rPr>
          <w:rFonts w:ascii="Times New Roman" w:hAnsi="Times New Roman" w:cs="Times New Roman"/>
          <w:sz w:val="24"/>
          <w:szCs w:val="24"/>
          <w:lang w:val="en-US"/>
        </w:rPr>
        <w:t xml:space="preserve"> ketika pandemi Covid-19 yang ada pada situs </w:t>
      </w:r>
      <w:r w:rsidRPr="004D28F9">
        <w:rPr>
          <w:rFonts w:ascii="Times New Roman" w:hAnsi="Times New Roman" w:cs="Times New Roman"/>
          <w:i/>
          <w:iCs/>
          <w:sz w:val="24"/>
          <w:szCs w:val="24"/>
          <w:lang w:val="en-US"/>
        </w:rPr>
        <w:t xml:space="preserve">microblogging </w:t>
      </w:r>
      <w:r w:rsidRPr="004D28F9">
        <w:rPr>
          <w:rFonts w:ascii="Times New Roman" w:hAnsi="Times New Roman" w:cs="Times New Roman"/>
          <w:sz w:val="24"/>
          <w:szCs w:val="24"/>
          <w:lang w:val="en-US"/>
        </w:rPr>
        <w:t xml:space="preserve">(Twitter) di wilayah Indonesia. Penelitian ini bertujuan untuk menggolongkan </w:t>
      </w:r>
      <w:r w:rsidRPr="004D28F9">
        <w:rPr>
          <w:rFonts w:ascii="Times New Roman" w:hAnsi="Times New Roman" w:cs="Times New Roman"/>
          <w:i/>
          <w:iCs/>
          <w:sz w:val="24"/>
          <w:szCs w:val="24"/>
          <w:lang w:val="en-US"/>
        </w:rPr>
        <w:t xml:space="preserve">tweet </w:t>
      </w:r>
      <w:r w:rsidRPr="004D28F9">
        <w:rPr>
          <w:rFonts w:ascii="Times New Roman" w:hAnsi="Times New Roman" w:cs="Times New Roman"/>
          <w:sz w:val="24"/>
          <w:szCs w:val="24"/>
          <w:lang w:val="en-US"/>
        </w:rPr>
        <w:t xml:space="preserve">yang memiliki sentimen positif, negatif, dan netral dengan </w:t>
      </w:r>
      <w:proofErr w:type="spellStart"/>
      <w:r w:rsidRPr="004D28F9">
        <w:rPr>
          <w:rFonts w:ascii="Times New Roman" w:hAnsi="Times New Roman" w:cs="Times New Roman"/>
          <w:sz w:val="24"/>
          <w:szCs w:val="24"/>
          <w:lang w:val="en-US"/>
        </w:rPr>
        <w:t>klasifikator</w:t>
      </w:r>
      <w:proofErr w:type="spellEnd"/>
      <w:r w:rsidRPr="004D28F9">
        <w:rPr>
          <w:rFonts w:ascii="Times New Roman" w:hAnsi="Times New Roman" w:cs="Times New Roman"/>
          <w:sz w:val="24"/>
          <w:szCs w:val="24"/>
          <w:lang w:val="en-US"/>
        </w:rPr>
        <w:t xml:space="preserve"> </w:t>
      </w:r>
      <w:r w:rsidRPr="004D28F9">
        <w:rPr>
          <w:rFonts w:ascii="Times New Roman" w:hAnsi="Times New Roman" w:cs="Times New Roman"/>
          <w:i/>
          <w:iCs/>
          <w:sz w:val="24"/>
          <w:szCs w:val="24"/>
          <w:lang w:val="en-US"/>
        </w:rPr>
        <w:t>naïve-</w:t>
      </w:r>
      <w:proofErr w:type="spellStart"/>
      <w:r w:rsidRPr="004D28F9">
        <w:rPr>
          <w:rFonts w:ascii="Times New Roman" w:hAnsi="Times New Roman" w:cs="Times New Roman"/>
          <w:i/>
          <w:iCs/>
          <w:sz w:val="24"/>
          <w:szCs w:val="24"/>
          <w:lang w:val="en-US"/>
        </w:rPr>
        <w:t>bayes</w:t>
      </w:r>
      <w:proofErr w:type="spellEnd"/>
      <w:r w:rsidRPr="004D28F9">
        <w:rPr>
          <w:rFonts w:ascii="Times New Roman" w:hAnsi="Times New Roman" w:cs="Times New Roman"/>
          <w:i/>
          <w:iCs/>
          <w:sz w:val="24"/>
          <w:szCs w:val="24"/>
          <w:lang w:val="en-US"/>
        </w:rPr>
        <w:t xml:space="preserve"> </w:t>
      </w:r>
      <w:r w:rsidRPr="004D28F9">
        <w:rPr>
          <w:rFonts w:ascii="Times New Roman" w:hAnsi="Times New Roman" w:cs="Times New Roman"/>
          <w:sz w:val="24"/>
          <w:szCs w:val="24"/>
          <w:lang w:val="en-US"/>
        </w:rPr>
        <w:t xml:space="preserve">dan memasukkannya ke dalam analisis emosi dasar dari </w:t>
      </w:r>
      <w:proofErr w:type="spellStart"/>
      <w:r w:rsidRPr="004D28F9">
        <w:rPr>
          <w:rFonts w:ascii="Times New Roman" w:hAnsi="Times New Roman" w:cs="Times New Roman"/>
          <w:i/>
          <w:iCs/>
          <w:sz w:val="24"/>
          <w:szCs w:val="24"/>
          <w:lang w:val="en-US"/>
        </w:rPr>
        <w:t>Plutchik’s</w:t>
      </w:r>
      <w:proofErr w:type="spellEnd"/>
      <w:r w:rsidRPr="004D28F9">
        <w:rPr>
          <w:rFonts w:ascii="Times New Roman" w:hAnsi="Times New Roman" w:cs="Times New Roman"/>
          <w:i/>
          <w:iCs/>
          <w:sz w:val="24"/>
          <w:szCs w:val="24"/>
          <w:lang w:val="en-US"/>
        </w:rPr>
        <w:t xml:space="preserve"> Wheel of Emotions</w:t>
      </w:r>
      <w:r w:rsidRPr="004D28F9">
        <w:rPr>
          <w:rFonts w:ascii="Times New Roman" w:hAnsi="Times New Roman" w:cs="Times New Roman"/>
          <w:sz w:val="24"/>
          <w:szCs w:val="24"/>
          <w:lang w:val="en-US"/>
        </w:rPr>
        <w:t xml:space="preserve"> (</w:t>
      </w:r>
      <w:r w:rsidRPr="004D28F9">
        <w:rPr>
          <w:rFonts w:ascii="Times New Roman" w:hAnsi="Times New Roman" w:cs="Times New Roman"/>
          <w:i/>
          <w:iCs/>
          <w:sz w:val="24"/>
          <w:szCs w:val="24"/>
          <w:lang w:val="en-US"/>
        </w:rPr>
        <w:t xml:space="preserve">joy, fear, anticipation, anger, disgust, sadness, surprise, </w:t>
      </w:r>
      <w:r w:rsidRPr="004D28F9">
        <w:rPr>
          <w:rFonts w:ascii="Times New Roman" w:hAnsi="Times New Roman" w:cs="Times New Roman"/>
          <w:sz w:val="24"/>
          <w:szCs w:val="24"/>
          <w:lang w:val="en-US"/>
        </w:rPr>
        <w:t xml:space="preserve">dan </w:t>
      </w:r>
      <w:r w:rsidRPr="004D28F9">
        <w:rPr>
          <w:rFonts w:ascii="Times New Roman" w:hAnsi="Times New Roman" w:cs="Times New Roman"/>
          <w:i/>
          <w:iCs/>
          <w:sz w:val="24"/>
          <w:szCs w:val="24"/>
          <w:lang w:val="en-US"/>
        </w:rPr>
        <w:t>trust</w:t>
      </w:r>
      <w:r w:rsidRPr="004D28F9">
        <w:rPr>
          <w:rFonts w:ascii="Times New Roman" w:hAnsi="Times New Roman" w:cs="Times New Roman"/>
          <w:sz w:val="24"/>
          <w:szCs w:val="24"/>
          <w:lang w:val="en-US"/>
        </w:rPr>
        <w:t xml:space="preserve">). Penelitian ini dilakukan pada tanggal 21 Mei 2020 – 18 Juni 2020, dengan hasil data sebanyak 282.216 </w:t>
      </w:r>
      <w:r w:rsidRPr="004D28F9">
        <w:rPr>
          <w:rFonts w:ascii="Times New Roman" w:hAnsi="Times New Roman" w:cs="Times New Roman"/>
          <w:i/>
          <w:iCs/>
          <w:sz w:val="24"/>
          <w:szCs w:val="24"/>
          <w:lang w:val="en-US"/>
        </w:rPr>
        <w:t>tweet</w:t>
      </w:r>
      <w:r w:rsidRPr="004D28F9">
        <w:rPr>
          <w:rFonts w:ascii="Times New Roman" w:hAnsi="Times New Roman" w:cs="Times New Roman"/>
          <w:sz w:val="24"/>
          <w:szCs w:val="24"/>
          <w:lang w:val="en-US"/>
        </w:rPr>
        <w:t xml:space="preserve"> dari 137.057 pengguna. </w:t>
      </w:r>
      <w:r w:rsidRPr="004D28F9">
        <w:rPr>
          <w:rFonts w:ascii="Times New Roman" w:hAnsi="Times New Roman" w:cs="Times New Roman"/>
          <w:i/>
          <w:iCs/>
          <w:sz w:val="24"/>
          <w:szCs w:val="24"/>
          <w:lang w:val="en-US"/>
        </w:rPr>
        <w:t>Tweet</w:t>
      </w:r>
      <w:r w:rsidRPr="004D28F9">
        <w:rPr>
          <w:rFonts w:ascii="Times New Roman" w:hAnsi="Times New Roman" w:cs="Times New Roman"/>
          <w:sz w:val="24"/>
          <w:szCs w:val="24"/>
          <w:lang w:val="en-US"/>
        </w:rPr>
        <w:t xml:space="preserve"> itu semua mengandung 88.677 </w:t>
      </w:r>
      <w:r w:rsidRPr="004D28F9">
        <w:rPr>
          <w:rFonts w:ascii="Times New Roman" w:hAnsi="Times New Roman" w:cs="Times New Roman"/>
          <w:i/>
          <w:iCs/>
          <w:sz w:val="24"/>
          <w:szCs w:val="24"/>
          <w:lang w:val="en-US"/>
        </w:rPr>
        <w:t>mention</w:t>
      </w:r>
      <w:r w:rsidRPr="004D28F9">
        <w:rPr>
          <w:rFonts w:ascii="Times New Roman" w:hAnsi="Times New Roman" w:cs="Times New Roman"/>
          <w:sz w:val="24"/>
          <w:szCs w:val="24"/>
          <w:lang w:val="en-US"/>
        </w:rPr>
        <w:t xml:space="preserve">, 31.452 </w:t>
      </w:r>
      <w:r w:rsidRPr="004D28F9">
        <w:rPr>
          <w:rFonts w:ascii="Times New Roman" w:hAnsi="Times New Roman" w:cs="Times New Roman"/>
          <w:i/>
          <w:iCs/>
          <w:sz w:val="24"/>
          <w:szCs w:val="24"/>
          <w:lang w:val="en-US"/>
        </w:rPr>
        <w:t>reply</w:t>
      </w:r>
      <w:r w:rsidRPr="004D28F9">
        <w:rPr>
          <w:rFonts w:ascii="Times New Roman" w:hAnsi="Times New Roman" w:cs="Times New Roman"/>
          <w:sz w:val="24"/>
          <w:szCs w:val="24"/>
          <w:lang w:val="en-US"/>
        </w:rPr>
        <w:t xml:space="preserve">, 164.087 </w:t>
      </w:r>
      <w:r w:rsidRPr="004D28F9">
        <w:rPr>
          <w:rFonts w:ascii="Times New Roman" w:hAnsi="Times New Roman" w:cs="Times New Roman"/>
          <w:i/>
          <w:iCs/>
          <w:sz w:val="24"/>
          <w:szCs w:val="24"/>
          <w:lang w:val="en-US"/>
        </w:rPr>
        <w:t>retweet</w:t>
      </w:r>
      <w:r w:rsidRPr="004D28F9">
        <w:rPr>
          <w:rFonts w:ascii="Times New Roman" w:hAnsi="Times New Roman" w:cs="Times New Roman"/>
          <w:sz w:val="24"/>
          <w:szCs w:val="24"/>
          <w:lang w:val="en-US"/>
        </w:rPr>
        <w:t xml:space="preserve">. Hasil tersebut disebar ke dalam </w:t>
      </w:r>
      <w:proofErr w:type="spellStart"/>
      <w:r w:rsidRPr="004D28F9">
        <w:rPr>
          <w:rFonts w:ascii="Times New Roman" w:hAnsi="Times New Roman" w:cs="Times New Roman"/>
          <w:i/>
          <w:iCs/>
          <w:sz w:val="24"/>
          <w:szCs w:val="24"/>
          <w:lang w:val="en-US"/>
        </w:rPr>
        <w:t>Plutchik’s</w:t>
      </w:r>
      <w:proofErr w:type="spellEnd"/>
      <w:r w:rsidRPr="004D28F9">
        <w:rPr>
          <w:rFonts w:ascii="Times New Roman" w:hAnsi="Times New Roman" w:cs="Times New Roman"/>
          <w:i/>
          <w:iCs/>
          <w:sz w:val="24"/>
          <w:szCs w:val="24"/>
          <w:lang w:val="en-US"/>
        </w:rPr>
        <w:t xml:space="preserve"> Wheel of Emotions</w:t>
      </w:r>
      <w:r w:rsidRPr="004D28F9">
        <w:rPr>
          <w:rFonts w:ascii="Times New Roman" w:hAnsi="Times New Roman" w:cs="Times New Roman"/>
          <w:sz w:val="24"/>
          <w:szCs w:val="24"/>
          <w:lang w:val="en-US"/>
        </w:rPr>
        <w:t xml:space="preserve"> dengan persentase; </w:t>
      </w:r>
      <w:r w:rsidRPr="004D28F9">
        <w:rPr>
          <w:rFonts w:ascii="Times New Roman" w:hAnsi="Times New Roman" w:cs="Times New Roman"/>
          <w:i/>
          <w:iCs/>
          <w:sz w:val="24"/>
          <w:szCs w:val="24"/>
          <w:lang w:val="en-US"/>
        </w:rPr>
        <w:t xml:space="preserve">joy </w:t>
      </w:r>
      <w:r w:rsidRPr="004D28F9">
        <w:rPr>
          <w:rFonts w:ascii="Times New Roman" w:hAnsi="Times New Roman" w:cs="Times New Roman"/>
          <w:sz w:val="24"/>
          <w:szCs w:val="24"/>
          <w:lang w:val="en-US"/>
        </w:rPr>
        <w:t>(9,01%)</w:t>
      </w:r>
      <w:r w:rsidRPr="004D28F9">
        <w:rPr>
          <w:rFonts w:ascii="Times New Roman" w:hAnsi="Times New Roman" w:cs="Times New Roman"/>
          <w:i/>
          <w:iCs/>
          <w:sz w:val="24"/>
          <w:szCs w:val="24"/>
          <w:lang w:val="en-US"/>
        </w:rPr>
        <w:t>, fear</w:t>
      </w:r>
      <w:r w:rsidRPr="004D28F9">
        <w:rPr>
          <w:rFonts w:ascii="Times New Roman" w:hAnsi="Times New Roman" w:cs="Times New Roman"/>
          <w:sz w:val="24"/>
          <w:szCs w:val="24"/>
          <w:lang w:val="en-US"/>
        </w:rPr>
        <w:t xml:space="preserve"> (6,50%)</w:t>
      </w:r>
      <w:r w:rsidRPr="004D28F9">
        <w:rPr>
          <w:rFonts w:ascii="Times New Roman" w:hAnsi="Times New Roman" w:cs="Times New Roman"/>
          <w:i/>
          <w:iCs/>
          <w:sz w:val="24"/>
          <w:szCs w:val="24"/>
          <w:lang w:val="en-US"/>
        </w:rPr>
        <w:t xml:space="preserve">, anticipation </w:t>
      </w:r>
      <w:r w:rsidRPr="004D28F9">
        <w:rPr>
          <w:rFonts w:ascii="Times New Roman" w:hAnsi="Times New Roman" w:cs="Times New Roman"/>
          <w:sz w:val="24"/>
          <w:szCs w:val="24"/>
          <w:lang w:val="en-US"/>
        </w:rPr>
        <w:t>(14,82%)</w:t>
      </w:r>
      <w:r w:rsidRPr="004D28F9">
        <w:rPr>
          <w:rFonts w:ascii="Times New Roman" w:hAnsi="Times New Roman" w:cs="Times New Roman"/>
          <w:i/>
          <w:iCs/>
          <w:sz w:val="24"/>
          <w:szCs w:val="24"/>
          <w:lang w:val="en-US"/>
        </w:rPr>
        <w:t xml:space="preserve">, anger </w:t>
      </w:r>
      <w:r w:rsidRPr="004D28F9">
        <w:rPr>
          <w:rFonts w:ascii="Times New Roman" w:hAnsi="Times New Roman" w:cs="Times New Roman"/>
          <w:sz w:val="24"/>
          <w:szCs w:val="24"/>
          <w:lang w:val="en-US"/>
        </w:rPr>
        <w:t>(4,81%)</w:t>
      </w:r>
      <w:r w:rsidRPr="004D28F9">
        <w:rPr>
          <w:rFonts w:ascii="Times New Roman" w:hAnsi="Times New Roman" w:cs="Times New Roman"/>
          <w:i/>
          <w:iCs/>
          <w:sz w:val="24"/>
          <w:szCs w:val="24"/>
          <w:lang w:val="en-US"/>
        </w:rPr>
        <w:t xml:space="preserve">, disgust </w:t>
      </w:r>
      <w:r w:rsidRPr="004D28F9">
        <w:rPr>
          <w:rFonts w:ascii="Times New Roman" w:hAnsi="Times New Roman" w:cs="Times New Roman"/>
          <w:sz w:val="24"/>
          <w:szCs w:val="24"/>
          <w:lang w:val="en-US"/>
        </w:rPr>
        <w:t>(0,73%)</w:t>
      </w:r>
      <w:r w:rsidRPr="004D28F9">
        <w:rPr>
          <w:rFonts w:ascii="Times New Roman" w:hAnsi="Times New Roman" w:cs="Times New Roman"/>
          <w:i/>
          <w:iCs/>
          <w:sz w:val="24"/>
          <w:szCs w:val="24"/>
          <w:lang w:val="en-US"/>
        </w:rPr>
        <w:t xml:space="preserve">, sadness </w:t>
      </w:r>
      <w:r w:rsidRPr="004D28F9">
        <w:rPr>
          <w:rFonts w:ascii="Times New Roman" w:hAnsi="Times New Roman" w:cs="Times New Roman"/>
          <w:sz w:val="24"/>
          <w:szCs w:val="24"/>
          <w:lang w:val="en-US"/>
        </w:rPr>
        <w:t>(1,74%)</w:t>
      </w:r>
      <w:r w:rsidRPr="004D28F9">
        <w:rPr>
          <w:rFonts w:ascii="Times New Roman" w:hAnsi="Times New Roman" w:cs="Times New Roman"/>
          <w:i/>
          <w:iCs/>
          <w:sz w:val="24"/>
          <w:szCs w:val="24"/>
          <w:lang w:val="en-US"/>
        </w:rPr>
        <w:t xml:space="preserve">, surprise </w:t>
      </w:r>
      <w:r w:rsidRPr="004D28F9">
        <w:rPr>
          <w:rFonts w:ascii="Times New Roman" w:hAnsi="Times New Roman" w:cs="Times New Roman"/>
          <w:sz w:val="24"/>
          <w:szCs w:val="24"/>
          <w:lang w:val="en-US"/>
        </w:rPr>
        <w:t>(8,62%)</w:t>
      </w:r>
      <w:r w:rsidRPr="004D28F9">
        <w:rPr>
          <w:rFonts w:ascii="Times New Roman" w:hAnsi="Times New Roman" w:cs="Times New Roman"/>
          <w:i/>
          <w:iCs/>
          <w:sz w:val="24"/>
          <w:szCs w:val="24"/>
          <w:lang w:val="en-US"/>
        </w:rPr>
        <w:t xml:space="preserve">, </w:t>
      </w:r>
      <w:r w:rsidRPr="004D28F9">
        <w:rPr>
          <w:rFonts w:ascii="Times New Roman" w:hAnsi="Times New Roman" w:cs="Times New Roman"/>
          <w:sz w:val="24"/>
          <w:szCs w:val="24"/>
          <w:lang w:val="en-US"/>
        </w:rPr>
        <w:t xml:space="preserve">dan </w:t>
      </w:r>
      <w:r w:rsidRPr="004D28F9">
        <w:rPr>
          <w:rFonts w:ascii="Times New Roman" w:hAnsi="Times New Roman" w:cs="Times New Roman"/>
          <w:i/>
          <w:iCs/>
          <w:sz w:val="24"/>
          <w:szCs w:val="24"/>
          <w:lang w:val="en-US"/>
        </w:rPr>
        <w:t xml:space="preserve">trust </w:t>
      </w:r>
      <w:r w:rsidRPr="004D28F9">
        <w:rPr>
          <w:rFonts w:ascii="Times New Roman" w:hAnsi="Times New Roman" w:cs="Times New Roman"/>
          <w:sz w:val="24"/>
          <w:szCs w:val="24"/>
          <w:lang w:val="en-US"/>
        </w:rPr>
        <w:t>(53,77%). Kemudian</w:t>
      </w:r>
      <w:ins w:id="107" w:author="fahmi abdillah" w:date="2022-06-28T17:07:00Z">
        <w:r w:rsidRPr="004D28F9">
          <w:rPr>
            <w:rFonts w:ascii="Times New Roman" w:hAnsi="Times New Roman" w:cs="Times New Roman"/>
            <w:sz w:val="24"/>
            <w:szCs w:val="24"/>
            <w:lang w:val="en-US"/>
          </w:rPr>
          <w:t>,</w:t>
        </w:r>
      </w:ins>
      <w:r w:rsidRPr="004D28F9">
        <w:rPr>
          <w:rFonts w:ascii="Times New Roman" w:hAnsi="Times New Roman" w:cs="Times New Roman"/>
          <w:sz w:val="24"/>
          <w:szCs w:val="24"/>
          <w:lang w:val="en-US"/>
        </w:rPr>
        <w:t xml:space="preserve"> didapatkan hasil penggunaan tiga </w:t>
      </w:r>
      <w:r w:rsidRPr="004D28F9">
        <w:rPr>
          <w:rFonts w:ascii="Times New Roman" w:hAnsi="Times New Roman" w:cs="Times New Roman"/>
          <w:i/>
          <w:iCs/>
          <w:sz w:val="24"/>
          <w:szCs w:val="24"/>
          <w:lang w:val="en-US"/>
        </w:rPr>
        <w:t>hashtag</w:t>
      </w:r>
      <w:r w:rsidRPr="004D28F9">
        <w:rPr>
          <w:rFonts w:ascii="Times New Roman" w:hAnsi="Times New Roman" w:cs="Times New Roman"/>
          <w:sz w:val="24"/>
          <w:szCs w:val="24"/>
          <w:lang w:val="en-US"/>
        </w:rPr>
        <w:t xml:space="preserve"> terbanyak, yaitu </w:t>
      </w:r>
      <w:r w:rsidRPr="004D28F9">
        <w:rPr>
          <w:rFonts w:ascii="Times New Roman" w:hAnsi="Times New Roman" w:cs="Times New Roman"/>
          <w:i/>
          <w:iCs/>
          <w:sz w:val="24"/>
          <w:szCs w:val="24"/>
          <w:lang w:val="en-US"/>
        </w:rPr>
        <w:t>#</w:t>
      </w:r>
      <w:proofErr w:type="spellStart"/>
      <w:r w:rsidRPr="004D28F9">
        <w:rPr>
          <w:rFonts w:ascii="Times New Roman" w:hAnsi="Times New Roman" w:cs="Times New Roman"/>
          <w:i/>
          <w:iCs/>
          <w:sz w:val="24"/>
          <w:szCs w:val="24"/>
          <w:lang w:val="en-US"/>
        </w:rPr>
        <w:t>NewNormal</w:t>
      </w:r>
      <w:proofErr w:type="spellEnd"/>
      <w:r w:rsidRPr="004D28F9">
        <w:rPr>
          <w:rFonts w:ascii="Times New Roman" w:hAnsi="Times New Roman" w:cs="Times New Roman"/>
          <w:i/>
          <w:iCs/>
          <w:sz w:val="24"/>
          <w:szCs w:val="24"/>
          <w:lang w:val="en-US"/>
        </w:rPr>
        <w:t xml:space="preserve"> </w:t>
      </w:r>
      <w:r w:rsidRPr="004D28F9">
        <w:rPr>
          <w:rFonts w:ascii="Times New Roman" w:hAnsi="Times New Roman" w:cs="Times New Roman"/>
          <w:sz w:val="24"/>
          <w:szCs w:val="24"/>
          <w:lang w:val="en-US"/>
        </w:rPr>
        <w:t xml:space="preserve">(17.051 </w:t>
      </w:r>
      <w:r w:rsidRPr="004D28F9">
        <w:rPr>
          <w:rFonts w:ascii="Times New Roman" w:hAnsi="Times New Roman" w:cs="Times New Roman"/>
          <w:i/>
          <w:iCs/>
          <w:sz w:val="24"/>
          <w:szCs w:val="24"/>
          <w:lang w:val="en-US"/>
        </w:rPr>
        <w:t>tweet</w:t>
      </w:r>
      <w:r w:rsidRPr="004D28F9">
        <w:rPr>
          <w:rFonts w:ascii="Times New Roman" w:hAnsi="Times New Roman" w:cs="Times New Roman"/>
          <w:sz w:val="24"/>
          <w:szCs w:val="24"/>
          <w:lang w:val="en-US"/>
        </w:rPr>
        <w:t xml:space="preserve">), </w:t>
      </w:r>
      <w:r w:rsidRPr="004D28F9">
        <w:rPr>
          <w:rFonts w:ascii="Times New Roman" w:hAnsi="Times New Roman" w:cs="Times New Roman"/>
          <w:i/>
          <w:iCs/>
          <w:sz w:val="24"/>
          <w:szCs w:val="24"/>
          <w:lang w:val="en-US"/>
        </w:rPr>
        <w:t>#</w:t>
      </w:r>
      <w:proofErr w:type="spellStart"/>
      <w:r w:rsidRPr="004D28F9">
        <w:rPr>
          <w:rFonts w:ascii="Times New Roman" w:hAnsi="Times New Roman" w:cs="Times New Roman"/>
          <w:i/>
          <w:iCs/>
          <w:sz w:val="24"/>
          <w:szCs w:val="24"/>
          <w:lang w:val="en-US"/>
        </w:rPr>
        <w:t>TataKehidupanBaru</w:t>
      </w:r>
      <w:proofErr w:type="spellEnd"/>
      <w:r w:rsidRPr="004D28F9">
        <w:rPr>
          <w:rFonts w:ascii="Times New Roman" w:hAnsi="Times New Roman" w:cs="Times New Roman"/>
          <w:sz w:val="24"/>
          <w:szCs w:val="24"/>
          <w:lang w:val="en-US"/>
        </w:rPr>
        <w:t xml:space="preserve"> (10.980 </w:t>
      </w:r>
      <w:r w:rsidRPr="004D28F9">
        <w:rPr>
          <w:rFonts w:ascii="Times New Roman" w:hAnsi="Times New Roman" w:cs="Times New Roman"/>
          <w:i/>
          <w:iCs/>
          <w:sz w:val="24"/>
          <w:szCs w:val="24"/>
          <w:lang w:val="en-US"/>
        </w:rPr>
        <w:t>tweet</w:t>
      </w:r>
      <w:r w:rsidRPr="004D28F9">
        <w:rPr>
          <w:rFonts w:ascii="Times New Roman" w:hAnsi="Times New Roman" w:cs="Times New Roman"/>
          <w:sz w:val="24"/>
          <w:szCs w:val="24"/>
          <w:lang w:val="en-US"/>
        </w:rPr>
        <w:t xml:space="preserve">), dan </w:t>
      </w:r>
      <w:r w:rsidRPr="004D28F9">
        <w:rPr>
          <w:rFonts w:ascii="Times New Roman" w:hAnsi="Times New Roman" w:cs="Times New Roman"/>
          <w:i/>
          <w:iCs/>
          <w:sz w:val="24"/>
          <w:szCs w:val="24"/>
          <w:lang w:val="en-US"/>
        </w:rPr>
        <w:t>#</w:t>
      </w:r>
      <w:proofErr w:type="spellStart"/>
      <w:r w:rsidRPr="004D28F9">
        <w:rPr>
          <w:rFonts w:ascii="Times New Roman" w:hAnsi="Times New Roman" w:cs="Times New Roman"/>
          <w:i/>
          <w:iCs/>
          <w:sz w:val="24"/>
          <w:szCs w:val="24"/>
          <w:lang w:val="en-US"/>
        </w:rPr>
        <w:t>DisiplinPolaHidupBaru</w:t>
      </w:r>
      <w:proofErr w:type="spellEnd"/>
      <w:r w:rsidRPr="004D28F9">
        <w:rPr>
          <w:rFonts w:ascii="Times New Roman" w:hAnsi="Times New Roman" w:cs="Times New Roman"/>
          <w:sz w:val="24"/>
          <w:szCs w:val="24"/>
          <w:lang w:val="en-US"/>
        </w:rPr>
        <w:t xml:space="preserve"> (5.200 </w:t>
      </w:r>
      <w:r w:rsidRPr="004D28F9">
        <w:rPr>
          <w:rFonts w:ascii="Times New Roman" w:hAnsi="Times New Roman" w:cs="Times New Roman"/>
          <w:i/>
          <w:iCs/>
          <w:sz w:val="24"/>
          <w:szCs w:val="24"/>
          <w:lang w:val="en-US"/>
        </w:rPr>
        <w:t>tweet</w:t>
      </w:r>
      <w:r w:rsidRPr="004D28F9">
        <w:rPr>
          <w:rFonts w:ascii="Times New Roman" w:hAnsi="Times New Roman" w:cs="Times New Roman"/>
          <w:sz w:val="24"/>
          <w:szCs w:val="24"/>
          <w:lang w:val="en-US"/>
        </w:rPr>
        <w:t xml:space="preserve">). Dari hasil ini peneliti dapat menggolongkan suatu kejadian yang ada di situs </w:t>
      </w:r>
      <w:r w:rsidRPr="004D28F9">
        <w:rPr>
          <w:rFonts w:ascii="Times New Roman" w:hAnsi="Times New Roman" w:cs="Times New Roman"/>
          <w:i/>
          <w:iCs/>
          <w:sz w:val="24"/>
          <w:szCs w:val="24"/>
          <w:lang w:val="en-US"/>
        </w:rPr>
        <w:t>microblogging</w:t>
      </w:r>
      <w:r w:rsidRPr="004D28F9">
        <w:rPr>
          <w:rFonts w:ascii="Times New Roman" w:hAnsi="Times New Roman" w:cs="Times New Roman"/>
          <w:sz w:val="24"/>
          <w:szCs w:val="24"/>
          <w:lang w:val="en-US"/>
        </w:rPr>
        <w:t xml:space="preserve"> (Twitter) ke dalam pemetaan analisis berdasarkan emosi pengguna.</w:t>
      </w:r>
    </w:p>
    <w:p w14:paraId="6BC9E091" w14:textId="52BF3478" w:rsidR="004D28F9" w:rsidRDefault="004D28F9" w:rsidP="00AB1B7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br w:type="page"/>
      </w:r>
    </w:p>
    <w:p w14:paraId="7A5A2503" w14:textId="77777777" w:rsidR="00DB1ED4" w:rsidRDefault="00DB1ED4" w:rsidP="004D28F9">
      <w:pPr>
        <w:pStyle w:val="Heading1"/>
        <w:spacing w:line="360" w:lineRule="auto"/>
        <w:jc w:val="center"/>
        <w:rPr>
          <w:lang w:val="en-US"/>
        </w:rPr>
      </w:pPr>
      <w:bookmarkStart w:id="108" w:name="_Toc148647706"/>
    </w:p>
    <w:p w14:paraId="6868B39D" w14:textId="69F51601" w:rsidR="00F51AA2" w:rsidRDefault="00F51AA2" w:rsidP="00DB1ED4">
      <w:pPr>
        <w:pStyle w:val="Heading1"/>
        <w:numPr>
          <w:ilvl w:val="0"/>
          <w:numId w:val="0"/>
        </w:numPr>
        <w:spacing w:line="360" w:lineRule="auto"/>
        <w:jc w:val="center"/>
        <w:rPr>
          <w:lang w:val="en-US"/>
        </w:rPr>
      </w:pPr>
      <w:r>
        <w:rPr>
          <w:lang w:val="en-US"/>
        </w:rPr>
        <w:t>METODE PENELITIAN</w:t>
      </w:r>
      <w:bookmarkEnd w:id="108"/>
    </w:p>
    <w:p w14:paraId="6FB1C738" w14:textId="4A8BD81C" w:rsidR="00F51AA2" w:rsidRDefault="004D28F9" w:rsidP="004D28F9">
      <w:pPr>
        <w:spacing w:line="360" w:lineRule="auto"/>
        <w:jc w:val="both"/>
        <w:rPr>
          <w:rFonts w:ascii="Times New Roman" w:hAnsi="Times New Roman" w:cs="Times New Roman"/>
          <w:sz w:val="24"/>
          <w:szCs w:val="24"/>
          <w:lang w:val="en-US"/>
        </w:rPr>
      </w:pPr>
      <w:r w:rsidRPr="004D28F9">
        <w:rPr>
          <w:rFonts w:ascii="Times New Roman" w:hAnsi="Times New Roman" w:cs="Times New Roman"/>
          <w:bCs/>
          <w:sz w:val="24"/>
          <w:szCs w:val="24"/>
          <w:lang w:val="en-US"/>
        </w:rPr>
        <w:t>Metode penelitian merupakan suatu prosedur yang digunakan untuk melakukan penelitian, sehingga mampu menjawab rumusan masalah dan tujuan penelitian dengan landasan ilmiah tertentu.</w:t>
      </w:r>
    </w:p>
    <w:p w14:paraId="0A61DE0F" w14:textId="12381D32" w:rsidR="00F51AA2" w:rsidRDefault="00085257" w:rsidP="004D28F9">
      <w:pPr>
        <w:pStyle w:val="Heading2"/>
        <w:spacing w:line="360" w:lineRule="auto"/>
        <w:jc w:val="both"/>
        <w:rPr>
          <w:lang w:val="en-US"/>
        </w:rPr>
      </w:pPr>
      <w:bookmarkStart w:id="109" w:name="_Toc148647707"/>
      <w:r>
        <w:rPr>
          <w:lang w:val="en-US"/>
        </w:rPr>
        <w:t>W</w:t>
      </w:r>
      <w:r w:rsidR="00A35FB4">
        <w:rPr>
          <w:lang w:val="en-US"/>
        </w:rPr>
        <w:t>aktu Penelitian</w:t>
      </w:r>
      <w:bookmarkEnd w:id="109"/>
    </w:p>
    <w:p w14:paraId="32DFFB22" w14:textId="0A467E98" w:rsidR="00085257" w:rsidRDefault="004D28F9" w:rsidP="00B90B9B">
      <w:pPr>
        <w:spacing w:line="360" w:lineRule="auto"/>
        <w:ind w:firstLine="576"/>
        <w:jc w:val="both"/>
        <w:rPr>
          <w:rFonts w:ascii="Times New Roman" w:hAnsi="Times New Roman" w:cs="Times New Roman"/>
          <w:sz w:val="24"/>
          <w:szCs w:val="24"/>
          <w:lang w:val="en-US"/>
        </w:rPr>
      </w:pPr>
      <w:r w:rsidRPr="004D28F9">
        <w:rPr>
          <w:rFonts w:ascii="Times New Roman" w:eastAsia="Times New Roman" w:hAnsi="Times New Roman" w:cs="Times New Roman"/>
          <w:bCs/>
          <w:sz w:val="24"/>
          <w:szCs w:val="24"/>
          <w:lang w:val="en-US" w:eastAsia="en-ID"/>
        </w:rPr>
        <w:t xml:space="preserve">Penelitian ini dilaksanakan selama 6 bulan mulai dari 1 </w:t>
      </w:r>
      <w:del w:id="110" w:author="fahmi abdillah" w:date="2022-07-13T23:13:00Z">
        <w:r w:rsidRPr="004D28F9" w:rsidDel="00E37A8C">
          <w:rPr>
            <w:rFonts w:ascii="Times New Roman" w:eastAsia="Times New Roman" w:hAnsi="Times New Roman" w:cs="Times New Roman"/>
            <w:bCs/>
            <w:sz w:val="24"/>
            <w:szCs w:val="24"/>
            <w:lang w:val="en-US" w:eastAsia="en-ID"/>
          </w:rPr>
          <w:delText xml:space="preserve">Januari </w:delText>
        </w:r>
      </w:del>
      <w:r w:rsidRPr="004D28F9">
        <w:rPr>
          <w:rFonts w:ascii="Times New Roman" w:eastAsia="Times New Roman" w:hAnsi="Times New Roman" w:cs="Times New Roman"/>
          <w:bCs/>
          <w:sz w:val="24"/>
          <w:szCs w:val="24"/>
          <w:lang w:val="en-US" w:eastAsia="en-ID"/>
        </w:rPr>
        <w:t>Mei</w:t>
      </w:r>
      <w:ins w:id="111" w:author="fahmi abdillah" w:date="2022-07-13T23:13:00Z">
        <w:r w:rsidRPr="004D28F9">
          <w:rPr>
            <w:rFonts w:ascii="Times New Roman" w:eastAsia="Times New Roman" w:hAnsi="Times New Roman" w:cs="Times New Roman"/>
            <w:bCs/>
            <w:sz w:val="24"/>
            <w:szCs w:val="24"/>
            <w:lang w:val="en-US" w:eastAsia="en-ID"/>
          </w:rPr>
          <w:t xml:space="preserve"> </w:t>
        </w:r>
      </w:ins>
      <w:r w:rsidRPr="004D28F9">
        <w:rPr>
          <w:rFonts w:ascii="Times New Roman" w:eastAsia="Times New Roman" w:hAnsi="Times New Roman" w:cs="Times New Roman"/>
          <w:bCs/>
          <w:sz w:val="24"/>
          <w:szCs w:val="24"/>
          <w:lang w:val="en-US" w:eastAsia="en-ID"/>
        </w:rPr>
        <w:t xml:space="preserve">2022 – 30 </w:t>
      </w:r>
      <w:del w:id="112" w:author="fahmi abdillah" w:date="2022-07-13T23:13:00Z">
        <w:r w:rsidRPr="004D28F9" w:rsidDel="00E84413">
          <w:rPr>
            <w:rFonts w:ascii="Times New Roman" w:eastAsia="Times New Roman" w:hAnsi="Times New Roman" w:cs="Times New Roman"/>
            <w:bCs/>
            <w:sz w:val="24"/>
            <w:szCs w:val="24"/>
            <w:lang w:val="en-US" w:eastAsia="en-ID"/>
          </w:rPr>
          <w:delText xml:space="preserve">Agustus </w:delText>
        </w:r>
      </w:del>
      <w:ins w:id="113" w:author="fahmi abdillah" w:date="2022-07-13T23:13:00Z">
        <w:r w:rsidRPr="004D28F9">
          <w:rPr>
            <w:rFonts w:ascii="Times New Roman" w:eastAsia="Times New Roman" w:hAnsi="Times New Roman" w:cs="Times New Roman"/>
            <w:bCs/>
            <w:sz w:val="24"/>
            <w:szCs w:val="24"/>
            <w:lang w:val="en-US" w:eastAsia="en-ID"/>
          </w:rPr>
          <w:t xml:space="preserve">Oktober </w:t>
        </w:r>
      </w:ins>
      <w:r w:rsidRPr="004D28F9">
        <w:rPr>
          <w:rFonts w:ascii="Times New Roman" w:eastAsia="Times New Roman" w:hAnsi="Times New Roman" w:cs="Times New Roman"/>
          <w:bCs/>
          <w:sz w:val="24"/>
          <w:szCs w:val="24"/>
          <w:lang w:val="en-US" w:eastAsia="en-ID"/>
        </w:rPr>
        <w:t>2022.</w:t>
      </w:r>
    </w:p>
    <w:p w14:paraId="2D570A7C" w14:textId="0EB9E42C" w:rsidR="00085257" w:rsidRDefault="00085257" w:rsidP="004D28F9">
      <w:pPr>
        <w:pStyle w:val="Heading2"/>
        <w:spacing w:line="360" w:lineRule="auto"/>
        <w:rPr>
          <w:lang w:val="en-US"/>
        </w:rPr>
      </w:pPr>
      <w:bookmarkStart w:id="114" w:name="_Toc148647708"/>
      <w:r>
        <w:rPr>
          <w:lang w:val="en-US"/>
        </w:rPr>
        <w:t>O</w:t>
      </w:r>
      <w:r w:rsidR="00A35FB4">
        <w:rPr>
          <w:lang w:val="en-US"/>
        </w:rPr>
        <w:t>bjek Penelitian</w:t>
      </w:r>
      <w:bookmarkEnd w:id="114"/>
    </w:p>
    <w:p w14:paraId="43D06135" w14:textId="21D51496" w:rsidR="00085257" w:rsidRDefault="004D28F9" w:rsidP="004D28F9">
      <w:pPr>
        <w:spacing w:line="360" w:lineRule="auto"/>
        <w:ind w:firstLine="576"/>
        <w:jc w:val="both"/>
        <w:rPr>
          <w:rFonts w:ascii="Times New Roman" w:hAnsi="Times New Roman" w:cs="Times New Roman"/>
          <w:bCs/>
          <w:sz w:val="24"/>
          <w:szCs w:val="24"/>
          <w:lang w:val="en-US"/>
        </w:rPr>
      </w:pPr>
      <w:r w:rsidRPr="004D28F9">
        <w:rPr>
          <w:rFonts w:ascii="Times New Roman" w:hAnsi="Times New Roman" w:cs="Times New Roman"/>
          <w:bCs/>
          <w:sz w:val="24"/>
          <w:szCs w:val="24"/>
          <w:lang w:val="en-US"/>
        </w:rPr>
        <w:t xml:space="preserve">Objek penelitian ini adalah </w:t>
      </w:r>
      <w:r w:rsidRPr="004D28F9">
        <w:rPr>
          <w:rFonts w:ascii="Times New Roman" w:hAnsi="Times New Roman" w:cs="Times New Roman"/>
          <w:bCs/>
          <w:i/>
          <w:iCs/>
          <w:sz w:val="24"/>
          <w:szCs w:val="24"/>
          <w:lang w:val="en-US"/>
        </w:rPr>
        <w:t>tweet</w:t>
      </w:r>
      <w:r w:rsidRPr="004D28F9">
        <w:rPr>
          <w:rFonts w:ascii="Times New Roman" w:hAnsi="Times New Roman" w:cs="Times New Roman"/>
          <w:bCs/>
          <w:sz w:val="24"/>
          <w:szCs w:val="24"/>
          <w:lang w:val="en-US"/>
        </w:rPr>
        <w:t xml:space="preserve"> terkait penyebaran penyakit menular langsung di Indonesia dengan periode waktu tertentu, yaitu khusus virus Covid-19 varian delta dimulai dari 1 April 2021 – 30 September 2021 dan khusus virus Covid-19 Varian Omicron dimulai dari 1 Januari 2022 – 30 Juni 2022, </w:t>
      </w:r>
      <w:del w:id="115" w:author="fahmi abdillah" w:date="2022-07-01T15:15:00Z">
        <w:r w:rsidRPr="004D28F9" w:rsidDel="00507A0C">
          <w:rPr>
            <w:rFonts w:ascii="Times New Roman" w:hAnsi="Times New Roman" w:cs="Times New Roman"/>
            <w:bCs/>
            <w:sz w:val="24"/>
            <w:szCs w:val="24"/>
            <w:lang w:val="en-US"/>
          </w:rPr>
          <w:delText xml:space="preserve"> </w:delText>
        </w:r>
      </w:del>
      <w:r w:rsidRPr="004D28F9">
        <w:rPr>
          <w:rFonts w:ascii="Times New Roman" w:hAnsi="Times New Roman" w:cs="Times New Roman"/>
          <w:bCs/>
          <w:sz w:val="24"/>
          <w:szCs w:val="24"/>
          <w:lang w:val="en-US"/>
        </w:rPr>
        <w:t>dengan menggunakan kata kunci. Kata kunci dapat dilihat pada Tabel 3.1</w:t>
      </w:r>
      <w:del w:id="116" w:author="fahmi abdillah" w:date="2022-07-13T23:29:00Z">
        <w:r w:rsidRPr="004D28F9" w:rsidDel="00801F2A">
          <w:rPr>
            <w:rFonts w:ascii="Times New Roman" w:hAnsi="Times New Roman" w:cs="Times New Roman"/>
            <w:bCs/>
            <w:sz w:val="24"/>
            <w:szCs w:val="24"/>
            <w:lang w:val="en-US"/>
          </w:rPr>
          <w:delText xml:space="preserve">, sedangkan atribut data </w:delText>
        </w:r>
        <w:r w:rsidRPr="004D28F9" w:rsidDel="00801F2A">
          <w:rPr>
            <w:rFonts w:ascii="Times New Roman" w:hAnsi="Times New Roman" w:cs="Times New Roman"/>
            <w:bCs/>
            <w:i/>
            <w:iCs/>
            <w:sz w:val="24"/>
            <w:szCs w:val="24"/>
            <w:lang w:val="en-US"/>
          </w:rPr>
          <w:delText>tweet</w:delText>
        </w:r>
        <w:r w:rsidRPr="004D28F9" w:rsidDel="00801F2A">
          <w:rPr>
            <w:rFonts w:ascii="Times New Roman" w:hAnsi="Times New Roman" w:cs="Times New Roman"/>
            <w:bCs/>
            <w:sz w:val="24"/>
            <w:szCs w:val="24"/>
            <w:lang w:val="en-US"/>
          </w:rPr>
          <w:delText xml:space="preserve"> yang telah diakuisisi dapat dilihat pada Tabel 3.2</w:delText>
        </w:r>
      </w:del>
      <w:ins w:id="117" w:author="fahmi abdillah" w:date="2022-07-13T23:29:00Z">
        <w:r w:rsidRPr="004D28F9">
          <w:rPr>
            <w:rFonts w:ascii="Times New Roman" w:hAnsi="Times New Roman" w:cs="Times New Roman"/>
            <w:bCs/>
            <w:sz w:val="24"/>
            <w:szCs w:val="24"/>
            <w:lang w:val="en-US"/>
          </w:rPr>
          <w:t>.</w:t>
        </w:r>
      </w:ins>
    </w:p>
    <w:p w14:paraId="0683745F" w14:textId="1513B393" w:rsidR="0074716D" w:rsidRPr="00B015C5" w:rsidRDefault="00B015C5" w:rsidP="00B015C5">
      <w:pPr>
        <w:pStyle w:val="Caption"/>
        <w:jc w:val="center"/>
        <w:rPr>
          <w:rFonts w:ascii="Times New Roman" w:hAnsi="Times New Roman" w:cs="Times New Roman"/>
          <w:b/>
          <w:bCs/>
          <w:i w:val="0"/>
          <w:iCs w:val="0"/>
          <w:color w:val="auto"/>
          <w:sz w:val="24"/>
          <w:szCs w:val="24"/>
          <w:lang w:val="en-US"/>
        </w:rPr>
      </w:pPr>
      <w:bookmarkStart w:id="118" w:name="_Toc149217260"/>
      <w:r w:rsidRPr="00B015C5">
        <w:rPr>
          <w:rFonts w:ascii="Times New Roman" w:hAnsi="Times New Roman" w:cs="Times New Roman"/>
          <w:b/>
          <w:bCs/>
          <w:i w:val="0"/>
          <w:iCs w:val="0"/>
          <w:color w:val="auto"/>
          <w:sz w:val="24"/>
          <w:szCs w:val="24"/>
        </w:rPr>
        <w:t>Tabel 3.</w:t>
      </w:r>
      <w:r w:rsidRPr="00B015C5">
        <w:rPr>
          <w:rFonts w:ascii="Times New Roman" w:hAnsi="Times New Roman" w:cs="Times New Roman"/>
          <w:b/>
          <w:bCs/>
          <w:i w:val="0"/>
          <w:iCs w:val="0"/>
          <w:color w:val="auto"/>
          <w:sz w:val="24"/>
          <w:szCs w:val="24"/>
        </w:rPr>
        <w:fldChar w:fldCharType="begin"/>
      </w:r>
      <w:r w:rsidRPr="00B015C5">
        <w:rPr>
          <w:rFonts w:ascii="Times New Roman" w:hAnsi="Times New Roman" w:cs="Times New Roman"/>
          <w:b/>
          <w:bCs/>
          <w:i w:val="0"/>
          <w:iCs w:val="0"/>
          <w:color w:val="auto"/>
          <w:sz w:val="24"/>
          <w:szCs w:val="24"/>
        </w:rPr>
        <w:instrText xml:space="preserve"> SEQ Tabel_3. \* ARABIC </w:instrText>
      </w:r>
      <w:r w:rsidRPr="00B015C5">
        <w:rPr>
          <w:rFonts w:ascii="Times New Roman" w:hAnsi="Times New Roman" w:cs="Times New Roman"/>
          <w:b/>
          <w:bCs/>
          <w:i w:val="0"/>
          <w:iCs w:val="0"/>
          <w:color w:val="auto"/>
          <w:sz w:val="24"/>
          <w:szCs w:val="24"/>
        </w:rPr>
        <w:fldChar w:fldCharType="separate"/>
      </w:r>
      <w:r w:rsidR="00A164B2">
        <w:rPr>
          <w:rFonts w:ascii="Times New Roman" w:hAnsi="Times New Roman" w:cs="Times New Roman"/>
          <w:b/>
          <w:bCs/>
          <w:i w:val="0"/>
          <w:iCs w:val="0"/>
          <w:noProof/>
          <w:color w:val="auto"/>
          <w:sz w:val="24"/>
          <w:szCs w:val="24"/>
        </w:rPr>
        <w:t>1</w:t>
      </w:r>
      <w:r w:rsidRPr="00B015C5">
        <w:rPr>
          <w:rFonts w:ascii="Times New Roman" w:hAnsi="Times New Roman" w:cs="Times New Roman"/>
          <w:b/>
          <w:bCs/>
          <w:i w:val="0"/>
          <w:iCs w:val="0"/>
          <w:color w:val="auto"/>
          <w:sz w:val="24"/>
          <w:szCs w:val="24"/>
        </w:rPr>
        <w:fldChar w:fldCharType="end"/>
      </w:r>
      <w:r w:rsidR="00F61B4A">
        <w:rPr>
          <w:rFonts w:ascii="Times New Roman" w:hAnsi="Times New Roman" w:cs="Times New Roman"/>
          <w:b/>
          <w:bCs/>
          <w:i w:val="0"/>
          <w:iCs w:val="0"/>
          <w:color w:val="auto"/>
          <w:sz w:val="24"/>
          <w:szCs w:val="24"/>
          <w:lang w:val="id-ID"/>
        </w:rPr>
        <w:t xml:space="preserve"> </w:t>
      </w:r>
      <w:ins w:id="119" w:author="fahmi abdillah" w:date="2022-07-13T23:29:00Z">
        <w:r w:rsidR="0074716D" w:rsidRPr="00B015C5">
          <w:rPr>
            <w:rFonts w:ascii="Times New Roman" w:hAnsi="Times New Roman" w:cs="Times New Roman"/>
            <w:b/>
            <w:bCs/>
            <w:i w:val="0"/>
            <w:iCs w:val="0"/>
            <w:color w:val="auto"/>
            <w:sz w:val="24"/>
            <w:szCs w:val="24"/>
            <w:lang w:val="en-US"/>
            <w:rPrChange w:id="120" w:author="fahmi abdillah" w:date="2022-07-13T23:29:00Z">
              <w:rPr>
                <w:lang w:val="en-US"/>
              </w:rPr>
            </w:rPrChange>
          </w:rPr>
          <w:t xml:space="preserve">Kata Kunci yang digunakan untuk pencarian </w:t>
        </w:r>
        <w:r w:rsidR="0074716D" w:rsidRPr="00B015C5">
          <w:rPr>
            <w:rFonts w:ascii="Times New Roman" w:hAnsi="Times New Roman" w:cs="Times New Roman"/>
            <w:b/>
            <w:bCs/>
            <w:color w:val="auto"/>
            <w:sz w:val="24"/>
            <w:szCs w:val="24"/>
            <w:lang w:val="en-US"/>
            <w:rPrChange w:id="121" w:author="fahmi abdillah" w:date="2022-07-13T23:29:00Z">
              <w:rPr>
                <w:lang w:val="en-US"/>
              </w:rPr>
            </w:rPrChange>
          </w:rPr>
          <w:t>tweet</w:t>
        </w:r>
      </w:ins>
      <w:bookmarkEnd w:id="118"/>
    </w:p>
    <w:tbl>
      <w:tblPr>
        <w:tblStyle w:val="TableGrid4"/>
        <w:tblW w:w="0" w:type="auto"/>
        <w:tblLook w:val="04A0" w:firstRow="1" w:lastRow="0" w:firstColumn="1" w:lastColumn="0" w:noHBand="0" w:noVBand="1"/>
      </w:tblPr>
      <w:tblGrid>
        <w:gridCol w:w="846"/>
        <w:gridCol w:w="2835"/>
        <w:gridCol w:w="4249"/>
      </w:tblGrid>
      <w:tr w:rsidR="0074716D" w:rsidRPr="0074716D" w14:paraId="0B6E825C" w14:textId="77777777" w:rsidTr="0095702D">
        <w:trPr>
          <w:trHeight w:val="340"/>
        </w:trPr>
        <w:tc>
          <w:tcPr>
            <w:tcW w:w="846" w:type="dxa"/>
          </w:tcPr>
          <w:p w14:paraId="3E2A6F14" w14:textId="77777777" w:rsidR="0074716D" w:rsidRPr="0074716D" w:rsidRDefault="0074716D" w:rsidP="001B70D4">
            <w:pPr>
              <w:spacing w:line="276" w:lineRule="auto"/>
              <w:jc w:val="center"/>
              <w:rPr>
                <w:rFonts w:ascii="Times New Roman" w:eastAsia="Times New Roman" w:hAnsi="Times New Roman" w:cs="Times New Roman"/>
                <w:bCs/>
                <w:sz w:val="24"/>
                <w:szCs w:val="24"/>
                <w:lang w:val="en-US"/>
              </w:rPr>
            </w:pPr>
            <w:r w:rsidRPr="0074716D">
              <w:rPr>
                <w:rFonts w:ascii="Times New Roman" w:eastAsia="Times New Roman" w:hAnsi="Times New Roman" w:cs="Times New Roman"/>
                <w:bCs/>
                <w:sz w:val="24"/>
                <w:szCs w:val="24"/>
                <w:lang w:val="en-US"/>
              </w:rPr>
              <w:t>No.</w:t>
            </w:r>
          </w:p>
        </w:tc>
        <w:tc>
          <w:tcPr>
            <w:tcW w:w="2835" w:type="dxa"/>
          </w:tcPr>
          <w:p w14:paraId="7CF434DE" w14:textId="77777777" w:rsidR="0074716D" w:rsidRPr="0074716D" w:rsidRDefault="0074716D" w:rsidP="001B70D4">
            <w:pPr>
              <w:spacing w:line="276" w:lineRule="auto"/>
              <w:jc w:val="center"/>
              <w:rPr>
                <w:rFonts w:ascii="Times New Roman" w:eastAsia="Times New Roman" w:hAnsi="Times New Roman" w:cs="Times New Roman"/>
                <w:bCs/>
                <w:sz w:val="24"/>
                <w:szCs w:val="24"/>
                <w:lang w:val="en-US"/>
              </w:rPr>
            </w:pPr>
            <w:r w:rsidRPr="0074716D">
              <w:rPr>
                <w:rFonts w:ascii="Times New Roman" w:eastAsia="Times New Roman" w:hAnsi="Times New Roman" w:cs="Times New Roman"/>
                <w:bCs/>
                <w:sz w:val="24"/>
                <w:szCs w:val="24"/>
                <w:lang w:val="en-US"/>
              </w:rPr>
              <w:t>Kata Kunci Covid-19</w:t>
            </w:r>
          </w:p>
        </w:tc>
        <w:tc>
          <w:tcPr>
            <w:tcW w:w="4249" w:type="dxa"/>
          </w:tcPr>
          <w:p w14:paraId="3F9D2A5A" w14:textId="77777777" w:rsidR="0074716D" w:rsidRPr="0074716D" w:rsidRDefault="0074716D" w:rsidP="001B70D4">
            <w:pPr>
              <w:spacing w:line="276" w:lineRule="auto"/>
              <w:jc w:val="center"/>
              <w:rPr>
                <w:rFonts w:ascii="Times New Roman" w:eastAsia="Times New Roman" w:hAnsi="Times New Roman" w:cs="Times New Roman"/>
                <w:bCs/>
                <w:sz w:val="24"/>
                <w:szCs w:val="24"/>
                <w:lang w:val="en-US"/>
              </w:rPr>
            </w:pPr>
            <w:r w:rsidRPr="0074716D">
              <w:rPr>
                <w:rFonts w:ascii="Times New Roman" w:eastAsia="Times New Roman" w:hAnsi="Times New Roman" w:cs="Times New Roman"/>
                <w:bCs/>
                <w:sz w:val="24"/>
                <w:szCs w:val="24"/>
                <w:lang w:val="en-US"/>
              </w:rPr>
              <w:t>Keterangan</w:t>
            </w:r>
          </w:p>
        </w:tc>
      </w:tr>
      <w:tr w:rsidR="0074716D" w:rsidRPr="0074716D" w14:paraId="78A4F052" w14:textId="77777777" w:rsidTr="0095702D">
        <w:trPr>
          <w:trHeight w:val="340"/>
        </w:trPr>
        <w:tc>
          <w:tcPr>
            <w:tcW w:w="846" w:type="dxa"/>
            <w:vAlign w:val="center"/>
          </w:tcPr>
          <w:p w14:paraId="298BB7B9" w14:textId="77777777" w:rsidR="0074716D" w:rsidRPr="0074716D" w:rsidRDefault="0074716D" w:rsidP="0074716D">
            <w:pPr>
              <w:numPr>
                <w:ilvl w:val="0"/>
                <w:numId w:val="18"/>
              </w:numPr>
              <w:spacing w:line="276" w:lineRule="auto"/>
              <w:contextualSpacing/>
              <w:jc w:val="center"/>
              <w:rPr>
                <w:rFonts w:ascii="Times New Roman" w:eastAsia="Times New Roman" w:hAnsi="Times New Roman" w:cs="Times New Roman"/>
                <w:bCs/>
                <w:sz w:val="24"/>
                <w:szCs w:val="24"/>
                <w:lang w:val="en-US"/>
              </w:rPr>
            </w:pPr>
          </w:p>
        </w:tc>
        <w:tc>
          <w:tcPr>
            <w:tcW w:w="2835" w:type="dxa"/>
            <w:vAlign w:val="center"/>
          </w:tcPr>
          <w:p w14:paraId="701405CD" w14:textId="77777777" w:rsidR="0074716D" w:rsidRPr="0074716D" w:rsidRDefault="0074716D" w:rsidP="0074716D">
            <w:pPr>
              <w:spacing w:line="276" w:lineRule="auto"/>
              <w:rPr>
                <w:rFonts w:ascii="Times New Roman" w:eastAsia="Times New Roman" w:hAnsi="Times New Roman" w:cs="Times New Roman"/>
                <w:bCs/>
                <w:sz w:val="24"/>
                <w:szCs w:val="24"/>
                <w:lang w:val="en-US"/>
              </w:rPr>
            </w:pPr>
            <w:r w:rsidRPr="0074716D">
              <w:rPr>
                <w:rFonts w:ascii="Times New Roman" w:eastAsia="Times New Roman" w:hAnsi="Times New Roman" w:cs="Times New Roman"/>
                <w:bCs/>
                <w:sz w:val="24"/>
                <w:szCs w:val="24"/>
                <w:lang w:val="en-US"/>
              </w:rPr>
              <w:t>Covid-19</w:t>
            </w:r>
          </w:p>
        </w:tc>
        <w:tc>
          <w:tcPr>
            <w:tcW w:w="4249" w:type="dxa"/>
          </w:tcPr>
          <w:p w14:paraId="4B2F8242" w14:textId="77777777" w:rsidR="0074716D" w:rsidRPr="0074716D" w:rsidRDefault="0074716D" w:rsidP="0074716D">
            <w:pPr>
              <w:spacing w:line="276" w:lineRule="auto"/>
              <w:jc w:val="both"/>
              <w:rPr>
                <w:rFonts w:ascii="Times New Roman" w:eastAsia="Times New Roman" w:hAnsi="Times New Roman" w:cs="Times New Roman"/>
                <w:bCs/>
                <w:sz w:val="24"/>
                <w:szCs w:val="24"/>
                <w:lang w:val="en-US"/>
              </w:rPr>
            </w:pPr>
            <w:r w:rsidRPr="0074716D">
              <w:rPr>
                <w:rFonts w:ascii="Times New Roman" w:eastAsia="Times New Roman" w:hAnsi="Times New Roman" w:cs="Times New Roman"/>
                <w:bCs/>
                <w:sz w:val="24"/>
                <w:szCs w:val="24"/>
                <w:lang w:val="en-US"/>
              </w:rPr>
              <w:t>Virus penyakit yang menjadi pandemi dimulai pada tahun 2019</w:t>
            </w:r>
          </w:p>
        </w:tc>
      </w:tr>
      <w:tr w:rsidR="0074716D" w:rsidRPr="0074716D" w14:paraId="3F106A35" w14:textId="77777777" w:rsidTr="0095702D">
        <w:trPr>
          <w:trHeight w:val="340"/>
        </w:trPr>
        <w:tc>
          <w:tcPr>
            <w:tcW w:w="846" w:type="dxa"/>
            <w:vAlign w:val="center"/>
          </w:tcPr>
          <w:p w14:paraId="6AA46B87" w14:textId="77777777" w:rsidR="0074716D" w:rsidRPr="0074716D" w:rsidRDefault="0074716D" w:rsidP="0074716D">
            <w:pPr>
              <w:numPr>
                <w:ilvl w:val="0"/>
                <w:numId w:val="18"/>
              </w:numPr>
              <w:spacing w:line="276" w:lineRule="auto"/>
              <w:contextualSpacing/>
              <w:jc w:val="center"/>
              <w:rPr>
                <w:rFonts w:ascii="Times New Roman" w:eastAsia="Times New Roman" w:hAnsi="Times New Roman" w:cs="Times New Roman"/>
                <w:bCs/>
                <w:sz w:val="24"/>
                <w:szCs w:val="24"/>
                <w:lang w:val="en-US"/>
              </w:rPr>
            </w:pPr>
          </w:p>
        </w:tc>
        <w:tc>
          <w:tcPr>
            <w:tcW w:w="2835" w:type="dxa"/>
            <w:vAlign w:val="center"/>
          </w:tcPr>
          <w:p w14:paraId="40BE100E" w14:textId="77777777" w:rsidR="0074716D" w:rsidRPr="0074716D" w:rsidRDefault="0074716D" w:rsidP="0074716D">
            <w:pPr>
              <w:spacing w:line="276" w:lineRule="auto"/>
              <w:rPr>
                <w:rFonts w:ascii="Times New Roman" w:eastAsia="Times New Roman" w:hAnsi="Times New Roman" w:cs="Times New Roman"/>
                <w:bCs/>
                <w:i/>
                <w:iCs/>
                <w:sz w:val="24"/>
                <w:szCs w:val="24"/>
                <w:lang w:val="en-US"/>
              </w:rPr>
            </w:pPr>
            <w:r w:rsidRPr="0074716D">
              <w:rPr>
                <w:rFonts w:ascii="Times New Roman" w:hAnsi="Times New Roman" w:cs="Times New Roman"/>
                <w:i/>
                <w:iCs/>
                <w:color w:val="202124"/>
                <w:sz w:val="24"/>
                <w:szCs w:val="24"/>
                <w:shd w:val="clear" w:color="auto" w:fill="FFFFFF"/>
              </w:rPr>
              <w:t>SARS-CoV-2</w:t>
            </w:r>
          </w:p>
        </w:tc>
        <w:tc>
          <w:tcPr>
            <w:tcW w:w="4249" w:type="dxa"/>
          </w:tcPr>
          <w:p w14:paraId="567AC625" w14:textId="77777777" w:rsidR="0074716D" w:rsidRPr="0074716D" w:rsidRDefault="0074716D" w:rsidP="0074716D">
            <w:pPr>
              <w:spacing w:line="276" w:lineRule="auto"/>
              <w:jc w:val="both"/>
              <w:rPr>
                <w:rFonts w:ascii="Times New Roman" w:eastAsia="Times New Roman" w:hAnsi="Times New Roman" w:cs="Times New Roman"/>
                <w:bCs/>
                <w:sz w:val="24"/>
                <w:szCs w:val="24"/>
                <w:lang w:val="en-US"/>
              </w:rPr>
            </w:pPr>
            <w:r w:rsidRPr="0074716D">
              <w:rPr>
                <w:rFonts w:ascii="Times New Roman" w:eastAsia="Times New Roman" w:hAnsi="Times New Roman" w:cs="Times New Roman"/>
                <w:bCs/>
                <w:sz w:val="24"/>
                <w:szCs w:val="24"/>
                <w:lang w:val="en-US"/>
              </w:rPr>
              <w:t>Virus penyebab penyakit Covid-19</w:t>
            </w:r>
          </w:p>
        </w:tc>
      </w:tr>
      <w:tr w:rsidR="0074716D" w:rsidRPr="0074716D" w14:paraId="676E9343" w14:textId="77777777" w:rsidTr="0095702D">
        <w:trPr>
          <w:trHeight w:val="340"/>
        </w:trPr>
        <w:tc>
          <w:tcPr>
            <w:tcW w:w="846" w:type="dxa"/>
            <w:vAlign w:val="center"/>
          </w:tcPr>
          <w:p w14:paraId="73C75B40" w14:textId="77777777" w:rsidR="0074716D" w:rsidRPr="0074716D" w:rsidRDefault="0074716D" w:rsidP="0074716D">
            <w:pPr>
              <w:numPr>
                <w:ilvl w:val="0"/>
                <w:numId w:val="18"/>
              </w:numPr>
              <w:spacing w:line="276" w:lineRule="auto"/>
              <w:contextualSpacing/>
              <w:jc w:val="center"/>
              <w:rPr>
                <w:rFonts w:ascii="Times New Roman" w:eastAsia="Times New Roman" w:hAnsi="Times New Roman" w:cs="Times New Roman"/>
                <w:bCs/>
                <w:sz w:val="24"/>
                <w:szCs w:val="24"/>
                <w:lang w:val="en-US"/>
              </w:rPr>
            </w:pPr>
          </w:p>
        </w:tc>
        <w:tc>
          <w:tcPr>
            <w:tcW w:w="2835" w:type="dxa"/>
            <w:vAlign w:val="center"/>
          </w:tcPr>
          <w:p w14:paraId="4204AAF3" w14:textId="77777777" w:rsidR="0074716D" w:rsidRPr="0074716D" w:rsidRDefault="0074716D" w:rsidP="0074716D">
            <w:pPr>
              <w:spacing w:line="276" w:lineRule="auto"/>
              <w:rPr>
                <w:rFonts w:ascii="Times New Roman" w:hAnsi="Times New Roman" w:cs="Times New Roman"/>
                <w:color w:val="202124"/>
                <w:sz w:val="24"/>
                <w:szCs w:val="24"/>
                <w:shd w:val="clear" w:color="auto" w:fill="FFFFFF"/>
                <w:lang w:val="en-US"/>
              </w:rPr>
            </w:pPr>
            <w:r w:rsidRPr="0074716D">
              <w:rPr>
                <w:rFonts w:ascii="Times New Roman" w:hAnsi="Times New Roman" w:cs="Times New Roman"/>
                <w:color w:val="202124"/>
                <w:sz w:val="24"/>
                <w:szCs w:val="24"/>
                <w:shd w:val="clear" w:color="auto" w:fill="FFFFFF"/>
                <w:lang w:val="en-US"/>
              </w:rPr>
              <w:t>Coronavirus</w:t>
            </w:r>
          </w:p>
        </w:tc>
        <w:tc>
          <w:tcPr>
            <w:tcW w:w="4249" w:type="dxa"/>
          </w:tcPr>
          <w:p w14:paraId="481EFA21" w14:textId="77777777" w:rsidR="0074716D" w:rsidRPr="0074716D" w:rsidRDefault="0074716D" w:rsidP="0074716D">
            <w:pPr>
              <w:spacing w:line="276" w:lineRule="auto"/>
              <w:jc w:val="both"/>
              <w:rPr>
                <w:rFonts w:ascii="Times New Roman" w:eastAsia="Times New Roman" w:hAnsi="Times New Roman" w:cs="Times New Roman"/>
                <w:bCs/>
                <w:sz w:val="24"/>
                <w:szCs w:val="24"/>
                <w:lang w:val="en-US"/>
              </w:rPr>
            </w:pPr>
            <w:r w:rsidRPr="0074716D">
              <w:rPr>
                <w:rFonts w:ascii="Times New Roman" w:eastAsia="Times New Roman" w:hAnsi="Times New Roman" w:cs="Times New Roman"/>
                <w:bCs/>
                <w:sz w:val="24"/>
                <w:szCs w:val="24"/>
                <w:lang w:val="en-US"/>
              </w:rPr>
              <w:t>Jenis virus penyakit yang menginfeksi sistem pernapasan</w:t>
            </w:r>
          </w:p>
        </w:tc>
      </w:tr>
      <w:tr w:rsidR="0074716D" w:rsidRPr="0074716D" w14:paraId="710CD5BF" w14:textId="77777777" w:rsidTr="0095702D">
        <w:trPr>
          <w:trHeight w:val="340"/>
        </w:trPr>
        <w:tc>
          <w:tcPr>
            <w:tcW w:w="846" w:type="dxa"/>
            <w:vAlign w:val="center"/>
          </w:tcPr>
          <w:p w14:paraId="181451ED" w14:textId="77777777" w:rsidR="0074716D" w:rsidRPr="0074716D" w:rsidRDefault="0074716D" w:rsidP="0074716D">
            <w:pPr>
              <w:numPr>
                <w:ilvl w:val="0"/>
                <w:numId w:val="18"/>
              </w:numPr>
              <w:spacing w:line="276" w:lineRule="auto"/>
              <w:contextualSpacing/>
              <w:jc w:val="center"/>
              <w:rPr>
                <w:rFonts w:ascii="Times New Roman" w:eastAsia="Times New Roman" w:hAnsi="Times New Roman" w:cs="Times New Roman"/>
                <w:bCs/>
                <w:sz w:val="24"/>
                <w:szCs w:val="24"/>
                <w:lang w:val="en-US"/>
              </w:rPr>
            </w:pPr>
          </w:p>
        </w:tc>
        <w:tc>
          <w:tcPr>
            <w:tcW w:w="2835" w:type="dxa"/>
            <w:vAlign w:val="center"/>
          </w:tcPr>
          <w:p w14:paraId="5E97A9BE" w14:textId="77777777" w:rsidR="0074716D" w:rsidRPr="0074716D" w:rsidRDefault="0074716D" w:rsidP="0074716D">
            <w:pPr>
              <w:spacing w:line="276" w:lineRule="auto"/>
              <w:rPr>
                <w:rFonts w:ascii="Times New Roman" w:hAnsi="Times New Roman" w:cs="Times New Roman"/>
                <w:color w:val="202124"/>
                <w:sz w:val="24"/>
                <w:szCs w:val="24"/>
                <w:shd w:val="clear" w:color="auto" w:fill="FFFFFF"/>
                <w:lang w:val="en-US"/>
              </w:rPr>
            </w:pPr>
            <w:r w:rsidRPr="0074716D">
              <w:rPr>
                <w:rFonts w:ascii="Times New Roman" w:hAnsi="Times New Roman" w:cs="Times New Roman"/>
                <w:color w:val="202124"/>
                <w:sz w:val="24"/>
                <w:szCs w:val="24"/>
                <w:shd w:val="clear" w:color="auto" w:fill="FFFFFF"/>
                <w:lang w:val="en-US"/>
              </w:rPr>
              <w:t>Batuk</w:t>
            </w:r>
          </w:p>
        </w:tc>
        <w:tc>
          <w:tcPr>
            <w:tcW w:w="4249" w:type="dxa"/>
          </w:tcPr>
          <w:p w14:paraId="7B57C426" w14:textId="77777777" w:rsidR="0074716D" w:rsidRPr="0074716D" w:rsidRDefault="0074716D" w:rsidP="0074716D">
            <w:pPr>
              <w:spacing w:line="276" w:lineRule="auto"/>
              <w:jc w:val="both"/>
              <w:rPr>
                <w:rFonts w:ascii="Times New Roman" w:eastAsia="Times New Roman" w:hAnsi="Times New Roman" w:cs="Times New Roman"/>
                <w:bCs/>
                <w:sz w:val="24"/>
                <w:szCs w:val="24"/>
                <w:lang w:val="en-US"/>
              </w:rPr>
            </w:pPr>
            <w:r w:rsidRPr="0074716D">
              <w:rPr>
                <w:rFonts w:ascii="Times New Roman" w:eastAsia="Times New Roman" w:hAnsi="Times New Roman" w:cs="Times New Roman"/>
                <w:bCs/>
                <w:sz w:val="24"/>
                <w:szCs w:val="24"/>
                <w:lang w:val="en-US"/>
              </w:rPr>
              <w:t>Bentuk respons tubuh terhadap infeksi atau iritasi yang terjadi di dalam sistem pernapasan</w:t>
            </w:r>
          </w:p>
        </w:tc>
      </w:tr>
      <w:tr w:rsidR="0074716D" w:rsidRPr="0074716D" w14:paraId="642F5F8E" w14:textId="77777777" w:rsidTr="0095702D">
        <w:trPr>
          <w:trHeight w:val="340"/>
        </w:trPr>
        <w:tc>
          <w:tcPr>
            <w:tcW w:w="846" w:type="dxa"/>
            <w:vAlign w:val="center"/>
          </w:tcPr>
          <w:p w14:paraId="1470E89D" w14:textId="77777777" w:rsidR="0074716D" w:rsidRPr="0074716D" w:rsidRDefault="0074716D" w:rsidP="0074716D">
            <w:pPr>
              <w:numPr>
                <w:ilvl w:val="0"/>
                <w:numId w:val="18"/>
              </w:numPr>
              <w:spacing w:line="276" w:lineRule="auto"/>
              <w:contextualSpacing/>
              <w:jc w:val="center"/>
              <w:rPr>
                <w:rFonts w:ascii="Times New Roman" w:eastAsia="Times New Roman" w:hAnsi="Times New Roman" w:cs="Times New Roman"/>
                <w:bCs/>
                <w:sz w:val="24"/>
                <w:szCs w:val="24"/>
                <w:lang w:val="en-US"/>
              </w:rPr>
            </w:pPr>
          </w:p>
        </w:tc>
        <w:tc>
          <w:tcPr>
            <w:tcW w:w="2835" w:type="dxa"/>
            <w:vAlign w:val="center"/>
          </w:tcPr>
          <w:p w14:paraId="4A989BFC" w14:textId="77777777" w:rsidR="0074716D" w:rsidRPr="0074716D" w:rsidRDefault="0074716D" w:rsidP="0074716D">
            <w:pPr>
              <w:spacing w:line="276" w:lineRule="auto"/>
              <w:rPr>
                <w:rFonts w:ascii="Times New Roman" w:hAnsi="Times New Roman" w:cs="Times New Roman"/>
                <w:color w:val="202124"/>
                <w:sz w:val="24"/>
                <w:szCs w:val="24"/>
                <w:shd w:val="clear" w:color="auto" w:fill="FFFFFF"/>
                <w:lang w:val="en-US"/>
              </w:rPr>
            </w:pPr>
            <w:r w:rsidRPr="0074716D">
              <w:rPr>
                <w:rFonts w:ascii="Times New Roman" w:hAnsi="Times New Roman" w:cs="Times New Roman"/>
                <w:color w:val="202124"/>
                <w:sz w:val="24"/>
                <w:szCs w:val="24"/>
                <w:shd w:val="clear" w:color="auto" w:fill="FFFFFF"/>
                <w:lang w:val="en-US"/>
              </w:rPr>
              <w:t>Batuk Kering</w:t>
            </w:r>
          </w:p>
        </w:tc>
        <w:tc>
          <w:tcPr>
            <w:tcW w:w="4249" w:type="dxa"/>
          </w:tcPr>
          <w:p w14:paraId="5BA5014A" w14:textId="77777777" w:rsidR="0074716D" w:rsidRPr="0074716D" w:rsidRDefault="0074716D" w:rsidP="0074716D">
            <w:pPr>
              <w:spacing w:line="276" w:lineRule="auto"/>
              <w:jc w:val="both"/>
              <w:rPr>
                <w:rFonts w:ascii="Times New Roman" w:eastAsia="Times New Roman" w:hAnsi="Times New Roman" w:cs="Times New Roman"/>
                <w:bCs/>
                <w:sz w:val="24"/>
                <w:szCs w:val="24"/>
                <w:lang w:val="en-US"/>
              </w:rPr>
            </w:pPr>
            <w:r w:rsidRPr="0074716D">
              <w:rPr>
                <w:rFonts w:ascii="Times New Roman" w:eastAsia="Times New Roman" w:hAnsi="Times New Roman" w:cs="Times New Roman"/>
                <w:bCs/>
                <w:sz w:val="24"/>
                <w:szCs w:val="24"/>
                <w:lang w:val="en-US"/>
              </w:rPr>
              <w:t>Jenis batuk yang tidak mengandung dahak atau lendir</w:t>
            </w:r>
          </w:p>
        </w:tc>
      </w:tr>
      <w:tr w:rsidR="0074716D" w:rsidRPr="0074716D" w14:paraId="08606B8F" w14:textId="77777777" w:rsidTr="0095702D">
        <w:trPr>
          <w:trHeight w:val="340"/>
        </w:trPr>
        <w:tc>
          <w:tcPr>
            <w:tcW w:w="846" w:type="dxa"/>
            <w:vAlign w:val="center"/>
          </w:tcPr>
          <w:p w14:paraId="0871A51A" w14:textId="77777777" w:rsidR="0074716D" w:rsidRPr="0074716D" w:rsidRDefault="0074716D" w:rsidP="0074716D">
            <w:pPr>
              <w:numPr>
                <w:ilvl w:val="0"/>
                <w:numId w:val="18"/>
              </w:numPr>
              <w:spacing w:line="276" w:lineRule="auto"/>
              <w:contextualSpacing/>
              <w:jc w:val="center"/>
              <w:rPr>
                <w:rFonts w:ascii="Times New Roman" w:eastAsia="Times New Roman" w:hAnsi="Times New Roman" w:cs="Times New Roman"/>
                <w:bCs/>
                <w:sz w:val="24"/>
                <w:szCs w:val="24"/>
                <w:lang w:val="en-US"/>
              </w:rPr>
            </w:pPr>
          </w:p>
        </w:tc>
        <w:tc>
          <w:tcPr>
            <w:tcW w:w="2835" w:type="dxa"/>
            <w:vAlign w:val="center"/>
          </w:tcPr>
          <w:p w14:paraId="0AD79A1C" w14:textId="77777777" w:rsidR="0074716D" w:rsidRPr="0074716D" w:rsidRDefault="0074716D" w:rsidP="0074716D">
            <w:pPr>
              <w:spacing w:line="276" w:lineRule="auto"/>
              <w:rPr>
                <w:rFonts w:ascii="Times New Roman" w:hAnsi="Times New Roman" w:cs="Times New Roman"/>
                <w:color w:val="202124"/>
                <w:sz w:val="24"/>
                <w:szCs w:val="24"/>
                <w:shd w:val="clear" w:color="auto" w:fill="FFFFFF"/>
                <w:lang w:val="en-US"/>
              </w:rPr>
            </w:pPr>
            <w:r w:rsidRPr="0074716D">
              <w:rPr>
                <w:rFonts w:ascii="Times New Roman" w:hAnsi="Times New Roman" w:cs="Times New Roman"/>
                <w:color w:val="202124"/>
                <w:sz w:val="24"/>
                <w:szCs w:val="24"/>
                <w:shd w:val="clear" w:color="auto" w:fill="FFFFFF"/>
                <w:lang w:val="en-US"/>
              </w:rPr>
              <w:t>Pilek</w:t>
            </w:r>
          </w:p>
        </w:tc>
        <w:tc>
          <w:tcPr>
            <w:tcW w:w="4249" w:type="dxa"/>
          </w:tcPr>
          <w:p w14:paraId="0C3FD87A" w14:textId="77777777" w:rsidR="0074716D" w:rsidRPr="0074716D" w:rsidRDefault="0074716D" w:rsidP="0074716D">
            <w:pPr>
              <w:spacing w:line="276" w:lineRule="auto"/>
              <w:jc w:val="both"/>
              <w:rPr>
                <w:rFonts w:ascii="Times New Roman" w:eastAsia="Times New Roman" w:hAnsi="Times New Roman" w:cs="Times New Roman"/>
                <w:bCs/>
                <w:sz w:val="24"/>
                <w:szCs w:val="24"/>
                <w:lang w:val="en-US"/>
              </w:rPr>
            </w:pPr>
            <w:r w:rsidRPr="0074716D">
              <w:rPr>
                <w:rFonts w:ascii="Times New Roman" w:eastAsia="Times New Roman" w:hAnsi="Times New Roman" w:cs="Times New Roman"/>
                <w:bCs/>
                <w:sz w:val="24"/>
                <w:szCs w:val="24"/>
                <w:lang w:val="en-US"/>
              </w:rPr>
              <w:t>Kondisi saat hidung mengeluarkan lendir yang berlebihan</w:t>
            </w:r>
          </w:p>
        </w:tc>
      </w:tr>
      <w:tr w:rsidR="0074716D" w:rsidRPr="0074716D" w14:paraId="6C104186" w14:textId="77777777" w:rsidTr="0095702D">
        <w:trPr>
          <w:trHeight w:val="340"/>
        </w:trPr>
        <w:tc>
          <w:tcPr>
            <w:tcW w:w="846" w:type="dxa"/>
            <w:vAlign w:val="center"/>
          </w:tcPr>
          <w:p w14:paraId="760AF901" w14:textId="77777777" w:rsidR="0074716D" w:rsidRPr="0074716D" w:rsidRDefault="0074716D" w:rsidP="0074716D">
            <w:pPr>
              <w:numPr>
                <w:ilvl w:val="0"/>
                <w:numId w:val="18"/>
              </w:numPr>
              <w:spacing w:line="276" w:lineRule="auto"/>
              <w:contextualSpacing/>
              <w:jc w:val="center"/>
              <w:rPr>
                <w:rFonts w:ascii="Times New Roman" w:eastAsia="Times New Roman" w:hAnsi="Times New Roman" w:cs="Times New Roman"/>
                <w:bCs/>
                <w:sz w:val="24"/>
                <w:szCs w:val="24"/>
                <w:lang w:val="en-US"/>
              </w:rPr>
            </w:pPr>
          </w:p>
        </w:tc>
        <w:tc>
          <w:tcPr>
            <w:tcW w:w="2835" w:type="dxa"/>
            <w:vAlign w:val="center"/>
          </w:tcPr>
          <w:p w14:paraId="1DFF9413" w14:textId="77777777" w:rsidR="0074716D" w:rsidRPr="0074716D" w:rsidRDefault="0074716D" w:rsidP="0074716D">
            <w:pPr>
              <w:spacing w:line="276" w:lineRule="auto"/>
              <w:rPr>
                <w:rFonts w:ascii="Times New Roman" w:hAnsi="Times New Roman" w:cs="Times New Roman"/>
                <w:color w:val="202124"/>
                <w:sz w:val="24"/>
                <w:szCs w:val="24"/>
                <w:shd w:val="clear" w:color="auto" w:fill="FFFFFF"/>
                <w:lang w:val="en-US"/>
              </w:rPr>
            </w:pPr>
            <w:r w:rsidRPr="0074716D">
              <w:rPr>
                <w:rFonts w:ascii="Times New Roman" w:hAnsi="Times New Roman" w:cs="Times New Roman"/>
                <w:color w:val="202124"/>
                <w:sz w:val="24"/>
                <w:szCs w:val="24"/>
                <w:shd w:val="clear" w:color="auto" w:fill="FFFFFF"/>
                <w:lang w:val="en-US"/>
              </w:rPr>
              <w:t xml:space="preserve">Kelelahan </w:t>
            </w:r>
          </w:p>
        </w:tc>
        <w:tc>
          <w:tcPr>
            <w:tcW w:w="4249" w:type="dxa"/>
          </w:tcPr>
          <w:p w14:paraId="70E0685A" w14:textId="77777777" w:rsidR="0074716D" w:rsidRPr="0074716D" w:rsidRDefault="0074716D" w:rsidP="0074716D">
            <w:pPr>
              <w:spacing w:line="276" w:lineRule="auto"/>
              <w:jc w:val="both"/>
              <w:rPr>
                <w:rFonts w:ascii="Times New Roman" w:eastAsia="Times New Roman" w:hAnsi="Times New Roman" w:cs="Times New Roman"/>
                <w:bCs/>
                <w:sz w:val="24"/>
                <w:szCs w:val="24"/>
                <w:lang w:val="en-US"/>
              </w:rPr>
            </w:pPr>
            <w:r w:rsidRPr="0074716D">
              <w:rPr>
                <w:rFonts w:ascii="Times New Roman" w:eastAsia="Times New Roman" w:hAnsi="Times New Roman" w:cs="Times New Roman"/>
                <w:bCs/>
                <w:sz w:val="24"/>
                <w:szCs w:val="24"/>
                <w:lang w:val="en-US"/>
              </w:rPr>
              <w:t>Bentuk respons tubuh terhadap virus yang telah menginfeksi sistem imun</w:t>
            </w:r>
          </w:p>
        </w:tc>
      </w:tr>
      <w:tr w:rsidR="0074716D" w:rsidRPr="0074716D" w14:paraId="4FAE4729" w14:textId="77777777" w:rsidTr="0095702D">
        <w:trPr>
          <w:trHeight w:val="340"/>
        </w:trPr>
        <w:tc>
          <w:tcPr>
            <w:tcW w:w="846" w:type="dxa"/>
            <w:vAlign w:val="center"/>
          </w:tcPr>
          <w:p w14:paraId="46AEA332" w14:textId="77777777" w:rsidR="0074716D" w:rsidRPr="0074716D" w:rsidRDefault="0074716D" w:rsidP="0074716D">
            <w:pPr>
              <w:numPr>
                <w:ilvl w:val="0"/>
                <w:numId w:val="18"/>
              </w:numPr>
              <w:spacing w:line="276" w:lineRule="auto"/>
              <w:contextualSpacing/>
              <w:jc w:val="center"/>
              <w:rPr>
                <w:rFonts w:ascii="Times New Roman" w:eastAsia="Times New Roman" w:hAnsi="Times New Roman" w:cs="Times New Roman"/>
                <w:bCs/>
                <w:sz w:val="24"/>
                <w:szCs w:val="24"/>
                <w:lang w:val="en-US"/>
              </w:rPr>
            </w:pPr>
          </w:p>
        </w:tc>
        <w:tc>
          <w:tcPr>
            <w:tcW w:w="2835" w:type="dxa"/>
            <w:vAlign w:val="center"/>
          </w:tcPr>
          <w:p w14:paraId="34B79632" w14:textId="77777777" w:rsidR="0074716D" w:rsidRPr="0074716D" w:rsidRDefault="0074716D" w:rsidP="0074716D">
            <w:pPr>
              <w:spacing w:line="276" w:lineRule="auto"/>
              <w:rPr>
                <w:rFonts w:ascii="Times New Roman" w:hAnsi="Times New Roman" w:cs="Times New Roman"/>
                <w:color w:val="202124"/>
                <w:sz w:val="24"/>
                <w:szCs w:val="24"/>
                <w:shd w:val="clear" w:color="auto" w:fill="FFFFFF"/>
                <w:lang w:val="en-US"/>
              </w:rPr>
            </w:pPr>
            <w:r w:rsidRPr="0074716D">
              <w:rPr>
                <w:rFonts w:ascii="Times New Roman" w:hAnsi="Times New Roman" w:cs="Times New Roman"/>
                <w:color w:val="202124"/>
                <w:sz w:val="24"/>
                <w:szCs w:val="24"/>
                <w:shd w:val="clear" w:color="auto" w:fill="FFFFFF"/>
                <w:lang w:val="en-US"/>
              </w:rPr>
              <w:t>Sakit Kepala</w:t>
            </w:r>
          </w:p>
        </w:tc>
        <w:tc>
          <w:tcPr>
            <w:tcW w:w="4249" w:type="dxa"/>
          </w:tcPr>
          <w:p w14:paraId="0209DEA0" w14:textId="77777777" w:rsidR="0074716D" w:rsidRPr="0074716D" w:rsidRDefault="0074716D" w:rsidP="0074716D">
            <w:pPr>
              <w:spacing w:line="276" w:lineRule="auto"/>
              <w:jc w:val="both"/>
              <w:rPr>
                <w:rFonts w:ascii="Times New Roman" w:eastAsia="Times New Roman" w:hAnsi="Times New Roman" w:cs="Times New Roman"/>
                <w:bCs/>
                <w:sz w:val="24"/>
                <w:szCs w:val="24"/>
                <w:lang w:val="en-US"/>
              </w:rPr>
            </w:pPr>
            <w:r w:rsidRPr="0074716D">
              <w:rPr>
                <w:rFonts w:ascii="Times New Roman" w:eastAsia="Times New Roman" w:hAnsi="Times New Roman" w:cs="Times New Roman"/>
                <w:bCs/>
                <w:sz w:val="24"/>
                <w:szCs w:val="24"/>
                <w:lang w:val="en-US"/>
              </w:rPr>
              <w:t>Rasa nyeri yang menyerang bagian kepala</w:t>
            </w:r>
          </w:p>
        </w:tc>
      </w:tr>
      <w:tr w:rsidR="0074716D" w:rsidRPr="0074716D" w14:paraId="73B49A6B" w14:textId="77777777" w:rsidTr="0095702D">
        <w:trPr>
          <w:trHeight w:val="340"/>
        </w:trPr>
        <w:tc>
          <w:tcPr>
            <w:tcW w:w="846" w:type="dxa"/>
            <w:vAlign w:val="center"/>
          </w:tcPr>
          <w:p w14:paraId="6BECE216" w14:textId="77777777" w:rsidR="0074716D" w:rsidRPr="0074716D" w:rsidRDefault="0074716D" w:rsidP="0074716D">
            <w:pPr>
              <w:numPr>
                <w:ilvl w:val="0"/>
                <w:numId w:val="18"/>
              </w:numPr>
              <w:spacing w:line="276" w:lineRule="auto"/>
              <w:contextualSpacing/>
              <w:jc w:val="center"/>
              <w:rPr>
                <w:rFonts w:ascii="Times New Roman" w:eastAsia="Times New Roman" w:hAnsi="Times New Roman" w:cs="Times New Roman"/>
                <w:bCs/>
                <w:sz w:val="24"/>
                <w:szCs w:val="24"/>
                <w:lang w:val="en-US"/>
              </w:rPr>
            </w:pPr>
          </w:p>
        </w:tc>
        <w:tc>
          <w:tcPr>
            <w:tcW w:w="2835" w:type="dxa"/>
            <w:vAlign w:val="center"/>
          </w:tcPr>
          <w:p w14:paraId="79AA4FF0" w14:textId="77777777" w:rsidR="0074716D" w:rsidRPr="0074716D" w:rsidRDefault="0074716D" w:rsidP="0074716D">
            <w:pPr>
              <w:spacing w:line="276" w:lineRule="auto"/>
              <w:rPr>
                <w:rFonts w:ascii="Times New Roman" w:hAnsi="Times New Roman" w:cs="Times New Roman"/>
                <w:color w:val="202124"/>
                <w:sz w:val="24"/>
                <w:szCs w:val="24"/>
                <w:shd w:val="clear" w:color="auto" w:fill="FFFFFF"/>
                <w:lang w:val="en-US"/>
              </w:rPr>
            </w:pPr>
            <w:r w:rsidRPr="0074716D">
              <w:rPr>
                <w:rFonts w:ascii="Times New Roman" w:hAnsi="Times New Roman" w:cs="Times New Roman"/>
                <w:color w:val="202124"/>
                <w:sz w:val="24"/>
                <w:szCs w:val="24"/>
                <w:shd w:val="clear" w:color="auto" w:fill="FFFFFF"/>
                <w:lang w:val="en-US"/>
              </w:rPr>
              <w:t>Demam</w:t>
            </w:r>
          </w:p>
        </w:tc>
        <w:tc>
          <w:tcPr>
            <w:tcW w:w="4249" w:type="dxa"/>
          </w:tcPr>
          <w:p w14:paraId="15C9A466" w14:textId="77777777" w:rsidR="0074716D" w:rsidRPr="0074716D" w:rsidRDefault="0074716D" w:rsidP="0074716D">
            <w:pPr>
              <w:spacing w:line="276" w:lineRule="auto"/>
              <w:jc w:val="both"/>
              <w:rPr>
                <w:rFonts w:ascii="Times New Roman" w:eastAsia="Times New Roman" w:hAnsi="Times New Roman" w:cs="Times New Roman"/>
                <w:bCs/>
                <w:sz w:val="24"/>
                <w:szCs w:val="24"/>
                <w:lang w:val="en-US"/>
              </w:rPr>
            </w:pPr>
            <w:r w:rsidRPr="0074716D">
              <w:rPr>
                <w:rFonts w:ascii="Times New Roman" w:eastAsia="Times New Roman" w:hAnsi="Times New Roman" w:cs="Times New Roman"/>
                <w:bCs/>
                <w:sz w:val="24"/>
                <w:szCs w:val="24"/>
                <w:lang w:val="en-US"/>
              </w:rPr>
              <w:t xml:space="preserve">Bentuk respons tubuh terhadap Penyakit </w:t>
            </w:r>
          </w:p>
        </w:tc>
      </w:tr>
      <w:tr w:rsidR="0074716D" w:rsidRPr="0074716D" w14:paraId="1963C617" w14:textId="77777777" w:rsidTr="0095702D">
        <w:trPr>
          <w:trHeight w:val="340"/>
        </w:trPr>
        <w:tc>
          <w:tcPr>
            <w:tcW w:w="846" w:type="dxa"/>
            <w:vAlign w:val="center"/>
          </w:tcPr>
          <w:p w14:paraId="7294F201" w14:textId="77777777" w:rsidR="0074716D" w:rsidRPr="0074716D" w:rsidRDefault="0074716D" w:rsidP="0074716D">
            <w:pPr>
              <w:numPr>
                <w:ilvl w:val="0"/>
                <w:numId w:val="18"/>
              </w:numPr>
              <w:spacing w:line="276" w:lineRule="auto"/>
              <w:contextualSpacing/>
              <w:jc w:val="center"/>
              <w:rPr>
                <w:rFonts w:ascii="Times New Roman" w:eastAsia="Times New Roman" w:hAnsi="Times New Roman" w:cs="Times New Roman"/>
                <w:bCs/>
                <w:sz w:val="24"/>
                <w:szCs w:val="24"/>
                <w:lang w:val="en-US"/>
              </w:rPr>
            </w:pPr>
          </w:p>
        </w:tc>
        <w:tc>
          <w:tcPr>
            <w:tcW w:w="2835" w:type="dxa"/>
            <w:vAlign w:val="center"/>
          </w:tcPr>
          <w:p w14:paraId="5715095F" w14:textId="77777777" w:rsidR="0074716D" w:rsidRPr="0074716D" w:rsidRDefault="0074716D" w:rsidP="0074716D">
            <w:pPr>
              <w:spacing w:line="276" w:lineRule="auto"/>
              <w:rPr>
                <w:rFonts w:ascii="Times New Roman" w:hAnsi="Times New Roman" w:cs="Times New Roman"/>
                <w:color w:val="202124"/>
                <w:sz w:val="24"/>
                <w:szCs w:val="24"/>
                <w:shd w:val="clear" w:color="auto" w:fill="FFFFFF"/>
                <w:lang w:val="en-US"/>
              </w:rPr>
            </w:pPr>
            <w:r w:rsidRPr="0074716D">
              <w:rPr>
                <w:rFonts w:ascii="Times New Roman" w:hAnsi="Times New Roman" w:cs="Times New Roman"/>
                <w:color w:val="202124"/>
                <w:sz w:val="24"/>
                <w:szCs w:val="24"/>
                <w:shd w:val="clear" w:color="auto" w:fill="FFFFFF"/>
                <w:lang w:val="en-US"/>
              </w:rPr>
              <w:t>Sesak Napas</w:t>
            </w:r>
          </w:p>
        </w:tc>
        <w:tc>
          <w:tcPr>
            <w:tcW w:w="4249" w:type="dxa"/>
          </w:tcPr>
          <w:p w14:paraId="5D1568D6" w14:textId="77777777" w:rsidR="0074716D" w:rsidRPr="0074716D" w:rsidRDefault="0074716D" w:rsidP="0074716D">
            <w:pPr>
              <w:spacing w:line="276" w:lineRule="auto"/>
              <w:jc w:val="both"/>
              <w:rPr>
                <w:rFonts w:ascii="Times New Roman" w:eastAsia="Times New Roman" w:hAnsi="Times New Roman" w:cs="Times New Roman"/>
                <w:bCs/>
                <w:sz w:val="24"/>
                <w:szCs w:val="24"/>
                <w:lang w:val="en-US"/>
              </w:rPr>
            </w:pPr>
            <w:r w:rsidRPr="0074716D">
              <w:rPr>
                <w:rFonts w:ascii="Times New Roman" w:eastAsia="Times New Roman" w:hAnsi="Times New Roman" w:cs="Times New Roman"/>
                <w:bCs/>
                <w:sz w:val="24"/>
                <w:szCs w:val="24"/>
                <w:lang w:val="en-US"/>
              </w:rPr>
              <w:t>Kondisi seseorang mengalami kesusahan dalam bernapas</w:t>
            </w:r>
          </w:p>
        </w:tc>
      </w:tr>
      <w:tr w:rsidR="0074716D" w:rsidRPr="0074716D" w14:paraId="124AAA7D" w14:textId="77777777" w:rsidTr="0095702D">
        <w:trPr>
          <w:trHeight w:val="340"/>
        </w:trPr>
        <w:tc>
          <w:tcPr>
            <w:tcW w:w="846" w:type="dxa"/>
            <w:vAlign w:val="center"/>
          </w:tcPr>
          <w:p w14:paraId="23B32CDC" w14:textId="77777777" w:rsidR="0074716D" w:rsidRPr="0074716D" w:rsidRDefault="0074716D" w:rsidP="0074716D">
            <w:pPr>
              <w:numPr>
                <w:ilvl w:val="0"/>
                <w:numId w:val="18"/>
              </w:numPr>
              <w:spacing w:line="276" w:lineRule="auto"/>
              <w:contextualSpacing/>
              <w:jc w:val="center"/>
              <w:rPr>
                <w:rFonts w:ascii="Times New Roman" w:eastAsia="Times New Roman" w:hAnsi="Times New Roman" w:cs="Times New Roman"/>
                <w:bCs/>
                <w:sz w:val="24"/>
                <w:szCs w:val="24"/>
                <w:lang w:val="en-US"/>
              </w:rPr>
            </w:pPr>
          </w:p>
        </w:tc>
        <w:tc>
          <w:tcPr>
            <w:tcW w:w="2835" w:type="dxa"/>
            <w:vAlign w:val="center"/>
          </w:tcPr>
          <w:p w14:paraId="2BCCB8DC" w14:textId="77777777" w:rsidR="0074716D" w:rsidRPr="0074716D" w:rsidRDefault="0074716D" w:rsidP="0074716D">
            <w:pPr>
              <w:spacing w:line="276" w:lineRule="auto"/>
              <w:rPr>
                <w:rFonts w:ascii="Times New Roman" w:hAnsi="Times New Roman" w:cs="Times New Roman"/>
                <w:color w:val="202124"/>
                <w:sz w:val="24"/>
                <w:szCs w:val="24"/>
                <w:shd w:val="clear" w:color="auto" w:fill="FFFFFF"/>
                <w:lang w:val="en-US"/>
              </w:rPr>
            </w:pPr>
            <w:r w:rsidRPr="0074716D">
              <w:rPr>
                <w:rFonts w:ascii="Times New Roman" w:hAnsi="Times New Roman" w:cs="Times New Roman"/>
                <w:color w:val="202124"/>
                <w:sz w:val="24"/>
                <w:szCs w:val="24"/>
                <w:shd w:val="clear" w:color="auto" w:fill="FFFFFF"/>
                <w:lang w:val="en-US"/>
              </w:rPr>
              <w:t>Varian Omicron Covid-19</w:t>
            </w:r>
          </w:p>
        </w:tc>
        <w:tc>
          <w:tcPr>
            <w:tcW w:w="4249" w:type="dxa"/>
          </w:tcPr>
          <w:p w14:paraId="67DC8797" w14:textId="77777777" w:rsidR="0074716D" w:rsidRPr="0074716D" w:rsidRDefault="0074716D" w:rsidP="0074716D">
            <w:pPr>
              <w:spacing w:line="276" w:lineRule="auto"/>
              <w:jc w:val="both"/>
              <w:rPr>
                <w:rFonts w:ascii="Times New Roman" w:eastAsia="Times New Roman" w:hAnsi="Times New Roman" w:cs="Times New Roman"/>
                <w:bCs/>
                <w:sz w:val="24"/>
                <w:szCs w:val="24"/>
                <w:lang w:val="en-US"/>
              </w:rPr>
            </w:pPr>
            <w:r w:rsidRPr="0074716D">
              <w:rPr>
                <w:rFonts w:ascii="Times New Roman" w:eastAsia="Times New Roman" w:hAnsi="Times New Roman" w:cs="Times New Roman"/>
                <w:bCs/>
                <w:sz w:val="24"/>
                <w:szCs w:val="24"/>
                <w:lang w:val="en-US"/>
              </w:rPr>
              <w:t>Sebuah varian atau jenis penyakit dari virus Covid-19 (</w:t>
            </w:r>
            <w:r w:rsidRPr="0074716D">
              <w:rPr>
                <w:rFonts w:ascii="Times New Roman" w:eastAsia="Times New Roman" w:hAnsi="Times New Roman" w:cs="Times New Roman"/>
                <w:bCs/>
                <w:i/>
                <w:iCs/>
                <w:sz w:val="24"/>
                <w:szCs w:val="24"/>
                <w:lang w:val="en-US"/>
              </w:rPr>
              <w:t>Variants of Concern</w:t>
            </w:r>
            <w:r w:rsidRPr="0074716D">
              <w:rPr>
                <w:rFonts w:ascii="Times New Roman" w:eastAsia="Times New Roman" w:hAnsi="Times New Roman" w:cs="Times New Roman"/>
                <w:bCs/>
                <w:sz w:val="24"/>
                <w:szCs w:val="24"/>
                <w:lang w:val="en-US"/>
              </w:rPr>
              <w:t>) dengan tingkat fatalitas 1,9%</w:t>
            </w:r>
          </w:p>
        </w:tc>
      </w:tr>
      <w:tr w:rsidR="0074716D" w:rsidRPr="0074716D" w14:paraId="00B32546" w14:textId="77777777" w:rsidTr="0095702D">
        <w:trPr>
          <w:trHeight w:val="340"/>
        </w:trPr>
        <w:tc>
          <w:tcPr>
            <w:tcW w:w="846" w:type="dxa"/>
            <w:vAlign w:val="center"/>
          </w:tcPr>
          <w:p w14:paraId="557B2FD6" w14:textId="77777777" w:rsidR="0074716D" w:rsidRPr="0074716D" w:rsidRDefault="0074716D" w:rsidP="0074716D">
            <w:pPr>
              <w:numPr>
                <w:ilvl w:val="0"/>
                <w:numId w:val="18"/>
              </w:numPr>
              <w:spacing w:line="276" w:lineRule="auto"/>
              <w:contextualSpacing/>
              <w:jc w:val="center"/>
              <w:rPr>
                <w:rFonts w:ascii="Times New Roman" w:eastAsia="Times New Roman" w:hAnsi="Times New Roman" w:cs="Times New Roman"/>
                <w:bCs/>
                <w:sz w:val="24"/>
                <w:szCs w:val="24"/>
                <w:lang w:val="en-US"/>
              </w:rPr>
            </w:pPr>
          </w:p>
        </w:tc>
        <w:tc>
          <w:tcPr>
            <w:tcW w:w="2835" w:type="dxa"/>
            <w:vAlign w:val="center"/>
          </w:tcPr>
          <w:p w14:paraId="71E707F2" w14:textId="77777777" w:rsidR="0074716D" w:rsidRPr="0074716D" w:rsidRDefault="0074716D" w:rsidP="0074716D">
            <w:pPr>
              <w:spacing w:line="276" w:lineRule="auto"/>
              <w:rPr>
                <w:rFonts w:ascii="Times New Roman" w:hAnsi="Times New Roman" w:cs="Times New Roman"/>
                <w:color w:val="202124"/>
                <w:sz w:val="24"/>
                <w:szCs w:val="24"/>
                <w:shd w:val="clear" w:color="auto" w:fill="FFFFFF"/>
                <w:lang w:val="en-US"/>
              </w:rPr>
            </w:pPr>
            <w:r w:rsidRPr="0074716D">
              <w:rPr>
                <w:rFonts w:ascii="Times New Roman" w:hAnsi="Times New Roman" w:cs="Times New Roman"/>
                <w:color w:val="202124"/>
                <w:sz w:val="24"/>
                <w:szCs w:val="24"/>
                <w:shd w:val="clear" w:color="auto" w:fill="FFFFFF"/>
                <w:lang w:val="en-US"/>
              </w:rPr>
              <w:t>Varian Delta Covid-19</w:t>
            </w:r>
          </w:p>
        </w:tc>
        <w:tc>
          <w:tcPr>
            <w:tcW w:w="4249" w:type="dxa"/>
          </w:tcPr>
          <w:p w14:paraId="4728BBA3" w14:textId="77777777" w:rsidR="0074716D" w:rsidRPr="0074716D" w:rsidRDefault="0074716D" w:rsidP="0074716D">
            <w:pPr>
              <w:spacing w:line="276" w:lineRule="auto"/>
              <w:jc w:val="both"/>
              <w:rPr>
                <w:rFonts w:ascii="Times New Roman" w:eastAsia="Times New Roman" w:hAnsi="Times New Roman" w:cs="Times New Roman"/>
                <w:bCs/>
                <w:sz w:val="24"/>
                <w:szCs w:val="24"/>
                <w:lang w:val="en-US"/>
              </w:rPr>
            </w:pPr>
            <w:r w:rsidRPr="0074716D">
              <w:rPr>
                <w:rFonts w:ascii="Times New Roman" w:eastAsia="Times New Roman" w:hAnsi="Times New Roman" w:cs="Times New Roman"/>
                <w:bCs/>
                <w:sz w:val="24"/>
                <w:szCs w:val="24"/>
                <w:lang w:val="en-US"/>
              </w:rPr>
              <w:t>Sebuah varian atau jenis penyakit dari virus Covid-19 (</w:t>
            </w:r>
            <w:r w:rsidRPr="0074716D">
              <w:rPr>
                <w:rFonts w:ascii="Times New Roman" w:eastAsia="Times New Roman" w:hAnsi="Times New Roman" w:cs="Times New Roman"/>
                <w:bCs/>
                <w:i/>
                <w:iCs/>
                <w:sz w:val="24"/>
                <w:szCs w:val="24"/>
                <w:lang w:val="en-US"/>
              </w:rPr>
              <w:t>Variants</w:t>
            </w:r>
            <w:r w:rsidRPr="0074716D">
              <w:rPr>
                <w:rFonts w:ascii="Times New Roman" w:eastAsia="Times New Roman" w:hAnsi="Times New Roman" w:cs="Times New Roman"/>
                <w:bCs/>
                <w:sz w:val="24"/>
                <w:szCs w:val="24"/>
                <w:lang w:val="en-US"/>
              </w:rPr>
              <w:t xml:space="preserve"> of Concern) dengan tingkat fatalitas 3,4% </w:t>
            </w:r>
          </w:p>
        </w:tc>
      </w:tr>
      <w:tr w:rsidR="0074716D" w:rsidRPr="0074716D" w14:paraId="1B242B6E" w14:textId="77777777" w:rsidTr="0095702D">
        <w:trPr>
          <w:trHeight w:val="340"/>
        </w:trPr>
        <w:tc>
          <w:tcPr>
            <w:tcW w:w="846" w:type="dxa"/>
            <w:vAlign w:val="center"/>
          </w:tcPr>
          <w:p w14:paraId="73A9A5B9" w14:textId="77777777" w:rsidR="0074716D" w:rsidRPr="0074716D" w:rsidRDefault="0074716D" w:rsidP="0074716D">
            <w:pPr>
              <w:numPr>
                <w:ilvl w:val="0"/>
                <w:numId w:val="18"/>
              </w:numPr>
              <w:spacing w:line="276" w:lineRule="auto"/>
              <w:contextualSpacing/>
              <w:jc w:val="center"/>
              <w:rPr>
                <w:rFonts w:ascii="Times New Roman" w:eastAsia="Times New Roman" w:hAnsi="Times New Roman" w:cs="Times New Roman"/>
                <w:bCs/>
                <w:sz w:val="24"/>
                <w:szCs w:val="24"/>
                <w:lang w:val="en-US"/>
              </w:rPr>
            </w:pPr>
          </w:p>
        </w:tc>
        <w:tc>
          <w:tcPr>
            <w:tcW w:w="2835" w:type="dxa"/>
            <w:vAlign w:val="center"/>
          </w:tcPr>
          <w:p w14:paraId="4E47AC5C" w14:textId="77777777" w:rsidR="0074716D" w:rsidRPr="0074716D" w:rsidRDefault="0074716D" w:rsidP="0074716D">
            <w:pPr>
              <w:spacing w:line="276" w:lineRule="auto"/>
              <w:rPr>
                <w:rFonts w:ascii="Times New Roman" w:hAnsi="Times New Roman" w:cs="Times New Roman"/>
                <w:color w:val="202124"/>
                <w:sz w:val="24"/>
                <w:szCs w:val="24"/>
                <w:shd w:val="clear" w:color="auto" w:fill="FFFFFF"/>
                <w:lang w:val="en-US"/>
              </w:rPr>
            </w:pPr>
            <w:r w:rsidRPr="0074716D">
              <w:rPr>
                <w:rFonts w:ascii="Times New Roman" w:hAnsi="Times New Roman" w:cs="Times New Roman"/>
                <w:color w:val="202124"/>
                <w:sz w:val="24"/>
                <w:szCs w:val="24"/>
                <w:shd w:val="clear" w:color="auto" w:fill="FFFFFF"/>
                <w:lang w:val="en-US"/>
              </w:rPr>
              <w:t>Sakit Tenggorokan</w:t>
            </w:r>
          </w:p>
        </w:tc>
        <w:tc>
          <w:tcPr>
            <w:tcW w:w="4249" w:type="dxa"/>
          </w:tcPr>
          <w:p w14:paraId="2EAC1812" w14:textId="77777777" w:rsidR="0074716D" w:rsidRPr="0074716D" w:rsidRDefault="0074716D" w:rsidP="0074716D">
            <w:pPr>
              <w:spacing w:line="276" w:lineRule="auto"/>
              <w:jc w:val="both"/>
              <w:rPr>
                <w:rFonts w:ascii="Times New Roman" w:eastAsia="Times New Roman" w:hAnsi="Times New Roman" w:cs="Times New Roman"/>
                <w:bCs/>
                <w:sz w:val="24"/>
                <w:szCs w:val="24"/>
                <w:lang w:val="en-US"/>
              </w:rPr>
            </w:pPr>
            <w:r w:rsidRPr="0074716D">
              <w:rPr>
                <w:rFonts w:ascii="Times New Roman" w:eastAsia="Times New Roman" w:hAnsi="Times New Roman" w:cs="Times New Roman"/>
                <w:bCs/>
                <w:sz w:val="24"/>
                <w:szCs w:val="24"/>
                <w:lang w:val="en-US"/>
              </w:rPr>
              <w:t>Rasa nyeri yang menyerang tenggorokan dan susah menelan makanan</w:t>
            </w:r>
          </w:p>
        </w:tc>
      </w:tr>
      <w:tr w:rsidR="0074716D" w:rsidRPr="0074716D" w14:paraId="15DB0304" w14:textId="77777777" w:rsidTr="0095702D">
        <w:trPr>
          <w:trHeight w:val="340"/>
        </w:trPr>
        <w:tc>
          <w:tcPr>
            <w:tcW w:w="846" w:type="dxa"/>
            <w:vAlign w:val="center"/>
          </w:tcPr>
          <w:p w14:paraId="55A2D9FA" w14:textId="77777777" w:rsidR="0074716D" w:rsidRPr="0074716D" w:rsidRDefault="0074716D" w:rsidP="0074716D">
            <w:pPr>
              <w:numPr>
                <w:ilvl w:val="0"/>
                <w:numId w:val="18"/>
              </w:numPr>
              <w:spacing w:line="276" w:lineRule="auto"/>
              <w:contextualSpacing/>
              <w:jc w:val="center"/>
              <w:rPr>
                <w:rFonts w:ascii="Times New Roman" w:eastAsia="Times New Roman" w:hAnsi="Times New Roman" w:cs="Times New Roman"/>
                <w:bCs/>
                <w:sz w:val="24"/>
                <w:szCs w:val="24"/>
                <w:lang w:val="en-US"/>
              </w:rPr>
            </w:pPr>
          </w:p>
        </w:tc>
        <w:tc>
          <w:tcPr>
            <w:tcW w:w="2835" w:type="dxa"/>
            <w:vAlign w:val="center"/>
          </w:tcPr>
          <w:p w14:paraId="63911C71" w14:textId="77777777" w:rsidR="0074716D" w:rsidRPr="0074716D" w:rsidRDefault="0074716D" w:rsidP="0074716D">
            <w:pPr>
              <w:spacing w:line="276" w:lineRule="auto"/>
              <w:rPr>
                <w:rFonts w:ascii="Times New Roman" w:hAnsi="Times New Roman" w:cs="Times New Roman"/>
                <w:color w:val="202124"/>
                <w:sz w:val="24"/>
                <w:szCs w:val="24"/>
                <w:shd w:val="clear" w:color="auto" w:fill="FFFFFF"/>
                <w:lang w:val="en-US"/>
              </w:rPr>
            </w:pPr>
            <w:r w:rsidRPr="0074716D">
              <w:rPr>
                <w:rFonts w:ascii="Times New Roman" w:hAnsi="Times New Roman" w:cs="Times New Roman"/>
                <w:color w:val="202124"/>
                <w:sz w:val="24"/>
                <w:szCs w:val="24"/>
                <w:shd w:val="clear" w:color="auto" w:fill="FFFFFF"/>
                <w:lang w:val="en-US"/>
              </w:rPr>
              <w:t>Anosmia</w:t>
            </w:r>
          </w:p>
        </w:tc>
        <w:tc>
          <w:tcPr>
            <w:tcW w:w="4249" w:type="dxa"/>
          </w:tcPr>
          <w:p w14:paraId="50FD05F9" w14:textId="77777777" w:rsidR="0074716D" w:rsidRPr="0074716D" w:rsidDel="00C12F5A" w:rsidRDefault="0074716D" w:rsidP="0074716D">
            <w:pPr>
              <w:spacing w:line="276" w:lineRule="auto"/>
              <w:jc w:val="both"/>
              <w:rPr>
                <w:rFonts w:ascii="Times New Roman" w:eastAsia="Times New Roman" w:hAnsi="Times New Roman" w:cs="Times New Roman"/>
                <w:bCs/>
                <w:sz w:val="24"/>
                <w:szCs w:val="24"/>
                <w:lang w:val="en-US"/>
              </w:rPr>
            </w:pPr>
            <w:r w:rsidRPr="0074716D">
              <w:rPr>
                <w:rFonts w:ascii="Times New Roman" w:eastAsia="Times New Roman" w:hAnsi="Times New Roman" w:cs="Times New Roman"/>
                <w:bCs/>
                <w:sz w:val="24"/>
                <w:szCs w:val="24"/>
                <w:lang w:val="en-US"/>
              </w:rPr>
              <w:t xml:space="preserve">Kehilangan kemampuan untuk mendeteksi rasa atau bau </w:t>
            </w:r>
          </w:p>
        </w:tc>
      </w:tr>
      <w:tr w:rsidR="0074716D" w:rsidRPr="0074716D" w14:paraId="6D6DB2C0" w14:textId="77777777" w:rsidTr="0095702D">
        <w:trPr>
          <w:trHeight w:val="340"/>
        </w:trPr>
        <w:tc>
          <w:tcPr>
            <w:tcW w:w="846" w:type="dxa"/>
            <w:vAlign w:val="center"/>
          </w:tcPr>
          <w:p w14:paraId="0E0F76F7" w14:textId="77777777" w:rsidR="0074716D" w:rsidRPr="0074716D" w:rsidRDefault="0074716D" w:rsidP="0074716D">
            <w:pPr>
              <w:numPr>
                <w:ilvl w:val="0"/>
                <w:numId w:val="18"/>
              </w:numPr>
              <w:spacing w:line="276" w:lineRule="auto"/>
              <w:contextualSpacing/>
              <w:jc w:val="center"/>
              <w:rPr>
                <w:rFonts w:ascii="Times New Roman" w:eastAsia="Times New Roman" w:hAnsi="Times New Roman" w:cs="Times New Roman"/>
                <w:bCs/>
                <w:sz w:val="24"/>
                <w:szCs w:val="24"/>
                <w:lang w:val="en-US"/>
              </w:rPr>
            </w:pPr>
          </w:p>
        </w:tc>
        <w:tc>
          <w:tcPr>
            <w:tcW w:w="2835" w:type="dxa"/>
          </w:tcPr>
          <w:p w14:paraId="0253924A" w14:textId="77777777" w:rsidR="0074716D" w:rsidRPr="0074716D" w:rsidRDefault="0074716D" w:rsidP="0074716D">
            <w:pPr>
              <w:spacing w:line="276" w:lineRule="auto"/>
              <w:jc w:val="both"/>
              <w:rPr>
                <w:rFonts w:ascii="Times New Roman" w:hAnsi="Times New Roman" w:cs="Times New Roman"/>
                <w:color w:val="202124"/>
                <w:sz w:val="24"/>
                <w:szCs w:val="24"/>
                <w:shd w:val="clear" w:color="auto" w:fill="FFFFFF"/>
                <w:lang w:val="en-US"/>
              </w:rPr>
            </w:pPr>
            <w:r w:rsidRPr="0074716D">
              <w:rPr>
                <w:rFonts w:ascii="Times New Roman" w:hAnsi="Times New Roman" w:cs="Times New Roman"/>
                <w:color w:val="202124"/>
                <w:sz w:val="24"/>
                <w:szCs w:val="24"/>
                <w:shd w:val="clear" w:color="auto" w:fill="FFFFFF"/>
                <w:lang w:val="en-US"/>
              </w:rPr>
              <w:t>Diare</w:t>
            </w:r>
          </w:p>
        </w:tc>
        <w:tc>
          <w:tcPr>
            <w:tcW w:w="4249" w:type="dxa"/>
          </w:tcPr>
          <w:p w14:paraId="5B1FC8F8" w14:textId="77777777" w:rsidR="0074716D" w:rsidRPr="0074716D" w:rsidRDefault="0074716D" w:rsidP="0074716D">
            <w:pPr>
              <w:spacing w:line="276" w:lineRule="auto"/>
              <w:jc w:val="both"/>
              <w:rPr>
                <w:rFonts w:ascii="Times New Roman" w:eastAsia="Times New Roman" w:hAnsi="Times New Roman" w:cs="Times New Roman"/>
                <w:bCs/>
                <w:sz w:val="24"/>
                <w:szCs w:val="24"/>
                <w:lang w:val="en-US"/>
              </w:rPr>
            </w:pPr>
            <w:r w:rsidRPr="0074716D">
              <w:rPr>
                <w:rFonts w:ascii="Times New Roman" w:eastAsia="Times New Roman" w:hAnsi="Times New Roman" w:cs="Times New Roman"/>
                <w:bCs/>
                <w:sz w:val="24"/>
                <w:szCs w:val="24"/>
                <w:lang w:val="en-US"/>
              </w:rPr>
              <w:t>Buang air besar encer dan berulang</w:t>
            </w:r>
          </w:p>
        </w:tc>
      </w:tr>
    </w:tbl>
    <w:p w14:paraId="6D3A3F2D" w14:textId="38CBE7A2" w:rsidR="0074716D" w:rsidRPr="0074716D" w:rsidRDefault="0074716D" w:rsidP="0074716D">
      <w:pPr>
        <w:spacing w:line="360" w:lineRule="auto"/>
        <w:ind w:firstLine="576"/>
        <w:rPr>
          <w:rFonts w:ascii="Times New Roman" w:hAnsi="Times New Roman" w:cs="Times New Roman"/>
          <w:b/>
          <w:bCs/>
          <w:sz w:val="24"/>
          <w:szCs w:val="24"/>
          <w:lang w:val="en-US"/>
        </w:rPr>
      </w:pPr>
    </w:p>
    <w:p w14:paraId="7B588524" w14:textId="7130B516" w:rsidR="00085257" w:rsidRPr="00651031" w:rsidRDefault="00085257" w:rsidP="00651031">
      <w:pPr>
        <w:pStyle w:val="Heading2"/>
        <w:jc w:val="both"/>
        <w:rPr>
          <w:rFonts w:cs="Times New Roman"/>
          <w:szCs w:val="24"/>
          <w:lang w:val="en-US"/>
        </w:rPr>
      </w:pPr>
      <w:bookmarkStart w:id="122" w:name="_Toc148647709"/>
      <w:r>
        <w:rPr>
          <w:lang w:val="en-US"/>
        </w:rPr>
        <w:t>T</w:t>
      </w:r>
      <w:r w:rsidR="00A35FB4">
        <w:rPr>
          <w:lang w:val="en-US"/>
        </w:rPr>
        <w:t>ahapan Penelitian</w:t>
      </w:r>
      <w:bookmarkEnd w:id="122"/>
    </w:p>
    <w:p w14:paraId="54CFF92C" w14:textId="74A0083F" w:rsidR="00651031" w:rsidRDefault="00395E18" w:rsidP="00651031">
      <w:pPr>
        <w:ind w:firstLine="576"/>
        <w:jc w:val="both"/>
        <w:rPr>
          <w:rFonts w:ascii="Times New Roman" w:hAnsi="Times New Roman" w:cs="Times New Roman"/>
          <w:sz w:val="24"/>
          <w:szCs w:val="24"/>
          <w:lang w:val="en-US"/>
        </w:rPr>
      </w:pPr>
      <w:r>
        <w:rPr>
          <w:rFonts w:eastAsia="Times New Roman" w:cs="Times New Roman"/>
          <w:b/>
          <w:noProof/>
          <w:szCs w:val="24"/>
        </w:rPr>
        <mc:AlternateContent>
          <mc:Choice Requires="wpc">
            <w:drawing>
              <wp:anchor distT="0" distB="0" distL="114300" distR="114300" simplePos="0" relativeHeight="251660288" behindDoc="0" locked="0" layoutInCell="1" allowOverlap="1" wp14:anchorId="0B9F8C6C" wp14:editId="232AFCAD">
                <wp:simplePos x="0" y="0"/>
                <wp:positionH relativeFrom="page">
                  <wp:posOffset>1615440</wp:posOffset>
                </wp:positionH>
                <wp:positionV relativeFrom="paragraph">
                  <wp:posOffset>424180</wp:posOffset>
                </wp:positionV>
                <wp:extent cx="4919980" cy="2870200"/>
                <wp:effectExtent l="0" t="0" r="33020" b="25400"/>
                <wp:wrapTopAndBottom/>
                <wp:docPr id="3" name="Canvas 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a:ln>
                          <a:solidFill>
                            <a:schemeClr val="bg1"/>
                          </a:solidFill>
                        </a:ln>
                      </wpc:whole>
                      <wps:wsp>
                        <wps:cNvPr id="4" name="Flowchart: Terminator 4"/>
                        <wps:cNvSpPr/>
                        <wps:spPr>
                          <a:xfrm>
                            <a:off x="35999" y="449580"/>
                            <a:ext cx="853440" cy="339115"/>
                          </a:xfrm>
                          <a:prstGeom prst="flowChartTerminator">
                            <a:avLst/>
                          </a:prstGeom>
                        </wps:spPr>
                        <wps:style>
                          <a:lnRef idx="1">
                            <a:schemeClr val="accent1"/>
                          </a:lnRef>
                          <a:fillRef idx="3">
                            <a:schemeClr val="accent1"/>
                          </a:fillRef>
                          <a:effectRef idx="2">
                            <a:schemeClr val="accent1"/>
                          </a:effectRef>
                          <a:fontRef idx="minor">
                            <a:schemeClr val="lt1"/>
                          </a:fontRef>
                        </wps:style>
                        <wps:txbx>
                          <w:txbxContent>
                            <w:p w14:paraId="105E3810" w14:textId="77777777" w:rsidR="00BE332A" w:rsidRPr="00C73B8B" w:rsidRDefault="00BE332A" w:rsidP="00651031">
                              <w:pPr>
                                <w:jc w:val="center"/>
                                <w:rPr>
                                  <w:lang w:val="en-US"/>
                                </w:rPr>
                              </w:pPr>
                              <w:r>
                                <w:rPr>
                                  <w:lang w:val="en-US"/>
                                </w:rPr>
                                <w:t>Mulai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Rectangle: Rounded Corners 7"/>
                        <wps:cNvSpPr/>
                        <wps:spPr>
                          <a:xfrm>
                            <a:off x="1270439" y="182880"/>
                            <a:ext cx="960120" cy="864108"/>
                          </a:xfrm>
                          <a:prstGeom prst="roundRect">
                            <a:avLst>
                              <a:gd name="adj" fmla="val 18160"/>
                            </a:avLst>
                          </a:prstGeom>
                          <a:ln w="9525"/>
                        </wps:spPr>
                        <wps:style>
                          <a:lnRef idx="1">
                            <a:schemeClr val="accent1"/>
                          </a:lnRef>
                          <a:fillRef idx="3">
                            <a:schemeClr val="accent1"/>
                          </a:fillRef>
                          <a:effectRef idx="2">
                            <a:schemeClr val="accent1"/>
                          </a:effectRef>
                          <a:fontRef idx="minor">
                            <a:schemeClr val="lt1"/>
                          </a:fontRef>
                        </wps:style>
                        <wps:txbx>
                          <w:txbxContent>
                            <w:p w14:paraId="099972B7" w14:textId="77777777" w:rsidR="00BE332A" w:rsidRPr="00C73B8B" w:rsidRDefault="00BE332A" w:rsidP="00651031">
                              <w:pPr>
                                <w:jc w:val="center"/>
                                <w:rPr>
                                  <w:i/>
                                  <w:iCs/>
                                  <w:lang w:val="en-US"/>
                                </w:rPr>
                              </w:pPr>
                              <w:r>
                                <w:rPr>
                                  <w:lang w:val="en-US"/>
                                </w:rPr>
                                <w:t xml:space="preserve">Akuisisi </w:t>
                              </w:r>
                              <w:r>
                                <w:rPr>
                                  <w:i/>
                                  <w:iCs/>
                                  <w:lang w:val="en-US"/>
                                </w:rPr>
                                <w:t>Tweet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Rectangle: Rounded Corners 8"/>
                        <wps:cNvSpPr/>
                        <wps:spPr>
                          <a:xfrm>
                            <a:off x="2616299" y="182882"/>
                            <a:ext cx="970620" cy="873331"/>
                          </a:xfrm>
                          <a:prstGeom prst="roundRect">
                            <a:avLst>
                              <a:gd name="adj" fmla="val 18160"/>
                            </a:avLst>
                          </a:prstGeom>
                          <a:ln w="9525"/>
                        </wps:spPr>
                        <wps:style>
                          <a:lnRef idx="1">
                            <a:schemeClr val="accent1"/>
                          </a:lnRef>
                          <a:fillRef idx="3">
                            <a:schemeClr val="accent1"/>
                          </a:fillRef>
                          <a:effectRef idx="2">
                            <a:schemeClr val="accent1"/>
                          </a:effectRef>
                          <a:fontRef idx="minor">
                            <a:schemeClr val="lt1"/>
                          </a:fontRef>
                        </wps:style>
                        <wps:txbx>
                          <w:txbxContent>
                            <w:p w14:paraId="5ED29319" w14:textId="77777777" w:rsidR="00BE332A" w:rsidRDefault="00BE332A" w:rsidP="00651031">
                              <w:pPr>
                                <w:jc w:val="center"/>
                                <w:rPr>
                                  <w:szCs w:val="24"/>
                                </w:rPr>
                              </w:pPr>
                              <w:r>
                                <w:rPr>
                                  <w:lang w:val="en-US"/>
                                </w:rPr>
                                <w:t>Praproses Data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 name="Flowchart: Data 9"/>
                        <wps:cNvSpPr/>
                        <wps:spPr>
                          <a:xfrm>
                            <a:off x="3853180" y="68580"/>
                            <a:ext cx="1066800" cy="1097280"/>
                          </a:xfrm>
                          <a:prstGeom prst="flowChartInputOutput">
                            <a:avLst/>
                          </a:prstGeom>
                        </wps:spPr>
                        <wps:style>
                          <a:lnRef idx="1">
                            <a:schemeClr val="accent1"/>
                          </a:lnRef>
                          <a:fillRef idx="3">
                            <a:schemeClr val="accent1"/>
                          </a:fillRef>
                          <a:effectRef idx="2">
                            <a:schemeClr val="accent1"/>
                          </a:effectRef>
                          <a:fontRef idx="minor">
                            <a:schemeClr val="lt1"/>
                          </a:fontRef>
                        </wps:style>
                        <wps:txbx>
                          <w:txbxContent>
                            <w:p w14:paraId="4F61FDE6" w14:textId="77777777" w:rsidR="00BE332A" w:rsidRPr="00C73B8B" w:rsidRDefault="00BE332A" w:rsidP="00651031">
                              <w:pPr>
                                <w:jc w:val="center"/>
                                <w:rPr>
                                  <w:lang w:val="en-US"/>
                                </w:rPr>
                              </w:pPr>
                              <w:r>
                                <w:rPr>
                                  <w:lang w:val="en-US"/>
                                </w:rPr>
                                <w:t xml:space="preserve">Hasil </w:t>
                              </w:r>
                              <w:r>
                                <w:rPr>
                                  <w:lang w:val="en-US"/>
                                </w:rPr>
                                <w:t>Praproses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Rectangle: Rounded Corners 10"/>
                        <wps:cNvSpPr/>
                        <wps:spPr>
                          <a:xfrm>
                            <a:off x="3853179" y="1796848"/>
                            <a:ext cx="1045454" cy="894578"/>
                          </a:xfrm>
                          <a:prstGeom prst="roundRect">
                            <a:avLst>
                              <a:gd name="adj" fmla="val 18160"/>
                            </a:avLst>
                          </a:prstGeom>
                          <a:ln w="9525"/>
                        </wps:spPr>
                        <wps:style>
                          <a:lnRef idx="1">
                            <a:schemeClr val="accent1"/>
                          </a:lnRef>
                          <a:fillRef idx="3">
                            <a:schemeClr val="accent1"/>
                          </a:fillRef>
                          <a:effectRef idx="2">
                            <a:schemeClr val="accent1"/>
                          </a:effectRef>
                          <a:fontRef idx="minor">
                            <a:schemeClr val="lt1"/>
                          </a:fontRef>
                        </wps:style>
                        <wps:txbx>
                          <w:txbxContent>
                            <w:p w14:paraId="7D5635E5" w14:textId="77777777" w:rsidR="00BE332A" w:rsidRPr="00363A7B" w:rsidRDefault="00BE332A" w:rsidP="00651031">
                              <w:pPr>
                                <w:jc w:val="center"/>
                              </w:pPr>
                              <w:r w:rsidRPr="00363A7B">
                                <w:rPr>
                                  <w:sz w:val="20"/>
                                  <w:szCs w:val="20"/>
                                  <w:lang w:val="en-US"/>
                                </w:rPr>
                                <w:t>Klasterisasi DBSCAN dan OPTICS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 name="Rectangle: Rounded Corners 11"/>
                        <wps:cNvSpPr/>
                        <wps:spPr>
                          <a:xfrm>
                            <a:off x="2616639" y="1810680"/>
                            <a:ext cx="970280" cy="873125"/>
                          </a:xfrm>
                          <a:prstGeom prst="roundRect">
                            <a:avLst>
                              <a:gd name="adj" fmla="val 18160"/>
                            </a:avLst>
                          </a:prstGeom>
                          <a:ln w="9525"/>
                        </wps:spPr>
                        <wps:style>
                          <a:lnRef idx="1">
                            <a:schemeClr val="accent1"/>
                          </a:lnRef>
                          <a:fillRef idx="3">
                            <a:schemeClr val="accent1"/>
                          </a:fillRef>
                          <a:effectRef idx="2">
                            <a:schemeClr val="accent1"/>
                          </a:effectRef>
                          <a:fontRef idx="minor">
                            <a:schemeClr val="lt1"/>
                          </a:fontRef>
                        </wps:style>
                        <wps:txbx>
                          <w:txbxContent>
                            <w:p w14:paraId="6F5E8E1F" w14:textId="77777777" w:rsidR="00BE332A" w:rsidRDefault="00BE332A" w:rsidP="00651031">
                              <w:pPr>
                                <w:jc w:val="center"/>
                                <w:rPr>
                                  <w:szCs w:val="24"/>
                                </w:rPr>
                              </w:pPr>
                              <w:r>
                                <w:rPr>
                                  <w:lang w:val="en-US"/>
                                </w:rPr>
                                <w:t>Evaluasi Hasil Analisis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 name="Rectangle: Rounded Corners 12"/>
                        <wps:cNvSpPr/>
                        <wps:spPr>
                          <a:xfrm>
                            <a:off x="1282799" y="1818300"/>
                            <a:ext cx="970280" cy="873125"/>
                          </a:xfrm>
                          <a:prstGeom prst="roundRect">
                            <a:avLst>
                              <a:gd name="adj" fmla="val 18160"/>
                            </a:avLst>
                          </a:prstGeom>
                          <a:ln w="9525"/>
                        </wps:spPr>
                        <wps:style>
                          <a:lnRef idx="1">
                            <a:schemeClr val="accent1"/>
                          </a:lnRef>
                          <a:fillRef idx="3">
                            <a:schemeClr val="accent1"/>
                          </a:fillRef>
                          <a:effectRef idx="2">
                            <a:schemeClr val="accent1"/>
                          </a:effectRef>
                          <a:fontRef idx="minor">
                            <a:schemeClr val="lt1"/>
                          </a:fontRef>
                        </wps:style>
                        <wps:txbx>
                          <w:txbxContent>
                            <w:p w14:paraId="197F25E3" w14:textId="77777777" w:rsidR="00BE332A" w:rsidRDefault="00BE332A" w:rsidP="00651031">
                              <w:pPr>
                                <w:jc w:val="center"/>
                                <w:rPr>
                                  <w:szCs w:val="24"/>
                                </w:rPr>
                              </w:pPr>
                              <w:r>
                                <w:rPr>
                                  <w:lang w:val="en-US"/>
                                </w:rPr>
                                <w:t>Geovisualisasi</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 name="Flowchart: Terminator 13"/>
                        <wps:cNvSpPr/>
                        <wps:spPr>
                          <a:xfrm>
                            <a:off x="94079" y="2085000"/>
                            <a:ext cx="853440" cy="339090"/>
                          </a:xfrm>
                          <a:prstGeom prst="flowChartTerminator">
                            <a:avLst/>
                          </a:prstGeom>
                        </wps:spPr>
                        <wps:style>
                          <a:lnRef idx="1">
                            <a:schemeClr val="accent1"/>
                          </a:lnRef>
                          <a:fillRef idx="3">
                            <a:schemeClr val="accent1"/>
                          </a:fillRef>
                          <a:effectRef idx="2">
                            <a:schemeClr val="accent1"/>
                          </a:effectRef>
                          <a:fontRef idx="minor">
                            <a:schemeClr val="lt1"/>
                          </a:fontRef>
                        </wps:style>
                        <wps:txbx>
                          <w:txbxContent>
                            <w:p w14:paraId="3DDD3B39" w14:textId="77777777" w:rsidR="00BE332A" w:rsidRDefault="00BE332A" w:rsidP="00651031">
                              <w:pPr>
                                <w:jc w:val="center"/>
                                <w:rPr>
                                  <w:szCs w:val="24"/>
                                </w:rPr>
                              </w:pPr>
                              <w:r>
                                <w:rPr>
                                  <w:lang w:val="en-US"/>
                                </w:rPr>
                                <w:t>Selesai</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 name="Straight Arrow Connector 14"/>
                        <wps:cNvCnPr>
                          <a:stCxn id="4" idx="3"/>
                          <a:endCxn id="7" idx="1"/>
                        </wps:cNvCnPr>
                        <wps:spPr>
                          <a:xfrm flipV="1">
                            <a:off x="889360" y="614880"/>
                            <a:ext cx="380966" cy="4204"/>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wps:wsp>
                        <wps:cNvPr id="15" name="Straight Arrow Connector 15"/>
                        <wps:cNvCnPr>
                          <a:stCxn id="7" idx="3"/>
                          <a:endCxn id="8" idx="1"/>
                        </wps:cNvCnPr>
                        <wps:spPr>
                          <a:xfrm>
                            <a:off x="2230559" y="614934"/>
                            <a:ext cx="385740" cy="4614"/>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wps:wsp>
                        <wps:cNvPr id="17" name="Straight Arrow Connector 17"/>
                        <wps:cNvCnPr>
                          <a:stCxn id="8" idx="3"/>
                          <a:endCxn id="9" idx="2"/>
                        </wps:cNvCnPr>
                        <wps:spPr>
                          <a:xfrm flipV="1">
                            <a:off x="3586919" y="617220"/>
                            <a:ext cx="372941" cy="2328"/>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wps:wsp>
                        <wps:cNvPr id="19" name="Straight Arrow Connector 19"/>
                        <wps:cNvCnPr>
                          <a:stCxn id="9" idx="4"/>
                          <a:endCxn id="10" idx="0"/>
                        </wps:cNvCnPr>
                        <wps:spPr>
                          <a:xfrm flipH="1">
                            <a:off x="4375906" y="1165860"/>
                            <a:ext cx="10674" cy="630988"/>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wps:wsp>
                        <wps:cNvPr id="20" name="Straight Arrow Connector 20"/>
                        <wps:cNvCnPr>
                          <a:stCxn id="10" idx="1"/>
                          <a:endCxn id="11" idx="3"/>
                        </wps:cNvCnPr>
                        <wps:spPr>
                          <a:xfrm flipH="1">
                            <a:off x="3586919" y="2244137"/>
                            <a:ext cx="266260" cy="3106"/>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wps:wsp>
                        <wps:cNvPr id="21" name="Straight Arrow Connector 21"/>
                        <wps:cNvCnPr>
                          <a:stCxn id="11" idx="1"/>
                          <a:endCxn id="12" idx="3"/>
                        </wps:cNvCnPr>
                        <wps:spPr>
                          <a:xfrm flipH="1">
                            <a:off x="2252878" y="2247047"/>
                            <a:ext cx="363528" cy="7619"/>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wps:wsp>
                        <wps:cNvPr id="22" name="Straight Arrow Connector 22"/>
                        <wps:cNvCnPr>
                          <a:stCxn id="12" idx="1"/>
                          <a:endCxn id="13" idx="3"/>
                        </wps:cNvCnPr>
                        <wps:spPr>
                          <a:xfrm flipH="1" flipV="1">
                            <a:off x="947519" y="2254545"/>
                            <a:ext cx="335280" cy="318"/>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wpc:wpc>
                  </a:graphicData>
                </a:graphic>
              </wp:anchor>
            </w:drawing>
          </mc:Choice>
          <mc:Fallback>
            <w:pict>
              <v:group w14:anchorId="0B9F8C6C" id="Canvas 3" o:spid="_x0000_s1027" editas="canvas" style="position:absolute;left:0;text-align:left;margin-left:127.2pt;margin-top:33.4pt;width:387.4pt;height:226pt;z-index:251660288;mso-position-horizontal-relative:page" coordsize="49199,287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width:49199;height:28702;visibility:visible;mso-wrap-style:square" filled="t" stroked="t" strokecolor="white [3212]">
                  <v:fill o:detectmouseclick="t"/>
                  <v:path o:connecttype="none"/>
                </v:shape>
                <v:shapetype id="_x0000_t116" coordsize="21600,21600" o:spt="116" path="m3475,qx,10800,3475,21600l18125,21600qx21600,10800,18125,xe">
                  <v:stroke joinstyle="miter"/>
                  <v:path gradientshapeok="t" o:connecttype="rect" textboxrect="1018,3163,20582,18437"/>
                </v:shapetype>
                <v:shape id="Flowchart: Terminator 4" o:spid="_x0000_s1029" type="#_x0000_t116" style="position:absolute;left:359;top:4495;width:8535;height:33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" fillcolor="#4f7ac7 [3028]" strokecolor="#4472c4 [3204]" strokeweight=".5pt">
                  <v:fill color2="#416fc3 [3172]" rotate="t" colors="0 #6083cb;.5 #3e70ca;1 #2e61ba" focus="100%" type="gradient">
                    <o:fill v:ext="view" type="gradientUnscaled"/>
                  </v:fill>
                  <v:textbox>
                    <w:txbxContent>
                      <w:p w14:paraId="105E3810" w14:textId="77777777" w:rsidR="00BE332A" w:rsidRPr="00C73B8B" w:rsidRDefault="00BE332A" w:rsidP="00651031">
                        <w:pPr>
                          <w:jc w:val="center"/>
                          <w:rPr>
                            <w:lang w:val="en-US"/>
                          </w:rPr>
                        </w:pPr>
                        <w:r>
                          <w:rPr>
                            <w:lang w:val="en-US"/>
                          </w:rPr>
                          <w:t>Mulai</w:t>
                        </w:r>
                      </w:p>
                    </w:txbxContent>
                  </v:textbox>
                </v:shape>
                <v:roundrect id="Rectangle: Rounded Corners 7" o:spid="_x0000_s1030" style="position:absolute;left:12704;top:1828;width:9601;height:8641;visibility:visible;mso-wrap-style:square;v-text-anchor:middle" arcsize="1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" fillcolor="#4f7ac7 [3028]" strokecolor="#4472c4 [3204]">
                  <v:fill color2="#416fc3 [3172]" rotate="t" colors="0 #6083cb;.5 #3e70ca;1 #2e61ba" focus="100%" type="gradient">
                    <o:fill v:ext="view" type="gradientUnscaled"/>
                  </v:fill>
                  <v:stroke joinstyle="miter"/>
                  <v:textbox>
                    <w:txbxContent>
                      <w:p w14:paraId="099972B7" w14:textId="77777777" w:rsidR="00BE332A" w:rsidRPr="00C73B8B" w:rsidRDefault="00BE332A" w:rsidP="00651031">
                        <w:pPr>
                          <w:jc w:val="center"/>
                          <w:rPr>
                            <w:i/>
                            <w:iCs/>
                            <w:lang w:val="en-US"/>
                          </w:rPr>
                        </w:pPr>
                        <w:r>
                          <w:rPr>
                            <w:lang w:val="en-US"/>
                          </w:rPr>
                          <w:t xml:space="preserve">Akuisisi </w:t>
                        </w:r>
                        <w:r>
                          <w:rPr>
                            <w:i/>
                            <w:iCs/>
                            <w:lang w:val="en-US"/>
                          </w:rPr>
                          <w:t>Tweet</w:t>
                        </w:r>
                      </w:p>
                    </w:txbxContent>
                  </v:textbox>
                </v:roundrect>
                <v:roundrect id="Rectangle: Rounded Corners 8" o:spid="_x0000_s1031" style="position:absolute;left:26162;top:1828;width:9707;height:8734;visibility:visible;mso-wrap-style:square;v-text-anchor:middle" arcsize="1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" fillcolor="#4f7ac7 [3028]" strokecolor="#4472c4 [3204]">
                  <v:fill color2="#416fc3 [3172]" rotate="t" colors="0 #6083cb;.5 #3e70ca;1 #2e61ba" focus="100%" type="gradient">
                    <o:fill v:ext="view" type="gradientUnscaled"/>
                  </v:fill>
                  <v:stroke joinstyle="miter"/>
                  <v:textbox>
                    <w:txbxContent>
                      <w:p w14:paraId="5ED29319" w14:textId="77777777" w:rsidR="00BE332A" w:rsidRDefault="00BE332A" w:rsidP="00651031">
                        <w:pPr>
                          <w:jc w:val="center"/>
                          <w:rPr>
                            <w:szCs w:val="24"/>
                          </w:rPr>
                        </w:pPr>
                        <w:r>
                          <w:rPr>
                            <w:lang w:val="en-US"/>
                          </w:rPr>
                          <w:t>Praproses Data</w:t>
                        </w:r>
                      </w:p>
                    </w:txbxContent>
                  </v:textbox>
                </v:roundrect>
                <v:shapetype id="_x0000_t111" coordsize="21600,21600" o:spt="111" path="m4321,l21600,,17204,21600,,21600xe">
                  <v:stroke joinstyle="miter"/>
                  <v:path gradientshapeok="t" o:connecttype="custom" o:connectlocs="12961,0;10800,0;2161,10800;8602,21600;10800,21600;19402,10800" textboxrect="4321,0,17204,21600"/>
                </v:shapetype>
                <v:shape id="Flowchart: Data 9" o:spid="_x0000_s1032" type="#_x0000_t111" style="position:absolute;left:38531;top:685;width:10668;height:109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" fillcolor="#4f7ac7 [3028]" strokecolor="#4472c4 [3204]" strokeweight=".5pt">
                  <v:fill color2="#416fc3 [3172]" rotate="t" colors="0 #6083cb;.5 #3e70ca;1 #2e61ba" focus="100%" type="gradient">
                    <o:fill v:ext="view" type="gradientUnscaled"/>
                  </v:fill>
                  <v:textbox>
                    <w:txbxContent>
                      <w:p w14:paraId="4F61FDE6" w14:textId="77777777" w:rsidR="00BE332A" w:rsidRPr="00C73B8B" w:rsidRDefault="00BE332A" w:rsidP="00651031">
                        <w:pPr>
                          <w:jc w:val="center"/>
                          <w:rPr>
                            <w:lang w:val="en-US"/>
                          </w:rPr>
                        </w:pPr>
                        <w:r>
                          <w:rPr>
                            <w:lang w:val="en-US"/>
                          </w:rPr>
                          <w:t xml:space="preserve">Hasil </w:t>
                        </w:r>
                        <w:r>
                          <w:rPr>
                            <w:lang w:val="en-US"/>
                          </w:rPr>
                          <w:t>Praproses</w:t>
                        </w:r>
                      </w:p>
                    </w:txbxContent>
                  </v:textbox>
                </v:shape>
                <v:roundrect id="Rectangle: Rounded Corners 10" o:spid="_x0000_s1033" style="position:absolute;left:38531;top:17968;width:10455;height:8946;visibility:visible;mso-wrap-style:square;v-text-anchor:middle" arcsize="1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" fillcolor="#4f7ac7 [3028]" strokecolor="#4472c4 [3204]">
                  <v:fill color2="#416fc3 [3172]" rotate="t" colors="0 #6083cb;.5 #3e70ca;1 #2e61ba" focus="100%" type="gradient">
                    <o:fill v:ext="view" type="gradientUnscaled"/>
                  </v:fill>
                  <v:stroke joinstyle="miter"/>
                  <v:textbox>
                    <w:txbxContent>
                      <w:p w14:paraId="7D5635E5" w14:textId="77777777" w:rsidR="00BE332A" w:rsidRPr="00363A7B" w:rsidRDefault="00BE332A" w:rsidP="00651031">
                        <w:pPr>
                          <w:jc w:val="center"/>
                        </w:pPr>
                        <w:r w:rsidRPr="00363A7B">
                          <w:rPr>
                            <w:sz w:val="20"/>
                            <w:szCs w:val="20"/>
                            <w:lang w:val="en-US"/>
                          </w:rPr>
                          <w:t>Klasterisasi DBSCAN dan OPTICS</w:t>
                        </w:r>
                      </w:p>
                    </w:txbxContent>
                  </v:textbox>
                </v:roundrect>
                <v:roundrect id="Rectangle: Rounded Corners 11" o:spid="_x0000_s1034" style="position:absolute;left:26166;top:18106;width:9703;height:8732;visibility:visible;mso-wrap-style:square;v-text-anchor:middle" arcsize="1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" fillcolor="#4f7ac7 [3028]" strokecolor="#4472c4 [3204]">
                  <v:fill color2="#416fc3 [3172]" rotate="t" colors="0 #6083cb;.5 #3e70ca;1 #2e61ba" focus="100%" type="gradient">
                    <o:fill v:ext="view" type="gradientUnscaled"/>
                  </v:fill>
                  <v:stroke joinstyle="miter"/>
                  <v:textbox>
                    <w:txbxContent>
                      <w:p w14:paraId="6F5E8E1F" w14:textId="77777777" w:rsidR="00BE332A" w:rsidRDefault="00BE332A" w:rsidP="00651031">
                        <w:pPr>
                          <w:jc w:val="center"/>
                          <w:rPr>
                            <w:szCs w:val="24"/>
                          </w:rPr>
                        </w:pPr>
                        <w:r>
                          <w:rPr>
                            <w:lang w:val="en-US"/>
                          </w:rPr>
                          <w:t>Evaluasi Hasil Analisis</w:t>
                        </w:r>
                      </w:p>
                    </w:txbxContent>
                  </v:textbox>
                </v:roundrect>
                <v:roundrect id="Rectangle: Rounded Corners 12" o:spid="_x0000_s1035" style="position:absolute;left:12827;top:18183;width:9703;height:8731;visibility:visible;mso-wrap-style:square;v-text-anchor:middle" arcsize="1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" fillcolor="#4f7ac7 [3028]" strokecolor="#4472c4 [3204]">
                  <v:fill color2="#416fc3 [3172]" rotate="t" colors="0 #6083cb;.5 #3e70ca;1 #2e61ba" focus="100%" type="gradient">
                    <o:fill v:ext="view" type="gradientUnscaled"/>
                  </v:fill>
                  <v:stroke joinstyle="miter"/>
                  <v:textbox>
                    <w:txbxContent>
                      <w:p w14:paraId="197F25E3" w14:textId="77777777" w:rsidR="00BE332A" w:rsidRDefault="00BE332A" w:rsidP="00651031">
                        <w:pPr>
                          <w:jc w:val="center"/>
                          <w:rPr>
                            <w:szCs w:val="24"/>
                          </w:rPr>
                        </w:pPr>
                        <w:r>
                          <w:rPr>
                            <w:lang w:val="en-US"/>
                          </w:rPr>
                          <w:t>Geovisualisasi</w:t>
                        </w:r>
                      </w:p>
                    </w:txbxContent>
                  </v:textbox>
                </v:roundrect>
                <v:shape id="Flowchart: Terminator 13" o:spid="_x0000_s1036" type="#_x0000_t116" style="position:absolute;left:940;top:20850;width:8535;height:33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" fillcolor="#4f7ac7 [3028]" strokecolor="#4472c4 [3204]" strokeweight=".5pt">
                  <v:fill color2="#416fc3 [3172]" rotate="t" colors="0 #6083cb;.5 #3e70ca;1 #2e61ba" focus="100%" type="gradient">
                    <o:fill v:ext="view" type="gradientUnscaled"/>
                  </v:fill>
                  <v:textbox>
                    <w:txbxContent>
                      <w:p w14:paraId="3DDD3B39" w14:textId="77777777" w:rsidR="00BE332A" w:rsidRDefault="00BE332A" w:rsidP="00651031">
                        <w:pPr>
                          <w:jc w:val="center"/>
                          <w:rPr>
                            <w:szCs w:val="24"/>
                          </w:rPr>
                        </w:pPr>
                        <w:r>
                          <w:rPr>
                            <w:lang w:val="en-US"/>
                          </w:rPr>
                          <w:t>Selesai</w:t>
                        </w:r>
                      </w:p>
                    </w:txbxContent>
                  </v:textbox>
                </v:shape>
                <v:shapetype id="_x0000_t32" coordsize="21600,21600" o:spt="32" o:oned="t" path="m,l21600,21600e" filled="f">
                  <v:path arrowok="t" fillok="f" o:connecttype="none"/>
                  <o:lock v:ext="edit" shapetype="t"/>
                </v:shapetype>
                <v:shape id="Straight Arrow Connector 14" o:spid="_x0000_s1037" type="#_x0000_t32" style="position:absolute;left:8893;top:6148;width:3810;height:4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" strokecolor="#4472c4 [3204]" strokeweight="1pt">
                  <v:stroke endarrow="block" joinstyle="miter"/>
                </v:shape>
                <v:shape id="Straight Arrow Connector 15" o:spid="_x0000_s1038" type="#_x0000_t32" style="position:absolute;left:22305;top:6149;width:3857;height:4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" strokecolor="#4472c4 [3204]" strokeweight="1pt">
                  <v:stroke endarrow="block" joinstyle="miter"/>
                </v:shape>
                <v:shape id="Straight Arrow Connector 17" o:spid="_x0000_s1039" type="#_x0000_t32" style="position:absolute;left:35869;top:6172;width:3729;height:2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" strokecolor="#4472c4 [3204]" strokeweight="1pt">
                  <v:stroke endarrow="block" joinstyle="miter"/>
                </v:shape>
                <v:shape id="Straight Arrow Connector 19" o:spid="_x0000_s1040" type="#_x0000_t32" style="position:absolute;left:43759;top:11658;width:106;height:631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" strokecolor="#4472c4 [3204]" strokeweight="1pt">
                  <v:stroke endarrow="block" joinstyle="miter"/>
                </v:shape>
                <v:shape id="Straight Arrow Connector 20" o:spid="_x0000_s1041" type="#_x0000_t32" style="position:absolute;left:35869;top:22441;width:2662;height:3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" strokecolor="#4472c4 [3204]" strokeweight="1pt">
                  <v:stroke endarrow="block" joinstyle="miter"/>
                </v:shape>
                <v:shape id="Straight Arrow Connector 21" o:spid="_x0000_s1042" type="#_x0000_t32" style="position:absolute;left:22528;top:22470;width:3636;height:7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" strokecolor="#4472c4 [3204]" strokeweight="1pt">
                  <v:stroke endarrow="block" joinstyle="miter"/>
                </v:shape>
                <v:shape id="Straight Arrow Connector 22" o:spid="_x0000_s1043" type="#_x0000_t32" style="position:absolute;left:9475;top:22545;width:3352;height: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" strokecolor="#4472c4 [3204]" strokeweight="1pt">
                  <v:stroke endarrow="block" joinstyle="miter"/>
                </v:shape>
                <w10:wrap type="topAndBottom" anchorx="page"/>
              </v:group>
            </w:pict>
          </mc:Fallback>
        </mc:AlternateContent>
      </w:r>
      <w:r w:rsidR="00651031" w:rsidRPr="00651031">
        <w:rPr>
          <w:rFonts w:ascii="Times New Roman" w:hAnsi="Times New Roman" w:cs="Times New Roman"/>
          <w:sz w:val="24"/>
          <w:szCs w:val="24"/>
          <w:lang w:val="en-US"/>
        </w:rPr>
        <w:t>Penelitian ini memiliki beberapa tahapan yang dapat dilihat pada Gambar di bawah ini.</w:t>
      </w:r>
    </w:p>
    <w:p w14:paraId="7ABCE22A" w14:textId="61B8CC26" w:rsidR="00651031" w:rsidRPr="00395E18" w:rsidRDefault="00395E18" w:rsidP="00395E18">
      <w:pPr>
        <w:pStyle w:val="Caption"/>
        <w:jc w:val="center"/>
        <w:rPr>
          <w:rFonts w:ascii="Times New Roman" w:hAnsi="Times New Roman" w:cs="Times New Roman"/>
          <w:b/>
          <w:bCs/>
          <w:color w:val="auto"/>
          <w:sz w:val="24"/>
          <w:szCs w:val="24"/>
          <w:lang w:val="en-US"/>
        </w:rPr>
      </w:pPr>
      <w:bookmarkStart w:id="123" w:name="_Toc149217293"/>
      <w:r w:rsidRPr="00395E18">
        <w:rPr>
          <w:rFonts w:ascii="Times New Roman" w:hAnsi="Times New Roman" w:cs="Times New Roman"/>
          <w:b/>
          <w:bCs/>
          <w:i w:val="0"/>
          <w:iCs w:val="0"/>
          <w:color w:val="auto"/>
          <w:sz w:val="24"/>
          <w:szCs w:val="24"/>
        </w:rPr>
        <w:t>Gambar 3.</w:t>
      </w:r>
      <w:r w:rsidRPr="00395E18">
        <w:rPr>
          <w:rFonts w:ascii="Times New Roman" w:hAnsi="Times New Roman" w:cs="Times New Roman"/>
          <w:b/>
          <w:bCs/>
          <w:i w:val="0"/>
          <w:iCs w:val="0"/>
          <w:color w:val="auto"/>
          <w:sz w:val="24"/>
          <w:szCs w:val="24"/>
        </w:rPr>
        <w:fldChar w:fldCharType="begin"/>
      </w:r>
      <w:r w:rsidRPr="00395E18">
        <w:rPr>
          <w:rFonts w:ascii="Times New Roman" w:hAnsi="Times New Roman" w:cs="Times New Roman"/>
          <w:b/>
          <w:bCs/>
          <w:i w:val="0"/>
          <w:iCs w:val="0"/>
          <w:color w:val="auto"/>
          <w:sz w:val="24"/>
          <w:szCs w:val="24"/>
        </w:rPr>
        <w:instrText xml:space="preserve"> SEQ Gambar_3. \* ARABIC </w:instrText>
      </w:r>
      <w:r w:rsidRPr="00395E18">
        <w:rPr>
          <w:rFonts w:ascii="Times New Roman" w:hAnsi="Times New Roman" w:cs="Times New Roman"/>
          <w:b/>
          <w:bCs/>
          <w:i w:val="0"/>
          <w:iCs w:val="0"/>
          <w:color w:val="auto"/>
          <w:sz w:val="24"/>
          <w:szCs w:val="24"/>
        </w:rPr>
        <w:fldChar w:fldCharType="separate"/>
      </w:r>
      <w:r w:rsidR="00A164B2">
        <w:rPr>
          <w:rFonts w:ascii="Times New Roman" w:hAnsi="Times New Roman" w:cs="Times New Roman"/>
          <w:b/>
          <w:bCs/>
          <w:i w:val="0"/>
          <w:iCs w:val="0"/>
          <w:noProof/>
          <w:color w:val="auto"/>
          <w:sz w:val="24"/>
          <w:szCs w:val="24"/>
        </w:rPr>
        <w:t>1</w:t>
      </w:r>
      <w:r w:rsidRPr="00395E18">
        <w:rPr>
          <w:rFonts w:ascii="Times New Roman" w:hAnsi="Times New Roman" w:cs="Times New Roman"/>
          <w:b/>
          <w:bCs/>
          <w:i w:val="0"/>
          <w:iCs w:val="0"/>
          <w:color w:val="auto"/>
          <w:sz w:val="24"/>
          <w:szCs w:val="24"/>
        </w:rPr>
        <w:fldChar w:fldCharType="end"/>
      </w:r>
      <w:r w:rsidRPr="00395E18">
        <w:rPr>
          <w:color w:val="auto"/>
          <w:lang w:val="id-ID"/>
        </w:rPr>
        <w:t xml:space="preserve"> </w:t>
      </w:r>
      <w:r w:rsidR="00651031" w:rsidRPr="00395E18">
        <w:rPr>
          <w:rFonts w:ascii="Times New Roman" w:hAnsi="Times New Roman" w:cs="Times New Roman"/>
          <w:b/>
          <w:bCs/>
          <w:i w:val="0"/>
          <w:iCs w:val="0"/>
          <w:color w:val="auto"/>
          <w:sz w:val="24"/>
          <w:szCs w:val="24"/>
          <w:lang w:val="en-US"/>
        </w:rPr>
        <w:t>Tahapan Penelitian</w:t>
      </w:r>
      <w:bookmarkEnd w:id="123"/>
    </w:p>
    <w:p w14:paraId="3A2A64A9" w14:textId="6223EE10" w:rsidR="00137F32" w:rsidRDefault="00137F32" w:rsidP="00137F32">
      <w:pPr>
        <w:pStyle w:val="Heading3"/>
        <w:rPr>
          <w:lang w:val="en-US"/>
        </w:rPr>
      </w:pPr>
      <w:bookmarkStart w:id="124" w:name="_Toc148647710"/>
      <w:r>
        <w:rPr>
          <w:lang w:val="en-US"/>
        </w:rPr>
        <w:t>Akuisisi Tweet</w:t>
      </w:r>
      <w:bookmarkEnd w:id="124"/>
    </w:p>
    <w:p w14:paraId="31598867" w14:textId="77777777" w:rsidR="00651031" w:rsidRPr="00651031" w:rsidRDefault="00651031" w:rsidP="00651031">
      <w:pPr>
        <w:spacing w:line="360" w:lineRule="auto"/>
        <w:ind w:firstLine="720"/>
        <w:jc w:val="both"/>
        <w:rPr>
          <w:rFonts w:ascii="Times New Roman" w:eastAsia="Times New Roman" w:hAnsi="Times New Roman" w:cs="Times New Roman"/>
          <w:bCs/>
          <w:iCs/>
          <w:sz w:val="24"/>
          <w:szCs w:val="24"/>
          <w:lang w:val="en-US"/>
        </w:rPr>
      </w:pPr>
      <w:r w:rsidRPr="00651031">
        <w:rPr>
          <w:rFonts w:ascii="Times New Roman" w:eastAsia="Times New Roman" w:hAnsi="Times New Roman" w:cs="Times New Roman"/>
          <w:bCs/>
          <w:sz w:val="24"/>
          <w:szCs w:val="24"/>
          <w:lang w:val="en-US"/>
        </w:rPr>
        <w:t xml:space="preserve">Akuisisi </w:t>
      </w:r>
      <w:r w:rsidRPr="00651031">
        <w:rPr>
          <w:rFonts w:ascii="Times New Roman" w:eastAsia="Times New Roman" w:hAnsi="Times New Roman" w:cs="Times New Roman"/>
          <w:bCs/>
          <w:i/>
          <w:iCs/>
          <w:sz w:val="24"/>
          <w:szCs w:val="24"/>
          <w:lang w:val="en-US"/>
        </w:rPr>
        <w:t>tweet</w:t>
      </w:r>
      <w:r w:rsidRPr="00651031">
        <w:rPr>
          <w:rFonts w:ascii="Times New Roman" w:eastAsia="Times New Roman" w:hAnsi="Times New Roman" w:cs="Times New Roman"/>
          <w:bCs/>
          <w:sz w:val="24"/>
          <w:szCs w:val="24"/>
          <w:lang w:val="en-US"/>
        </w:rPr>
        <w:t xml:space="preserve"> menggunakan proses </w:t>
      </w:r>
      <w:r w:rsidRPr="00651031">
        <w:rPr>
          <w:rFonts w:ascii="Times New Roman" w:eastAsia="Times New Roman" w:hAnsi="Times New Roman" w:cs="Times New Roman"/>
          <w:bCs/>
          <w:i/>
          <w:iCs/>
          <w:sz w:val="24"/>
          <w:szCs w:val="24"/>
          <w:lang w:val="en-US"/>
        </w:rPr>
        <w:t xml:space="preserve">web crawling </w:t>
      </w:r>
      <w:r w:rsidRPr="00651031">
        <w:rPr>
          <w:rFonts w:ascii="Times New Roman" w:eastAsia="Times New Roman" w:hAnsi="Times New Roman" w:cs="Times New Roman"/>
          <w:bCs/>
          <w:sz w:val="24"/>
          <w:szCs w:val="24"/>
          <w:lang w:val="en-US"/>
        </w:rPr>
        <w:t xml:space="preserve">dan </w:t>
      </w:r>
      <w:r w:rsidRPr="00651031">
        <w:rPr>
          <w:rFonts w:ascii="Times New Roman" w:eastAsia="Times New Roman" w:hAnsi="Times New Roman" w:cs="Times New Roman"/>
          <w:bCs/>
          <w:i/>
          <w:iCs/>
          <w:sz w:val="24"/>
          <w:szCs w:val="24"/>
          <w:lang w:val="en-US"/>
        </w:rPr>
        <w:t>web scraping</w:t>
      </w:r>
      <w:r w:rsidRPr="00651031">
        <w:rPr>
          <w:rFonts w:ascii="Times New Roman" w:eastAsia="Times New Roman" w:hAnsi="Times New Roman" w:cs="Times New Roman"/>
          <w:bCs/>
          <w:sz w:val="24"/>
          <w:szCs w:val="24"/>
          <w:lang w:val="en-US"/>
        </w:rPr>
        <w:t xml:space="preserve"> dengan menggunakan program Python serta Twitter API. Proses </w:t>
      </w:r>
      <w:r w:rsidRPr="00651031">
        <w:rPr>
          <w:rFonts w:ascii="Times New Roman" w:eastAsia="Times New Roman" w:hAnsi="Times New Roman" w:cs="Times New Roman"/>
          <w:bCs/>
          <w:i/>
          <w:iCs/>
          <w:sz w:val="24"/>
          <w:szCs w:val="24"/>
          <w:lang w:val="en-US"/>
        </w:rPr>
        <w:t xml:space="preserve">web crawling </w:t>
      </w:r>
      <w:r w:rsidRPr="00651031">
        <w:rPr>
          <w:rFonts w:ascii="Times New Roman" w:eastAsia="Times New Roman" w:hAnsi="Times New Roman" w:cs="Times New Roman"/>
          <w:bCs/>
          <w:sz w:val="24"/>
          <w:szCs w:val="24"/>
          <w:lang w:val="en-US"/>
        </w:rPr>
        <w:t xml:space="preserve">dan </w:t>
      </w:r>
      <w:r w:rsidRPr="00651031">
        <w:rPr>
          <w:rFonts w:ascii="Times New Roman" w:eastAsia="Times New Roman" w:hAnsi="Times New Roman" w:cs="Times New Roman"/>
          <w:bCs/>
          <w:i/>
          <w:iCs/>
          <w:sz w:val="24"/>
          <w:szCs w:val="24"/>
          <w:lang w:val="en-US"/>
        </w:rPr>
        <w:t xml:space="preserve">web scraping </w:t>
      </w:r>
      <w:r w:rsidRPr="00651031">
        <w:rPr>
          <w:rFonts w:ascii="Times New Roman" w:eastAsia="Times New Roman" w:hAnsi="Times New Roman" w:cs="Times New Roman"/>
          <w:bCs/>
          <w:sz w:val="24"/>
          <w:szCs w:val="24"/>
          <w:lang w:val="en-US"/>
        </w:rPr>
        <w:t xml:space="preserve">menggunakan </w:t>
      </w:r>
      <w:del w:id="125" w:author="fahmi abdillah" w:date="2022-07-13T23:16:00Z">
        <w:r w:rsidRPr="00651031" w:rsidDel="00B936CB">
          <w:rPr>
            <w:rFonts w:ascii="Times New Roman" w:eastAsia="Times New Roman" w:hAnsi="Times New Roman" w:cs="Times New Roman"/>
            <w:bCs/>
            <w:i/>
            <w:iCs/>
            <w:sz w:val="24"/>
            <w:szCs w:val="24"/>
            <w:lang w:val="en-US"/>
          </w:rPr>
          <w:delText xml:space="preserve">tools </w:delText>
        </w:r>
        <w:r w:rsidRPr="00651031" w:rsidDel="00B936CB">
          <w:rPr>
            <w:rFonts w:ascii="Times New Roman" w:eastAsia="Times New Roman" w:hAnsi="Times New Roman" w:cs="Times New Roman"/>
            <w:bCs/>
            <w:sz w:val="24"/>
            <w:szCs w:val="24"/>
            <w:lang w:val="en-US"/>
          </w:rPr>
          <w:delText xml:space="preserve">Selenium </w:delText>
        </w:r>
      </w:del>
      <w:ins w:id="126" w:author="fahmi abdillah" w:date="2022-07-13T23:16:00Z">
        <w:r w:rsidRPr="00651031">
          <w:rPr>
            <w:rFonts w:ascii="Times New Roman" w:eastAsia="Times New Roman" w:hAnsi="Times New Roman" w:cs="Times New Roman"/>
            <w:bCs/>
            <w:i/>
            <w:iCs/>
            <w:sz w:val="24"/>
            <w:szCs w:val="24"/>
            <w:lang w:val="en-US"/>
          </w:rPr>
          <w:t xml:space="preserve">library </w:t>
        </w:r>
        <w:proofErr w:type="spellStart"/>
        <w:r w:rsidRPr="00651031">
          <w:rPr>
            <w:rFonts w:ascii="Times New Roman" w:eastAsia="Times New Roman" w:hAnsi="Times New Roman" w:cs="Times New Roman"/>
            <w:bCs/>
            <w:i/>
            <w:iCs/>
            <w:sz w:val="24"/>
            <w:szCs w:val="24"/>
            <w:lang w:val="en-US"/>
          </w:rPr>
          <w:t>snscrape</w:t>
        </w:r>
        <w:proofErr w:type="spellEnd"/>
        <w:r w:rsidRPr="00651031">
          <w:rPr>
            <w:rFonts w:ascii="Times New Roman" w:eastAsia="Times New Roman" w:hAnsi="Times New Roman" w:cs="Times New Roman"/>
            <w:bCs/>
            <w:i/>
            <w:iCs/>
            <w:sz w:val="24"/>
            <w:szCs w:val="24"/>
            <w:lang w:val="en-US"/>
          </w:rPr>
          <w:t xml:space="preserve"> </w:t>
        </w:r>
      </w:ins>
      <w:r w:rsidRPr="00651031">
        <w:rPr>
          <w:rFonts w:ascii="Times New Roman" w:eastAsia="Times New Roman" w:hAnsi="Times New Roman" w:cs="Times New Roman"/>
          <w:bCs/>
          <w:sz w:val="24"/>
          <w:szCs w:val="24"/>
          <w:lang w:val="en-US"/>
        </w:rPr>
        <w:t xml:space="preserve">yang tersedia pada </w:t>
      </w:r>
      <w:r w:rsidRPr="00651031">
        <w:fldChar w:fldCharType="begin"/>
      </w:r>
      <w:r w:rsidRPr="00651031">
        <w:rPr>
          <w:rFonts w:ascii="Times New Roman" w:hAnsi="Times New Roman" w:cs="Times New Roman"/>
          <w:sz w:val="24"/>
          <w:szCs w:val="24"/>
        </w:rPr>
        <w:instrText xml:space="preserve"> HYPERLINK "https://www.seleniumhq.org/" </w:instrText>
      </w:r>
      <w:r w:rsidRPr="00651031">
        <w:fldChar w:fldCharType="separate"/>
      </w:r>
      <w:ins w:id="127" w:author="fahmi abdillah" w:date="2022-07-13T23:18:00Z">
        <w:r w:rsidRPr="00651031">
          <w:rPr>
            <w:rFonts w:ascii="Times New Roman" w:hAnsi="Times New Roman" w:cs="Times New Roman"/>
            <w:sz w:val="24"/>
            <w:szCs w:val="24"/>
          </w:rPr>
          <w:t xml:space="preserve"> </w:t>
        </w:r>
        <w:r w:rsidRPr="00651031">
          <w:rPr>
            <w:rStyle w:val="Hyperlink"/>
            <w:rFonts w:ascii="Times New Roman" w:eastAsia="Times New Roman" w:hAnsi="Times New Roman" w:cs="Times New Roman"/>
            <w:bCs/>
            <w:sz w:val="24"/>
            <w:szCs w:val="24"/>
            <w:lang w:val="en-US"/>
          </w:rPr>
          <w:t>https://github.com/JustAnotherArchivist/snscrape</w:t>
        </w:r>
      </w:ins>
      <w:del w:id="128" w:author="fahmi abdillah" w:date="2022-07-13T23:18:00Z">
        <w:r w:rsidRPr="00651031" w:rsidDel="00B936CB">
          <w:rPr>
            <w:rStyle w:val="Hyperlink"/>
            <w:rFonts w:ascii="Times New Roman" w:eastAsia="Times New Roman" w:hAnsi="Times New Roman" w:cs="Times New Roman"/>
            <w:bCs/>
            <w:sz w:val="24"/>
            <w:szCs w:val="24"/>
            <w:lang w:val="en-US"/>
          </w:rPr>
          <w:delText>https://www.seleniumhq.org</w:delText>
        </w:r>
      </w:del>
      <w:r w:rsidRPr="00651031">
        <w:rPr>
          <w:rStyle w:val="Hyperlink"/>
          <w:rFonts w:ascii="Times New Roman" w:eastAsia="Times New Roman" w:hAnsi="Times New Roman" w:cs="Times New Roman"/>
          <w:bCs/>
          <w:sz w:val="24"/>
          <w:szCs w:val="24"/>
          <w:lang w:val="en-US"/>
        </w:rPr>
        <w:t>/</w:t>
      </w:r>
      <w:r w:rsidRPr="00651031">
        <w:rPr>
          <w:rStyle w:val="Hyperlink"/>
          <w:rFonts w:ascii="Times New Roman" w:eastAsia="Times New Roman" w:hAnsi="Times New Roman" w:cs="Times New Roman"/>
          <w:bCs/>
          <w:sz w:val="24"/>
          <w:szCs w:val="24"/>
          <w:lang w:val="en-US"/>
        </w:rPr>
        <w:fldChar w:fldCharType="end"/>
      </w:r>
      <w:r w:rsidRPr="00651031">
        <w:rPr>
          <w:rFonts w:ascii="Times New Roman" w:eastAsia="Times New Roman" w:hAnsi="Times New Roman" w:cs="Times New Roman"/>
          <w:bCs/>
          <w:sz w:val="24"/>
          <w:szCs w:val="24"/>
          <w:lang w:val="en-US"/>
        </w:rPr>
        <w:t xml:space="preserve">. </w:t>
      </w:r>
      <w:del w:id="129" w:author="fahmi abdillah" w:date="2022-07-13T23:18:00Z">
        <w:r w:rsidRPr="00651031" w:rsidDel="00B936CB">
          <w:rPr>
            <w:rFonts w:ascii="Times New Roman" w:eastAsia="Times New Roman" w:hAnsi="Times New Roman" w:cs="Times New Roman"/>
            <w:bCs/>
            <w:i/>
            <w:iCs/>
            <w:sz w:val="24"/>
            <w:szCs w:val="24"/>
            <w:lang w:val="en-US"/>
            <w:rPrChange w:id="130" w:author="fahmi abdillah" w:date="2022-07-13T23:18:00Z">
              <w:rPr>
                <w:rFonts w:eastAsia="Times New Roman" w:cs="Times New Roman"/>
                <w:bCs/>
                <w:szCs w:val="24"/>
                <w:lang w:val="en-US"/>
              </w:rPr>
            </w:rPrChange>
          </w:rPr>
          <w:delText xml:space="preserve">Selenium </w:delText>
        </w:r>
      </w:del>
      <w:proofErr w:type="spellStart"/>
      <w:ins w:id="131" w:author="fahmi abdillah" w:date="2022-07-13T23:18:00Z">
        <w:r w:rsidRPr="00651031">
          <w:rPr>
            <w:rFonts w:ascii="Times New Roman" w:eastAsia="Times New Roman" w:hAnsi="Times New Roman" w:cs="Times New Roman"/>
            <w:bCs/>
            <w:i/>
            <w:iCs/>
            <w:sz w:val="24"/>
            <w:szCs w:val="24"/>
            <w:lang w:val="en-US"/>
          </w:rPr>
          <w:t>S</w:t>
        </w:r>
        <w:r w:rsidRPr="00651031">
          <w:rPr>
            <w:rFonts w:ascii="Times New Roman" w:eastAsia="Times New Roman" w:hAnsi="Times New Roman" w:cs="Times New Roman"/>
            <w:bCs/>
            <w:i/>
            <w:iCs/>
            <w:sz w:val="24"/>
            <w:szCs w:val="24"/>
            <w:lang w:val="en-US"/>
            <w:rPrChange w:id="132" w:author="fahmi abdillah" w:date="2022-07-13T23:18:00Z">
              <w:rPr>
                <w:rFonts w:eastAsia="Times New Roman" w:cs="Times New Roman"/>
                <w:bCs/>
                <w:szCs w:val="24"/>
                <w:lang w:val="en-US"/>
              </w:rPr>
            </w:rPrChange>
          </w:rPr>
          <w:t>nscrape</w:t>
        </w:r>
        <w:proofErr w:type="spellEnd"/>
        <w:r w:rsidRPr="00651031">
          <w:rPr>
            <w:rFonts w:ascii="Times New Roman" w:eastAsia="Times New Roman" w:hAnsi="Times New Roman" w:cs="Times New Roman"/>
            <w:bCs/>
            <w:sz w:val="24"/>
            <w:szCs w:val="24"/>
            <w:lang w:val="en-US"/>
          </w:rPr>
          <w:t xml:space="preserve"> </w:t>
        </w:r>
      </w:ins>
      <w:r w:rsidRPr="00651031">
        <w:rPr>
          <w:rFonts w:ascii="Times New Roman" w:eastAsia="Times New Roman" w:hAnsi="Times New Roman" w:cs="Times New Roman"/>
          <w:bCs/>
          <w:sz w:val="24"/>
          <w:szCs w:val="24"/>
          <w:lang w:val="en-US"/>
        </w:rPr>
        <w:t xml:space="preserve">merupakan </w:t>
      </w:r>
      <w:r w:rsidRPr="00651031">
        <w:rPr>
          <w:rFonts w:ascii="Times New Roman" w:eastAsia="Times New Roman" w:hAnsi="Times New Roman" w:cs="Times New Roman"/>
          <w:bCs/>
          <w:i/>
          <w:iCs/>
          <w:sz w:val="24"/>
          <w:szCs w:val="24"/>
          <w:lang w:val="en-US"/>
        </w:rPr>
        <w:t>tools</w:t>
      </w:r>
      <w:r w:rsidRPr="00651031">
        <w:rPr>
          <w:rFonts w:ascii="Times New Roman" w:eastAsia="Times New Roman" w:hAnsi="Times New Roman" w:cs="Times New Roman"/>
          <w:bCs/>
          <w:sz w:val="24"/>
          <w:szCs w:val="24"/>
          <w:lang w:val="en-US"/>
        </w:rPr>
        <w:t xml:space="preserve"> </w:t>
      </w:r>
      <w:r w:rsidRPr="00651031">
        <w:rPr>
          <w:rFonts w:ascii="Times New Roman" w:eastAsia="Times New Roman" w:hAnsi="Times New Roman" w:cs="Times New Roman"/>
          <w:bCs/>
          <w:sz w:val="24"/>
          <w:szCs w:val="24"/>
          <w:lang w:val="en-US"/>
        </w:rPr>
        <w:lastRenderedPageBreak/>
        <w:t xml:space="preserve">berupa </w:t>
      </w:r>
      <w:r w:rsidRPr="00651031">
        <w:rPr>
          <w:rFonts w:ascii="Times New Roman" w:eastAsia="Times New Roman" w:hAnsi="Times New Roman" w:cs="Times New Roman"/>
          <w:bCs/>
          <w:i/>
          <w:iCs/>
          <w:sz w:val="24"/>
          <w:szCs w:val="24"/>
          <w:lang w:val="en-US"/>
        </w:rPr>
        <w:t>package</w:t>
      </w:r>
      <w:r w:rsidRPr="00651031">
        <w:rPr>
          <w:rFonts w:ascii="Times New Roman" w:eastAsia="Times New Roman" w:hAnsi="Times New Roman" w:cs="Times New Roman"/>
          <w:bCs/>
          <w:sz w:val="24"/>
          <w:szCs w:val="24"/>
          <w:lang w:val="en-US"/>
        </w:rPr>
        <w:t xml:space="preserve"> </w:t>
      </w:r>
      <w:ins w:id="133" w:author="fahmi abdillah" w:date="2022-07-13T23:18:00Z">
        <w:r w:rsidRPr="00651031">
          <w:rPr>
            <w:rFonts w:ascii="Times New Roman" w:eastAsia="Times New Roman" w:hAnsi="Times New Roman" w:cs="Times New Roman"/>
            <w:bCs/>
            <w:i/>
            <w:iCs/>
            <w:sz w:val="24"/>
            <w:szCs w:val="24"/>
            <w:lang w:val="en-US"/>
          </w:rPr>
          <w:t xml:space="preserve">library </w:t>
        </w:r>
      </w:ins>
      <w:r w:rsidRPr="00651031">
        <w:rPr>
          <w:rFonts w:ascii="Times New Roman" w:eastAsia="Times New Roman" w:hAnsi="Times New Roman" w:cs="Times New Roman"/>
          <w:bCs/>
          <w:sz w:val="24"/>
          <w:szCs w:val="24"/>
          <w:lang w:val="en-US"/>
        </w:rPr>
        <w:t xml:space="preserve">untuk melakukan interaksi </w:t>
      </w:r>
      <w:r w:rsidRPr="00651031">
        <w:rPr>
          <w:rFonts w:ascii="Times New Roman" w:eastAsia="Times New Roman" w:hAnsi="Times New Roman" w:cs="Times New Roman"/>
          <w:bCs/>
          <w:i/>
          <w:iCs/>
          <w:sz w:val="24"/>
          <w:szCs w:val="24"/>
          <w:lang w:val="en-US"/>
        </w:rPr>
        <w:t>web browser</w:t>
      </w:r>
      <w:r w:rsidRPr="00651031">
        <w:rPr>
          <w:rFonts w:ascii="Times New Roman" w:eastAsia="Times New Roman" w:hAnsi="Times New Roman" w:cs="Times New Roman"/>
          <w:bCs/>
          <w:sz w:val="24"/>
          <w:szCs w:val="24"/>
          <w:lang w:val="en-US"/>
        </w:rPr>
        <w:t xml:space="preserve"> secara otomatis yang dikombinasikan dengan program Python. </w:t>
      </w:r>
      <w:del w:id="134" w:author="fahmi abdillah" w:date="2022-07-13T23:18:00Z">
        <w:r w:rsidRPr="00651031" w:rsidDel="00B936CB">
          <w:rPr>
            <w:rFonts w:ascii="Times New Roman" w:eastAsia="Times New Roman" w:hAnsi="Times New Roman" w:cs="Times New Roman"/>
            <w:bCs/>
            <w:sz w:val="24"/>
            <w:szCs w:val="24"/>
            <w:lang w:val="en-US"/>
          </w:rPr>
          <w:delText xml:space="preserve">Modul yang digunakan dari </w:delText>
        </w:r>
        <w:r w:rsidRPr="00651031" w:rsidDel="00B936CB">
          <w:rPr>
            <w:rFonts w:ascii="Times New Roman" w:eastAsia="Times New Roman" w:hAnsi="Times New Roman" w:cs="Times New Roman"/>
            <w:bCs/>
            <w:i/>
            <w:iCs/>
            <w:sz w:val="24"/>
            <w:szCs w:val="24"/>
            <w:lang w:val="en-US"/>
          </w:rPr>
          <w:delText>package</w:delText>
        </w:r>
        <w:r w:rsidRPr="00651031" w:rsidDel="00B936CB">
          <w:rPr>
            <w:rFonts w:ascii="Times New Roman" w:eastAsia="Times New Roman" w:hAnsi="Times New Roman" w:cs="Times New Roman"/>
            <w:bCs/>
            <w:sz w:val="24"/>
            <w:szCs w:val="24"/>
            <w:lang w:val="en-US"/>
          </w:rPr>
          <w:delText xml:space="preserve"> Selenium adalah</w:delText>
        </w:r>
        <w:r w:rsidRPr="00651031" w:rsidDel="00B936CB">
          <w:rPr>
            <w:rFonts w:ascii="Times New Roman" w:eastAsia="Times New Roman" w:hAnsi="Times New Roman" w:cs="Times New Roman"/>
            <w:bCs/>
            <w:i/>
            <w:iCs/>
            <w:sz w:val="24"/>
            <w:szCs w:val="24"/>
            <w:lang w:val="en-US"/>
          </w:rPr>
          <w:delText xml:space="preserve"> webdriver. </w:delText>
        </w:r>
      </w:del>
      <w:r w:rsidRPr="00651031">
        <w:rPr>
          <w:rFonts w:ascii="Times New Roman" w:eastAsia="Times New Roman" w:hAnsi="Times New Roman" w:cs="Times New Roman"/>
          <w:bCs/>
          <w:sz w:val="24"/>
          <w:szCs w:val="24"/>
          <w:lang w:val="en-US"/>
        </w:rPr>
        <w:t xml:space="preserve">Program Python akan melakukan proses </w:t>
      </w:r>
      <w:r w:rsidRPr="00651031">
        <w:rPr>
          <w:rFonts w:ascii="Times New Roman" w:eastAsia="Times New Roman" w:hAnsi="Times New Roman" w:cs="Times New Roman"/>
          <w:bCs/>
          <w:i/>
          <w:iCs/>
          <w:sz w:val="24"/>
          <w:szCs w:val="24"/>
          <w:lang w:val="en-US"/>
        </w:rPr>
        <w:t xml:space="preserve">web crawling </w:t>
      </w:r>
      <w:r w:rsidRPr="00651031">
        <w:rPr>
          <w:rFonts w:ascii="Times New Roman" w:eastAsia="Times New Roman" w:hAnsi="Times New Roman" w:cs="Times New Roman"/>
          <w:bCs/>
          <w:sz w:val="24"/>
          <w:szCs w:val="24"/>
          <w:lang w:val="en-US"/>
        </w:rPr>
        <w:t xml:space="preserve">dengan cara membuka halaman pencarian Twitter secara otomatis berdasarkan input tautan yang dimasukkan sebelumnya. Setelah halaman selesai dimuat seluruhnya, dilakukan proses </w:t>
      </w:r>
      <w:r w:rsidRPr="00651031">
        <w:rPr>
          <w:rFonts w:ascii="Times New Roman" w:eastAsia="Times New Roman" w:hAnsi="Times New Roman" w:cs="Times New Roman"/>
          <w:bCs/>
          <w:i/>
          <w:sz w:val="24"/>
          <w:szCs w:val="24"/>
          <w:lang w:val="en-US"/>
        </w:rPr>
        <w:t xml:space="preserve">web scraping </w:t>
      </w:r>
      <w:r w:rsidRPr="00651031">
        <w:rPr>
          <w:rFonts w:ascii="Times New Roman" w:eastAsia="Times New Roman" w:hAnsi="Times New Roman" w:cs="Times New Roman"/>
          <w:bCs/>
          <w:iCs/>
          <w:sz w:val="24"/>
          <w:szCs w:val="24"/>
          <w:lang w:val="en-US"/>
        </w:rPr>
        <w:t>dengan cara mengekstrak data dari halaman hasil pencarian Twitter.</w:t>
      </w:r>
    </w:p>
    <w:p w14:paraId="1770D187" w14:textId="0121F835" w:rsidR="00651031" w:rsidRPr="00AE0EEB" w:rsidRDefault="00651031" w:rsidP="00AE0EEB">
      <w:pPr>
        <w:spacing w:line="360" w:lineRule="auto"/>
        <w:ind w:firstLine="720"/>
        <w:jc w:val="both"/>
        <w:rPr>
          <w:rFonts w:ascii="Times New Roman" w:eastAsia="Times New Roman" w:hAnsi="Times New Roman" w:cs="Times New Roman"/>
          <w:bCs/>
          <w:iCs/>
          <w:sz w:val="24"/>
          <w:szCs w:val="24"/>
          <w:lang w:val="en-US"/>
        </w:rPr>
      </w:pPr>
      <w:r w:rsidRPr="00651031">
        <w:rPr>
          <w:rFonts w:ascii="Times New Roman" w:eastAsia="Times New Roman" w:hAnsi="Times New Roman" w:cs="Times New Roman"/>
          <w:bCs/>
          <w:iCs/>
          <w:sz w:val="24"/>
          <w:szCs w:val="24"/>
          <w:lang w:val="en-US"/>
        </w:rPr>
        <w:t xml:space="preserve">Akuisisi dilakukan dengan memasukkan kata kunci yang telah ditentukan dan rentang waktu selama </w:t>
      </w:r>
      <w:ins w:id="135" w:author="fahmi abdillah" w:date="2022-07-13T23:19:00Z">
        <w:r w:rsidRPr="00651031">
          <w:rPr>
            <w:rFonts w:ascii="Times New Roman" w:eastAsia="Times New Roman" w:hAnsi="Times New Roman" w:cs="Times New Roman"/>
            <w:bCs/>
            <w:iCs/>
            <w:sz w:val="24"/>
            <w:szCs w:val="24"/>
            <w:lang w:val="en-US"/>
          </w:rPr>
          <w:t xml:space="preserve">dua </w:t>
        </w:r>
      </w:ins>
      <w:del w:id="136" w:author="fahmi abdillah" w:date="2022-07-13T23:19:00Z">
        <w:r w:rsidRPr="00651031" w:rsidDel="007D3363">
          <w:rPr>
            <w:rFonts w:ascii="Times New Roman" w:eastAsia="Times New Roman" w:hAnsi="Times New Roman" w:cs="Times New Roman"/>
            <w:bCs/>
            <w:iCs/>
            <w:sz w:val="24"/>
            <w:szCs w:val="24"/>
            <w:lang w:val="en-US"/>
          </w:rPr>
          <w:delText xml:space="preserve">x </w:delText>
        </w:r>
      </w:del>
      <w:r w:rsidRPr="00651031">
        <w:rPr>
          <w:rFonts w:ascii="Times New Roman" w:eastAsia="Times New Roman" w:hAnsi="Times New Roman" w:cs="Times New Roman"/>
          <w:bCs/>
          <w:iCs/>
          <w:sz w:val="24"/>
          <w:szCs w:val="24"/>
          <w:lang w:val="en-US"/>
        </w:rPr>
        <w:t xml:space="preserve">minggu pada tautan pencarian Twitter. Akuisisi dilakukan sebanyak </w:t>
      </w:r>
      <w:ins w:id="137" w:author="fahmi abdillah" w:date="2022-07-13T23:20:00Z">
        <w:r w:rsidRPr="00651031">
          <w:rPr>
            <w:rFonts w:ascii="Times New Roman" w:eastAsia="Times New Roman" w:hAnsi="Times New Roman" w:cs="Times New Roman"/>
            <w:bCs/>
            <w:iCs/>
            <w:sz w:val="24"/>
            <w:szCs w:val="24"/>
            <w:lang w:val="en-US"/>
          </w:rPr>
          <w:t>dua</w:t>
        </w:r>
      </w:ins>
      <w:ins w:id="138" w:author="fahmi abdillah" w:date="2022-07-13T23:19:00Z">
        <w:r w:rsidRPr="00651031">
          <w:rPr>
            <w:rFonts w:ascii="Times New Roman" w:eastAsia="Times New Roman" w:hAnsi="Times New Roman" w:cs="Times New Roman"/>
            <w:bCs/>
            <w:iCs/>
            <w:sz w:val="24"/>
            <w:szCs w:val="24"/>
            <w:lang w:val="en-US"/>
          </w:rPr>
          <w:t xml:space="preserve"> </w:t>
        </w:r>
      </w:ins>
      <w:del w:id="139" w:author="fahmi abdillah" w:date="2022-07-13T23:19:00Z">
        <w:r w:rsidRPr="00651031" w:rsidDel="007D3363">
          <w:rPr>
            <w:rFonts w:ascii="Times New Roman" w:eastAsia="Times New Roman" w:hAnsi="Times New Roman" w:cs="Times New Roman"/>
            <w:bCs/>
            <w:iCs/>
            <w:sz w:val="24"/>
            <w:szCs w:val="24"/>
            <w:lang w:val="en-US"/>
          </w:rPr>
          <w:delText xml:space="preserve">x </w:delText>
        </w:r>
      </w:del>
      <w:r w:rsidRPr="00651031">
        <w:rPr>
          <w:rFonts w:ascii="Times New Roman" w:eastAsia="Times New Roman" w:hAnsi="Times New Roman" w:cs="Times New Roman"/>
          <w:bCs/>
          <w:iCs/>
          <w:sz w:val="24"/>
          <w:szCs w:val="24"/>
          <w:lang w:val="en-US"/>
        </w:rPr>
        <w:t xml:space="preserve">kali per bulan mulai bulan </w:t>
      </w:r>
      <w:ins w:id="140" w:author="fahmi abdillah" w:date="2022-07-13T23:19:00Z">
        <w:r w:rsidRPr="00651031">
          <w:rPr>
            <w:rFonts w:ascii="Times New Roman" w:eastAsia="Times New Roman" w:hAnsi="Times New Roman" w:cs="Times New Roman"/>
            <w:bCs/>
            <w:iCs/>
            <w:sz w:val="24"/>
            <w:szCs w:val="24"/>
            <w:lang w:val="en-US"/>
          </w:rPr>
          <w:t xml:space="preserve">April </w:t>
        </w:r>
      </w:ins>
      <w:del w:id="141" w:author="fahmi abdillah" w:date="2022-07-13T23:19:00Z">
        <w:r w:rsidRPr="00651031" w:rsidDel="004F4F9B">
          <w:rPr>
            <w:rFonts w:ascii="Times New Roman" w:eastAsia="Times New Roman" w:hAnsi="Times New Roman" w:cs="Times New Roman"/>
            <w:bCs/>
            <w:iCs/>
            <w:sz w:val="24"/>
            <w:szCs w:val="24"/>
            <w:lang w:val="en-US"/>
          </w:rPr>
          <w:delText xml:space="preserve">x </w:delText>
        </w:r>
      </w:del>
      <w:r w:rsidRPr="00651031">
        <w:rPr>
          <w:rFonts w:ascii="Times New Roman" w:eastAsia="Times New Roman" w:hAnsi="Times New Roman" w:cs="Times New Roman"/>
          <w:bCs/>
          <w:iCs/>
          <w:sz w:val="24"/>
          <w:szCs w:val="24"/>
          <w:lang w:val="en-US"/>
        </w:rPr>
        <w:t>202</w:t>
      </w:r>
      <w:ins w:id="142" w:author="fahmi abdillah" w:date="2022-07-13T23:20:00Z">
        <w:r w:rsidRPr="00651031">
          <w:rPr>
            <w:rFonts w:ascii="Times New Roman" w:eastAsia="Times New Roman" w:hAnsi="Times New Roman" w:cs="Times New Roman"/>
            <w:bCs/>
            <w:iCs/>
            <w:sz w:val="24"/>
            <w:szCs w:val="24"/>
            <w:lang w:val="en-US"/>
          </w:rPr>
          <w:t>1</w:t>
        </w:r>
      </w:ins>
      <w:ins w:id="143" w:author="fahmi abdillah" w:date="2022-07-13T23:19:00Z">
        <w:r w:rsidRPr="00651031">
          <w:rPr>
            <w:rFonts w:ascii="Times New Roman" w:eastAsia="Times New Roman" w:hAnsi="Times New Roman" w:cs="Times New Roman"/>
            <w:bCs/>
            <w:iCs/>
            <w:sz w:val="24"/>
            <w:szCs w:val="24"/>
            <w:lang w:val="en-US"/>
          </w:rPr>
          <w:t xml:space="preserve"> </w:t>
        </w:r>
      </w:ins>
      <w:del w:id="144" w:author="fahmi abdillah" w:date="2022-07-13T23:19:00Z">
        <w:r w:rsidRPr="00651031" w:rsidDel="004F4F9B">
          <w:rPr>
            <w:rFonts w:ascii="Times New Roman" w:eastAsia="Times New Roman" w:hAnsi="Times New Roman" w:cs="Times New Roman"/>
            <w:bCs/>
            <w:iCs/>
            <w:sz w:val="24"/>
            <w:szCs w:val="24"/>
            <w:lang w:val="en-US"/>
          </w:rPr>
          <w:delText xml:space="preserve">0 </w:delText>
        </w:r>
      </w:del>
      <w:r w:rsidRPr="00651031">
        <w:rPr>
          <w:rFonts w:ascii="Times New Roman" w:eastAsia="Times New Roman" w:hAnsi="Times New Roman" w:cs="Times New Roman"/>
          <w:bCs/>
          <w:iCs/>
          <w:sz w:val="24"/>
          <w:szCs w:val="24"/>
          <w:lang w:val="en-US"/>
        </w:rPr>
        <w:t>sampai bulan</w:t>
      </w:r>
      <w:ins w:id="145" w:author="fahmi abdillah" w:date="2022-07-13T23:20:00Z">
        <w:r w:rsidRPr="00651031">
          <w:rPr>
            <w:rFonts w:ascii="Times New Roman" w:eastAsia="Times New Roman" w:hAnsi="Times New Roman" w:cs="Times New Roman"/>
            <w:bCs/>
            <w:iCs/>
            <w:sz w:val="24"/>
            <w:szCs w:val="24"/>
            <w:lang w:val="en-US"/>
          </w:rPr>
          <w:t xml:space="preserve"> Juni</w:t>
        </w:r>
      </w:ins>
      <w:del w:id="146" w:author="fahmi abdillah" w:date="2022-07-13T23:20:00Z">
        <w:r w:rsidRPr="00651031" w:rsidDel="004F4F9B">
          <w:rPr>
            <w:rFonts w:ascii="Times New Roman" w:eastAsia="Times New Roman" w:hAnsi="Times New Roman" w:cs="Times New Roman"/>
            <w:bCs/>
            <w:iCs/>
            <w:sz w:val="24"/>
            <w:szCs w:val="24"/>
            <w:lang w:val="en-US"/>
          </w:rPr>
          <w:delText xml:space="preserve"> x</w:delText>
        </w:r>
      </w:del>
      <w:r w:rsidRPr="00651031">
        <w:rPr>
          <w:rFonts w:ascii="Times New Roman" w:eastAsia="Times New Roman" w:hAnsi="Times New Roman" w:cs="Times New Roman"/>
          <w:bCs/>
          <w:iCs/>
          <w:sz w:val="24"/>
          <w:szCs w:val="24"/>
          <w:lang w:val="en-US"/>
        </w:rPr>
        <w:t xml:space="preserve"> 202</w:t>
      </w:r>
      <w:ins w:id="147" w:author="fahmi abdillah" w:date="2022-07-13T23:20:00Z">
        <w:r w:rsidRPr="00651031">
          <w:rPr>
            <w:rFonts w:ascii="Times New Roman" w:eastAsia="Times New Roman" w:hAnsi="Times New Roman" w:cs="Times New Roman"/>
            <w:bCs/>
            <w:iCs/>
            <w:sz w:val="24"/>
            <w:szCs w:val="24"/>
            <w:lang w:val="en-US"/>
          </w:rPr>
          <w:t>2</w:t>
        </w:r>
      </w:ins>
      <w:del w:id="148" w:author="fahmi abdillah" w:date="2022-07-13T23:20:00Z">
        <w:r w:rsidRPr="00651031" w:rsidDel="004F4F9B">
          <w:rPr>
            <w:rFonts w:ascii="Times New Roman" w:eastAsia="Times New Roman" w:hAnsi="Times New Roman" w:cs="Times New Roman"/>
            <w:bCs/>
            <w:iCs/>
            <w:sz w:val="24"/>
            <w:szCs w:val="24"/>
            <w:lang w:val="en-US"/>
          </w:rPr>
          <w:delText>0</w:delText>
        </w:r>
      </w:del>
      <w:r w:rsidRPr="00651031">
        <w:rPr>
          <w:rFonts w:ascii="Times New Roman" w:eastAsia="Times New Roman" w:hAnsi="Times New Roman" w:cs="Times New Roman"/>
          <w:bCs/>
          <w:iCs/>
          <w:sz w:val="24"/>
          <w:szCs w:val="24"/>
          <w:lang w:val="en-US"/>
        </w:rPr>
        <w:t xml:space="preserve">. Tahap akuisisi </w:t>
      </w:r>
      <w:r w:rsidRPr="00651031">
        <w:rPr>
          <w:rFonts w:ascii="Times New Roman" w:eastAsia="Times New Roman" w:hAnsi="Times New Roman" w:cs="Times New Roman"/>
          <w:bCs/>
          <w:i/>
          <w:sz w:val="24"/>
          <w:szCs w:val="24"/>
          <w:lang w:val="en-US"/>
        </w:rPr>
        <w:t xml:space="preserve">tweet </w:t>
      </w:r>
      <w:r w:rsidRPr="00651031">
        <w:rPr>
          <w:rFonts w:ascii="Times New Roman" w:eastAsia="Times New Roman" w:hAnsi="Times New Roman" w:cs="Times New Roman"/>
          <w:bCs/>
          <w:iCs/>
          <w:sz w:val="24"/>
          <w:szCs w:val="24"/>
          <w:lang w:val="en-US"/>
        </w:rPr>
        <w:t xml:space="preserve">akan menghasilkan </w:t>
      </w:r>
      <w:r w:rsidRPr="00651031">
        <w:rPr>
          <w:rFonts w:ascii="Times New Roman" w:eastAsia="Times New Roman" w:hAnsi="Times New Roman" w:cs="Times New Roman"/>
          <w:bCs/>
          <w:i/>
          <w:sz w:val="24"/>
          <w:szCs w:val="24"/>
          <w:lang w:val="en-US"/>
        </w:rPr>
        <w:t>output</w:t>
      </w:r>
      <w:r w:rsidRPr="00651031">
        <w:rPr>
          <w:rFonts w:ascii="Times New Roman" w:eastAsia="Times New Roman" w:hAnsi="Times New Roman" w:cs="Times New Roman"/>
          <w:bCs/>
          <w:iCs/>
          <w:sz w:val="24"/>
          <w:szCs w:val="24"/>
          <w:lang w:val="en-US"/>
        </w:rPr>
        <w:t xml:space="preserve"> dalam format </w:t>
      </w:r>
      <w:r w:rsidRPr="00651031">
        <w:rPr>
          <w:rFonts w:ascii="Times New Roman" w:eastAsia="Times New Roman" w:hAnsi="Times New Roman" w:cs="Times New Roman"/>
          <w:bCs/>
          <w:i/>
          <w:sz w:val="24"/>
          <w:szCs w:val="24"/>
          <w:lang w:val="en-US"/>
        </w:rPr>
        <w:t>Comma Separated</w:t>
      </w:r>
      <w:r w:rsidRPr="00651031">
        <w:rPr>
          <w:rFonts w:ascii="Times New Roman" w:eastAsia="Times New Roman" w:hAnsi="Times New Roman" w:cs="Times New Roman"/>
          <w:bCs/>
          <w:iCs/>
          <w:sz w:val="24"/>
          <w:szCs w:val="24"/>
          <w:lang w:val="en-US"/>
        </w:rPr>
        <w:t xml:space="preserve"> </w:t>
      </w:r>
      <w:r w:rsidRPr="00651031">
        <w:rPr>
          <w:rFonts w:ascii="Times New Roman" w:eastAsia="Times New Roman" w:hAnsi="Times New Roman" w:cs="Times New Roman"/>
          <w:bCs/>
          <w:i/>
          <w:sz w:val="24"/>
          <w:szCs w:val="24"/>
          <w:lang w:val="en-US"/>
        </w:rPr>
        <w:t xml:space="preserve">Value </w:t>
      </w:r>
      <w:r w:rsidRPr="00651031">
        <w:rPr>
          <w:rFonts w:ascii="Times New Roman" w:eastAsia="Times New Roman" w:hAnsi="Times New Roman" w:cs="Times New Roman"/>
          <w:bCs/>
          <w:iCs/>
          <w:sz w:val="24"/>
          <w:szCs w:val="24"/>
          <w:lang w:val="en-US"/>
        </w:rPr>
        <w:t xml:space="preserve">(CSV). Metode </w:t>
      </w:r>
      <w:r w:rsidRPr="00651031">
        <w:rPr>
          <w:rFonts w:ascii="Times New Roman" w:eastAsia="Times New Roman" w:hAnsi="Times New Roman" w:cs="Times New Roman"/>
          <w:bCs/>
          <w:i/>
          <w:sz w:val="24"/>
          <w:szCs w:val="24"/>
          <w:lang w:val="en-US"/>
        </w:rPr>
        <w:t xml:space="preserve">web crawling </w:t>
      </w:r>
      <w:r w:rsidRPr="00651031">
        <w:rPr>
          <w:rFonts w:ascii="Times New Roman" w:eastAsia="Times New Roman" w:hAnsi="Times New Roman" w:cs="Times New Roman"/>
          <w:bCs/>
          <w:iCs/>
          <w:sz w:val="24"/>
          <w:szCs w:val="24"/>
          <w:lang w:val="en-US"/>
        </w:rPr>
        <w:t xml:space="preserve">dan </w:t>
      </w:r>
      <w:r w:rsidRPr="00651031">
        <w:rPr>
          <w:rFonts w:ascii="Times New Roman" w:eastAsia="Times New Roman" w:hAnsi="Times New Roman" w:cs="Times New Roman"/>
          <w:bCs/>
          <w:i/>
          <w:sz w:val="24"/>
          <w:szCs w:val="24"/>
          <w:lang w:val="en-US"/>
        </w:rPr>
        <w:t xml:space="preserve">web scraping </w:t>
      </w:r>
      <w:r w:rsidRPr="00651031">
        <w:rPr>
          <w:rFonts w:ascii="Times New Roman" w:eastAsia="Times New Roman" w:hAnsi="Times New Roman" w:cs="Times New Roman"/>
          <w:bCs/>
          <w:iCs/>
          <w:sz w:val="24"/>
          <w:szCs w:val="24"/>
          <w:lang w:val="en-US"/>
        </w:rPr>
        <w:t xml:space="preserve">menghasilkan </w:t>
      </w:r>
      <w:r w:rsidRPr="00651031">
        <w:rPr>
          <w:rFonts w:ascii="Times New Roman" w:eastAsia="Times New Roman" w:hAnsi="Times New Roman" w:cs="Times New Roman"/>
          <w:bCs/>
          <w:i/>
          <w:sz w:val="24"/>
          <w:szCs w:val="24"/>
          <w:lang w:val="en-US"/>
        </w:rPr>
        <w:t>username,</w:t>
      </w:r>
      <w:r w:rsidRPr="00651031">
        <w:rPr>
          <w:rFonts w:ascii="Times New Roman" w:eastAsia="Times New Roman" w:hAnsi="Times New Roman" w:cs="Times New Roman"/>
          <w:bCs/>
          <w:iCs/>
          <w:sz w:val="24"/>
          <w:szCs w:val="24"/>
          <w:lang w:val="en-US"/>
        </w:rPr>
        <w:t xml:space="preserve"> </w:t>
      </w:r>
      <w:r w:rsidRPr="00651031">
        <w:rPr>
          <w:rFonts w:ascii="Times New Roman" w:eastAsia="Times New Roman" w:hAnsi="Times New Roman" w:cs="Times New Roman"/>
          <w:bCs/>
          <w:i/>
          <w:sz w:val="24"/>
          <w:szCs w:val="24"/>
          <w:lang w:val="en-US"/>
        </w:rPr>
        <w:t xml:space="preserve">date, time, </w:t>
      </w:r>
      <w:del w:id="149" w:author="fahmi abdillah" w:date="2022-07-13T23:21:00Z">
        <w:r w:rsidRPr="00651031" w:rsidDel="00A651B7">
          <w:rPr>
            <w:rFonts w:ascii="Times New Roman" w:eastAsia="Times New Roman" w:hAnsi="Times New Roman" w:cs="Times New Roman"/>
            <w:bCs/>
            <w:i/>
            <w:sz w:val="24"/>
            <w:szCs w:val="24"/>
            <w:lang w:val="en-US"/>
          </w:rPr>
          <w:delText>text</w:delText>
        </w:r>
      </w:del>
      <w:ins w:id="150" w:author="fahmi abdillah" w:date="2022-07-13T23:21:00Z">
        <w:r w:rsidRPr="00651031">
          <w:rPr>
            <w:rFonts w:ascii="Times New Roman" w:eastAsia="Times New Roman" w:hAnsi="Times New Roman" w:cs="Times New Roman"/>
            <w:bCs/>
            <w:i/>
            <w:sz w:val="24"/>
            <w:szCs w:val="24"/>
            <w:lang w:val="en-US"/>
          </w:rPr>
          <w:t>content</w:t>
        </w:r>
      </w:ins>
      <w:r w:rsidRPr="00651031">
        <w:rPr>
          <w:rFonts w:ascii="Times New Roman" w:eastAsia="Times New Roman" w:hAnsi="Times New Roman" w:cs="Times New Roman"/>
          <w:bCs/>
          <w:i/>
          <w:sz w:val="24"/>
          <w:szCs w:val="24"/>
          <w:lang w:val="en-US"/>
        </w:rPr>
        <w:t xml:space="preserve">, </w:t>
      </w:r>
      <w:r w:rsidRPr="00651031">
        <w:rPr>
          <w:rFonts w:ascii="Times New Roman" w:eastAsia="Times New Roman" w:hAnsi="Times New Roman" w:cs="Times New Roman"/>
          <w:bCs/>
          <w:iCs/>
          <w:sz w:val="24"/>
          <w:szCs w:val="24"/>
          <w:lang w:val="en-US"/>
        </w:rPr>
        <w:t xml:space="preserve">dan </w:t>
      </w:r>
      <w:proofErr w:type="spellStart"/>
      <w:r w:rsidRPr="00651031">
        <w:rPr>
          <w:rFonts w:ascii="Times New Roman" w:eastAsia="Times New Roman" w:hAnsi="Times New Roman" w:cs="Times New Roman"/>
          <w:bCs/>
          <w:i/>
          <w:sz w:val="24"/>
          <w:szCs w:val="24"/>
          <w:lang w:val="en-US"/>
        </w:rPr>
        <w:t>tweetID</w:t>
      </w:r>
      <w:proofErr w:type="spellEnd"/>
      <w:r w:rsidRPr="00651031">
        <w:rPr>
          <w:rFonts w:ascii="Times New Roman" w:eastAsia="Times New Roman" w:hAnsi="Times New Roman" w:cs="Times New Roman"/>
          <w:bCs/>
          <w:i/>
          <w:sz w:val="24"/>
          <w:szCs w:val="24"/>
          <w:lang w:val="en-US"/>
        </w:rPr>
        <w:t xml:space="preserve">. </w:t>
      </w:r>
      <w:r w:rsidRPr="00651031">
        <w:rPr>
          <w:rFonts w:ascii="Times New Roman" w:eastAsia="Times New Roman" w:hAnsi="Times New Roman" w:cs="Times New Roman"/>
          <w:bCs/>
          <w:iCs/>
          <w:sz w:val="24"/>
          <w:szCs w:val="24"/>
          <w:lang w:val="en-US"/>
        </w:rPr>
        <w:t xml:space="preserve">Twitter API digunakan untuk mendapatkan </w:t>
      </w:r>
      <w:proofErr w:type="spellStart"/>
      <w:r w:rsidRPr="00651031">
        <w:rPr>
          <w:rFonts w:ascii="Times New Roman" w:eastAsia="Times New Roman" w:hAnsi="Times New Roman" w:cs="Times New Roman"/>
          <w:bCs/>
          <w:i/>
          <w:sz w:val="24"/>
          <w:szCs w:val="24"/>
          <w:lang w:val="en-US"/>
        </w:rPr>
        <w:t>placeID</w:t>
      </w:r>
      <w:proofErr w:type="spellEnd"/>
      <w:r w:rsidRPr="00651031">
        <w:rPr>
          <w:rFonts w:ascii="Times New Roman" w:eastAsia="Times New Roman" w:hAnsi="Times New Roman" w:cs="Times New Roman"/>
          <w:bCs/>
          <w:i/>
          <w:sz w:val="24"/>
          <w:szCs w:val="24"/>
          <w:lang w:val="en-US"/>
        </w:rPr>
        <w:t xml:space="preserve">, </w:t>
      </w:r>
      <w:r w:rsidRPr="00651031">
        <w:rPr>
          <w:rFonts w:ascii="Times New Roman" w:eastAsia="Times New Roman" w:hAnsi="Times New Roman" w:cs="Times New Roman"/>
          <w:bCs/>
          <w:iCs/>
          <w:sz w:val="24"/>
          <w:szCs w:val="24"/>
          <w:lang w:val="en-US"/>
        </w:rPr>
        <w:t xml:space="preserve">daerah, lokasi, </w:t>
      </w:r>
      <w:r w:rsidRPr="00651031">
        <w:rPr>
          <w:rFonts w:ascii="Times New Roman" w:eastAsia="Times New Roman" w:hAnsi="Times New Roman" w:cs="Times New Roman"/>
          <w:bCs/>
          <w:i/>
          <w:sz w:val="24"/>
          <w:szCs w:val="24"/>
          <w:lang w:val="en-US"/>
        </w:rPr>
        <w:t xml:space="preserve">longitude, </w:t>
      </w:r>
      <w:r w:rsidRPr="00651031">
        <w:rPr>
          <w:rFonts w:ascii="Times New Roman" w:eastAsia="Times New Roman" w:hAnsi="Times New Roman" w:cs="Times New Roman"/>
          <w:bCs/>
          <w:iCs/>
          <w:sz w:val="24"/>
          <w:szCs w:val="24"/>
          <w:lang w:val="en-US"/>
        </w:rPr>
        <w:t xml:space="preserve">dan </w:t>
      </w:r>
      <w:r w:rsidRPr="00651031">
        <w:rPr>
          <w:rFonts w:ascii="Times New Roman" w:eastAsia="Times New Roman" w:hAnsi="Times New Roman" w:cs="Times New Roman"/>
          <w:bCs/>
          <w:i/>
          <w:sz w:val="24"/>
          <w:szCs w:val="24"/>
          <w:lang w:val="en-US"/>
        </w:rPr>
        <w:t>latitude.</w:t>
      </w:r>
    </w:p>
    <w:p w14:paraId="74F879F9" w14:textId="20F096C0" w:rsidR="00137F32" w:rsidRDefault="00137F32" w:rsidP="00AE0EEB">
      <w:pPr>
        <w:pStyle w:val="Heading3"/>
        <w:spacing w:line="360" w:lineRule="auto"/>
        <w:jc w:val="both"/>
        <w:rPr>
          <w:lang w:val="en-US"/>
        </w:rPr>
      </w:pPr>
      <w:bookmarkStart w:id="151" w:name="_Toc148647711"/>
      <w:proofErr w:type="spellStart"/>
      <w:r>
        <w:rPr>
          <w:lang w:val="en-US"/>
        </w:rPr>
        <w:t>Praproses</w:t>
      </w:r>
      <w:proofErr w:type="spellEnd"/>
      <w:r>
        <w:rPr>
          <w:lang w:val="en-US"/>
        </w:rPr>
        <w:t xml:space="preserve"> Data</w:t>
      </w:r>
      <w:bookmarkEnd w:id="151"/>
    </w:p>
    <w:p w14:paraId="0A7E5795" w14:textId="0ADC64DE" w:rsidR="00604BE4" w:rsidRDefault="00AE0EEB" w:rsidP="00604BE4">
      <w:pPr>
        <w:spacing w:line="360" w:lineRule="auto"/>
        <w:ind w:firstLine="720"/>
        <w:jc w:val="both"/>
        <w:rPr>
          <w:rFonts w:ascii="Times New Roman" w:eastAsia="Times New Roman" w:hAnsi="Times New Roman" w:cs="Times New Roman"/>
          <w:bCs/>
          <w:sz w:val="24"/>
          <w:szCs w:val="24"/>
          <w:lang w:val="en-US" w:eastAsia="en-ID"/>
        </w:rPr>
      </w:pPr>
      <w:proofErr w:type="spellStart"/>
      <w:r w:rsidRPr="00AE0EEB">
        <w:rPr>
          <w:rFonts w:ascii="Times New Roman" w:eastAsia="Times New Roman" w:hAnsi="Times New Roman" w:cs="Times New Roman"/>
          <w:bCs/>
          <w:sz w:val="24"/>
          <w:szCs w:val="24"/>
          <w:lang w:val="en-US" w:eastAsia="en-ID"/>
        </w:rPr>
        <w:t>Pra</w:t>
      </w:r>
      <w:ins w:id="152" w:author="fahmi abdillah" w:date="2022-06-29T19:32:00Z">
        <w:r w:rsidRPr="00AE0EEB">
          <w:rPr>
            <w:rFonts w:ascii="Times New Roman" w:eastAsia="Times New Roman" w:hAnsi="Times New Roman" w:cs="Times New Roman"/>
            <w:bCs/>
            <w:sz w:val="24"/>
            <w:szCs w:val="24"/>
            <w:lang w:val="en-US" w:eastAsia="en-ID"/>
          </w:rPr>
          <w:t>p</w:t>
        </w:r>
      </w:ins>
      <w:r w:rsidRPr="00AE0EEB">
        <w:rPr>
          <w:rFonts w:ascii="Times New Roman" w:eastAsia="Times New Roman" w:hAnsi="Times New Roman" w:cs="Times New Roman"/>
          <w:bCs/>
          <w:sz w:val="24"/>
          <w:szCs w:val="24"/>
          <w:lang w:val="en-US" w:eastAsia="en-ID"/>
        </w:rPr>
        <w:t>roses</w:t>
      </w:r>
      <w:proofErr w:type="spellEnd"/>
      <w:r w:rsidRPr="00AE0EEB">
        <w:rPr>
          <w:rFonts w:ascii="Times New Roman" w:eastAsia="Times New Roman" w:hAnsi="Times New Roman" w:cs="Times New Roman"/>
          <w:bCs/>
          <w:sz w:val="24"/>
          <w:szCs w:val="24"/>
          <w:lang w:val="en-US" w:eastAsia="en-ID"/>
        </w:rPr>
        <w:t xml:space="preserve"> data dilakukan untuk pengolahan data yang akan menghasilkan berupa </w:t>
      </w:r>
      <w:r w:rsidRPr="00AE0EEB">
        <w:rPr>
          <w:rFonts w:ascii="Times New Roman" w:eastAsia="Times New Roman" w:hAnsi="Times New Roman" w:cs="Times New Roman"/>
          <w:bCs/>
          <w:i/>
          <w:iCs/>
          <w:sz w:val="24"/>
          <w:szCs w:val="24"/>
          <w:lang w:val="en-US" w:eastAsia="en-ID"/>
        </w:rPr>
        <w:t xml:space="preserve">Term Document Matrix </w:t>
      </w:r>
      <w:r w:rsidRPr="00AE0EEB">
        <w:rPr>
          <w:rFonts w:ascii="Times New Roman" w:eastAsia="Times New Roman" w:hAnsi="Times New Roman" w:cs="Times New Roman"/>
          <w:bCs/>
          <w:sz w:val="24"/>
          <w:szCs w:val="24"/>
          <w:lang w:val="en-US" w:eastAsia="en-ID"/>
        </w:rPr>
        <w:t xml:space="preserve">(TDM) untuk tahap </w:t>
      </w:r>
      <w:proofErr w:type="spellStart"/>
      <w:ins w:id="153" w:author="fahmi abdillah" w:date="2022-07-13T14:52:00Z">
        <w:r w:rsidRPr="00AE0EEB">
          <w:rPr>
            <w:rFonts w:ascii="Times New Roman" w:eastAsia="Times New Roman" w:hAnsi="Times New Roman" w:cs="Times New Roman"/>
            <w:bCs/>
            <w:sz w:val="24"/>
            <w:szCs w:val="24"/>
            <w:lang w:val="en-US" w:eastAsia="en-ID"/>
          </w:rPr>
          <w:t>pembobotan</w:t>
        </w:r>
      </w:ins>
      <w:proofErr w:type="spellEnd"/>
      <w:ins w:id="154" w:author="fahmi abdillah" w:date="2022-07-13T15:03:00Z">
        <w:r w:rsidRPr="00AE0EEB">
          <w:rPr>
            <w:rFonts w:ascii="Times New Roman" w:eastAsia="Times New Roman" w:hAnsi="Times New Roman" w:cs="Times New Roman"/>
            <w:bCs/>
            <w:sz w:val="24"/>
            <w:szCs w:val="24"/>
            <w:lang w:val="en-US" w:eastAsia="en-ID"/>
          </w:rPr>
          <w:t xml:space="preserve"> </w:t>
        </w:r>
        <w:r w:rsidRPr="00AE0EEB">
          <w:rPr>
            <w:rFonts w:ascii="Times New Roman" w:eastAsia="Times New Roman" w:hAnsi="Times New Roman" w:cs="Times New Roman"/>
            <w:bCs/>
            <w:i/>
            <w:iCs/>
            <w:sz w:val="24"/>
            <w:szCs w:val="24"/>
            <w:lang w:val="en-US" w:eastAsia="en-ID"/>
          </w:rPr>
          <w:t>term</w:t>
        </w:r>
      </w:ins>
      <w:ins w:id="155" w:author="fahmi abdillah" w:date="2022-07-13T14:52:00Z">
        <w:r w:rsidRPr="00AE0EEB">
          <w:rPr>
            <w:rFonts w:ascii="Times New Roman" w:eastAsia="Times New Roman" w:hAnsi="Times New Roman" w:cs="Times New Roman"/>
            <w:bCs/>
            <w:sz w:val="24"/>
            <w:szCs w:val="24"/>
            <w:lang w:val="en-US" w:eastAsia="en-ID"/>
          </w:rPr>
          <w:t xml:space="preserve"> dan </w:t>
        </w:r>
      </w:ins>
      <w:proofErr w:type="spellStart"/>
      <w:r w:rsidRPr="00AE0EEB">
        <w:rPr>
          <w:rFonts w:ascii="Times New Roman" w:eastAsia="Times New Roman" w:hAnsi="Times New Roman" w:cs="Times New Roman"/>
          <w:bCs/>
          <w:sz w:val="24"/>
          <w:szCs w:val="24"/>
          <w:lang w:val="en-US" w:eastAsia="en-ID"/>
        </w:rPr>
        <w:t>klasterisasi</w:t>
      </w:r>
      <w:proofErr w:type="spellEnd"/>
      <w:r w:rsidRPr="00AE0EEB">
        <w:rPr>
          <w:rFonts w:ascii="Times New Roman" w:eastAsia="Times New Roman" w:hAnsi="Times New Roman" w:cs="Times New Roman"/>
          <w:bCs/>
          <w:sz w:val="24"/>
          <w:szCs w:val="24"/>
          <w:lang w:val="en-US" w:eastAsia="en-ID"/>
        </w:rPr>
        <w:t>.</w:t>
      </w:r>
    </w:p>
    <w:p w14:paraId="330F22CF" w14:textId="47683AE8" w:rsidR="00244C59" w:rsidRPr="00244C59" w:rsidRDefault="00604BE4" w:rsidP="00244C59">
      <w:pPr>
        <w:pStyle w:val="ListParagraph"/>
        <w:numPr>
          <w:ilvl w:val="0"/>
          <w:numId w:val="19"/>
        </w:numPr>
        <w:spacing w:line="360" w:lineRule="auto"/>
        <w:jc w:val="both"/>
        <w:rPr>
          <w:rFonts w:eastAsia="Times New Roman" w:cs="Times New Roman"/>
          <w:bCs/>
          <w:szCs w:val="24"/>
          <w:lang w:val="en-US"/>
        </w:rPr>
      </w:pPr>
      <w:r>
        <w:rPr>
          <w:rFonts w:eastAsia="Times New Roman" w:cs="Times New Roman"/>
          <w:bCs/>
          <w:i/>
          <w:iCs/>
          <w:szCs w:val="24"/>
          <w:lang w:val="en-US"/>
        </w:rPr>
        <w:t>Case Folding</w:t>
      </w:r>
    </w:p>
    <w:p w14:paraId="04A8BE6F" w14:textId="330E8D13" w:rsidR="00244C59" w:rsidRPr="00CB2360" w:rsidRDefault="00244C59" w:rsidP="00244C59">
      <w:pPr>
        <w:pStyle w:val="ListParagraph"/>
        <w:spacing w:line="360" w:lineRule="auto"/>
        <w:ind w:left="1440"/>
        <w:jc w:val="both"/>
        <w:rPr>
          <w:rFonts w:eastAsia="Times New Roman" w:cs="Times New Roman"/>
          <w:b/>
          <w:sz w:val="36"/>
          <w:szCs w:val="36"/>
          <w:lang w:val="en-US"/>
        </w:rPr>
      </w:pPr>
      <w:r w:rsidRPr="00244C59">
        <w:rPr>
          <w:rFonts w:eastAsia="Times New Roman" w:cs="Times New Roman"/>
          <w:bCs/>
          <w:szCs w:val="24"/>
          <w:lang w:val="en-US"/>
        </w:rPr>
        <w:t>Case Folding adalah tahapan yang berfungsi mengonversi keseluruhan teks dalam dokumen menjadi huruf kecil, kemudian dilakukan penghapusan mention, URL, dan tanda baca. Contoh data tweet sebelum dan sesudah proses case folding, dapat dilihat pada Tabel 3.1.</w:t>
      </w:r>
    </w:p>
    <w:p w14:paraId="5046DC9B" w14:textId="4F9107A3" w:rsidR="00244C59" w:rsidRPr="00CB2360" w:rsidRDefault="00E22DA9" w:rsidP="00E22DA9">
      <w:pPr>
        <w:pStyle w:val="Caption"/>
        <w:jc w:val="center"/>
        <w:rPr>
          <w:rFonts w:eastAsia="Times New Roman" w:cs="Times New Roman"/>
          <w:bCs/>
          <w:i w:val="0"/>
          <w:iCs w:val="0"/>
          <w:color w:val="auto"/>
          <w:szCs w:val="24"/>
          <w:lang w:val="en-US"/>
        </w:rPr>
      </w:pPr>
      <w:bookmarkStart w:id="156" w:name="_Toc149217294"/>
      <w:r w:rsidRPr="00CB2360">
        <w:rPr>
          <w:rFonts w:ascii="Times New Roman" w:hAnsi="Times New Roman" w:cs="Times New Roman"/>
          <w:b/>
          <w:i w:val="0"/>
          <w:iCs w:val="0"/>
          <w:color w:val="auto"/>
          <w:sz w:val="24"/>
          <w:szCs w:val="24"/>
        </w:rPr>
        <w:t>Gambar 3.</w:t>
      </w:r>
      <w:r w:rsidRPr="00CB2360">
        <w:rPr>
          <w:rFonts w:ascii="Times New Roman" w:hAnsi="Times New Roman" w:cs="Times New Roman"/>
          <w:b/>
          <w:i w:val="0"/>
          <w:iCs w:val="0"/>
          <w:color w:val="auto"/>
          <w:sz w:val="24"/>
          <w:szCs w:val="24"/>
        </w:rPr>
        <w:fldChar w:fldCharType="begin"/>
      </w:r>
      <w:r w:rsidRPr="00CB2360">
        <w:rPr>
          <w:rFonts w:ascii="Times New Roman" w:hAnsi="Times New Roman" w:cs="Times New Roman"/>
          <w:b/>
          <w:i w:val="0"/>
          <w:iCs w:val="0"/>
          <w:color w:val="auto"/>
          <w:sz w:val="24"/>
          <w:szCs w:val="24"/>
        </w:rPr>
        <w:instrText xml:space="preserve"> SEQ Gambar_3. \* ARABIC </w:instrText>
      </w:r>
      <w:r w:rsidRPr="00CB2360">
        <w:rPr>
          <w:rFonts w:ascii="Times New Roman" w:hAnsi="Times New Roman" w:cs="Times New Roman"/>
          <w:b/>
          <w:i w:val="0"/>
          <w:iCs w:val="0"/>
          <w:color w:val="auto"/>
          <w:sz w:val="24"/>
          <w:szCs w:val="24"/>
        </w:rPr>
        <w:fldChar w:fldCharType="separate"/>
      </w:r>
      <w:r w:rsidR="00A164B2">
        <w:rPr>
          <w:rFonts w:ascii="Times New Roman" w:hAnsi="Times New Roman" w:cs="Times New Roman"/>
          <w:b/>
          <w:i w:val="0"/>
          <w:iCs w:val="0"/>
          <w:noProof/>
          <w:color w:val="auto"/>
          <w:sz w:val="24"/>
          <w:szCs w:val="24"/>
        </w:rPr>
        <w:t>2</w:t>
      </w:r>
      <w:r w:rsidRPr="00CB2360">
        <w:rPr>
          <w:rFonts w:ascii="Times New Roman" w:hAnsi="Times New Roman" w:cs="Times New Roman"/>
          <w:b/>
          <w:i w:val="0"/>
          <w:iCs w:val="0"/>
          <w:color w:val="auto"/>
          <w:sz w:val="24"/>
          <w:szCs w:val="24"/>
        </w:rPr>
        <w:fldChar w:fldCharType="end"/>
      </w:r>
      <w:r w:rsidRPr="00CB2360">
        <w:rPr>
          <w:rFonts w:ascii="Times New Roman" w:hAnsi="Times New Roman" w:cs="Times New Roman"/>
          <w:b/>
          <w:i w:val="0"/>
          <w:iCs w:val="0"/>
          <w:color w:val="auto"/>
          <w:sz w:val="24"/>
          <w:szCs w:val="24"/>
          <w:lang w:val="id-ID"/>
        </w:rPr>
        <w:t xml:space="preserve"> </w:t>
      </w:r>
      <w:r w:rsidR="00244C59" w:rsidRPr="00CB2360">
        <w:rPr>
          <w:rFonts w:ascii="Times New Roman" w:eastAsia="Times New Roman" w:hAnsi="Times New Roman" w:cs="Times New Roman"/>
          <w:b/>
          <w:i w:val="0"/>
          <w:iCs w:val="0"/>
          <w:color w:val="auto"/>
          <w:sz w:val="24"/>
          <w:szCs w:val="36"/>
          <w:lang w:val="en-US"/>
        </w:rPr>
        <w:t>Contoh Case Folding</w:t>
      </w:r>
      <w:bookmarkEnd w:id="156"/>
    </w:p>
    <w:tbl>
      <w:tblPr>
        <w:tblStyle w:val="TableGrid"/>
        <w:tblW w:w="7452" w:type="dxa"/>
        <w:tblInd w:w="765" w:type="dxa"/>
        <w:tblLook w:val="04A0" w:firstRow="1" w:lastRow="0" w:firstColumn="1" w:lastColumn="0" w:noHBand="0" w:noVBand="1"/>
      </w:tblPr>
      <w:tblGrid>
        <w:gridCol w:w="3766"/>
        <w:gridCol w:w="3686"/>
      </w:tblGrid>
      <w:tr w:rsidR="00244C59" w:rsidRPr="00244C59" w14:paraId="770FA825" w14:textId="77777777" w:rsidTr="00244C59">
        <w:trPr>
          <w:ins w:id="157" w:author="fahmi abdillah" w:date="2022-07-13T21:45:00Z"/>
        </w:trPr>
        <w:tc>
          <w:tcPr>
            <w:tcW w:w="3766" w:type="dxa"/>
          </w:tcPr>
          <w:p w14:paraId="22F80231" w14:textId="77777777" w:rsidR="00244C59" w:rsidRPr="00244C59" w:rsidRDefault="00244C59">
            <w:pPr>
              <w:jc w:val="center"/>
              <w:rPr>
                <w:ins w:id="158" w:author="fahmi abdillah" w:date="2022-07-13T21:45:00Z"/>
                <w:rFonts w:ascii="Times New Roman" w:hAnsi="Times New Roman" w:cs="Times New Roman"/>
                <w:b/>
                <w:bCs/>
                <w:sz w:val="24"/>
                <w:szCs w:val="24"/>
                <w:rPrChange w:id="159" w:author="fahmi abdillah" w:date="2022-07-13T21:49:00Z">
                  <w:rPr>
                    <w:ins w:id="160" w:author="fahmi abdillah" w:date="2022-07-13T21:45:00Z"/>
                  </w:rPr>
                </w:rPrChange>
              </w:rPr>
              <w:pPrChange w:id="161" w:author="fahmi abdillah" w:date="2022-07-13T21:49:00Z">
                <w:pPr/>
              </w:pPrChange>
            </w:pPr>
            <w:ins w:id="162" w:author="fahmi abdillah" w:date="2022-07-13T21:45:00Z">
              <w:r w:rsidRPr="00244C59">
                <w:rPr>
                  <w:rFonts w:ascii="Times New Roman" w:hAnsi="Times New Roman" w:cs="Times New Roman"/>
                  <w:b/>
                  <w:bCs/>
                  <w:sz w:val="24"/>
                  <w:szCs w:val="24"/>
                  <w:rPrChange w:id="163" w:author="fahmi abdillah" w:date="2022-07-13T21:49:00Z">
                    <w:rPr/>
                  </w:rPrChange>
                </w:rPr>
                <w:t>Data awal</w:t>
              </w:r>
            </w:ins>
          </w:p>
        </w:tc>
        <w:tc>
          <w:tcPr>
            <w:tcW w:w="3686" w:type="dxa"/>
          </w:tcPr>
          <w:p w14:paraId="1F78C44E" w14:textId="77777777" w:rsidR="00244C59" w:rsidRPr="00244C59" w:rsidRDefault="00244C59">
            <w:pPr>
              <w:jc w:val="center"/>
              <w:rPr>
                <w:ins w:id="164" w:author="fahmi abdillah" w:date="2022-07-13T21:45:00Z"/>
                <w:rFonts w:ascii="Times New Roman" w:hAnsi="Times New Roman" w:cs="Times New Roman"/>
                <w:b/>
                <w:bCs/>
                <w:sz w:val="24"/>
                <w:szCs w:val="24"/>
                <w:rPrChange w:id="165" w:author="fahmi abdillah" w:date="2022-07-13T21:49:00Z">
                  <w:rPr>
                    <w:ins w:id="166" w:author="fahmi abdillah" w:date="2022-07-13T21:45:00Z"/>
                  </w:rPr>
                </w:rPrChange>
              </w:rPr>
              <w:pPrChange w:id="167" w:author="fahmi abdillah" w:date="2022-07-13T21:49:00Z">
                <w:pPr/>
              </w:pPrChange>
            </w:pPr>
            <w:ins w:id="168" w:author="fahmi abdillah" w:date="2022-07-13T21:45:00Z">
              <w:r w:rsidRPr="00244C59">
                <w:rPr>
                  <w:rFonts w:ascii="Times New Roman" w:hAnsi="Times New Roman" w:cs="Times New Roman"/>
                  <w:b/>
                  <w:bCs/>
                  <w:sz w:val="24"/>
                  <w:szCs w:val="24"/>
                  <w:rPrChange w:id="169" w:author="fahmi abdillah" w:date="2022-07-13T21:49:00Z">
                    <w:rPr/>
                  </w:rPrChange>
                </w:rPr>
                <w:t>Data akhir</w:t>
              </w:r>
            </w:ins>
          </w:p>
        </w:tc>
      </w:tr>
      <w:tr w:rsidR="00244C59" w:rsidRPr="00244C59" w14:paraId="30BD3A2C" w14:textId="77777777" w:rsidTr="00244C59">
        <w:trPr>
          <w:ins w:id="170" w:author="fahmi abdillah" w:date="2022-07-13T21:45:00Z"/>
        </w:trPr>
        <w:tc>
          <w:tcPr>
            <w:tcW w:w="3766" w:type="dxa"/>
          </w:tcPr>
          <w:p w14:paraId="2EB27C0B" w14:textId="77777777" w:rsidR="00244C59" w:rsidRPr="00244C59" w:rsidRDefault="00244C59" w:rsidP="00244C59">
            <w:pPr>
              <w:rPr>
                <w:ins w:id="171" w:author="fahmi abdillah" w:date="2022-07-13T21:45:00Z"/>
                <w:rFonts w:ascii="Times New Roman" w:hAnsi="Times New Roman" w:cs="Times New Roman"/>
                <w:color w:val="000000"/>
                <w:sz w:val="24"/>
                <w:szCs w:val="24"/>
                <w:rPrChange w:id="172" w:author="fahmi abdillah" w:date="2022-07-13T21:45:00Z">
                  <w:rPr>
                    <w:ins w:id="173" w:author="fahmi abdillah" w:date="2022-07-13T21:45:00Z"/>
                    <w:rFonts w:ascii="Calibri" w:hAnsi="Calibri" w:cs="Calibri"/>
                    <w:color w:val="000000"/>
                  </w:rPr>
                </w:rPrChange>
              </w:rPr>
            </w:pPr>
            <w:ins w:id="174" w:author="fahmi abdillah" w:date="2022-07-13T21:45:00Z">
              <w:r w:rsidRPr="00244C59">
                <w:rPr>
                  <w:rFonts w:ascii="Times New Roman" w:hAnsi="Times New Roman" w:cs="Times New Roman"/>
                  <w:color w:val="000000"/>
                  <w:sz w:val="24"/>
                  <w:szCs w:val="24"/>
                  <w:rPrChange w:id="175" w:author="fahmi abdillah" w:date="2022-07-13T21:45:00Z">
                    <w:rPr>
                      <w:rFonts w:ascii="Calibri" w:hAnsi="Calibri" w:cs="Calibri"/>
                      <w:color w:val="000000"/>
                    </w:rPr>
                  </w:rPrChange>
                </w:rPr>
                <w:t>dr. Erlina menyarankan agar pasien Covid-19 selalu memantau frekuensi napas agar bisa mengetahui tanda sesak napas - #Sains https://t.co/mxpV2xCBBP</w:t>
              </w:r>
            </w:ins>
          </w:p>
          <w:p w14:paraId="104D7B5B" w14:textId="77777777" w:rsidR="00244C59" w:rsidRPr="00244C59" w:rsidRDefault="00244C59" w:rsidP="00244C59">
            <w:pPr>
              <w:rPr>
                <w:ins w:id="176" w:author="fahmi abdillah" w:date="2022-07-13T21:45:00Z"/>
                <w:rFonts w:ascii="Times New Roman" w:hAnsi="Times New Roman" w:cs="Times New Roman"/>
                <w:sz w:val="24"/>
                <w:szCs w:val="24"/>
              </w:rPr>
            </w:pPr>
          </w:p>
        </w:tc>
        <w:tc>
          <w:tcPr>
            <w:tcW w:w="3686" w:type="dxa"/>
          </w:tcPr>
          <w:p w14:paraId="0781FEDF" w14:textId="77777777" w:rsidR="00244C59" w:rsidRPr="00244C59" w:rsidRDefault="00244C59" w:rsidP="00244C59">
            <w:pPr>
              <w:rPr>
                <w:ins w:id="177" w:author="fahmi abdillah" w:date="2022-07-13T21:45:00Z"/>
                <w:rFonts w:ascii="Times New Roman" w:hAnsi="Times New Roman" w:cs="Times New Roman"/>
                <w:color w:val="000000"/>
                <w:sz w:val="24"/>
                <w:szCs w:val="24"/>
                <w:lang w:val="en-US"/>
                <w:rPrChange w:id="178" w:author="fahmi abdillah" w:date="2022-07-13T21:45:00Z">
                  <w:rPr>
                    <w:ins w:id="179" w:author="fahmi abdillah" w:date="2022-07-13T21:45:00Z"/>
                    <w:rFonts w:ascii="Calibri" w:hAnsi="Calibri" w:cs="Calibri"/>
                    <w:color w:val="000000"/>
                  </w:rPr>
                </w:rPrChange>
              </w:rPr>
            </w:pPr>
            <w:r w:rsidRPr="00244C59">
              <w:rPr>
                <w:rFonts w:ascii="Times New Roman" w:hAnsi="Times New Roman" w:cs="Times New Roman"/>
                <w:color w:val="000000"/>
                <w:sz w:val="24"/>
                <w:szCs w:val="24"/>
                <w:lang w:val="en-US"/>
              </w:rPr>
              <w:t>“</w:t>
            </w:r>
            <w:ins w:id="180" w:author="fahmi abdillah" w:date="2022-07-13T21:45:00Z">
              <w:r w:rsidRPr="00244C59">
                <w:rPr>
                  <w:rFonts w:ascii="Times New Roman" w:hAnsi="Times New Roman" w:cs="Times New Roman"/>
                  <w:color w:val="000000"/>
                  <w:sz w:val="24"/>
                  <w:szCs w:val="24"/>
                  <w:rPrChange w:id="181" w:author="fahmi abdillah" w:date="2022-07-13T21:45:00Z">
                    <w:rPr>
                      <w:rFonts w:ascii="Calibri" w:hAnsi="Calibri" w:cs="Calibri"/>
                      <w:color w:val="000000"/>
                    </w:rPr>
                  </w:rPrChange>
                </w:rPr>
                <w:t xml:space="preserve">dr. </w:t>
              </w:r>
            </w:ins>
            <w:r w:rsidRPr="00244C59">
              <w:rPr>
                <w:rFonts w:ascii="Times New Roman" w:hAnsi="Times New Roman" w:cs="Times New Roman"/>
                <w:color w:val="000000"/>
                <w:sz w:val="24"/>
                <w:szCs w:val="24"/>
                <w:lang w:val="en-US"/>
              </w:rPr>
              <w:t>e</w:t>
            </w:r>
            <w:ins w:id="182" w:author="fahmi abdillah" w:date="2022-07-13T21:45:00Z">
              <w:r w:rsidRPr="00244C59">
                <w:rPr>
                  <w:rFonts w:ascii="Times New Roman" w:hAnsi="Times New Roman" w:cs="Times New Roman"/>
                  <w:color w:val="000000"/>
                  <w:sz w:val="24"/>
                  <w:szCs w:val="24"/>
                  <w:rPrChange w:id="183" w:author="fahmi abdillah" w:date="2022-07-13T21:45:00Z">
                    <w:rPr>
                      <w:rFonts w:ascii="Calibri" w:hAnsi="Calibri" w:cs="Calibri"/>
                      <w:color w:val="000000"/>
                    </w:rPr>
                  </w:rPrChange>
                </w:rPr>
                <w:t xml:space="preserve">rlina menyarankan agar pasien </w:t>
              </w:r>
            </w:ins>
            <w:r w:rsidRPr="00244C59">
              <w:rPr>
                <w:rFonts w:ascii="Times New Roman" w:hAnsi="Times New Roman" w:cs="Times New Roman"/>
                <w:color w:val="000000"/>
                <w:sz w:val="24"/>
                <w:szCs w:val="24"/>
                <w:lang w:val="en-US"/>
              </w:rPr>
              <w:t>c</w:t>
            </w:r>
            <w:ins w:id="184" w:author="fahmi abdillah" w:date="2022-07-13T21:45:00Z">
              <w:r w:rsidRPr="00244C59">
                <w:rPr>
                  <w:rFonts w:ascii="Times New Roman" w:hAnsi="Times New Roman" w:cs="Times New Roman"/>
                  <w:color w:val="000000"/>
                  <w:sz w:val="24"/>
                  <w:szCs w:val="24"/>
                  <w:rPrChange w:id="185" w:author="fahmi abdillah" w:date="2022-07-13T21:45:00Z">
                    <w:rPr>
                      <w:rFonts w:ascii="Calibri" w:hAnsi="Calibri" w:cs="Calibri"/>
                      <w:color w:val="000000"/>
                    </w:rPr>
                  </w:rPrChange>
                </w:rPr>
                <w:t>ovid19 selalu memantau frekuensi napas agar bisa mengetahui tanda sesak napas</w:t>
              </w:r>
            </w:ins>
            <w:r w:rsidRPr="00244C59">
              <w:rPr>
                <w:rFonts w:ascii="Times New Roman" w:hAnsi="Times New Roman" w:cs="Times New Roman"/>
                <w:color w:val="000000"/>
                <w:sz w:val="24"/>
                <w:szCs w:val="24"/>
                <w:lang w:val="en-US"/>
              </w:rPr>
              <w:t>”</w:t>
            </w:r>
          </w:p>
          <w:p w14:paraId="211B55F4" w14:textId="77777777" w:rsidR="00244C59" w:rsidRPr="00244C59" w:rsidRDefault="00244C59" w:rsidP="00244C59">
            <w:pPr>
              <w:jc w:val="both"/>
              <w:rPr>
                <w:ins w:id="186" w:author="fahmi abdillah" w:date="2022-07-13T21:45:00Z"/>
                <w:rFonts w:ascii="Times New Roman" w:hAnsi="Times New Roman" w:cs="Times New Roman"/>
                <w:sz w:val="24"/>
                <w:szCs w:val="24"/>
              </w:rPr>
            </w:pPr>
          </w:p>
        </w:tc>
      </w:tr>
      <w:tr w:rsidR="00244C59" w:rsidRPr="00244C59" w14:paraId="345CCA7D" w14:textId="77777777" w:rsidTr="00244C59">
        <w:trPr>
          <w:ins w:id="187" w:author="fahmi abdillah" w:date="2022-07-13T21:45:00Z"/>
        </w:trPr>
        <w:tc>
          <w:tcPr>
            <w:tcW w:w="3766" w:type="dxa"/>
          </w:tcPr>
          <w:p w14:paraId="666D7D3A" w14:textId="77777777" w:rsidR="00244C59" w:rsidRPr="00244C59" w:rsidRDefault="00244C59" w:rsidP="00244C59">
            <w:pPr>
              <w:rPr>
                <w:ins w:id="188" w:author="fahmi abdillah" w:date="2022-07-13T21:45:00Z"/>
                <w:rFonts w:ascii="Times New Roman" w:hAnsi="Times New Roman" w:cs="Times New Roman"/>
                <w:color w:val="000000"/>
                <w:sz w:val="24"/>
                <w:szCs w:val="24"/>
                <w:rPrChange w:id="189" w:author="fahmi abdillah" w:date="2022-07-13T21:45:00Z">
                  <w:rPr>
                    <w:ins w:id="190" w:author="fahmi abdillah" w:date="2022-07-13T21:45:00Z"/>
                    <w:rFonts w:ascii="Calibri" w:hAnsi="Calibri" w:cs="Calibri"/>
                    <w:color w:val="000000"/>
                  </w:rPr>
                </w:rPrChange>
              </w:rPr>
            </w:pPr>
            <w:ins w:id="191" w:author="fahmi abdillah" w:date="2022-07-13T21:45:00Z">
              <w:r w:rsidRPr="00244C59">
                <w:rPr>
                  <w:rFonts w:ascii="Times New Roman" w:hAnsi="Times New Roman" w:cs="Times New Roman"/>
                  <w:color w:val="000000"/>
                  <w:sz w:val="24"/>
                  <w:szCs w:val="24"/>
                  <w:rPrChange w:id="192" w:author="fahmi abdillah" w:date="2022-07-13T21:45:00Z">
                    <w:rPr>
                      <w:rFonts w:ascii="Calibri" w:hAnsi="Calibri" w:cs="Calibri"/>
                      <w:color w:val="000000"/>
                    </w:rPr>
                  </w:rPrChange>
                </w:rPr>
                <w:lastRenderedPageBreak/>
                <w:t>kyk ga sanggup pegang hp lamaÂ².. liat twitter pd nyari oksigen trs kamar RS, di WA juga tiap hr ada aja grup yg ngabarin  positif, nyari obat, donar darah plasma, kritis lah sesak napas lah.. gw yg sehat jd berasa ikut sakit.. ðŸ˜µ</w:t>
              </w:r>
            </w:ins>
          </w:p>
          <w:p w14:paraId="116A12B5" w14:textId="77777777" w:rsidR="00244C59" w:rsidRPr="00244C59" w:rsidRDefault="00244C59" w:rsidP="00244C59">
            <w:pPr>
              <w:rPr>
                <w:ins w:id="193" w:author="fahmi abdillah" w:date="2022-07-13T21:45:00Z"/>
                <w:rFonts w:ascii="Times New Roman" w:hAnsi="Times New Roman" w:cs="Times New Roman"/>
                <w:sz w:val="24"/>
                <w:szCs w:val="24"/>
              </w:rPr>
            </w:pPr>
          </w:p>
        </w:tc>
        <w:tc>
          <w:tcPr>
            <w:tcW w:w="3686" w:type="dxa"/>
          </w:tcPr>
          <w:p w14:paraId="2D5C6E2A" w14:textId="77777777" w:rsidR="00244C59" w:rsidRPr="00244C59" w:rsidRDefault="00244C59" w:rsidP="00244C59">
            <w:pPr>
              <w:rPr>
                <w:ins w:id="194" w:author="fahmi abdillah" w:date="2022-07-13T21:45:00Z"/>
                <w:rFonts w:ascii="Times New Roman" w:hAnsi="Times New Roman" w:cs="Times New Roman"/>
                <w:color w:val="000000"/>
                <w:sz w:val="24"/>
                <w:szCs w:val="24"/>
                <w:lang w:val="en-US"/>
                <w:rPrChange w:id="195" w:author="fahmi abdillah" w:date="2022-07-13T21:45:00Z">
                  <w:rPr>
                    <w:ins w:id="196" w:author="fahmi abdillah" w:date="2022-07-13T21:45:00Z"/>
                    <w:rFonts w:ascii="Calibri" w:hAnsi="Calibri" w:cs="Calibri"/>
                    <w:color w:val="000000"/>
                  </w:rPr>
                </w:rPrChange>
              </w:rPr>
            </w:pPr>
            <w:r w:rsidRPr="00244C59">
              <w:rPr>
                <w:rFonts w:ascii="Times New Roman" w:hAnsi="Times New Roman" w:cs="Times New Roman"/>
                <w:color w:val="000000"/>
                <w:sz w:val="24"/>
                <w:szCs w:val="24"/>
                <w:lang w:val="en-US"/>
              </w:rPr>
              <w:t>“</w:t>
            </w:r>
            <w:ins w:id="197" w:author="fahmi abdillah" w:date="2022-07-13T21:45:00Z">
              <w:r w:rsidRPr="00244C59">
                <w:rPr>
                  <w:rFonts w:ascii="Times New Roman" w:hAnsi="Times New Roman" w:cs="Times New Roman"/>
                  <w:color w:val="000000"/>
                  <w:sz w:val="24"/>
                  <w:szCs w:val="24"/>
                  <w:rPrChange w:id="198" w:author="fahmi abdillah" w:date="2022-07-13T21:45:00Z">
                    <w:rPr>
                      <w:rFonts w:ascii="Calibri" w:hAnsi="Calibri" w:cs="Calibri"/>
                      <w:color w:val="000000"/>
                    </w:rPr>
                  </w:rPrChange>
                </w:rPr>
                <w:t>kyk ga sanggup pegang hp lama</w:t>
              </w:r>
              <w:proofErr w:type="gramStart"/>
              <w:r w:rsidRPr="00244C59">
                <w:rPr>
                  <w:rFonts w:ascii="Times New Roman" w:hAnsi="Times New Roman" w:cs="Times New Roman"/>
                  <w:color w:val="000000"/>
                  <w:sz w:val="24"/>
                  <w:szCs w:val="24"/>
                  <w:rPrChange w:id="199" w:author="fahmi abdillah" w:date="2022-07-13T21:45:00Z">
                    <w:rPr>
                      <w:rFonts w:ascii="Calibri" w:hAnsi="Calibri" w:cs="Calibri"/>
                      <w:color w:val="000000"/>
                    </w:rPr>
                  </w:rPrChange>
                </w:rPr>
                <w:t>²..</w:t>
              </w:r>
              <w:proofErr w:type="gramEnd"/>
              <w:r w:rsidRPr="00244C59">
                <w:rPr>
                  <w:rFonts w:ascii="Times New Roman" w:hAnsi="Times New Roman" w:cs="Times New Roman"/>
                  <w:color w:val="000000"/>
                  <w:sz w:val="24"/>
                  <w:szCs w:val="24"/>
                  <w:rPrChange w:id="200" w:author="fahmi abdillah" w:date="2022-07-13T21:45:00Z">
                    <w:rPr>
                      <w:rFonts w:ascii="Calibri" w:hAnsi="Calibri" w:cs="Calibri"/>
                      <w:color w:val="000000"/>
                    </w:rPr>
                  </w:rPrChange>
                </w:rPr>
                <w:t xml:space="preserve"> liat twitter pd nyari oksigen trs kamar </w:t>
              </w:r>
            </w:ins>
            <w:proofErr w:type="spellStart"/>
            <w:r w:rsidRPr="00244C59">
              <w:rPr>
                <w:rFonts w:ascii="Times New Roman" w:hAnsi="Times New Roman" w:cs="Times New Roman"/>
                <w:color w:val="000000"/>
                <w:sz w:val="24"/>
                <w:szCs w:val="24"/>
                <w:lang w:val="en-US"/>
              </w:rPr>
              <w:t>rs</w:t>
            </w:r>
            <w:proofErr w:type="spellEnd"/>
            <w:ins w:id="201" w:author="fahmi abdillah" w:date="2022-07-13T21:45:00Z">
              <w:r w:rsidRPr="00244C59">
                <w:rPr>
                  <w:rFonts w:ascii="Times New Roman" w:hAnsi="Times New Roman" w:cs="Times New Roman"/>
                  <w:color w:val="000000"/>
                  <w:sz w:val="24"/>
                  <w:szCs w:val="24"/>
                  <w:rPrChange w:id="202" w:author="fahmi abdillah" w:date="2022-07-13T21:45:00Z">
                    <w:rPr>
                      <w:rFonts w:ascii="Calibri" w:hAnsi="Calibri" w:cs="Calibri"/>
                      <w:color w:val="000000"/>
                    </w:rPr>
                  </w:rPrChange>
                </w:rPr>
                <w:t xml:space="preserve">, di </w:t>
              </w:r>
            </w:ins>
            <w:proofErr w:type="spellStart"/>
            <w:r w:rsidRPr="00244C59">
              <w:rPr>
                <w:rFonts w:ascii="Times New Roman" w:hAnsi="Times New Roman" w:cs="Times New Roman"/>
                <w:color w:val="000000"/>
                <w:sz w:val="24"/>
                <w:szCs w:val="24"/>
                <w:lang w:val="en-US"/>
              </w:rPr>
              <w:t>wa</w:t>
            </w:r>
            <w:proofErr w:type="spellEnd"/>
            <w:r w:rsidRPr="00244C59">
              <w:rPr>
                <w:rFonts w:ascii="Times New Roman" w:hAnsi="Times New Roman" w:cs="Times New Roman"/>
                <w:color w:val="000000"/>
                <w:sz w:val="24"/>
                <w:szCs w:val="24"/>
                <w:lang w:val="en-US"/>
              </w:rPr>
              <w:t xml:space="preserve"> </w:t>
            </w:r>
            <w:ins w:id="203" w:author="fahmi abdillah" w:date="2022-07-13T21:45:00Z">
              <w:r w:rsidRPr="00244C59">
                <w:rPr>
                  <w:rFonts w:ascii="Times New Roman" w:hAnsi="Times New Roman" w:cs="Times New Roman"/>
                  <w:color w:val="000000"/>
                  <w:sz w:val="24"/>
                  <w:szCs w:val="24"/>
                  <w:rPrChange w:id="204" w:author="fahmi abdillah" w:date="2022-07-13T21:45:00Z">
                    <w:rPr>
                      <w:rFonts w:ascii="Calibri" w:hAnsi="Calibri" w:cs="Calibri"/>
                      <w:color w:val="000000"/>
                    </w:rPr>
                  </w:rPrChange>
                </w:rPr>
                <w:t xml:space="preserve">juga tiap hr ada aja grup yg ngabarin </w:t>
              </w:r>
            </w:ins>
            <w:r w:rsidRPr="00244C59">
              <w:rPr>
                <w:rFonts w:ascii="Times New Roman" w:hAnsi="Times New Roman" w:cs="Times New Roman"/>
                <w:color w:val="000000"/>
                <w:sz w:val="24"/>
                <w:szCs w:val="24"/>
                <w:lang w:val="en-US"/>
              </w:rPr>
              <w:t xml:space="preserve"> </w:t>
            </w:r>
            <w:ins w:id="205" w:author="fahmi abdillah" w:date="2022-07-13T21:45:00Z">
              <w:r w:rsidRPr="00244C59">
                <w:rPr>
                  <w:rFonts w:ascii="Times New Roman" w:hAnsi="Times New Roman" w:cs="Times New Roman"/>
                  <w:color w:val="000000"/>
                  <w:sz w:val="24"/>
                  <w:szCs w:val="24"/>
                  <w:rPrChange w:id="206" w:author="fahmi abdillah" w:date="2022-07-13T21:45:00Z">
                    <w:rPr>
                      <w:rFonts w:ascii="Calibri" w:hAnsi="Calibri" w:cs="Calibri"/>
                      <w:color w:val="000000"/>
                    </w:rPr>
                  </w:rPrChange>
                </w:rPr>
                <w:t xml:space="preserve">positif, nyari obat, donar darah plasma, kritis lah sesak napas lah.. gw yg sehat jd berasa ikut sakit.. </w:t>
              </w:r>
            </w:ins>
            <w:r w:rsidRPr="00244C59">
              <w:rPr>
                <w:rFonts w:ascii="Times New Roman" w:hAnsi="Times New Roman" w:cs="Times New Roman"/>
                <w:color w:val="000000"/>
                <w:sz w:val="24"/>
                <w:szCs w:val="24"/>
                <w:lang w:val="en-US"/>
              </w:rPr>
              <w:t>“</w:t>
            </w:r>
          </w:p>
          <w:p w14:paraId="4DFB14E1" w14:textId="77777777" w:rsidR="00244C59" w:rsidRPr="00244C59" w:rsidRDefault="00244C59" w:rsidP="00244C59">
            <w:pPr>
              <w:jc w:val="both"/>
              <w:rPr>
                <w:ins w:id="207" w:author="fahmi abdillah" w:date="2022-07-13T21:45:00Z"/>
                <w:rFonts w:ascii="Times New Roman" w:hAnsi="Times New Roman" w:cs="Times New Roman"/>
                <w:sz w:val="24"/>
                <w:szCs w:val="24"/>
              </w:rPr>
            </w:pPr>
          </w:p>
        </w:tc>
      </w:tr>
    </w:tbl>
    <w:p w14:paraId="7100E47F" w14:textId="77777777" w:rsidR="00244C59" w:rsidRPr="00244C59" w:rsidRDefault="00244C59" w:rsidP="00244C59">
      <w:pPr>
        <w:pStyle w:val="ListParagraph"/>
        <w:spacing w:line="360" w:lineRule="auto"/>
        <w:ind w:left="1440"/>
        <w:jc w:val="center"/>
        <w:rPr>
          <w:rFonts w:eastAsia="Times New Roman" w:cs="Times New Roman"/>
          <w:bCs/>
          <w:szCs w:val="24"/>
          <w:lang w:val="en-US"/>
        </w:rPr>
      </w:pPr>
    </w:p>
    <w:p w14:paraId="34EB305C" w14:textId="0681E4B8" w:rsidR="00604BE4" w:rsidRPr="00244C59" w:rsidRDefault="00604BE4" w:rsidP="00604BE4">
      <w:pPr>
        <w:pStyle w:val="ListParagraph"/>
        <w:numPr>
          <w:ilvl w:val="0"/>
          <w:numId w:val="19"/>
        </w:numPr>
        <w:spacing w:line="360" w:lineRule="auto"/>
        <w:jc w:val="both"/>
        <w:rPr>
          <w:rFonts w:eastAsia="Times New Roman" w:cs="Times New Roman"/>
          <w:bCs/>
          <w:szCs w:val="24"/>
          <w:lang w:val="en-US"/>
        </w:rPr>
      </w:pPr>
      <w:r>
        <w:rPr>
          <w:rFonts w:eastAsia="Times New Roman" w:cs="Times New Roman"/>
          <w:bCs/>
          <w:i/>
          <w:iCs/>
          <w:szCs w:val="24"/>
          <w:lang w:val="en-US"/>
        </w:rPr>
        <w:t>Tokenizing</w:t>
      </w:r>
    </w:p>
    <w:p w14:paraId="0EB7A7E4" w14:textId="77777777" w:rsidR="00496E15" w:rsidRDefault="00244C59" w:rsidP="00496E15">
      <w:pPr>
        <w:pStyle w:val="ListParagraph"/>
        <w:spacing w:line="360" w:lineRule="auto"/>
        <w:ind w:left="1440" w:firstLine="720"/>
        <w:jc w:val="both"/>
        <w:rPr>
          <w:rFonts w:eastAsia="Times New Roman" w:cs="Times New Roman"/>
          <w:bCs/>
          <w:szCs w:val="24"/>
          <w:lang w:val="en-US"/>
        </w:rPr>
      </w:pPr>
      <w:r>
        <w:rPr>
          <w:rFonts w:eastAsia="Times New Roman" w:cs="Times New Roman"/>
          <w:bCs/>
          <w:szCs w:val="24"/>
          <w:lang w:val="en-US"/>
        </w:rPr>
        <w:t xml:space="preserve">Tokenizing dilakukan dengan menggunakan </w:t>
      </w:r>
      <w:r w:rsidRPr="00FB4612">
        <w:rPr>
          <w:rFonts w:eastAsia="Times New Roman" w:cs="Times New Roman"/>
          <w:bCs/>
          <w:i/>
          <w:iCs/>
          <w:szCs w:val="24"/>
          <w:lang w:val="en-US"/>
        </w:rPr>
        <w:t>library</w:t>
      </w:r>
      <w:r>
        <w:rPr>
          <w:rFonts w:eastAsia="Times New Roman" w:cs="Times New Roman"/>
          <w:bCs/>
          <w:i/>
          <w:iCs/>
          <w:szCs w:val="24"/>
          <w:lang w:val="en-US"/>
        </w:rPr>
        <w:t xml:space="preserve"> </w:t>
      </w:r>
      <w:r>
        <w:rPr>
          <w:rFonts w:eastAsia="Times New Roman" w:cs="Times New Roman"/>
          <w:bCs/>
          <w:szCs w:val="24"/>
          <w:lang w:val="en-US"/>
        </w:rPr>
        <w:t xml:space="preserve">Natural Language Toolkit berbasis Python yang tersedia pada </w:t>
      </w:r>
      <w:r>
        <w:rPr>
          <w:rFonts w:eastAsia="Times New Roman" w:cs="Times New Roman"/>
          <w:bCs/>
          <w:szCs w:val="24"/>
          <w:lang w:val="en-US"/>
        </w:rPr>
        <w:fldChar w:fldCharType="begin"/>
      </w:r>
      <w:r>
        <w:rPr>
          <w:rFonts w:eastAsia="Times New Roman" w:cs="Times New Roman"/>
          <w:bCs/>
          <w:szCs w:val="24"/>
          <w:lang w:val="en-US"/>
        </w:rPr>
        <w:instrText xml:space="preserve"> HYPERLINK "</w:instrText>
      </w:r>
      <w:r w:rsidRPr="00864449">
        <w:rPr>
          <w:rPrChange w:id="208" w:author="fahmi abdillah" w:date="2022-07-06T11:12:00Z">
            <w:rPr>
              <w:rStyle w:val="Hyperlink"/>
              <w:rFonts w:eastAsia="Times New Roman" w:cs="Times New Roman"/>
              <w:bCs/>
              <w:szCs w:val="24"/>
              <w:lang w:val="en-US"/>
            </w:rPr>
          </w:rPrChange>
        </w:rPr>
        <w:instrText>https://www.nltk.org/</w:instrText>
      </w:r>
      <w:r>
        <w:rPr>
          <w:rFonts w:eastAsia="Times New Roman" w:cs="Times New Roman"/>
          <w:bCs/>
          <w:szCs w:val="24"/>
          <w:lang w:val="en-US"/>
        </w:rPr>
        <w:instrText xml:space="preserve">" </w:instrText>
      </w:r>
      <w:r>
        <w:rPr>
          <w:rFonts w:eastAsia="Times New Roman" w:cs="Times New Roman"/>
          <w:bCs/>
          <w:szCs w:val="24"/>
          <w:lang w:val="en-US"/>
        </w:rPr>
        <w:fldChar w:fldCharType="separate"/>
      </w:r>
      <w:r w:rsidRPr="00864449">
        <w:rPr>
          <w:rStyle w:val="Hyperlink"/>
          <w:rFonts w:eastAsia="Times New Roman" w:cs="Times New Roman"/>
          <w:bCs/>
          <w:szCs w:val="24"/>
          <w:lang w:val="en-US"/>
        </w:rPr>
        <w:t>https://www.nltk.org/</w:t>
      </w:r>
      <w:r>
        <w:rPr>
          <w:rFonts w:eastAsia="Times New Roman" w:cs="Times New Roman"/>
          <w:bCs/>
          <w:szCs w:val="24"/>
          <w:lang w:val="en-US"/>
        </w:rPr>
        <w:fldChar w:fldCharType="end"/>
      </w:r>
      <w:r>
        <w:rPr>
          <w:rFonts w:eastAsia="Times New Roman" w:cs="Times New Roman"/>
          <w:bCs/>
          <w:szCs w:val="24"/>
          <w:lang w:val="en-US"/>
        </w:rPr>
        <w:t xml:space="preserve">. Data </w:t>
      </w:r>
      <w:r>
        <w:rPr>
          <w:rFonts w:eastAsia="Times New Roman" w:cs="Times New Roman"/>
          <w:bCs/>
          <w:i/>
          <w:iCs/>
          <w:szCs w:val="24"/>
          <w:lang w:val="en-US"/>
        </w:rPr>
        <w:t>tweet</w:t>
      </w:r>
      <w:r>
        <w:rPr>
          <w:rFonts w:eastAsia="Times New Roman" w:cs="Times New Roman"/>
          <w:bCs/>
          <w:szCs w:val="24"/>
          <w:lang w:val="en-US"/>
        </w:rPr>
        <w:t xml:space="preserve"> diubah menjadi kumpulan data dengan mengubah formatnya menjadi </w:t>
      </w:r>
      <w:r>
        <w:rPr>
          <w:rFonts w:eastAsia="Times New Roman" w:cs="Times New Roman"/>
          <w:bCs/>
          <w:i/>
          <w:iCs/>
          <w:szCs w:val="24"/>
          <w:lang w:val="en-US"/>
        </w:rPr>
        <w:t xml:space="preserve">Comma Separated Values </w:t>
      </w:r>
      <w:r w:rsidRPr="007A5E6E">
        <w:rPr>
          <w:rFonts w:eastAsia="Times New Roman" w:cs="Times New Roman"/>
          <w:bCs/>
          <w:szCs w:val="24"/>
          <w:lang w:val="en-US"/>
        </w:rPr>
        <w:t>(CSV)</w:t>
      </w:r>
      <w:r>
        <w:rPr>
          <w:rFonts w:eastAsia="Times New Roman" w:cs="Times New Roman"/>
          <w:bCs/>
          <w:szCs w:val="24"/>
          <w:lang w:val="en-US"/>
        </w:rPr>
        <w:t xml:space="preserve">. Kumpulan data </w:t>
      </w:r>
      <w:r>
        <w:rPr>
          <w:rFonts w:eastAsia="Times New Roman" w:cs="Times New Roman"/>
          <w:bCs/>
          <w:i/>
          <w:iCs/>
          <w:szCs w:val="24"/>
          <w:lang w:val="en-US"/>
        </w:rPr>
        <w:t>tweet</w:t>
      </w:r>
      <w:r>
        <w:rPr>
          <w:rFonts w:eastAsia="Times New Roman" w:cs="Times New Roman"/>
          <w:bCs/>
          <w:szCs w:val="24"/>
          <w:lang w:val="en-US"/>
        </w:rPr>
        <w:t xml:space="preserve"> kemudian diubah menjadi </w:t>
      </w:r>
      <w:r>
        <w:rPr>
          <w:rFonts w:eastAsia="Times New Roman" w:cs="Times New Roman"/>
          <w:bCs/>
          <w:i/>
          <w:iCs/>
          <w:szCs w:val="24"/>
          <w:lang w:val="en-US"/>
        </w:rPr>
        <w:t>corpus</w:t>
      </w:r>
      <w:r>
        <w:rPr>
          <w:rFonts w:eastAsia="Times New Roman" w:cs="Times New Roman"/>
          <w:bCs/>
          <w:szCs w:val="24"/>
          <w:lang w:val="en-US"/>
        </w:rPr>
        <w:t xml:space="preserve">. </w:t>
      </w:r>
      <w:r>
        <w:rPr>
          <w:rFonts w:eastAsia="Times New Roman" w:cs="Times New Roman"/>
          <w:bCs/>
          <w:i/>
          <w:iCs/>
          <w:szCs w:val="24"/>
          <w:lang w:val="en-US"/>
        </w:rPr>
        <w:t xml:space="preserve">Corpus </w:t>
      </w:r>
      <w:r>
        <w:rPr>
          <w:rFonts w:eastAsia="Times New Roman" w:cs="Times New Roman"/>
          <w:bCs/>
          <w:szCs w:val="24"/>
          <w:lang w:val="en-US"/>
        </w:rPr>
        <w:t>merupakan entitas yang secara konseptual mirip dengan basis data dalam penyimpanan dan pengaturan dokumen teks</w:t>
      </w:r>
      <w:del w:id="209" w:author="fahmi abdillah" w:date="2022-07-12T19:49:00Z">
        <w:r w:rsidDel="00FF79A7">
          <w:rPr>
            <w:rFonts w:eastAsia="Times New Roman" w:cs="Times New Roman"/>
            <w:bCs/>
            <w:szCs w:val="24"/>
            <w:lang w:val="en-US"/>
          </w:rPr>
          <w:delText xml:space="preserve"> </w:delText>
        </w:r>
      </w:del>
      <w:ins w:id="210" w:author="fahmi abdillah" w:date="2022-07-12T19:49:00Z">
        <w:r>
          <w:rPr>
            <w:rFonts w:eastAsia="Times New Roman" w:cs="Times New Roman"/>
            <w:bCs/>
            <w:szCs w:val="24"/>
            <w:lang w:val="en-US"/>
          </w:rPr>
          <w:t xml:space="preserve"> </w:t>
        </w:r>
        <w:r>
          <w:rPr>
            <w:rFonts w:eastAsia="Times New Roman" w:cs="Times New Roman"/>
            <w:bCs/>
            <w:szCs w:val="24"/>
            <w:lang w:val="en-US"/>
          </w:rPr>
          <w:fldChar w:fldCharType="begin" w:fldLock="1"/>
        </w:r>
      </w:ins>
      <w:r>
        <w:rPr>
          <w:rFonts w:eastAsia="Times New Roman" w:cs="Times New Roman"/>
          <w:bCs/>
          <w:szCs w:val="24"/>
          <w:lang w:val="en-US"/>
        </w:rPr>
        <w:instrText>ADDIN CSL_CITATION {"citationItems":[{"id":"ITEM-1","itemData":{"DOI":"10.18637/jss.v025.i05","ISSN":"15487660","abstract":"During the last decade text mining has become a widely used discipline utilizing statistical and machine learning methods. We present the tm package which provides a framework for text mining applications within R. We give a survey on text mining facilities in R and explain how typical application tasks can be carried out using our framework. We present techniques for count-based analysis methods, text clustering, text classification and string kernels.","author":[{"dropping-particle":"","family":"Feinerer","given":"Ingo","non-dropping-particle":"","parse-names":false,"suffix":""},{"dropping-particle":"","family":"Hornik","given":"Kurt","non-dropping-particle":"","parse-names":false,"suffix":""},{"dropping-particle":"","family":"Meyer","given":"David","non-dropping-particle":"","parse-names":false,"suffix":""}],"container-title":"Journal of Statistical Software","id":"ITEM-1","issue":"5","issued":{"date-parts":[["2008"]]},"page":"1-54","title":"Text mining infrastructure in R","type":"article-journal","volume":"25"},"uris":["http://www.mendeley.com/documents/?uuid=c9cf9163-662f-4d1a-b7f8-6d220ee5d6ea"]}],"mendeley":{"formattedCitation":"(Feinerer et al., 2008)","plainTextFormattedCitation":"(Feinerer et al., 2008)","previouslyFormattedCitation":"(Feinerer et al., 2008)"},"properties":{"noteIndex":0},"schema":"https://github.com/citation-style-language/schema/raw/master/csl-citation.json"}</w:instrText>
      </w:r>
      <w:r>
        <w:rPr>
          <w:rFonts w:eastAsia="Times New Roman" w:cs="Times New Roman"/>
          <w:bCs/>
          <w:szCs w:val="24"/>
          <w:lang w:val="en-US"/>
        </w:rPr>
        <w:fldChar w:fldCharType="separate"/>
      </w:r>
      <w:r w:rsidRPr="00FF79A7">
        <w:rPr>
          <w:rFonts w:eastAsia="Times New Roman" w:cs="Times New Roman"/>
          <w:bCs/>
          <w:noProof/>
          <w:szCs w:val="24"/>
          <w:lang w:val="en-US"/>
        </w:rPr>
        <w:t>(Feinerer et al., 2008)</w:t>
      </w:r>
      <w:ins w:id="211" w:author="fahmi abdillah" w:date="2022-07-12T19:49:00Z">
        <w:r>
          <w:rPr>
            <w:rFonts w:eastAsia="Times New Roman" w:cs="Times New Roman"/>
            <w:bCs/>
            <w:szCs w:val="24"/>
            <w:lang w:val="en-US"/>
          </w:rPr>
          <w:fldChar w:fldCharType="end"/>
        </w:r>
      </w:ins>
      <w:del w:id="212" w:author="fahmi abdillah" w:date="2022-07-12T19:49:00Z">
        <w:r w:rsidDel="00FF79A7">
          <w:rPr>
            <w:rFonts w:eastAsia="Times New Roman" w:cs="Times New Roman"/>
            <w:bCs/>
            <w:szCs w:val="24"/>
            <w:lang w:val="en-US"/>
          </w:rPr>
          <w:delText>(</w:delText>
        </w:r>
        <w:r w:rsidRPr="007A5E6E" w:rsidDel="00FF79A7">
          <w:rPr>
            <w:rFonts w:eastAsia="Times New Roman" w:cs="Times New Roman"/>
            <w:bCs/>
            <w:szCs w:val="24"/>
            <w:lang w:val="en-US"/>
          </w:rPr>
          <w:delText>Feinerer</w:delText>
        </w:r>
        <w:r w:rsidDel="00FF79A7">
          <w:rPr>
            <w:rFonts w:eastAsia="Times New Roman" w:cs="Times New Roman"/>
            <w:bCs/>
            <w:szCs w:val="24"/>
            <w:lang w:val="en-US"/>
          </w:rPr>
          <w:delText xml:space="preserve"> </w:delText>
        </w:r>
        <w:r w:rsidDel="00FF79A7">
          <w:rPr>
            <w:rFonts w:eastAsia="Times New Roman" w:cs="Times New Roman"/>
            <w:bCs/>
            <w:i/>
            <w:iCs/>
            <w:szCs w:val="24"/>
            <w:lang w:val="en-US"/>
          </w:rPr>
          <w:delText>et al. 2008</w:delText>
        </w:r>
        <w:r w:rsidDel="00FF79A7">
          <w:rPr>
            <w:rFonts w:eastAsia="Times New Roman" w:cs="Times New Roman"/>
            <w:bCs/>
            <w:szCs w:val="24"/>
            <w:lang w:val="en-US"/>
          </w:rPr>
          <w:delText>)</w:delText>
        </w:r>
      </w:del>
      <w:r>
        <w:rPr>
          <w:rFonts w:eastAsia="Times New Roman" w:cs="Times New Roman"/>
          <w:bCs/>
          <w:szCs w:val="24"/>
          <w:lang w:val="en-US"/>
        </w:rPr>
        <w:t xml:space="preserve">. Semua huruf pada </w:t>
      </w:r>
      <w:r>
        <w:rPr>
          <w:rFonts w:eastAsia="Times New Roman" w:cs="Times New Roman"/>
          <w:bCs/>
          <w:i/>
          <w:iCs/>
          <w:szCs w:val="24"/>
          <w:lang w:val="en-US"/>
        </w:rPr>
        <w:t>corpus</w:t>
      </w:r>
      <w:r>
        <w:rPr>
          <w:rFonts w:eastAsia="Times New Roman" w:cs="Times New Roman"/>
          <w:bCs/>
          <w:szCs w:val="24"/>
          <w:lang w:val="en-US"/>
        </w:rPr>
        <w:t xml:space="preserve"> telah menjadi huruf kecil. Contoh data </w:t>
      </w:r>
      <w:r>
        <w:rPr>
          <w:rFonts w:eastAsia="Times New Roman" w:cs="Times New Roman"/>
          <w:bCs/>
          <w:i/>
          <w:iCs/>
          <w:szCs w:val="24"/>
          <w:lang w:val="en-US"/>
        </w:rPr>
        <w:t>tweet</w:t>
      </w:r>
      <w:r>
        <w:rPr>
          <w:rFonts w:eastAsia="Times New Roman" w:cs="Times New Roman"/>
          <w:bCs/>
          <w:szCs w:val="24"/>
          <w:lang w:val="en-US"/>
        </w:rPr>
        <w:t xml:space="preserve"> sebelum dan sesudah proses </w:t>
      </w:r>
      <w:r>
        <w:rPr>
          <w:rFonts w:eastAsia="Times New Roman" w:cs="Times New Roman"/>
          <w:bCs/>
          <w:i/>
          <w:iCs/>
          <w:szCs w:val="24"/>
          <w:lang w:val="en-US"/>
        </w:rPr>
        <w:t>tokenizing</w:t>
      </w:r>
      <w:r>
        <w:rPr>
          <w:rFonts w:eastAsia="Times New Roman" w:cs="Times New Roman"/>
          <w:bCs/>
          <w:szCs w:val="24"/>
          <w:lang w:val="en-US"/>
        </w:rPr>
        <w:t xml:space="preserve"> dapat dilihat pada </w:t>
      </w:r>
      <w:ins w:id="213" w:author="fahmi abdillah" w:date="2022-07-13T21:45:00Z">
        <w:r>
          <w:rPr>
            <w:rFonts w:eastAsia="Times New Roman" w:cs="Times New Roman"/>
            <w:bCs/>
            <w:szCs w:val="24"/>
            <w:lang w:val="en-US"/>
          </w:rPr>
          <w:t xml:space="preserve">Tabel </w:t>
        </w:r>
      </w:ins>
      <w:ins w:id="214" w:author="fahmi abdillah" w:date="2022-07-13T21:47:00Z">
        <w:r>
          <w:rPr>
            <w:rFonts w:eastAsia="Times New Roman" w:cs="Times New Roman"/>
            <w:bCs/>
            <w:szCs w:val="24"/>
            <w:lang w:val="en-US"/>
          </w:rPr>
          <w:t>3.</w:t>
        </w:r>
      </w:ins>
      <w:ins w:id="215" w:author="fahmi abdillah" w:date="2022-07-13T23:31:00Z">
        <w:r>
          <w:rPr>
            <w:rFonts w:eastAsia="Times New Roman" w:cs="Times New Roman"/>
            <w:bCs/>
            <w:szCs w:val="24"/>
            <w:lang w:val="en-US"/>
          </w:rPr>
          <w:t>2.</w:t>
        </w:r>
      </w:ins>
    </w:p>
    <w:p w14:paraId="50C10EFF" w14:textId="6C4EA1E7" w:rsidR="00244C59" w:rsidRPr="00496E15" w:rsidRDefault="00496E15" w:rsidP="00496E15">
      <w:pPr>
        <w:pStyle w:val="Caption"/>
        <w:jc w:val="center"/>
        <w:rPr>
          <w:rFonts w:ascii="Times New Roman" w:eastAsia="Times New Roman" w:hAnsi="Times New Roman" w:cs="Times New Roman"/>
          <w:b/>
          <w:bCs/>
          <w:i w:val="0"/>
          <w:iCs w:val="0"/>
          <w:color w:val="auto"/>
          <w:sz w:val="24"/>
          <w:szCs w:val="24"/>
          <w:lang w:val="en-US"/>
        </w:rPr>
      </w:pPr>
      <w:bookmarkStart w:id="216" w:name="_Toc149217261"/>
      <w:r w:rsidRPr="00496E15">
        <w:rPr>
          <w:rFonts w:ascii="Times New Roman" w:hAnsi="Times New Roman" w:cs="Times New Roman"/>
          <w:b/>
          <w:bCs/>
          <w:i w:val="0"/>
          <w:iCs w:val="0"/>
          <w:color w:val="auto"/>
          <w:sz w:val="24"/>
          <w:szCs w:val="24"/>
        </w:rPr>
        <w:t>Tabel 3.</w:t>
      </w:r>
      <w:r w:rsidRPr="00496E15">
        <w:rPr>
          <w:rFonts w:ascii="Times New Roman" w:hAnsi="Times New Roman" w:cs="Times New Roman"/>
          <w:b/>
          <w:bCs/>
          <w:i w:val="0"/>
          <w:iCs w:val="0"/>
          <w:color w:val="auto"/>
          <w:sz w:val="24"/>
          <w:szCs w:val="24"/>
        </w:rPr>
        <w:fldChar w:fldCharType="begin"/>
      </w:r>
      <w:r w:rsidRPr="00496E15">
        <w:rPr>
          <w:rFonts w:ascii="Times New Roman" w:hAnsi="Times New Roman" w:cs="Times New Roman"/>
          <w:b/>
          <w:bCs/>
          <w:i w:val="0"/>
          <w:iCs w:val="0"/>
          <w:color w:val="auto"/>
          <w:sz w:val="24"/>
          <w:szCs w:val="24"/>
        </w:rPr>
        <w:instrText xml:space="preserve"> SEQ Tabel_3. \* ARABIC </w:instrText>
      </w:r>
      <w:r w:rsidRPr="00496E15">
        <w:rPr>
          <w:rFonts w:ascii="Times New Roman" w:hAnsi="Times New Roman" w:cs="Times New Roman"/>
          <w:b/>
          <w:bCs/>
          <w:i w:val="0"/>
          <w:iCs w:val="0"/>
          <w:color w:val="auto"/>
          <w:sz w:val="24"/>
          <w:szCs w:val="24"/>
        </w:rPr>
        <w:fldChar w:fldCharType="separate"/>
      </w:r>
      <w:r w:rsidR="00A164B2">
        <w:rPr>
          <w:rFonts w:ascii="Times New Roman" w:hAnsi="Times New Roman" w:cs="Times New Roman"/>
          <w:b/>
          <w:bCs/>
          <w:i w:val="0"/>
          <w:iCs w:val="0"/>
          <w:noProof/>
          <w:color w:val="auto"/>
          <w:sz w:val="24"/>
          <w:szCs w:val="24"/>
        </w:rPr>
        <w:t>2</w:t>
      </w:r>
      <w:r w:rsidRPr="00496E15">
        <w:rPr>
          <w:rFonts w:ascii="Times New Roman" w:hAnsi="Times New Roman" w:cs="Times New Roman"/>
          <w:b/>
          <w:bCs/>
          <w:i w:val="0"/>
          <w:iCs w:val="0"/>
          <w:color w:val="auto"/>
          <w:sz w:val="24"/>
          <w:szCs w:val="24"/>
        </w:rPr>
        <w:fldChar w:fldCharType="end"/>
      </w:r>
      <w:r w:rsidRPr="00496E15">
        <w:rPr>
          <w:rFonts w:ascii="Times New Roman" w:hAnsi="Times New Roman" w:cs="Times New Roman"/>
          <w:b/>
          <w:bCs/>
          <w:i w:val="0"/>
          <w:iCs w:val="0"/>
          <w:color w:val="auto"/>
          <w:sz w:val="24"/>
          <w:szCs w:val="24"/>
          <w:lang w:val="id-ID"/>
        </w:rPr>
        <w:t xml:space="preserve"> </w:t>
      </w:r>
      <w:r w:rsidR="00244C59" w:rsidRPr="00496E15">
        <w:rPr>
          <w:rFonts w:ascii="Times New Roman" w:eastAsia="Times New Roman" w:hAnsi="Times New Roman" w:cs="Times New Roman"/>
          <w:b/>
          <w:bCs/>
          <w:i w:val="0"/>
          <w:iCs w:val="0"/>
          <w:color w:val="auto"/>
          <w:sz w:val="24"/>
          <w:szCs w:val="24"/>
          <w:lang w:val="en-US"/>
        </w:rPr>
        <w:t>Contoh Tokenizing</w:t>
      </w:r>
      <w:bookmarkEnd w:id="216"/>
    </w:p>
    <w:tbl>
      <w:tblPr>
        <w:tblStyle w:val="TableGrid"/>
        <w:tblW w:w="7370" w:type="dxa"/>
        <w:tblInd w:w="566" w:type="dxa"/>
        <w:tblLook w:val="04A0" w:firstRow="1" w:lastRow="0" w:firstColumn="1" w:lastColumn="0" w:noHBand="0" w:noVBand="1"/>
      </w:tblPr>
      <w:tblGrid>
        <w:gridCol w:w="3410"/>
        <w:gridCol w:w="3960"/>
      </w:tblGrid>
      <w:tr w:rsidR="00244C59" w:rsidRPr="00244C59" w14:paraId="16295D4C" w14:textId="77777777" w:rsidTr="00244C59">
        <w:trPr>
          <w:ins w:id="217" w:author="fahmi abdillah" w:date="2022-07-13T21:45:00Z"/>
        </w:trPr>
        <w:tc>
          <w:tcPr>
            <w:tcW w:w="3410" w:type="dxa"/>
          </w:tcPr>
          <w:p w14:paraId="245CF22E" w14:textId="77777777" w:rsidR="00244C59" w:rsidRPr="00244C59" w:rsidRDefault="00244C59">
            <w:pPr>
              <w:jc w:val="center"/>
              <w:rPr>
                <w:ins w:id="218" w:author="fahmi abdillah" w:date="2022-07-13T21:45:00Z"/>
                <w:rFonts w:ascii="Times New Roman" w:hAnsi="Times New Roman" w:cs="Times New Roman"/>
                <w:b/>
                <w:bCs/>
                <w:sz w:val="24"/>
                <w:szCs w:val="24"/>
                <w:rPrChange w:id="219" w:author="fahmi abdillah" w:date="2022-07-13T21:49:00Z">
                  <w:rPr>
                    <w:ins w:id="220" w:author="fahmi abdillah" w:date="2022-07-13T21:45:00Z"/>
                  </w:rPr>
                </w:rPrChange>
              </w:rPr>
              <w:pPrChange w:id="221" w:author="fahmi abdillah" w:date="2022-07-13T21:49:00Z">
                <w:pPr/>
              </w:pPrChange>
            </w:pPr>
            <w:ins w:id="222" w:author="fahmi abdillah" w:date="2022-07-13T21:45:00Z">
              <w:r w:rsidRPr="00244C59">
                <w:rPr>
                  <w:rFonts w:ascii="Times New Roman" w:hAnsi="Times New Roman" w:cs="Times New Roman"/>
                  <w:b/>
                  <w:bCs/>
                  <w:sz w:val="24"/>
                  <w:szCs w:val="24"/>
                  <w:rPrChange w:id="223" w:author="fahmi abdillah" w:date="2022-07-13T21:49:00Z">
                    <w:rPr/>
                  </w:rPrChange>
                </w:rPr>
                <w:t>Data awal</w:t>
              </w:r>
            </w:ins>
          </w:p>
        </w:tc>
        <w:tc>
          <w:tcPr>
            <w:tcW w:w="3960" w:type="dxa"/>
          </w:tcPr>
          <w:p w14:paraId="1CC3949F" w14:textId="77777777" w:rsidR="00244C59" w:rsidRPr="00244C59" w:rsidRDefault="00244C59">
            <w:pPr>
              <w:jc w:val="center"/>
              <w:rPr>
                <w:ins w:id="224" w:author="fahmi abdillah" w:date="2022-07-13T21:45:00Z"/>
                <w:rFonts w:ascii="Times New Roman" w:hAnsi="Times New Roman" w:cs="Times New Roman"/>
                <w:b/>
                <w:bCs/>
                <w:sz w:val="24"/>
                <w:szCs w:val="24"/>
                <w:rPrChange w:id="225" w:author="fahmi abdillah" w:date="2022-07-13T21:49:00Z">
                  <w:rPr>
                    <w:ins w:id="226" w:author="fahmi abdillah" w:date="2022-07-13T21:45:00Z"/>
                  </w:rPr>
                </w:rPrChange>
              </w:rPr>
              <w:pPrChange w:id="227" w:author="fahmi abdillah" w:date="2022-07-13T21:49:00Z">
                <w:pPr/>
              </w:pPrChange>
            </w:pPr>
            <w:ins w:id="228" w:author="fahmi abdillah" w:date="2022-07-13T21:45:00Z">
              <w:r w:rsidRPr="00244C59">
                <w:rPr>
                  <w:rFonts w:ascii="Times New Roman" w:hAnsi="Times New Roman" w:cs="Times New Roman"/>
                  <w:b/>
                  <w:bCs/>
                  <w:sz w:val="24"/>
                  <w:szCs w:val="24"/>
                  <w:rPrChange w:id="229" w:author="fahmi abdillah" w:date="2022-07-13T21:49:00Z">
                    <w:rPr/>
                  </w:rPrChange>
                </w:rPr>
                <w:t>Data akhir</w:t>
              </w:r>
            </w:ins>
          </w:p>
        </w:tc>
      </w:tr>
      <w:tr w:rsidR="00244C59" w:rsidRPr="00244C59" w14:paraId="50DB066D" w14:textId="77777777" w:rsidTr="00244C59">
        <w:trPr>
          <w:ins w:id="230" w:author="fahmi abdillah" w:date="2022-07-13T21:45:00Z"/>
        </w:trPr>
        <w:tc>
          <w:tcPr>
            <w:tcW w:w="3410" w:type="dxa"/>
          </w:tcPr>
          <w:p w14:paraId="4BECF5AA" w14:textId="77777777" w:rsidR="00244C59" w:rsidRPr="00244C59" w:rsidRDefault="00244C59" w:rsidP="00244C59">
            <w:pPr>
              <w:rPr>
                <w:ins w:id="231" w:author="fahmi abdillah" w:date="2022-07-13T21:45:00Z"/>
                <w:rFonts w:ascii="Times New Roman" w:hAnsi="Times New Roman" w:cs="Times New Roman"/>
                <w:color w:val="000000"/>
                <w:sz w:val="24"/>
                <w:szCs w:val="24"/>
                <w:rPrChange w:id="232" w:author="fahmi abdillah" w:date="2022-07-13T21:45:00Z">
                  <w:rPr>
                    <w:ins w:id="233" w:author="fahmi abdillah" w:date="2022-07-13T21:45:00Z"/>
                    <w:rFonts w:ascii="Calibri" w:hAnsi="Calibri" w:cs="Calibri"/>
                    <w:color w:val="000000"/>
                  </w:rPr>
                </w:rPrChange>
              </w:rPr>
            </w:pPr>
            <w:ins w:id="234" w:author="fahmi abdillah" w:date="2022-07-13T21:45:00Z">
              <w:r w:rsidRPr="00244C59">
                <w:rPr>
                  <w:rFonts w:ascii="Times New Roman" w:hAnsi="Times New Roman" w:cs="Times New Roman"/>
                  <w:color w:val="000000"/>
                  <w:sz w:val="24"/>
                  <w:szCs w:val="24"/>
                  <w:rPrChange w:id="235" w:author="fahmi abdillah" w:date="2022-07-13T21:45:00Z">
                    <w:rPr>
                      <w:rFonts w:ascii="Calibri" w:hAnsi="Calibri" w:cs="Calibri"/>
                      <w:color w:val="000000"/>
                    </w:rPr>
                  </w:rPrChange>
                </w:rPr>
                <w:t>dr. Erlina menyarankan agar pasien Covid-19 selalu memantau frekuensi napas agar bisa mengetahui tanda sesak napas - #Sains https://t.co/mxpV2xCBBP</w:t>
              </w:r>
            </w:ins>
          </w:p>
          <w:p w14:paraId="5C99586B" w14:textId="77777777" w:rsidR="00244C59" w:rsidRPr="00244C59" w:rsidRDefault="00244C59" w:rsidP="00244C59">
            <w:pPr>
              <w:rPr>
                <w:ins w:id="236" w:author="fahmi abdillah" w:date="2022-07-13T21:45:00Z"/>
                <w:rFonts w:ascii="Times New Roman" w:hAnsi="Times New Roman" w:cs="Times New Roman"/>
                <w:sz w:val="24"/>
                <w:szCs w:val="24"/>
              </w:rPr>
            </w:pPr>
          </w:p>
        </w:tc>
        <w:tc>
          <w:tcPr>
            <w:tcW w:w="3960" w:type="dxa"/>
          </w:tcPr>
          <w:p w14:paraId="01E1DCAA" w14:textId="77777777" w:rsidR="00244C59" w:rsidRPr="00244C59" w:rsidRDefault="00244C59" w:rsidP="00244C59">
            <w:pPr>
              <w:jc w:val="both"/>
              <w:rPr>
                <w:ins w:id="237" w:author="fahmi abdillah" w:date="2022-07-13T21:45:00Z"/>
                <w:rFonts w:ascii="Times New Roman" w:hAnsi="Times New Roman" w:cs="Times New Roman"/>
                <w:sz w:val="24"/>
                <w:szCs w:val="24"/>
              </w:rPr>
            </w:pPr>
            <w:ins w:id="238" w:author="fahmi abdillah" w:date="2022-07-13T21:45:00Z">
              <w:r w:rsidRPr="00244C59">
                <w:rPr>
                  <w:rFonts w:ascii="Times New Roman" w:hAnsi="Times New Roman" w:cs="Times New Roman"/>
                  <w:sz w:val="24"/>
                  <w:szCs w:val="24"/>
                </w:rPr>
                <w:t>“dr”, “erlina”, “menyarankan”, “agar”, “pasien”, “covid19”, “selalu”, “memantau”, “frekuensi”, “napas”, “agar”, “bisa”, “mengetahui”, “tanda”, “sesak”, “napas”</w:t>
              </w:r>
            </w:ins>
          </w:p>
        </w:tc>
      </w:tr>
      <w:tr w:rsidR="00244C59" w:rsidRPr="00244C59" w14:paraId="6E9BBF71" w14:textId="77777777" w:rsidTr="00244C59">
        <w:trPr>
          <w:ins w:id="239" w:author="fahmi abdillah" w:date="2022-07-13T21:45:00Z"/>
        </w:trPr>
        <w:tc>
          <w:tcPr>
            <w:tcW w:w="3410" w:type="dxa"/>
          </w:tcPr>
          <w:p w14:paraId="7D9264EE" w14:textId="77777777" w:rsidR="00244C59" w:rsidRPr="00244C59" w:rsidRDefault="00244C59" w:rsidP="00244C59">
            <w:pPr>
              <w:rPr>
                <w:ins w:id="240" w:author="fahmi abdillah" w:date="2022-07-13T21:45:00Z"/>
                <w:rFonts w:ascii="Times New Roman" w:hAnsi="Times New Roman" w:cs="Times New Roman"/>
                <w:color w:val="000000"/>
                <w:sz w:val="24"/>
                <w:szCs w:val="24"/>
                <w:rPrChange w:id="241" w:author="fahmi abdillah" w:date="2022-07-13T21:45:00Z">
                  <w:rPr>
                    <w:ins w:id="242" w:author="fahmi abdillah" w:date="2022-07-13T21:45:00Z"/>
                    <w:rFonts w:ascii="Calibri" w:hAnsi="Calibri" w:cs="Calibri"/>
                    <w:color w:val="000000"/>
                  </w:rPr>
                </w:rPrChange>
              </w:rPr>
            </w:pPr>
            <w:ins w:id="243" w:author="fahmi abdillah" w:date="2022-07-13T21:45:00Z">
              <w:r w:rsidRPr="00244C59">
                <w:rPr>
                  <w:rFonts w:ascii="Times New Roman" w:hAnsi="Times New Roman" w:cs="Times New Roman"/>
                  <w:color w:val="000000"/>
                  <w:sz w:val="24"/>
                  <w:szCs w:val="24"/>
                  <w:rPrChange w:id="244" w:author="fahmi abdillah" w:date="2022-07-13T21:45:00Z">
                    <w:rPr>
                      <w:rFonts w:ascii="Calibri" w:hAnsi="Calibri" w:cs="Calibri"/>
                      <w:color w:val="000000"/>
                    </w:rPr>
                  </w:rPrChange>
                </w:rPr>
                <w:t>kyk ga sanggup pegang hp lamaÂ².. liat twitter pd nyari oksigen trs kamar RS, di WA juga tiap hr ada aja grup yg ngabarin  positif, nyari obat, donar darah plasma, kritis lah sesak napas lah.. gw yg sehat jd berasa ikut sakit.. ðŸ˜µ</w:t>
              </w:r>
            </w:ins>
          </w:p>
          <w:p w14:paraId="7436ED6D" w14:textId="77777777" w:rsidR="00244C59" w:rsidRPr="00244C59" w:rsidRDefault="00244C59" w:rsidP="00244C59">
            <w:pPr>
              <w:rPr>
                <w:ins w:id="245" w:author="fahmi abdillah" w:date="2022-07-13T21:45:00Z"/>
                <w:rFonts w:ascii="Times New Roman" w:hAnsi="Times New Roman" w:cs="Times New Roman"/>
                <w:sz w:val="24"/>
                <w:szCs w:val="24"/>
              </w:rPr>
            </w:pPr>
          </w:p>
        </w:tc>
        <w:tc>
          <w:tcPr>
            <w:tcW w:w="3960" w:type="dxa"/>
          </w:tcPr>
          <w:p w14:paraId="7A3F6F3F" w14:textId="77777777" w:rsidR="00244C59" w:rsidRPr="00244C59" w:rsidRDefault="00244C59" w:rsidP="00244C59">
            <w:pPr>
              <w:jc w:val="both"/>
              <w:rPr>
                <w:ins w:id="246" w:author="fahmi abdillah" w:date="2022-07-13T21:45:00Z"/>
                <w:rFonts w:ascii="Times New Roman" w:hAnsi="Times New Roman" w:cs="Times New Roman"/>
                <w:sz w:val="24"/>
                <w:szCs w:val="24"/>
              </w:rPr>
            </w:pPr>
            <w:ins w:id="247" w:author="fahmi abdillah" w:date="2022-07-13T21:45:00Z">
              <w:r w:rsidRPr="00244C59">
                <w:rPr>
                  <w:rFonts w:ascii="Times New Roman" w:hAnsi="Times New Roman" w:cs="Times New Roman"/>
                  <w:sz w:val="24"/>
                  <w:szCs w:val="24"/>
                </w:rPr>
                <w:t>“kyk”,  “ga”,  “sanggup”,  “pegang”,  “hp”,  “lama”, “liat”,  “twitter”,  “pd”,  “nyari”,  “oksigen”,  “trs”,  “kamar”,  “RS”, “di”,  “WA”,  “juga”,  “tiap”,  “hr”,  “ada”,  “aja”, “grup”,  “yg”,  “ngabarin”,  “positif”,   “nyari”,  “obat”, “donar”,  “darah”,  “plasma”,  “kritis”,  “lah”,  “sesak”,  “napas”,  “lah”,  “gw”,  “yg”,  “sehat”,  “jd”,  “berasa”,  “ikut”,  “sakit”</w:t>
              </w:r>
            </w:ins>
          </w:p>
        </w:tc>
      </w:tr>
    </w:tbl>
    <w:p w14:paraId="2426D3B8" w14:textId="5692F45B" w:rsidR="00604BE4" w:rsidRDefault="00604BE4" w:rsidP="00604BE4">
      <w:pPr>
        <w:pStyle w:val="ListParagraph"/>
        <w:numPr>
          <w:ilvl w:val="0"/>
          <w:numId w:val="19"/>
        </w:numPr>
        <w:spacing w:line="360" w:lineRule="auto"/>
        <w:jc w:val="both"/>
        <w:rPr>
          <w:rFonts w:eastAsia="Times New Roman" w:cs="Times New Roman"/>
          <w:bCs/>
          <w:szCs w:val="24"/>
          <w:lang w:val="en-US"/>
        </w:rPr>
      </w:pPr>
      <w:r>
        <w:rPr>
          <w:rFonts w:eastAsia="Times New Roman" w:cs="Times New Roman"/>
          <w:bCs/>
          <w:szCs w:val="24"/>
          <w:lang w:val="en-US"/>
        </w:rPr>
        <w:lastRenderedPageBreak/>
        <w:t>Normalisasi Kata</w:t>
      </w:r>
    </w:p>
    <w:p w14:paraId="5EB527CA" w14:textId="73E78644" w:rsidR="00244C59" w:rsidRDefault="00244C59" w:rsidP="00244C59">
      <w:pPr>
        <w:pStyle w:val="ListParagraph"/>
        <w:spacing w:line="360" w:lineRule="auto"/>
        <w:ind w:left="1440" w:firstLine="720"/>
        <w:jc w:val="both"/>
        <w:rPr>
          <w:rFonts w:eastAsia="Times New Roman" w:cs="Times New Roman"/>
          <w:bCs/>
          <w:szCs w:val="24"/>
          <w:lang w:val="en-US"/>
        </w:rPr>
      </w:pPr>
      <w:r w:rsidRPr="00244C59">
        <w:rPr>
          <w:rFonts w:eastAsia="Times New Roman" w:cs="Times New Roman"/>
          <w:bCs/>
          <w:szCs w:val="24"/>
          <w:lang w:val="en-US"/>
        </w:rPr>
        <w:t>Normalisasi kata adalah proses pengolahan susunan kata agar didapatkan kata tersebut menjadi baku meskipun terdapat susunan karakter yang berbeda (Manning et al. 2009). Dalam penelusuran kata di media sosial didapatkan banyak kata yang tidak baku. Maka, tahap ini dilakukan normalisasi dengan cara mengumpulkan pada library tertentu dan membuat kode pencocokan kata baku dengan kata yang telah didapatkan pada saat scraping. Kumpulan kata baku ini disimpan pada sebuah file csv. Contoh data tweet sebelum dan sesudah normalisasi kata dapat dilihat pada Tabel 3.3</w:t>
      </w:r>
    </w:p>
    <w:p w14:paraId="1416E055" w14:textId="3A588544" w:rsidR="00244C59" w:rsidRPr="008B3469" w:rsidRDefault="008B3469" w:rsidP="008B3469">
      <w:pPr>
        <w:pStyle w:val="Caption"/>
        <w:jc w:val="center"/>
        <w:rPr>
          <w:rFonts w:ascii="Times New Roman" w:eastAsia="Times New Roman" w:hAnsi="Times New Roman" w:cs="Times New Roman"/>
          <w:b/>
          <w:bCs/>
          <w:i w:val="0"/>
          <w:iCs w:val="0"/>
          <w:color w:val="auto"/>
          <w:sz w:val="24"/>
          <w:szCs w:val="36"/>
          <w:lang w:val="en-US"/>
        </w:rPr>
      </w:pPr>
      <w:bookmarkStart w:id="248" w:name="_Toc149217262"/>
      <w:r w:rsidRPr="008B3469">
        <w:rPr>
          <w:rFonts w:ascii="Times New Roman" w:hAnsi="Times New Roman" w:cs="Times New Roman"/>
          <w:b/>
          <w:bCs/>
          <w:i w:val="0"/>
          <w:iCs w:val="0"/>
          <w:color w:val="auto"/>
          <w:sz w:val="24"/>
          <w:szCs w:val="24"/>
        </w:rPr>
        <w:t>Tabel 3.</w:t>
      </w:r>
      <w:r w:rsidRPr="008B3469">
        <w:rPr>
          <w:rFonts w:ascii="Times New Roman" w:hAnsi="Times New Roman" w:cs="Times New Roman"/>
          <w:b/>
          <w:bCs/>
          <w:i w:val="0"/>
          <w:iCs w:val="0"/>
          <w:color w:val="auto"/>
          <w:sz w:val="24"/>
          <w:szCs w:val="24"/>
        </w:rPr>
        <w:fldChar w:fldCharType="begin"/>
      </w:r>
      <w:r w:rsidRPr="008B3469">
        <w:rPr>
          <w:rFonts w:ascii="Times New Roman" w:hAnsi="Times New Roman" w:cs="Times New Roman"/>
          <w:b/>
          <w:bCs/>
          <w:i w:val="0"/>
          <w:iCs w:val="0"/>
          <w:color w:val="auto"/>
          <w:sz w:val="24"/>
          <w:szCs w:val="24"/>
        </w:rPr>
        <w:instrText xml:space="preserve"> SEQ Tabel_3. \* ARABIC </w:instrText>
      </w:r>
      <w:r w:rsidRPr="008B3469">
        <w:rPr>
          <w:rFonts w:ascii="Times New Roman" w:hAnsi="Times New Roman" w:cs="Times New Roman"/>
          <w:b/>
          <w:bCs/>
          <w:i w:val="0"/>
          <w:iCs w:val="0"/>
          <w:color w:val="auto"/>
          <w:sz w:val="24"/>
          <w:szCs w:val="24"/>
        </w:rPr>
        <w:fldChar w:fldCharType="separate"/>
      </w:r>
      <w:r w:rsidR="00A164B2">
        <w:rPr>
          <w:rFonts w:ascii="Times New Roman" w:hAnsi="Times New Roman" w:cs="Times New Roman"/>
          <w:b/>
          <w:bCs/>
          <w:i w:val="0"/>
          <w:iCs w:val="0"/>
          <w:noProof/>
          <w:color w:val="auto"/>
          <w:sz w:val="24"/>
          <w:szCs w:val="24"/>
        </w:rPr>
        <w:t>3</w:t>
      </w:r>
      <w:r w:rsidRPr="008B3469">
        <w:rPr>
          <w:rFonts w:ascii="Times New Roman" w:hAnsi="Times New Roman" w:cs="Times New Roman"/>
          <w:b/>
          <w:bCs/>
          <w:i w:val="0"/>
          <w:iCs w:val="0"/>
          <w:color w:val="auto"/>
          <w:sz w:val="24"/>
          <w:szCs w:val="24"/>
        </w:rPr>
        <w:fldChar w:fldCharType="end"/>
      </w:r>
      <w:r w:rsidRPr="008B3469">
        <w:rPr>
          <w:rFonts w:ascii="Times New Roman" w:hAnsi="Times New Roman" w:cs="Times New Roman"/>
          <w:b/>
          <w:bCs/>
          <w:i w:val="0"/>
          <w:iCs w:val="0"/>
          <w:color w:val="auto"/>
          <w:sz w:val="24"/>
          <w:szCs w:val="24"/>
          <w:lang w:val="id-ID"/>
        </w:rPr>
        <w:t xml:space="preserve"> </w:t>
      </w:r>
      <w:r w:rsidR="00244C59" w:rsidRPr="008B3469">
        <w:rPr>
          <w:rFonts w:ascii="Times New Roman" w:eastAsia="Times New Roman" w:hAnsi="Times New Roman" w:cs="Times New Roman"/>
          <w:b/>
          <w:bCs/>
          <w:i w:val="0"/>
          <w:iCs w:val="0"/>
          <w:color w:val="auto"/>
          <w:sz w:val="24"/>
          <w:szCs w:val="36"/>
          <w:lang w:val="en-US"/>
        </w:rPr>
        <w:t>Contoh Normalisasi Kata</w:t>
      </w:r>
      <w:bookmarkEnd w:id="248"/>
    </w:p>
    <w:tbl>
      <w:tblPr>
        <w:tblStyle w:val="TableGrid"/>
        <w:tblW w:w="7930" w:type="dxa"/>
        <w:tblInd w:w="559" w:type="dxa"/>
        <w:tblLook w:val="04A0" w:firstRow="1" w:lastRow="0" w:firstColumn="1" w:lastColumn="0" w:noHBand="0" w:noVBand="1"/>
      </w:tblPr>
      <w:tblGrid>
        <w:gridCol w:w="3965"/>
        <w:gridCol w:w="3965"/>
      </w:tblGrid>
      <w:tr w:rsidR="00244C59" w:rsidRPr="00244C59" w14:paraId="78604E45" w14:textId="77777777" w:rsidTr="00244C59">
        <w:trPr>
          <w:ins w:id="249" w:author="fahmi abdillah" w:date="2022-07-13T21:51:00Z"/>
        </w:trPr>
        <w:tc>
          <w:tcPr>
            <w:tcW w:w="3965" w:type="dxa"/>
          </w:tcPr>
          <w:p w14:paraId="178A3652" w14:textId="77777777" w:rsidR="00244C59" w:rsidRPr="00244C59" w:rsidRDefault="00244C59" w:rsidP="00244C59">
            <w:pPr>
              <w:jc w:val="center"/>
              <w:rPr>
                <w:ins w:id="250" w:author="fahmi abdillah" w:date="2022-07-13T21:51:00Z"/>
                <w:rFonts w:ascii="Times New Roman" w:hAnsi="Times New Roman" w:cs="Times New Roman"/>
                <w:b/>
                <w:bCs/>
                <w:sz w:val="24"/>
                <w:szCs w:val="24"/>
              </w:rPr>
            </w:pPr>
            <w:ins w:id="251" w:author="fahmi abdillah" w:date="2022-07-13T21:51:00Z">
              <w:r w:rsidRPr="00244C59">
                <w:rPr>
                  <w:rFonts w:ascii="Times New Roman" w:hAnsi="Times New Roman" w:cs="Times New Roman"/>
                  <w:b/>
                  <w:bCs/>
                  <w:sz w:val="24"/>
                  <w:szCs w:val="24"/>
                </w:rPr>
                <w:t>Data awal</w:t>
              </w:r>
            </w:ins>
          </w:p>
        </w:tc>
        <w:tc>
          <w:tcPr>
            <w:tcW w:w="3965" w:type="dxa"/>
          </w:tcPr>
          <w:p w14:paraId="2C529D11" w14:textId="77777777" w:rsidR="00244C59" w:rsidRPr="00244C59" w:rsidRDefault="00244C59" w:rsidP="00244C59">
            <w:pPr>
              <w:jc w:val="center"/>
              <w:rPr>
                <w:ins w:id="252" w:author="fahmi abdillah" w:date="2022-07-13T21:51:00Z"/>
                <w:rFonts w:ascii="Times New Roman" w:hAnsi="Times New Roman" w:cs="Times New Roman"/>
                <w:b/>
                <w:bCs/>
                <w:sz w:val="24"/>
                <w:szCs w:val="24"/>
              </w:rPr>
            </w:pPr>
            <w:ins w:id="253" w:author="fahmi abdillah" w:date="2022-07-13T21:51:00Z">
              <w:r w:rsidRPr="00244C59">
                <w:rPr>
                  <w:rFonts w:ascii="Times New Roman" w:hAnsi="Times New Roman" w:cs="Times New Roman"/>
                  <w:b/>
                  <w:bCs/>
                  <w:sz w:val="24"/>
                  <w:szCs w:val="24"/>
                </w:rPr>
                <w:t>Data akhir</w:t>
              </w:r>
            </w:ins>
          </w:p>
        </w:tc>
      </w:tr>
      <w:tr w:rsidR="00244C59" w:rsidRPr="00244C59" w14:paraId="15D47DF1" w14:textId="77777777" w:rsidTr="00244C59">
        <w:trPr>
          <w:ins w:id="254" w:author="fahmi abdillah" w:date="2022-07-13T21:51:00Z"/>
        </w:trPr>
        <w:tc>
          <w:tcPr>
            <w:tcW w:w="3965" w:type="dxa"/>
          </w:tcPr>
          <w:p w14:paraId="21A796A4" w14:textId="77777777" w:rsidR="00244C59" w:rsidRPr="00244C59" w:rsidRDefault="00244C59" w:rsidP="00244C59">
            <w:pPr>
              <w:rPr>
                <w:ins w:id="255" w:author="fahmi abdillah" w:date="2022-07-13T21:51:00Z"/>
                <w:rFonts w:ascii="Times New Roman" w:hAnsi="Times New Roman" w:cs="Times New Roman"/>
                <w:sz w:val="24"/>
                <w:szCs w:val="24"/>
              </w:rPr>
            </w:pPr>
            <w:ins w:id="256" w:author="fahmi abdillah" w:date="2022-07-13T21:51:00Z">
              <w:r w:rsidRPr="00244C59">
                <w:rPr>
                  <w:rFonts w:ascii="Times New Roman" w:hAnsi="Times New Roman" w:cs="Times New Roman"/>
                  <w:sz w:val="24"/>
                  <w:szCs w:val="24"/>
                </w:rPr>
                <w:t>“dr”, “erlina”, “menyarankan”, “agar”, “pasien”, “covid19”, “selalu”, “memantau”, “frekuensi”, “napas”, “agar”, “bisa”, “mengetahui”, “tanda”, “sesak”, “napas”</w:t>
              </w:r>
            </w:ins>
          </w:p>
        </w:tc>
        <w:tc>
          <w:tcPr>
            <w:tcW w:w="3965" w:type="dxa"/>
          </w:tcPr>
          <w:p w14:paraId="354AE8DF" w14:textId="77777777" w:rsidR="00244C59" w:rsidRPr="00244C59" w:rsidRDefault="00244C59" w:rsidP="00244C59">
            <w:pPr>
              <w:jc w:val="both"/>
              <w:rPr>
                <w:ins w:id="257" w:author="fahmi abdillah" w:date="2022-07-13T21:51:00Z"/>
                <w:rFonts w:ascii="Times New Roman" w:hAnsi="Times New Roman" w:cs="Times New Roman"/>
                <w:sz w:val="24"/>
                <w:szCs w:val="24"/>
              </w:rPr>
            </w:pPr>
            <w:ins w:id="258" w:author="fahmi abdillah" w:date="2022-07-13T22:36:00Z">
              <w:r w:rsidRPr="00244C59">
                <w:rPr>
                  <w:rFonts w:ascii="Times New Roman" w:hAnsi="Times New Roman" w:cs="Times New Roman"/>
                  <w:sz w:val="24"/>
                  <w:szCs w:val="24"/>
                </w:rPr>
                <w:t>“dr”, “erlina”, “menyarankan”, “pasien”, “covid19”, “memantau”, “frekuensi</w:t>
              </w:r>
            </w:ins>
            <w:ins w:id="259" w:author="fahmi abdillah" w:date="2022-07-13T22:37:00Z">
              <w:r w:rsidRPr="00244C59">
                <w:rPr>
                  <w:rFonts w:ascii="Times New Roman" w:hAnsi="Times New Roman" w:cs="Times New Roman"/>
                  <w:sz w:val="24"/>
                  <w:szCs w:val="24"/>
                </w:rPr>
                <w:t>”</w:t>
              </w:r>
            </w:ins>
            <w:ins w:id="260" w:author="fahmi abdillah" w:date="2022-07-13T22:36:00Z">
              <w:r w:rsidRPr="00244C59">
                <w:rPr>
                  <w:rFonts w:ascii="Times New Roman" w:hAnsi="Times New Roman" w:cs="Times New Roman"/>
                  <w:sz w:val="24"/>
                  <w:szCs w:val="24"/>
                </w:rPr>
                <w:t xml:space="preserve">, </w:t>
              </w:r>
            </w:ins>
            <w:ins w:id="261" w:author="fahmi abdillah" w:date="2022-07-13T22:37:00Z">
              <w:r w:rsidRPr="00244C59">
                <w:rPr>
                  <w:rFonts w:ascii="Times New Roman" w:hAnsi="Times New Roman" w:cs="Times New Roman"/>
                  <w:sz w:val="24"/>
                  <w:szCs w:val="24"/>
                </w:rPr>
                <w:t>“</w:t>
              </w:r>
            </w:ins>
            <w:ins w:id="262" w:author="fahmi abdillah" w:date="2022-07-13T22:36:00Z">
              <w:r w:rsidRPr="00244C59">
                <w:rPr>
                  <w:rFonts w:ascii="Times New Roman" w:hAnsi="Times New Roman" w:cs="Times New Roman"/>
                  <w:sz w:val="24"/>
                  <w:szCs w:val="24"/>
                </w:rPr>
                <w:t>napas</w:t>
              </w:r>
            </w:ins>
            <w:ins w:id="263" w:author="fahmi abdillah" w:date="2022-07-13T22:37:00Z">
              <w:r w:rsidRPr="00244C59">
                <w:rPr>
                  <w:rFonts w:ascii="Times New Roman" w:hAnsi="Times New Roman" w:cs="Times New Roman"/>
                  <w:sz w:val="24"/>
                  <w:szCs w:val="24"/>
                </w:rPr>
                <w:t>”</w:t>
              </w:r>
            </w:ins>
            <w:ins w:id="264" w:author="fahmi abdillah" w:date="2022-07-13T22:36:00Z">
              <w:r w:rsidRPr="00244C59">
                <w:rPr>
                  <w:rFonts w:ascii="Times New Roman" w:hAnsi="Times New Roman" w:cs="Times New Roman"/>
                  <w:sz w:val="24"/>
                  <w:szCs w:val="24"/>
                </w:rPr>
                <w:t xml:space="preserve">, </w:t>
              </w:r>
            </w:ins>
            <w:ins w:id="265" w:author="fahmi abdillah" w:date="2022-07-13T22:37:00Z">
              <w:r w:rsidRPr="00244C59">
                <w:rPr>
                  <w:rFonts w:ascii="Times New Roman" w:hAnsi="Times New Roman" w:cs="Times New Roman"/>
                  <w:sz w:val="24"/>
                  <w:szCs w:val="24"/>
                </w:rPr>
                <w:t>“</w:t>
              </w:r>
            </w:ins>
            <w:ins w:id="266" w:author="fahmi abdillah" w:date="2022-07-13T22:36:00Z">
              <w:r w:rsidRPr="00244C59">
                <w:rPr>
                  <w:rFonts w:ascii="Times New Roman" w:hAnsi="Times New Roman" w:cs="Times New Roman"/>
                  <w:sz w:val="24"/>
                  <w:szCs w:val="24"/>
                </w:rPr>
                <w:t>tanda</w:t>
              </w:r>
            </w:ins>
            <w:ins w:id="267" w:author="fahmi abdillah" w:date="2022-07-13T22:37:00Z">
              <w:r w:rsidRPr="00244C59">
                <w:rPr>
                  <w:rFonts w:ascii="Times New Roman" w:hAnsi="Times New Roman" w:cs="Times New Roman"/>
                  <w:sz w:val="24"/>
                  <w:szCs w:val="24"/>
                </w:rPr>
                <w:t>”</w:t>
              </w:r>
            </w:ins>
            <w:ins w:id="268" w:author="fahmi abdillah" w:date="2022-07-13T22:36:00Z">
              <w:r w:rsidRPr="00244C59">
                <w:rPr>
                  <w:rFonts w:ascii="Times New Roman" w:hAnsi="Times New Roman" w:cs="Times New Roman"/>
                  <w:sz w:val="24"/>
                  <w:szCs w:val="24"/>
                </w:rPr>
                <w:t xml:space="preserve">, </w:t>
              </w:r>
            </w:ins>
            <w:ins w:id="269" w:author="fahmi abdillah" w:date="2022-07-13T22:37:00Z">
              <w:r w:rsidRPr="00244C59">
                <w:rPr>
                  <w:rFonts w:ascii="Times New Roman" w:hAnsi="Times New Roman" w:cs="Times New Roman"/>
                  <w:sz w:val="24"/>
                  <w:szCs w:val="24"/>
                </w:rPr>
                <w:t>“</w:t>
              </w:r>
            </w:ins>
            <w:ins w:id="270" w:author="fahmi abdillah" w:date="2022-07-13T22:36:00Z">
              <w:r w:rsidRPr="00244C59">
                <w:rPr>
                  <w:rFonts w:ascii="Times New Roman" w:hAnsi="Times New Roman" w:cs="Times New Roman"/>
                  <w:sz w:val="24"/>
                  <w:szCs w:val="24"/>
                </w:rPr>
                <w:t>sesak</w:t>
              </w:r>
            </w:ins>
            <w:ins w:id="271" w:author="fahmi abdillah" w:date="2022-07-13T22:37:00Z">
              <w:r w:rsidRPr="00244C59">
                <w:rPr>
                  <w:rFonts w:ascii="Times New Roman" w:hAnsi="Times New Roman" w:cs="Times New Roman"/>
                  <w:sz w:val="24"/>
                  <w:szCs w:val="24"/>
                </w:rPr>
                <w:t>”</w:t>
              </w:r>
            </w:ins>
            <w:ins w:id="272" w:author="fahmi abdillah" w:date="2022-07-13T22:36:00Z">
              <w:r w:rsidRPr="00244C59">
                <w:rPr>
                  <w:rFonts w:ascii="Times New Roman" w:hAnsi="Times New Roman" w:cs="Times New Roman"/>
                  <w:sz w:val="24"/>
                  <w:szCs w:val="24"/>
                </w:rPr>
                <w:t xml:space="preserve">, </w:t>
              </w:r>
            </w:ins>
            <w:ins w:id="273" w:author="fahmi abdillah" w:date="2022-07-13T22:37:00Z">
              <w:r w:rsidRPr="00244C59">
                <w:rPr>
                  <w:rFonts w:ascii="Times New Roman" w:hAnsi="Times New Roman" w:cs="Times New Roman"/>
                  <w:sz w:val="24"/>
                  <w:szCs w:val="24"/>
                </w:rPr>
                <w:t>“</w:t>
              </w:r>
            </w:ins>
            <w:ins w:id="274" w:author="fahmi abdillah" w:date="2022-07-13T22:36:00Z">
              <w:r w:rsidRPr="00244C59">
                <w:rPr>
                  <w:rFonts w:ascii="Times New Roman" w:hAnsi="Times New Roman" w:cs="Times New Roman"/>
                  <w:sz w:val="24"/>
                  <w:szCs w:val="24"/>
                </w:rPr>
                <w:t>napas</w:t>
              </w:r>
            </w:ins>
            <w:ins w:id="275" w:author="fahmi abdillah" w:date="2022-07-13T22:37:00Z">
              <w:r w:rsidRPr="00244C59">
                <w:rPr>
                  <w:rFonts w:ascii="Times New Roman" w:hAnsi="Times New Roman" w:cs="Times New Roman"/>
                  <w:sz w:val="24"/>
                  <w:szCs w:val="24"/>
                </w:rPr>
                <w:t>”</w:t>
              </w:r>
            </w:ins>
          </w:p>
        </w:tc>
      </w:tr>
      <w:tr w:rsidR="00244C59" w:rsidRPr="00244C59" w14:paraId="10B9F383" w14:textId="77777777" w:rsidTr="00244C59">
        <w:trPr>
          <w:ins w:id="276" w:author="fahmi abdillah" w:date="2022-07-13T21:51:00Z"/>
        </w:trPr>
        <w:tc>
          <w:tcPr>
            <w:tcW w:w="3965" w:type="dxa"/>
          </w:tcPr>
          <w:p w14:paraId="13F0529B" w14:textId="77777777" w:rsidR="00244C59" w:rsidRPr="00244C59" w:rsidRDefault="00244C59" w:rsidP="00244C59">
            <w:pPr>
              <w:rPr>
                <w:ins w:id="277" w:author="fahmi abdillah" w:date="2022-07-13T21:51:00Z"/>
                <w:rFonts w:ascii="Times New Roman" w:hAnsi="Times New Roman" w:cs="Times New Roman"/>
                <w:sz w:val="24"/>
                <w:szCs w:val="24"/>
              </w:rPr>
            </w:pPr>
            <w:ins w:id="278" w:author="fahmi abdillah" w:date="2022-07-13T21:51:00Z">
              <w:r w:rsidRPr="00244C59">
                <w:rPr>
                  <w:rFonts w:ascii="Times New Roman" w:hAnsi="Times New Roman" w:cs="Times New Roman"/>
                  <w:sz w:val="24"/>
                  <w:szCs w:val="24"/>
                </w:rPr>
                <w:t>“kyk”,  “ga”,  “sanggup”,  “pegang”,  “hp”,  “lama”, “liat”,  “twitter”,  “pd”,  “nyari”,  “oksigen”,  “trs”,  “kamar”,  “RS”, “di”,  “WA”,  “juga”,  “tiap”,  “hr”,  “ada”,  “aja”, “grup”,  “yg”,  “ngabarin”,  “positif”,   “nyari”,  “obat”, “donar”,  “darah”,  “plasma”,  “kritis”,  “lah”,  “sesak”,  “napas”,  “lah”,  “gw”,  “yg”,  “sehat”,  “jd”,  “berasa”,  “ikut”,  “sakit”</w:t>
              </w:r>
            </w:ins>
          </w:p>
        </w:tc>
        <w:tc>
          <w:tcPr>
            <w:tcW w:w="3965" w:type="dxa"/>
          </w:tcPr>
          <w:p w14:paraId="059DC5CD" w14:textId="77777777" w:rsidR="00244C59" w:rsidRPr="00244C59" w:rsidRDefault="00244C59" w:rsidP="00244C59">
            <w:pPr>
              <w:jc w:val="both"/>
              <w:rPr>
                <w:ins w:id="279" w:author="fahmi abdillah" w:date="2022-07-13T21:51:00Z"/>
                <w:rFonts w:ascii="Times New Roman" w:hAnsi="Times New Roman" w:cs="Times New Roman"/>
                <w:sz w:val="24"/>
                <w:szCs w:val="24"/>
              </w:rPr>
            </w:pPr>
            <w:ins w:id="280" w:author="fahmi abdillah" w:date="2022-07-13T22:59:00Z">
              <w:r w:rsidRPr="00244C59">
                <w:rPr>
                  <w:rFonts w:ascii="Times New Roman" w:hAnsi="Times New Roman" w:cs="Times New Roman"/>
                  <w:sz w:val="24"/>
                  <w:szCs w:val="24"/>
                </w:rPr>
                <w:t>“k</w:t>
              </w:r>
            </w:ins>
            <w:proofErr w:type="spellStart"/>
            <w:r w:rsidRPr="00244C59">
              <w:rPr>
                <w:rFonts w:ascii="Times New Roman" w:hAnsi="Times New Roman" w:cs="Times New Roman"/>
                <w:sz w:val="24"/>
                <w:szCs w:val="24"/>
                <w:lang w:val="en-US"/>
              </w:rPr>
              <w:t>aya</w:t>
            </w:r>
            <w:proofErr w:type="spellEnd"/>
            <w:ins w:id="281" w:author="fahmi abdillah" w:date="2022-07-13T22:59:00Z">
              <w:r w:rsidRPr="00244C59">
                <w:rPr>
                  <w:rFonts w:ascii="Times New Roman" w:hAnsi="Times New Roman" w:cs="Times New Roman"/>
                  <w:sz w:val="24"/>
                  <w:szCs w:val="24"/>
                </w:rPr>
                <w:t>k”, “</w:t>
              </w:r>
            </w:ins>
            <w:r w:rsidRPr="00244C59">
              <w:rPr>
                <w:rFonts w:ascii="Times New Roman" w:hAnsi="Times New Roman" w:cs="Times New Roman"/>
                <w:sz w:val="24"/>
                <w:szCs w:val="24"/>
                <w:lang w:val="en-US"/>
              </w:rPr>
              <w:t>tidak</w:t>
            </w:r>
            <w:ins w:id="282" w:author="fahmi abdillah" w:date="2022-07-13T22:59:00Z">
              <w:r w:rsidRPr="00244C59">
                <w:rPr>
                  <w:rFonts w:ascii="Times New Roman" w:hAnsi="Times New Roman" w:cs="Times New Roman"/>
                  <w:sz w:val="24"/>
                  <w:szCs w:val="24"/>
                </w:rPr>
                <w:t>”, “sanggup”, “pegang”, “hp”, “li</w:t>
              </w:r>
            </w:ins>
            <w:r w:rsidRPr="00244C59">
              <w:rPr>
                <w:rFonts w:ascii="Times New Roman" w:hAnsi="Times New Roman" w:cs="Times New Roman"/>
                <w:sz w:val="24"/>
                <w:szCs w:val="24"/>
                <w:lang w:val="en-US"/>
              </w:rPr>
              <w:t>h</w:t>
            </w:r>
            <w:ins w:id="283" w:author="fahmi abdillah" w:date="2022-07-13T22:59:00Z">
              <w:r w:rsidRPr="00244C59">
                <w:rPr>
                  <w:rFonts w:ascii="Times New Roman" w:hAnsi="Times New Roman" w:cs="Times New Roman"/>
                  <w:sz w:val="24"/>
                  <w:szCs w:val="24"/>
                </w:rPr>
                <w:t>at”, “twitter”, “p</w:t>
              </w:r>
            </w:ins>
            <w:r w:rsidRPr="00244C59">
              <w:rPr>
                <w:rFonts w:ascii="Times New Roman" w:hAnsi="Times New Roman" w:cs="Times New Roman"/>
                <w:sz w:val="24"/>
                <w:szCs w:val="24"/>
                <w:lang w:val="en-US"/>
              </w:rPr>
              <w:t>a</w:t>
            </w:r>
            <w:ins w:id="284" w:author="fahmi abdillah" w:date="2022-07-13T22:59:00Z">
              <w:r w:rsidRPr="00244C59">
                <w:rPr>
                  <w:rFonts w:ascii="Times New Roman" w:hAnsi="Times New Roman" w:cs="Times New Roman"/>
                  <w:sz w:val="24"/>
                  <w:szCs w:val="24"/>
                </w:rPr>
                <w:t>d</w:t>
              </w:r>
            </w:ins>
            <w:r w:rsidRPr="00244C59">
              <w:rPr>
                <w:rFonts w:ascii="Times New Roman" w:hAnsi="Times New Roman" w:cs="Times New Roman"/>
                <w:sz w:val="24"/>
                <w:szCs w:val="24"/>
                <w:lang w:val="en-US"/>
              </w:rPr>
              <w:t>a</w:t>
            </w:r>
            <w:ins w:id="285" w:author="fahmi abdillah" w:date="2022-07-13T22:59:00Z">
              <w:r w:rsidRPr="00244C59">
                <w:rPr>
                  <w:rFonts w:ascii="Times New Roman" w:hAnsi="Times New Roman" w:cs="Times New Roman"/>
                  <w:sz w:val="24"/>
                  <w:szCs w:val="24"/>
                </w:rPr>
                <w:t>”, “nyari”, “oksigen”, “</w:t>
              </w:r>
            </w:ins>
            <w:r w:rsidRPr="00244C59">
              <w:rPr>
                <w:rFonts w:ascii="Times New Roman" w:hAnsi="Times New Roman" w:cs="Times New Roman"/>
                <w:sz w:val="24"/>
                <w:szCs w:val="24"/>
                <w:lang w:val="en-US"/>
              </w:rPr>
              <w:t>terus</w:t>
            </w:r>
            <w:ins w:id="286" w:author="fahmi abdillah" w:date="2022-07-13T22:59:00Z">
              <w:r w:rsidRPr="00244C59">
                <w:rPr>
                  <w:rFonts w:ascii="Times New Roman" w:hAnsi="Times New Roman" w:cs="Times New Roman"/>
                  <w:sz w:val="24"/>
                  <w:szCs w:val="24"/>
                </w:rPr>
                <w:t>”, “kamar”, “RS”, “WA”, “</w:t>
              </w:r>
            </w:ins>
            <w:r w:rsidRPr="00244C59">
              <w:rPr>
                <w:rFonts w:ascii="Times New Roman" w:hAnsi="Times New Roman" w:cs="Times New Roman"/>
                <w:sz w:val="24"/>
                <w:szCs w:val="24"/>
                <w:lang w:val="en-US"/>
              </w:rPr>
              <w:t>hari</w:t>
            </w:r>
            <w:ins w:id="287" w:author="fahmi abdillah" w:date="2022-07-13T22:59:00Z">
              <w:r w:rsidRPr="00244C59">
                <w:rPr>
                  <w:rFonts w:ascii="Times New Roman" w:hAnsi="Times New Roman" w:cs="Times New Roman"/>
                  <w:sz w:val="24"/>
                  <w:szCs w:val="24"/>
                </w:rPr>
                <w:t>”, “aja”, “grup”, “y</w:t>
              </w:r>
            </w:ins>
            <w:r w:rsidRPr="00244C59">
              <w:rPr>
                <w:rFonts w:ascii="Times New Roman" w:hAnsi="Times New Roman" w:cs="Times New Roman"/>
                <w:sz w:val="24"/>
                <w:szCs w:val="24"/>
                <w:lang w:val="en-US"/>
              </w:rPr>
              <w:t>an</w:t>
            </w:r>
            <w:ins w:id="288" w:author="fahmi abdillah" w:date="2022-07-13T22:59:00Z">
              <w:r w:rsidRPr="00244C59">
                <w:rPr>
                  <w:rFonts w:ascii="Times New Roman" w:hAnsi="Times New Roman" w:cs="Times New Roman"/>
                  <w:sz w:val="24"/>
                  <w:szCs w:val="24"/>
                </w:rPr>
                <w:t>g”, “ngabarin”, “positif”, “nyari”, “obat”, “donar”, “darah”, “plasma”, “kritis”, “sesak”, “napas”, “gw”, “y</w:t>
              </w:r>
            </w:ins>
            <w:r w:rsidRPr="00244C59">
              <w:rPr>
                <w:rFonts w:ascii="Times New Roman" w:hAnsi="Times New Roman" w:cs="Times New Roman"/>
                <w:sz w:val="24"/>
                <w:szCs w:val="24"/>
                <w:lang w:val="en-US"/>
              </w:rPr>
              <w:t>an</w:t>
            </w:r>
            <w:ins w:id="289" w:author="fahmi abdillah" w:date="2022-07-13T22:59:00Z">
              <w:r w:rsidRPr="00244C59">
                <w:rPr>
                  <w:rFonts w:ascii="Times New Roman" w:hAnsi="Times New Roman" w:cs="Times New Roman"/>
                  <w:sz w:val="24"/>
                  <w:szCs w:val="24"/>
                </w:rPr>
                <w:t>g”, “sehat”, “j</w:t>
              </w:r>
            </w:ins>
            <w:r w:rsidRPr="00244C59">
              <w:rPr>
                <w:rFonts w:ascii="Times New Roman" w:hAnsi="Times New Roman" w:cs="Times New Roman"/>
                <w:sz w:val="24"/>
                <w:szCs w:val="24"/>
                <w:lang w:val="en-US"/>
              </w:rPr>
              <w:t>adi</w:t>
            </w:r>
            <w:ins w:id="290" w:author="fahmi abdillah" w:date="2022-07-13T22:59:00Z">
              <w:r w:rsidRPr="00244C59">
                <w:rPr>
                  <w:rFonts w:ascii="Times New Roman" w:hAnsi="Times New Roman" w:cs="Times New Roman"/>
                  <w:sz w:val="24"/>
                  <w:szCs w:val="24"/>
                </w:rPr>
                <w:t>”, “berasa”, “sakit”</w:t>
              </w:r>
            </w:ins>
          </w:p>
        </w:tc>
      </w:tr>
    </w:tbl>
    <w:p w14:paraId="2BC6B5B2" w14:textId="77777777" w:rsidR="00244C59" w:rsidRDefault="00244C59" w:rsidP="00244C59">
      <w:pPr>
        <w:pStyle w:val="ListParagraph"/>
        <w:spacing w:line="360" w:lineRule="auto"/>
        <w:ind w:left="1440" w:firstLine="720"/>
        <w:jc w:val="center"/>
        <w:rPr>
          <w:rFonts w:eastAsia="Times New Roman" w:cs="Times New Roman"/>
          <w:bCs/>
          <w:szCs w:val="24"/>
          <w:lang w:val="en-US"/>
        </w:rPr>
      </w:pPr>
    </w:p>
    <w:p w14:paraId="7DE33397" w14:textId="48BF983E" w:rsidR="00604BE4" w:rsidRPr="00244C59" w:rsidRDefault="00604BE4" w:rsidP="00604BE4">
      <w:pPr>
        <w:pStyle w:val="ListParagraph"/>
        <w:numPr>
          <w:ilvl w:val="0"/>
          <w:numId w:val="19"/>
        </w:numPr>
        <w:spacing w:line="360" w:lineRule="auto"/>
        <w:jc w:val="both"/>
        <w:rPr>
          <w:rFonts w:eastAsia="Times New Roman" w:cs="Times New Roman"/>
          <w:bCs/>
          <w:szCs w:val="24"/>
          <w:lang w:val="en-US"/>
        </w:rPr>
      </w:pPr>
      <w:r>
        <w:rPr>
          <w:rFonts w:eastAsia="Times New Roman" w:cs="Times New Roman"/>
          <w:bCs/>
          <w:szCs w:val="24"/>
          <w:lang w:val="en-US"/>
        </w:rPr>
        <w:t xml:space="preserve">Penghapusan </w:t>
      </w:r>
      <w:proofErr w:type="spellStart"/>
      <w:r w:rsidRPr="00604BE4">
        <w:rPr>
          <w:rFonts w:eastAsia="Times New Roman" w:cs="Times New Roman"/>
          <w:bCs/>
          <w:i/>
          <w:iCs/>
          <w:szCs w:val="24"/>
          <w:lang w:val="en-US"/>
        </w:rPr>
        <w:t>Stopword</w:t>
      </w:r>
      <w:proofErr w:type="spellEnd"/>
    </w:p>
    <w:p w14:paraId="79407071" w14:textId="1343CC87" w:rsidR="00244C59" w:rsidRDefault="00244C59" w:rsidP="00244C59">
      <w:pPr>
        <w:pStyle w:val="ListParagraph"/>
        <w:spacing w:line="360" w:lineRule="auto"/>
        <w:ind w:left="1440"/>
        <w:jc w:val="both"/>
        <w:rPr>
          <w:rFonts w:eastAsia="Times New Roman" w:cs="Times New Roman"/>
          <w:bCs/>
          <w:szCs w:val="24"/>
          <w:lang w:val="en-US"/>
        </w:rPr>
      </w:pPr>
      <w:r w:rsidRPr="00244C59">
        <w:rPr>
          <w:rFonts w:eastAsia="Times New Roman" w:cs="Times New Roman"/>
          <w:bCs/>
          <w:szCs w:val="24"/>
          <w:lang w:val="en-US"/>
        </w:rPr>
        <w:t xml:space="preserve">Nilai informasi yang terdapat dalam </w:t>
      </w:r>
      <w:proofErr w:type="spellStart"/>
      <w:r w:rsidRPr="00C804EB">
        <w:rPr>
          <w:rFonts w:eastAsia="Times New Roman" w:cs="Times New Roman"/>
          <w:bCs/>
          <w:i/>
          <w:iCs/>
          <w:szCs w:val="24"/>
          <w:lang w:val="en-US"/>
        </w:rPr>
        <w:t>stopword</w:t>
      </w:r>
      <w:proofErr w:type="spellEnd"/>
      <w:r w:rsidRPr="00244C59">
        <w:rPr>
          <w:rFonts w:eastAsia="Times New Roman" w:cs="Times New Roman"/>
          <w:bCs/>
          <w:szCs w:val="24"/>
          <w:lang w:val="en-US"/>
        </w:rPr>
        <w:t xml:space="preserve"> hampir mendekati nol, dengan kata lain entropi yang dimiliki sangat rendah (</w:t>
      </w:r>
      <w:proofErr w:type="spellStart"/>
      <w:r w:rsidRPr="00244C59">
        <w:rPr>
          <w:rFonts w:eastAsia="Times New Roman" w:cs="Times New Roman"/>
          <w:bCs/>
          <w:szCs w:val="24"/>
          <w:lang w:val="en-US"/>
        </w:rPr>
        <w:t>Feinerer</w:t>
      </w:r>
      <w:proofErr w:type="spellEnd"/>
      <w:r w:rsidRPr="00244C59">
        <w:rPr>
          <w:rFonts w:eastAsia="Times New Roman" w:cs="Times New Roman"/>
          <w:bCs/>
          <w:szCs w:val="24"/>
          <w:lang w:val="en-US"/>
        </w:rPr>
        <w:t xml:space="preserve"> et al. 2008). Sebelum dilakukan analisis lebih lanjut, </w:t>
      </w:r>
      <w:proofErr w:type="spellStart"/>
      <w:r w:rsidRPr="00244C59">
        <w:rPr>
          <w:rFonts w:eastAsia="Times New Roman" w:cs="Times New Roman"/>
          <w:bCs/>
          <w:szCs w:val="24"/>
          <w:lang w:val="en-US"/>
        </w:rPr>
        <w:t>stopword</w:t>
      </w:r>
      <w:proofErr w:type="spellEnd"/>
      <w:r w:rsidRPr="00244C59">
        <w:rPr>
          <w:rFonts w:eastAsia="Times New Roman" w:cs="Times New Roman"/>
          <w:bCs/>
          <w:szCs w:val="24"/>
          <w:lang w:val="en-US"/>
        </w:rPr>
        <w:t xml:space="preserve"> harus dihilangkan. Tahap penghapusan </w:t>
      </w:r>
      <w:proofErr w:type="spellStart"/>
      <w:r w:rsidRPr="00C804EB">
        <w:rPr>
          <w:rFonts w:eastAsia="Times New Roman" w:cs="Times New Roman"/>
          <w:bCs/>
          <w:i/>
          <w:iCs/>
          <w:szCs w:val="24"/>
          <w:lang w:val="en-US"/>
        </w:rPr>
        <w:t>stopword</w:t>
      </w:r>
      <w:proofErr w:type="spellEnd"/>
      <w:r w:rsidRPr="00244C59">
        <w:rPr>
          <w:rFonts w:eastAsia="Times New Roman" w:cs="Times New Roman"/>
          <w:bCs/>
          <w:szCs w:val="24"/>
          <w:lang w:val="en-US"/>
        </w:rPr>
        <w:t xml:space="preserve"> dilakukan untuk membuang kata-kata yang termasuk ke dalam daftar </w:t>
      </w:r>
      <w:proofErr w:type="spellStart"/>
      <w:r w:rsidRPr="00C804EB">
        <w:rPr>
          <w:rFonts w:eastAsia="Times New Roman" w:cs="Times New Roman"/>
          <w:bCs/>
          <w:i/>
          <w:iCs/>
          <w:szCs w:val="24"/>
          <w:lang w:val="en-US"/>
        </w:rPr>
        <w:t>stopword</w:t>
      </w:r>
      <w:proofErr w:type="spellEnd"/>
      <w:r w:rsidRPr="00244C59">
        <w:rPr>
          <w:rFonts w:eastAsia="Times New Roman" w:cs="Times New Roman"/>
          <w:bCs/>
          <w:szCs w:val="24"/>
          <w:lang w:val="en-US"/>
        </w:rPr>
        <w:t xml:space="preserve">. Contoh </w:t>
      </w:r>
      <w:proofErr w:type="spellStart"/>
      <w:r w:rsidRPr="00FD698E">
        <w:rPr>
          <w:rFonts w:eastAsia="Times New Roman" w:cs="Times New Roman"/>
          <w:bCs/>
          <w:i/>
          <w:iCs/>
          <w:szCs w:val="24"/>
          <w:lang w:val="en-US"/>
        </w:rPr>
        <w:t>stopword</w:t>
      </w:r>
      <w:proofErr w:type="spellEnd"/>
      <w:r w:rsidRPr="00244C59">
        <w:rPr>
          <w:rFonts w:eastAsia="Times New Roman" w:cs="Times New Roman"/>
          <w:bCs/>
          <w:szCs w:val="24"/>
          <w:lang w:val="en-US"/>
        </w:rPr>
        <w:t xml:space="preserve"> dalam Bahasa Indonesia diantaranya yaitu dahulu, </w:t>
      </w:r>
      <w:r w:rsidRPr="00244C59">
        <w:rPr>
          <w:rFonts w:eastAsia="Times New Roman" w:cs="Times New Roman"/>
          <w:bCs/>
          <w:szCs w:val="24"/>
          <w:lang w:val="en-US"/>
        </w:rPr>
        <w:lastRenderedPageBreak/>
        <w:t xml:space="preserve">ada, dalam, adanya, dan, pada, dan lain-lain. Acuan daftar kata-kata yang termasuk ke dalam </w:t>
      </w:r>
      <w:proofErr w:type="spellStart"/>
      <w:r w:rsidRPr="00244C59">
        <w:rPr>
          <w:rFonts w:eastAsia="Times New Roman" w:cs="Times New Roman"/>
          <w:bCs/>
          <w:szCs w:val="24"/>
          <w:lang w:val="en-US"/>
        </w:rPr>
        <w:t>stopword</w:t>
      </w:r>
      <w:proofErr w:type="spellEnd"/>
      <w:r w:rsidRPr="00244C59">
        <w:rPr>
          <w:rFonts w:eastAsia="Times New Roman" w:cs="Times New Roman"/>
          <w:bCs/>
          <w:szCs w:val="24"/>
          <w:lang w:val="en-US"/>
        </w:rPr>
        <w:t xml:space="preserve"> diperoleh dari library Natural Language Toolkit pada Python dalam Bahasa Indonesia. Contoh data tweet sebelum dan sesudah penghapusan </w:t>
      </w:r>
      <w:proofErr w:type="spellStart"/>
      <w:r w:rsidRPr="00244C59">
        <w:rPr>
          <w:rFonts w:eastAsia="Times New Roman" w:cs="Times New Roman"/>
          <w:bCs/>
          <w:szCs w:val="24"/>
          <w:lang w:val="en-US"/>
        </w:rPr>
        <w:t>stopword</w:t>
      </w:r>
      <w:proofErr w:type="spellEnd"/>
      <w:r w:rsidRPr="00244C59">
        <w:rPr>
          <w:rFonts w:eastAsia="Times New Roman" w:cs="Times New Roman"/>
          <w:bCs/>
          <w:szCs w:val="24"/>
          <w:lang w:val="en-US"/>
        </w:rPr>
        <w:t xml:space="preserve"> dapat dilihat pada Tabel 3.</w:t>
      </w:r>
      <w:r w:rsidR="00F83650">
        <w:rPr>
          <w:rFonts w:eastAsia="Times New Roman" w:cs="Times New Roman"/>
          <w:bCs/>
          <w:szCs w:val="24"/>
          <w:lang w:val="id-ID"/>
        </w:rPr>
        <w:t>4</w:t>
      </w:r>
      <w:r w:rsidRPr="00244C59">
        <w:rPr>
          <w:rFonts w:eastAsia="Times New Roman" w:cs="Times New Roman"/>
          <w:bCs/>
          <w:szCs w:val="24"/>
          <w:lang w:val="en-US"/>
        </w:rPr>
        <w:t>.</w:t>
      </w:r>
    </w:p>
    <w:p w14:paraId="0274BE6B" w14:textId="2CD9DC44" w:rsidR="00244C59" w:rsidRPr="00D54058" w:rsidRDefault="00D54058" w:rsidP="00D54058">
      <w:pPr>
        <w:pStyle w:val="Caption"/>
        <w:jc w:val="center"/>
        <w:rPr>
          <w:rFonts w:ascii="Times New Roman" w:eastAsia="Times New Roman" w:hAnsi="Times New Roman" w:cs="Times New Roman"/>
          <w:b/>
          <w:bCs/>
          <w:i w:val="0"/>
          <w:iCs w:val="0"/>
          <w:sz w:val="24"/>
          <w:szCs w:val="24"/>
          <w:lang w:val="en-US"/>
        </w:rPr>
      </w:pPr>
      <w:bookmarkStart w:id="291" w:name="_Toc149217263"/>
      <w:r w:rsidRPr="00D54058">
        <w:rPr>
          <w:rFonts w:ascii="Times New Roman" w:hAnsi="Times New Roman" w:cs="Times New Roman"/>
          <w:b/>
          <w:bCs/>
          <w:i w:val="0"/>
          <w:iCs w:val="0"/>
          <w:color w:val="auto"/>
          <w:sz w:val="24"/>
          <w:szCs w:val="24"/>
        </w:rPr>
        <w:t>Tabel 3.</w:t>
      </w:r>
      <w:r w:rsidRPr="00D54058">
        <w:rPr>
          <w:rFonts w:ascii="Times New Roman" w:hAnsi="Times New Roman" w:cs="Times New Roman"/>
          <w:b/>
          <w:bCs/>
          <w:i w:val="0"/>
          <w:iCs w:val="0"/>
          <w:color w:val="auto"/>
          <w:sz w:val="24"/>
          <w:szCs w:val="24"/>
        </w:rPr>
        <w:fldChar w:fldCharType="begin"/>
      </w:r>
      <w:r w:rsidRPr="00D54058">
        <w:rPr>
          <w:rFonts w:ascii="Times New Roman" w:hAnsi="Times New Roman" w:cs="Times New Roman"/>
          <w:b/>
          <w:bCs/>
          <w:i w:val="0"/>
          <w:iCs w:val="0"/>
          <w:color w:val="auto"/>
          <w:sz w:val="24"/>
          <w:szCs w:val="24"/>
        </w:rPr>
        <w:instrText xml:space="preserve"> SEQ Tabel_3. \* ARABIC </w:instrText>
      </w:r>
      <w:r w:rsidRPr="00D54058">
        <w:rPr>
          <w:rFonts w:ascii="Times New Roman" w:hAnsi="Times New Roman" w:cs="Times New Roman"/>
          <w:b/>
          <w:bCs/>
          <w:i w:val="0"/>
          <w:iCs w:val="0"/>
          <w:color w:val="auto"/>
          <w:sz w:val="24"/>
          <w:szCs w:val="24"/>
        </w:rPr>
        <w:fldChar w:fldCharType="separate"/>
      </w:r>
      <w:r w:rsidR="00A164B2">
        <w:rPr>
          <w:rFonts w:ascii="Times New Roman" w:hAnsi="Times New Roman" w:cs="Times New Roman"/>
          <w:b/>
          <w:bCs/>
          <w:i w:val="0"/>
          <w:iCs w:val="0"/>
          <w:noProof/>
          <w:color w:val="auto"/>
          <w:sz w:val="24"/>
          <w:szCs w:val="24"/>
        </w:rPr>
        <w:t>4</w:t>
      </w:r>
      <w:r w:rsidRPr="00D54058">
        <w:rPr>
          <w:rFonts w:ascii="Times New Roman" w:hAnsi="Times New Roman" w:cs="Times New Roman"/>
          <w:b/>
          <w:bCs/>
          <w:i w:val="0"/>
          <w:iCs w:val="0"/>
          <w:color w:val="auto"/>
          <w:sz w:val="24"/>
          <w:szCs w:val="24"/>
        </w:rPr>
        <w:fldChar w:fldCharType="end"/>
      </w:r>
      <w:r w:rsidRPr="00D54058">
        <w:rPr>
          <w:rFonts w:ascii="Times New Roman" w:hAnsi="Times New Roman" w:cs="Times New Roman"/>
          <w:b/>
          <w:bCs/>
          <w:i w:val="0"/>
          <w:iCs w:val="0"/>
          <w:color w:val="auto"/>
          <w:sz w:val="24"/>
          <w:szCs w:val="24"/>
          <w:lang w:val="id-ID"/>
        </w:rPr>
        <w:t xml:space="preserve"> </w:t>
      </w:r>
      <w:r w:rsidR="00244C59" w:rsidRPr="00D54058">
        <w:rPr>
          <w:rFonts w:ascii="Times New Roman" w:eastAsia="Times New Roman" w:hAnsi="Times New Roman" w:cs="Times New Roman"/>
          <w:b/>
          <w:bCs/>
          <w:i w:val="0"/>
          <w:iCs w:val="0"/>
          <w:color w:val="auto"/>
          <w:sz w:val="24"/>
          <w:szCs w:val="24"/>
          <w:lang w:val="en-US"/>
        </w:rPr>
        <w:t xml:space="preserve">Contoh Penghapusan </w:t>
      </w:r>
      <w:proofErr w:type="spellStart"/>
      <w:r w:rsidR="00244C59" w:rsidRPr="00D54058">
        <w:rPr>
          <w:rFonts w:ascii="Times New Roman" w:eastAsia="Times New Roman" w:hAnsi="Times New Roman" w:cs="Times New Roman"/>
          <w:b/>
          <w:bCs/>
          <w:color w:val="auto"/>
          <w:sz w:val="24"/>
          <w:szCs w:val="24"/>
          <w:lang w:val="en-US"/>
        </w:rPr>
        <w:t>Stopword</w:t>
      </w:r>
      <w:bookmarkEnd w:id="291"/>
      <w:proofErr w:type="spellEnd"/>
    </w:p>
    <w:tbl>
      <w:tblPr>
        <w:tblStyle w:val="TableGrid"/>
        <w:tblW w:w="7930" w:type="dxa"/>
        <w:tblInd w:w="523" w:type="dxa"/>
        <w:tblLook w:val="04A0" w:firstRow="1" w:lastRow="0" w:firstColumn="1" w:lastColumn="0" w:noHBand="0" w:noVBand="1"/>
      </w:tblPr>
      <w:tblGrid>
        <w:gridCol w:w="3965"/>
        <w:gridCol w:w="3965"/>
      </w:tblGrid>
      <w:tr w:rsidR="00244C59" w:rsidRPr="00244C59" w14:paraId="2AA46258" w14:textId="77777777" w:rsidTr="00244C59">
        <w:trPr>
          <w:ins w:id="292" w:author="fahmi abdillah" w:date="2022-07-13T21:51:00Z"/>
        </w:trPr>
        <w:tc>
          <w:tcPr>
            <w:tcW w:w="3965" w:type="dxa"/>
          </w:tcPr>
          <w:p w14:paraId="051AB094" w14:textId="77777777" w:rsidR="00244C59" w:rsidRPr="00244C59" w:rsidRDefault="00244C59" w:rsidP="00244C59">
            <w:pPr>
              <w:jc w:val="center"/>
              <w:rPr>
                <w:ins w:id="293" w:author="fahmi abdillah" w:date="2022-07-13T21:51:00Z"/>
                <w:rFonts w:ascii="Times New Roman" w:hAnsi="Times New Roman" w:cs="Times New Roman"/>
                <w:b/>
                <w:bCs/>
                <w:sz w:val="24"/>
                <w:szCs w:val="24"/>
              </w:rPr>
            </w:pPr>
            <w:ins w:id="294" w:author="fahmi abdillah" w:date="2022-07-13T21:51:00Z">
              <w:r w:rsidRPr="00244C59">
                <w:rPr>
                  <w:rFonts w:ascii="Times New Roman" w:hAnsi="Times New Roman" w:cs="Times New Roman"/>
                  <w:b/>
                  <w:bCs/>
                  <w:sz w:val="24"/>
                  <w:szCs w:val="24"/>
                </w:rPr>
                <w:t>Data awal</w:t>
              </w:r>
            </w:ins>
          </w:p>
        </w:tc>
        <w:tc>
          <w:tcPr>
            <w:tcW w:w="3965" w:type="dxa"/>
          </w:tcPr>
          <w:p w14:paraId="6BF4D536" w14:textId="77777777" w:rsidR="00244C59" w:rsidRPr="00244C59" w:rsidRDefault="00244C59" w:rsidP="00244C59">
            <w:pPr>
              <w:jc w:val="center"/>
              <w:rPr>
                <w:ins w:id="295" w:author="fahmi abdillah" w:date="2022-07-13T21:51:00Z"/>
                <w:rFonts w:ascii="Times New Roman" w:hAnsi="Times New Roman" w:cs="Times New Roman"/>
                <w:b/>
                <w:bCs/>
                <w:sz w:val="24"/>
                <w:szCs w:val="24"/>
              </w:rPr>
            </w:pPr>
            <w:ins w:id="296" w:author="fahmi abdillah" w:date="2022-07-13T21:51:00Z">
              <w:r w:rsidRPr="00244C59">
                <w:rPr>
                  <w:rFonts w:ascii="Times New Roman" w:hAnsi="Times New Roman" w:cs="Times New Roman"/>
                  <w:b/>
                  <w:bCs/>
                  <w:sz w:val="24"/>
                  <w:szCs w:val="24"/>
                </w:rPr>
                <w:t>Data akhir</w:t>
              </w:r>
            </w:ins>
          </w:p>
        </w:tc>
      </w:tr>
      <w:tr w:rsidR="00244C59" w:rsidRPr="00244C59" w14:paraId="27B614EA" w14:textId="77777777" w:rsidTr="00244C59">
        <w:trPr>
          <w:ins w:id="297" w:author="fahmi abdillah" w:date="2022-07-13T21:51:00Z"/>
        </w:trPr>
        <w:tc>
          <w:tcPr>
            <w:tcW w:w="3965" w:type="dxa"/>
          </w:tcPr>
          <w:p w14:paraId="7F5D88D4" w14:textId="77777777" w:rsidR="00244C59" w:rsidRPr="00244C59" w:rsidRDefault="00244C59" w:rsidP="00244C59">
            <w:pPr>
              <w:rPr>
                <w:ins w:id="298" w:author="fahmi abdillah" w:date="2022-07-13T21:51:00Z"/>
                <w:rFonts w:ascii="Times New Roman" w:hAnsi="Times New Roman" w:cs="Times New Roman"/>
                <w:sz w:val="24"/>
                <w:szCs w:val="24"/>
              </w:rPr>
            </w:pPr>
            <w:ins w:id="299" w:author="fahmi abdillah" w:date="2022-07-13T22:36:00Z">
              <w:r w:rsidRPr="00244C59">
                <w:rPr>
                  <w:rFonts w:ascii="Times New Roman" w:hAnsi="Times New Roman" w:cs="Times New Roman"/>
                  <w:sz w:val="24"/>
                  <w:szCs w:val="24"/>
                </w:rPr>
                <w:t>“dr”, “erlina”, “menyarankan”, “pasien”, “covid19”, “memantau”, “frekuensi</w:t>
              </w:r>
            </w:ins>
            <w:ins w:id="300" w:author="fahmi abdillah" w:date="2022-07-13T22:37:00Z">
              <w:r w:rsidRPr="00244C59">
                <w:rPr>
                  <w:rFonts w:ascii="Times New Roman" w:hAnsi="Times New Roman" w:cs="Times New Roman"/>
                  <w:sz w:val="24"/>
                  <w:szCs w:val="24"/>
                </w:rPr>
                <w:t>”</w:t>
              </w:r>
            </w:ins>
            <w:ins w:id="301" w:author="fahmi abdillah" w:date="2022-07-13T22:36:00Z">
              <w:r w:rsidRPr="00244C59">
                <w:rPr>
                  <w:rFonts w:ascii="Times New Roman" w:hAnsi="Times New Roman" w:cs="Times New Roman"/>
                  <w:sz w:val="24"/>
                  <w:szCs w:val="24"/>
                </w:rPr>
                <w:t xml:space="preserve">, </w:t>
              </w:r>
            </w:ins>
            <w:ins w:id="302" w:author="fahmi abdillah" w:date="2022-07-13T22:37:00Z">
              <w:r w:rsidRPr="00244C59">
                <w:rPr>
                  <w:rFonts w:ascii="Times New Roman" w:hAnsi="Times New Roman" w:cs="Times New Roman"/>
                  <w:sz w:val="24"/>
                  <w:szCs w:val="24"/>
                </w:rPr>
                <w:t>“</w:t>
              </w:r>
            </w:ins>
            <w:ins w:id="303" w:author="fahmi abdillah" w:date="2022-07-13T22:36:00Z">
              <w:r w:rsidRPr="00244C59">
                <w:rPr>
                  <w:rFonts w:ascii="Times New Roman" w:hAnsi="Times New Roman" w:cs="Times New Roman"/>
                  <w:sz w:val="24"/>
                  <w:szCs w:val="24"/>
                </w:rPr>
                <w:t>napas</w:t>
              </w:r>
            </w:ins>
            <w:ins w:id="304" w:author="fahmi abdillah" w:date="2022-07-13T22:37:00Z">
              <w:r w:rsidRPr="00244C59">
                <w:rPr>
                  <w:rFonts w:ascii="Times New Roman" w:hAnsi="Times New Roman" w:cs="Times New Roman"/>
                  <w:sz w:val="24"/>
                  <w:szCs w:val="24"/>
                </w:rPr>
                <w:t>”</w:t>
              </w:r>
            </w:ins>
            <w:ins w:id="305" w:author="fahmi abdillah" w:date="2022-07-13T22:36:00Z">
              <w:r w:rsidRPr="00244C59">
                <w:rPr>
                  <w:rFonts w:ascii="Times New Roman" w:hAnsi="Times New Roman" w:cs="Times New Roman"/>
                  <w:sz w:val="24"/>
                  <w:szCs w:val="24"/>
                </w:rPr>
                <w:t xml:space="preserve">, </w:t>
              </w:r>
            </w:ins>
            <w:ins w:id="306" w:author="fahmi abdillah" w:date="2022-07-13T22:37:00Z">
              <w:r w:rsidRPr="00244C59">
                <w:rPr>
                  <w:rFonts w:ascii="Times New Roman" w:hAnsi="Times New Roman" w:cs="Times New Roman"/>
                  <w:sz w:val="24"/>
                  <w:szCs w:val="24"/>
                </w:rPr>
                <w:t>“</w:t>
              </w:r>
            </w:ins>
            <w:ins w:id="307" w:author="fahmi abdillah" w:date="2022-07-13T22:36:00Z">
              <w:r w:rsidRPr="00244C59">
                <w:rPr>
                  <w:rFonts w:ascii="Times New Roman" w:hAnsi="Times New Roman" w:cs="Times New Roman"/>
                  <w:sz w:val="24"/>
                  <w:szCs w:val="24"/>
                </w:rPr>
                <w:t>tanda</w:t>
              </w:r>
            </w:ins>
            <w:ins w:id="308" w:author="fahmi abdillah" w:date="2022-07-13T22:37:00Z">
              <w:r w:rsidRPr="00244C59">
                <w:rPr>
                  <w:rFonts w:ascii="Times New Roman" w:hAnsi="Times New Roman" w:cs="Times New Roman"/>
                  <w:sz w:val="24"/>
                  <w:szCs w:val="24"/>
                </w:rPr>
                <w:t>”</w:t>
              </w:r>
            </w:ins>
            <w:ins w:id="309" w:author="fahmi abdillah" w:date="2022-07-13T22:36:00Z">
              <w:r w:rsidRPr="00244C59">
                <w:rPr>
                  <w:rFonts w:ascii="Times New Roman" w:hAnsi="Times New Roman" w:cs="Times New Roman"/>
                  <w:sz w:val="24"/>
                  <w:szCs w:val="24"/>
                </w:rPr>
                <w:t xml:space="preserve">, </w:t>
              </w:r>
            </w:ins>
            <w:ins w:id="310" w:author="fahmi abdillah" w:date="2022-07-13T22:37:00Z">
              <w:r w:rsidRPr="00244C59">
                <w:rPr>
                  <w:rFonts w:ascii="Times New Roman" w:hAnsi="Times New Roman" w:cs="Times New Roman"/>
                  <w:sz w:val="24"/>
                  <w:szCs w:val="24"/>
                </w:rPr>
                <w:t>“</w:t>
              </w:r>
            </w:ins>
            <w:ins w:id="311" w:author="fahmi abdillah" w:date="2022-07-13T22:36:00Z">
              <w:r w:rsidRPr="00244C59">
                <w:rPr>
                  <w:rFonts w:ascii="Times New Roman" w:hAnsi="Times New Roman" w:cs="Times New Roman"/>
                  <w:sz w:val="24"/>
                  <w:szCs w:val="24"/>
                </w:rPr>
                <w:t>sesak</w:t>
              </w:r>
            </w:ins>
            <w:ins w:id="312" w:author="fahmi abdillah" w:date="2022-07-13T22:37:00Z">
              <w:r w:rsidRPr="00244C59">
                <w:rPr>
                  <w:rFonts w:ascii="Times New Roman" w:hAnsi="Times New Roman" w:cs="Times New Roman"/>
                  <w:sz w:val="24"/>
                  <w:szCs w:val="24"/>
                </w:rPr>
                <w:t>”</w:t>
              </w:r>
            </w:ins>
            <w:ins w:id="313" w:author="fahmi abdillah" w:date="2022-07-13T22:36:00Z">
              <w:r w:rsidRPr="00244C59">
                <w:rPr>
                  <w:rFonts w:ascii="Times New Roman" w:hAnsi="Times New Roman" w:cs="Times New Roman"/>
                  <w:sz w:val="24"/>
                  <w:szCs w:val="24"/>
                </w:rPr>
                <w:t xml:space="preserve">, </w:t>
              </w:r>
            </w:ins>
            <w:ins w:id="314" w:author="fahmi abdillah" w:date="2022-07-13T22:37:00Z">
              <w:r w:rsidRPr="00244C59">
                <w:rPr>
                  <w:rFonts w:ascii="Times New Roman" w:hAnsi="Times New Roman" w:cs="Times New Roman"/>
                  <w:sz w:val="24"/>
                  <w:szCs w:val="24"/>
                </w:rPr>
                <w:t>“</w:t>
              </w:r>
            </w:ins>
            <w:ins w:id="315" w:author="fahmi abdillah" w:date="2022-07-13T22:36:00Z">
              <w:r w:rsidRPr="00244C59">
                <w:rPr>
                  <w:rFonts w:ascii="Times New Roman" w:hAnsi="Times New Roman" w:cs="Times New Roman"/>
                  <w:sz w:val="24"/>
                  <w:szCs w:val="24"/>
                </w:rPr>
                <w:t>napas</w:t>
              </w:r>
            </w:ins>
            <w:ins w:id="316" w:author="fahmi abdillah" w:date="2022-07-13T22:37:00Z">
              <w:r w:rsidRPr="00244C59">
                <w:rPr>
                  <w:rFonts w:ascii="Times New Roman" w:hAnsi="Times New Roman" w:cs="Times New Roman"/>
                  <w:sz w:val="24"/>
                  <w:szCs w:val="24"/>
                </w:rPr>
                <w:t>”</w:t>
              </w:r>
            </w:ins>
          </w:p>
        </w:tc>
        <w:tc>
          <w:tcPr>
            <w:tcW w:w="3965" w:type="dxa"/>
          </w:tcPr>
          <w:p w14:paraId="42573C6E" w14:textId="77777777" w:rsidR="00244C59" w:rsidRPr="00244C59" w:rsidRDefault="00244C59" w:rsidP="00244C59">
            <w:pPr>
              <w:jc w:val="both"/>
              <w:rPr>
                <w:ins w:id="317" w:author="fahmi abdillah" w:date="2022-07-13T21:51:00Z"/>
                <w:rFonts w:ascii="Times New Roman" w:hAnsi="Times New Roman" w:cs="Times New Roman"/>
                <w:sz w:val="24"/>
                <w:szCs w:val="24"/>
              </w:rPr>
            </w:pPr>
            <w:ins w:id="318" w:author="fahmi abdillah" w:date="2022-07-13T22:36:00Z">
              <w:r w:rsidRPr="00244C59">
                <w:rPr>
                  <w:rFonts w:ascii="Times New Roman" w:hAnsi="Times New Roman" w:cs="Times New Roman"/>
                  <w:sz w:val="24"/>
                  <w:szCs w:val="24"/>
                </w:rPr>
                <w:t>“dr”, “erlina”, “menyarankan”, “pasien”, “covid19”, “memantau”, “frekuensi</w:t>
              </w:r>
            </w:ins>
            <w:ins w:id="319" w:author="fahmi abdillah" w:date="2022-07-13T22:37:00Z">
              <w:r w:rsidRPr="00244C59">
                <w:rPr>
                  <w:rFonts w:ascii="Times New Roman" w:hAnsi="Times New Roman" w:cs="Times New Roman"/>
                  <w:sz w:val="24"/>
                  <w:szCs w:val="24"/>
                </w:rPr>
                <w:t>”</w:t>
              </w:r>
            </w:ins>
            <w:ins w:id="320" w:author="fahmi abdillah" w:date="2022-07-13T22:36:00Z">
              <w:r w:rsidRPr="00244C59">
                <w:rPr>
                  <w:rFonts w:ascii="Times New Roman" w:hAnsi="Times New Roman" w:cs="Times New Roman"/>
                  <w:sz w:val="24"/>
                  <w:szCs w:val="24"/>
                </w:rPr>
                <w:t xml:space="preserve">, </w:t>
              </w:r>
            </w:ins>
            <w:ins w:id="321" w:author="fahmi abdillah" w:date="2022-07-13T22:37:00Z">
              <w:r w:rsidRPr="00244C59">
                <w:rPr>
                  <w:rFonts w:ascii="Times New Roman" w:hAnsi="Times New Roman" w:cs="Times New Roman"/>
                  <w:sz w:val="24"/>
                  <w:szCs w:val="24"/>
                </w:rPr>
                <w:t>“</w:t>
              </w:r>
            </w:ins>
            <w:ins w:id="322" w:author="fahmi abdillah" w:date="2022-07-13T22:36:00Z">
              <w:r w:rsidRPr="00244C59">
                <w:rPr>
                  <w:rFonts w:ascii="Times New Roman" w:hAnsi="Times New Roman" w:cs="Times New Roman"/>
                  <w:sz w:val="24"/>
                  <w:szCs w:val="24"/>
                </w:rPr>
                <w:t>napas</w:t>
              </w:r>
            </w:ins>
            <w:ins w:id="323" w:author="fahmi abdillah" w:date="2022-07-13T22:37:00Z">
              <w:r w:rsidRPr="00244C59">
                <w:rPr>
                  <w:rFonts w:ascii="Times New Roman" w:hAnsi="Times New Roman" w:cs="Times New Roman"/>
                  <w:sz w:val="24"/>
                  <w:szCs w:val="24"/>
                </w:rPr>
                <w:t>”</w:t>
              </w:r>
            </w:ins>
            <w:ins w:id="324" w:author="fahmi abdillah" w:date="2022-07-13T22:36:00Z">
              <w:r w:rsidRPr="00244C59">
                <w:rPr>
                  <w:rFonts w:ascii="Times New Roman" w:hAnsi="Times New Roman" w:cs="Times New Roman"/>
                  <w:sz w:val="24"/>
                  <w:szCs w:val="24"/>
                </w:rPr>
                <w:t xml:space="preserve">, </w:t>
              </w:r>
            </w:ins>
            <w:ins w:id="325" w:author="fahmi abdillah" w:date="2022-07-13T22:37:00Z">
              <w:r w:rsidRPr="00244C59">
                <w:rPr>
                  <w:rFonts w:ascii="Times New Roman" w:hAnsi="Times New Roman" w:cs="Times New Roman"/>
                  <w:sz w:val="24"/>
                  <w:szCs w:val="24"/>
                </w:rPr>
                <w:t>“</w:t>
              </w:r>
            </w:ins>
            <w:ins w:id="326" w:author="fahmi abdillah" w:date="2022-07-13T22:36:00Z">
              <w:r w:rsidRPr="00244C59">
                <w:rPr>
                  <w:rFonts w:ascii="Times New Roman" w:hAnsi="Times New Roman" w:cs="Times New Roman"/>
                  <w:sz w:val="24"/>
                  <w:szCs w:val="24"/>
                </w:rPr>
                <w:t>tanda</w:t>
              </w:r>
            </w:ins>
            <w:ins w:id="327" w:author="fahmi abdillah" w:date="2022-07-13T22:37:00Z">
              <w:r w:rsidRPr="00244C59">
                <w:rPr>
                  <w:rFonts w:ascii="Times New Roman" w:hAnsi="Times New Roman" w:cs="Times New Roman"/>
                  <w:sz w:val="24"/>
                  <w:szCs w:val="24"/>
                </w:rPr>
                <w:t>”</w:t>
              </w:r>
            </w:ins>
            <w:ins w:id="328" w:author="fahmi abdillah" w:date="2022-07-13T22:36:00Z">
              <w:r w:rsidRPr="00244C59">
                <w:rPr>
                  <w:rFonts w:ascii="Times New Roman" w:hAnsi="Times New Roman" w:cs="Times New Roman"/>
                  <w:sz w:val="24"/>
                  <w:szCs w:val="24"/>
                </w:rPr>
                <w:t xml:space="preserve">, </w:t>
              </w:r>
            </w:ins>
            <w:ins w:id="329" w:author="fahmi abdillah" w:date="2022-07-13T22:37:00Z">
              <w:r w:rsidRPr="00244C59">
                <w:rPr>
                  <w:rFonts w:ascii="Times New Roman" w:hAnsi="Times New Roman" w:cs="Times New Roman"/>
                  <w:sz w:val="24"/>
                  <w:szCs w:val="24"/>
                </w:rPr>
                <w:t>“</w:t>
              </w:r>
            </w:ins>
            <w:ins w:id="330" w:author="fahmi abdillah" w:date="2022-07-13T22:36:00Z">
              <w:r w:rsidRPr="00244C59">
                <w:rPr>
                  <w:rFonts w:ascii="Times New Roman" w:hAnsi="Times New Roman" w:cs="Times New Roman"/>
                  <w:sz w:val="24"/>
                  <w:szCs w:val="24"/>
                </w:rPr>
                <w:t>sesak</w:t>
              </w:r>
            </w:ins>
            <w:ins w:id="331" w:author="fahmi abdillah" w:date="2022-07-13T22:37:00Z">
              <w:r w:rsidRPr="00244C59">
                <w:rPr>
                  <w:rFonts w:ascii="Times New Roman" w:hAnsi="Times New Roman" w:cs="Times New Roman"/>
                  <w:sz w:val="24"/>
                  <w:szCs w:val="24"/>
                </w:rPr>
                <w:t>”</w:t>
              </w:r>
            </w:ins>
            <w:ins w:id="332" w:author="fahmi abdillah" w:date="2022-07-13T22:36:00Z">
              <w:r w:rsidRPr="00244C59">
                <w:rPr>
                  <w:rFonts w:ascii="Times New Roman" w:hAnsi="Times New Roman" w:cs="Times New Roman"/>
                  <w:sz w:val="24"/>
                  <w:szCs w:val="24"/>
                </w:rPr>
                <w:t xml:space="preserve">, </w:t>
              </w:r>
            </w:ins>
            <w:ins w:id="333" w:author="fahmi abdillah" w:date="2022-07-13T22:37:00Z">
              <w:r w:rsidRPr="00244C59">
                <w:rPr>
                  <w:rFonts w:ascii="Times New Roman" w:hAnsi="Times New Roman" w:cs="Times New Roman"/>
                  <w:sz w:val="24"/>
                  <w:szCs w:val="24"/>
                </w:rPr>
                <w:t>“</w:t>
              </w:r>
            </w:ins>
            <w:ins w:id="334" w:author="fahmi abdillah" w:date="2022-07-13T22:36:00Z">
              <w:r w:rsidRPr="00244C59">
                <w:rPr>
                  <w:rFonts w:ascii="Times New Roman" w:hAnsi="Times New Roman" w:cs="Times New Roman"/>
                  <w:sz w:val="24"/>
                  <w:szCs w:val="24"/>
                </w:rPr>
                <w:t>napas</w:t>
              </w:r>
            </w:ins>
            <w:ins w:id="335" w:author="fahmi abdillah" w:date="2022-07-13T22:37:00Z">
              <w:r w:rsidRPr="00244C59">
                <w:rPr>
                  <w:rFonts w:ascii="Times New Roman" w:hAnsi="Times New Roman" w:cs="Times New Roman"/>
                  <w:sz w:val="24"/>
                  <w:szCs w:val="24"/>
                </w:rPr>
                <w:t>”</w:t>
              </w:r>
            </w:ins>
          </w:p>
        </w:tc>
      </w:tr>
      <w:tr w:rsidR="00244C59" w:rsidRPr="00244C59" w14:paraId="27D529BB" w14:textId="77777777" w:rsidTr="00244C59">
        <w:trPr>
          <w:ins w:id="336" w:author="fahmi abdillah" w:date="2022-07-13T21:51:00Z"/>
        </w:trPr>
        <w:tc>
          <w:tcPr>
            <w:tcW w:w="3965" w:type="dxa"/>
          </w:tcPr>
          <w:p w14:paraId="0F4D1D64" w14:textId="77777777" w:rsidR="00244C59" w:rsidRPr="00244C59" w:rsidRDefault="00244C59" w:rsidP="00244C59">
            <w:pPr>
              <w:rPr>
                <w:ins w:id="337" w:author="fahmi abdillah" w:date="2022-07-13T21:51:00Z"/>
                <w:rFonts w:ascii="Times New Roman" w:hAnsi="Times New Roman" w:cs="Times New Roman"/>
                <w:sz w:val="24"/>
                <w:szCs w:val="24"/>
              </w:rPr>
            </w:pPr>
            <w:ins w:id="338" w:author="fahmi abdillah" w:date="2022-07-13T22:59:00Z">
              <w:r w:rsidRPr="00244C59">
                <w:rPr>
                  <w:rFonts w:ascii="Times New Roman" w:hAnsi="Times New Roman" w:cs="Times New Roman"/>
                  <w:sz w:val="24"/>
                  <w:szCs w:val="24"/>
                </w:rPr>
                <w:t>“k</w:t>
              </w:r>
            </w:ins>
            <w:proofErr w:type="spellStart"/>
            <w:r w:rsidRPr="00244C59">
              <w:rPr>
                <w:rFonts w:ascii="Times New Roman" w:hAnsi="Times New Roman" w:cs="Times New Roman"/>
                <w:sz w:val="24"/>
                <w:szCs w:val="24"/>
                <w:lang w:val="en-US"/>
              </w:rPr>
              <w:t>aya</w:t>
            </w:r>
            <w:proofErr w:type="spellEnd"/>
            <w:ins w:id="339" w:author="fahmi abdillah" w:date="2022-07-13T22:59:00Z">
              <w:r w:rsidRPr="00244C59">
                <w:rPr>
                  <w:rFonts w:ascii="Times New Roman" w:hAnsi="Times New Roman" w:cs="Times New Roman"/>
                  <w:sz w:val="24"/>
                  <w:szCs w:val="24"/>
                </w:rPr>
                <w:t>k”, “</w:t>
              </w:r>
            </w:ins>
            <w:r w:rsidRPr="00244C59">
              <w:rPr>
                <w:rFonts w:ascii="Times New Roman" w:hAnsi="Times New Roman" w:cs="Times New Roman"/>
                <w:sz w:val="24"/>
                <w:szCs w:val="24"/>
                <w:lang w:val="en-US"/>
              </w:rPr>
              <w:t>tidak</w:t>
            </w:r>
            <w:ins w:id="340" w:author="fahmi abdillah" w:date="2022-07-13T22:59:00Z">
              <w:r w:rsidRPr="00244C59">
                <w:rPr>
                  <w:rFonts w:ascii="Times New Roman" w:hAnsi="Times New Roman" w:cs="Times New Roman"/>
                  <w:sz w:val="24"/>
                  <w:szCs w:val="24"/>
                </w:rPr>
                <w:t>”, “sanggup”, “pegang”, “hp”, “li</w:t>
              </w:r>
            </w:ins>
            <w:r w:rsidRPr="00244C59">
              <w:rPr>
                <w:rFonts w:ascii="Times New Roman" w:hAnsi="Times New Roman" w:cs="Times New Roman"/>
                <w:sz w:val="24"/>
                <w:szCs w:val="24"/>
                <w:lang w:val="en-US"/>
              </w:rPr>
              <w:t>h</w:t>
            </w:r>
            <w:ins w:id="341" w:author="fahmi abdillah" w:date="2022-07-13T22:59:00Z">
              <w:r w:rsidRPr="00244C59">
                <w:rPr>
                  <w:rFonts w:ascii="Times New Roman" w:hAnsi="Times New Roman" w:cs="Times New Roman"/>
                  <w:sz w:val="24"/>
                  <w:szCs w:val="24"/>
                </w:rPr>
                <w:t>at”, “twitter”, “p</w:t>
              </w:r>
            </w:ins>
            <w:r w:rsidRPr="00244C59">
              <w:rPr>
                <w:rFonts w:ascii="Times New Roman" w:hAnsi="Times New Roman" w:cs="Times New Roman"/>
                <w:sz w:val="24"/>
                <w:szCs w:val="24"/>
                <w:lang w:val="en-US"/>
              </w:rPr>
              <w:t>a</w:t>
            </w:r>
            <w:ins w:id="342" w:author="fahmi abdillah" w:date="2022-07-13T22:59:00Z">
              <w:r w:rsidRPr="00244C59">
                <w:rPr>
                  <w:rFonts w:ascii="Times New Roman" w:hAnsi="Times New Roman" w:cs="Times New Roman"/>
                  <w:sz w:val="24"/>
                  <w:szCs w:val="24"/>
                </w:rPr>
                <w:t>d</w:t>
              </w:r>
            </w:ins>
            <w:r w:rsidRPr="00244C59">
              <w:rPr>
                <w:rFonts w:ascii="Times New Roman" w:hAnsi="Times New Roman" w:cs="Times New Roman"/>
                <w:sz w:val="24"/>
                <w:szCs w:val="24"/>
                <w:lang w:val="en-US"/>
              </w:rPr>
              <w:t>a</w:t>
            </w:r>
            <w:ins w:id="343" w:author="fahmi abdillah" w:date="2022-07-13T22:59:00Z">
              <w:r w:rsidRPr="00244C59">
                <w:rPr>
                  <w:rFonts w:ascii="Times New Roman" w:hAnsi="Times New Roman" w:cs="Times New Roman"/>
                  <w:sz w:val="24"/>
                  <w:szCs w:val="24"/>
                </w:rPr>
                <w:t>”, “nyari”, “oksigen”, “</w:t>
              </w:r>
            </w:ins>
            <w:r w:rsidRPr="00244C59">
              <w:rPr>
                <w:rFonts w:ascii="Times New Roman" w:hAnsi="Times New Roman" w:cs="Times New Roman"/>
                <w:sz w:val="24"/>
                <w:szCs w:val="24"/>
                <w:lang w:val="en-US"/>
              </w:rPr>
              <w:t>terus</w:t>
            </w:r>
            <w:ins w:id="344" w:author="fahmi abdillah" w:date="2022-07-13T22:59:00Z">
              <w:r w:rsidRPr="00244C59">
                <w:rPr>
                  <w:rFonts w:ascii="Times New Roman" w:hAnsi="Times New Roman" w:cs="Times New Roman"/>
                  <w:sz w:val="24"/>
                  <w:szCs w:val="24"/>
                </w:rPr>
                <w:t>”, “kamar”, “RS”, “WA”, “</w:t>
              </w:r>
            </w:ins>
            <w:r w:rsidRPr="00244C59">
              <w:rPr>
                <w:rFonts w:ascii="Times New Roman" w:hAnsi="Times New Roman" w:cs="Times New Roman"/>
                <w:sz w:val="24"/>
                <w:szCs w:val="24"/>
                <w:lang w:val="en-US"/>
              </w:rPr>
              <w:t>hari</w:t>
            </w:r>
            <w:ins w:id="345" w:author="fahmi abdillah" w:date="2022-07-13T22:59:00Z">
              <w:r w:rsidRPr="00244C59">
                <w:rPr>
                  <w:rFonts w:ascii="Times New Roman" w:hAnsi="Times New Roman" w:cs="Times New Roman"/>
                  <w:sz w:val="24"/>
                  <w:szCs w:val="24"/>
                </w:rPr>
                <w:t>”, “aja”, “grup”, “y</w:t>
              </w:r>
            </w:ins>
            <w:r w:rsidRPr="00244C59">
              <w:rPr>
                <w:rFonts w:ascii="Times New Roman" w:hAnsi="Times New Roman" w:cs="Times New Roman"/>
                <w:sz w:val="24"/>
                <w:szCs w:val="24"/>
                <w:lang w:val="en-US"/>
              </w:rPr>
              <w:t>an</w:t>
            </w:r>
            <w:ins w:id="346" w:author="fahmi abdillah" w:date="2022-07-13T22:59:00Z">
              <w:r w:rsidRPr="00244C59">
                <w:rPr>
                  <w:rFonts w:ascii="Times New Roman" w:hAnsi="Times New Roman" w:cs="Times New Roman"/>
                  <w:sz w:val="24"/>
                  <w:szCs w:val="24"/>
                </w:rPr>
                <w:t>g”, “ngabarin”, “positif”, “nyari”, “obat”, “donar”, “darah”, “plasma”, “kritis”, “sesak”, “napas”, “gw”, “y</w:t>
              </w:r>
            </w:ins>
            <w:r w:rsidRPr="00244C59">
              <w:rPr>
                <w:rFonts w:ascii="Times New Roman" w:hAnsi="Times New Roman" w:cs="Times New Roman"/>
                <w:sz w:val="24"/>
                <w:szCs w:val="24"/>
                <w:lang w:val="en-US"/>
              </w:rPr>
              <w:t>an</w:t>
            </w:r>
            <w:ins w:id="347" w:author="fahmi abdillah" w:date="2022-07-13T22:59:00Z">
              <w:r w:rsidRPr="00244C59">
                <w:rPr>
                  <w:rFonts w:ascii="Times New Roman" w:hAnsi="Times New Roman" w:cs="Times New Roman"/>
                  <w:sz w:val="24"/>
                  <w:szCs w:val="24"/>
                </w:rPr>
                <w:t>g”, “sehat”, “j</w:t>
              </w:r>
            </w:ins>
            <w:r w:rsidRPr="00244C59">
              <w:rPr>
                <w:rFonts w:ascii="Times New Roman" w:hAnsi="Times New Roman" w:cs="Times New Roman"/>
                <w:sz w:val="24"/>
                <w:szCs w:val="24"/>
                <w:lang w:val="en-US"/>
              </w:rPr>
              <w:t>adi</w:t>
            </w:r>
            <w:ins w:id="348" w:author="fahmi abdillah" w:date="2022-07-13T22:59:00Z">
              <w:r w:rsidRPr="00244C59">
                <w:rPr>
                  <w:rFonts w:ascii="Times New Roman" w:hAnsi="Times New Roman" w:cs="Times New Roman"/>
                  <w:sz w:val="24"/>
                  <w:szCs w:val="24"/>
                </w:rPr>
                <w:t>”, “berasa”, “sakit”</w:t>
              </w:r>
            </w:ins>
          </w:p>
        </w:tc>
        <w:tc>
          <w:tcPr>
            <w:tcW w:w="3965" w:type="dxa"/>
          </w:tcPr>
          <w:p w14:paraId="1C6D4AA4" w14:textId="77777777" w:rsidR="00244C59" w:rsidRPr="00244C59" w:rsidRDefault="00244C59" w:rsidP="00244C59">
            <w:pPr>
              <w:jc w:val="both"/>
              <w:rPr>
                <w:ins w:id="349" w:author="fahmi abdillah" w:date="2022-07-13T21:51:00Z"/>
                <w:rFonts w:ascii="Times New Roman" w:hAnsi="Times New Roman" w:cs="Times New Roman"/>
                <w:sz w:val="24"/>
                <w:szCs w:val="24"/>
              </w:rPr>
            </w:pPr>
            <w:ins w:id="350" w:author="fahmi abdillah" w:date="2022-07-13T22:59:00Z">
              <w:r w:rsidRPr="00244C59">
                <w:rPr>
                  <w:rFonts w:ascii="Times New Roman" w:hAnsi="Times New Roman" w:cs="Times New Roman"/>
                  <w:sz w:val="24"/>
                  <w:szCs w:val="24"/>
                </w:rPr>
                <w:t>“k</w:t>
              </w:r>
            </w:ins>
            <w:proofErr w:type="spellStart"/>
            <w:r w:rsidRPr="00244C59">
              <w:rPr>
                <w:rFonts w:ascii="Times New Roman" w:hAnsi="Times New Roman" w:cs="Times New Roman"/>
                <w:sz w:val="24"/>
                <w:szCs w:val="24"/>
                <w:lang w:val="en-US"/>
              </w:rPr>
              <w:t>aya</w:t>
            </w:r>
            <w:proofErr w:type="spellEnd"/>
            <w:ins w:id="351" w:author="fahmi abdillah" w:date="2022-07-13T22:59:00Z">
              <w:r w:rsidRPr="00244C59">
                <w:rPr>
                  <w:rFonts w:ascii="Times New Roman" w:hAnsi="Times New Roman" w:cs="Times New Roman"/>
                  <w:sz w:val="24"/>
                  <w:szCs w:val="24"/>
                </w:rPr>
                <w:t>k”, “</w:t>
              </w:r>
            </w:ins>
            <w:r w:rsidRPr="00244C59">
              <w:rPr>
                <w:rFonts w:ascii="Times New Roman" w:hAnsi="Times New Roman" w:cs="Times New Roman"/>
                <w:sz w:val="24"/>
                <w:szCs w:val="24"/>
                <w:lang w:val="en-US"/>
              </w:rPr>
              <w:t>tidak</w:t>
            </w:r>
            <w:ins w:id="352" w:author="fahmi abdillah" w:date="2022-07-13T22:59:00Z">
              <w:r w:rsidRPr="00244C59">
                <w:rPr>
                  <w:rFonts w:ascii="Times New Roman" w:hAnsi="Times New Roman" w:cs="Times New Roman"/>
                  <w:sz w:val="24"/>
                  <w:szCs w:val="24"/>
                </w:rPr>
                <w:t>”, “sanggup”, “pegang”, “hp”, “li</w:t>
              </w:r>
            </w:ins>
            <w:r w:rsidRPr="00244C59">
              <w:rPr>
                <w:rFonts w:ascii="Times New Roman" w:hAnsi="Times New Roman" w:cs="Times New Roman"/>
                <w:sz w:val="24"/>
                <w:szCs w:val="24"/>
                <w:lang w:val="en-US"/>
              </w:rPr>
              <w:t>h</w:t>
            </w:r>
            <w:ins w:id="353" w:author="fahmi abdillah" w:date="2022-07-13T22:59:00Z">
              <w:r w:rsidRPr="00244C59">
                <w:rPr>
                  <w:rFonts w:ascii="Times New Roman" w:hAnsi="Times New Roman" w:cs="Times New Roman"/>
                  <w:sz w:val="24"/>
                  <w:szCs w:val="24"/>
                </w:rPr>
                <w:t>at”, “twitter”, “p</w:t>
              </w:r>
            </w:ins>
            <w:r w:rsidRPr="00244C59">
              <w:rPr>
                <w:rFonts w:ascii="Times New Roman" w:hAnsi="Times New Roman" w:cs="Times New Roman"/>
                <w:sz w:val="24"/>
                <w:szCs w:val="24"/>
                <w:lang w:val="en-US"/>
              </w:rPr>
              <w:t>a</w:t>
            </w:r>
            <w:ins w:id="354" w:author="fahmi abdillah" w:date="2022-07-13T22:59:00Z">
              <w:r w:rsidRPr="00244C59">
                <w:rPr>
                  <w:rFonts w:ascii="Times New Roman" w:hAnsi="Times New Roman" w:cs="Times New Roman"/>
                  <w:sz w:val="24"/>
                  <w:szCs w:val="24"/>
                </w:rPr>
                <w:t>d</w:t>
              </w:r>
            </w:ins>
            <w:r w:rsidRPr="00244C59">
              <w:rPr>
                <w:rFonts w:ascii="Times New Roman" w:hAnsi="Times New Roman" w:cs="Times New Roman"/>
                <w:sz w:val="24"/>
                <w:szCs w:val="24"/>
                <w:lang w:val="en-US"/>
              </w:rPr>
              <w:t>a</w:t>
            </w:r>
            <w:ins w:id="355" w:author="fahmi abdillah" w:date="2022-07-13T22:59:00Z">
              <w:r w:rsidRPr="00244C59">
                <w:rPr>
                  <w:rFonts w:ascii="Times New Roman" w:hAnsi="Times New Roman" w:cs="Times New Roman"/>
                  <w:sz w:val="24"/>
                  <w:szCs w:val="24"/>
                </w:rPr>
                <w:t>”, “nyari”, “oksigen”, “</w:t>
              </w:r>
            </w:ins>
            <w:r w:rsidRPr="00244C59">
              <w:rPr>
                <w:rFonts w:ascii="Times New Roman" w:hAnsi="Times New Roman" w:cs="Times New Roman"/>
                <w:sz w:val="24"/>
                <w:szCs w:val="24"/>
                <w:lang w:val="en-US"/>
              </w:rPr>
              <w:t>terus</w:t>
            </w:r>
            <w:ins w:id="356" w:author="fahmi abdillah" w:date="2022-07-13T22:59:00Z">
              <w:r w:rsidRPr="00244C59">
                <w:rPr>
                  <w:rFonts w:ascii="Times New Roman" w:hAnsi="Times New Roman" w:cs="Times New Roman"/>
                  <w:sz w:val="24"/>
                  <w:szCs w:val="24"/>
                </w:rPr>
                <w:t>”, “kamar”, “RS”, “WA”, “</w:t>
              </w:r>
            </w:ins>
            <w:r w:rsidRPr="00244C59">
              <w:rPr>
                <w:rFonts w:ascii="Times New Roman" w:hAnsi="Times New Roman" w:cs="Times New Roman"/>
                <w:sz w:val="24"/>
                <w:szCs w:val="24"/>
                <w:lang w:val="en-US"/>
              </w:rPr>
              <w:t>hari</w:t>
            </w:r>
            <w:ins w:id="357" w:author="fahmi abdillah" w:date="2022-07-13T22:59:00Z">
              <w:r w:rsidRPr="00244C59">
                <w:rPr>
                  <w:rFonts w:ascii="Times New Roman" w:hAnsi="Times New Roman" w:cs="Times New Roman"/>
                  <w:sz w:val="24"/>
                  <w:szCs w:val="24"/>
                </w:rPr>
                <w:t>”, “aja”, “grup”, “y</w:t>
              </w:r>
            </w:ins>
            <w:r w:rsidRPr="00244C59">
              <w:rPr>
                <w:rFonts w:ascii="Times New Roman" w:hAnsi="Times New Roman" w:cs="Times New Roman"/>
                <w:sz w:val="24"/>
                <w:szCs w:val="24"/>
                <w:lang w:val="en-US"/>
              </w:rPr>
              <w:t>an</w:t>
            </w:r>
            <w:ins w:id="358" w:author="fahmi abdillah" w:date="2022-07-13T22:59:00Z">
              <w:r w:rsidRPr="00244C59">
                <w:rPr>
                  <w:rFonts w:ascii="Times New Roman" w:hAnsi="Times New Roman" w:cs="Times New Roman"/>
                  <w:sz w:val="24"/>
                  <w:szCs w:val="24"/>
                </w:rPr>
                <w:t>g”, “ngabarin”, “positif”, “nyari”, “obat”, “donar”, “darah”, “plasma”, “kritis”, “sesak”, “napas”, “gw”, “y</w:t>
              </w:r>
            </w:ins>
            <w:r w:rsidRPr="00244C59">
              <w:rPr>
                <w:rFonts w:ascii="Times New Roman" w:hAnsi="Times New Roman" w:cs="Times New Roman"/>
                <w:sz w:val="24"/>
                <w:szCs w:val="24"/>
                <w:lang w:val="en-US"/>
              </w:rPr>
              <w:t>an</w:t>
            </w:r>
            <w:ins w:id="359" w:author="fahmi abdillah" w:date="2022-07-13T22:59:00Z">
              <w:r w:rsidRPr="00244C59">
                <w:rPr>
                  <w:rFonts w:ascii="Times New Roman" w:hAnsi="Times New Roman" w:cs="Times New Roman"/>
                  <w:sz w:val="24"/>
                  <w:szCs w:val="24"/>
                </w:rPr>
                <w:t>g”, “sehat”, “j</w:t>
              </w:r>
            </w:ins>
            <w:r w:rsidRPr="00244C59">
              <w:rPr>
                <w:rFonts w:ascii="Times New Roman" w:hAnsi="Times New Roman" w:cs="Times New Roman"/>
                <w:sz w:val="24"/>
                <w:szCs w:val="24"/>
                <w:lang w:val="en-US"/>
              </w:rPr>
              <w:t>adi</w:t>
            </w:r>
            <w:ins w:id="360" w:author="fahmi abdillah" w:date="2022-07-13T22:59:00Z">
              <w:r w:rsidRPr="00244C59">
                <w:rPr>
                  <w:rFonts w:ascii="Times New Roman" w:hAnsi="Times New Roman" w:cs="Times New Roman"/>
                  <w:sz w:val="24"/>
                  <w:szCs w:val="24"/>
                </w:rPr>
                <w:t>”, “berasa”, “sakit”</w:t>
              </w:r>
            </w:ins>
          </w:p>
        </w:tc>
      </w:tr>
    </w:tbl>
    <w:p w14:paraId="18BE6254" w14:textId="77777777" w:rsidR="00244C59" w:rsidRPr="00244C59" w:rsidRDefault="00244C59" w:rsidP="00244C59">
      <w:pPr>
        <w:pStyle w:val="ListParagraph"/>
        <w:spacing w:line="360" w:lineRule="auto"/>
        <w:ind w:left="1440"/>
        <w:jc w:val="center"/>
        <w:rPr>
          <w:rFonts w:eastAsia="Times New Roman" w:cs="Times New Roman"/>
          <w:bCs/>
          <w:szCs w:val="24"/>
          <w:lang w:val="en-US"/>
        </w:rPr>
      </w:pPr>
    </w:p>
    <w:p w14:paraId="426E7013" w14:textId="37AEAE98" w:rsidR="00604BE4" w:rsidRPr="00244C59" w:rsidRDefault="00604BE4" w:rsidP="00604BE4">
      <w:pPr>
        <w:pStyle w:val="ListParagraph"/>
        <w:numPr>
          <w:ilvl w:val="0"/>
          <w:numId w:val="19"/>
        </w:numPr>
        <w:spacing w:line="360" w:lineRule="auto"/>
        <w:jc w:val="both"/>
        <w:rPr>
          <w:rFonts w:eastAsia="Times New Roman" w:cs="Times New Roman"/>
          <w:bCs/>
          <w:szCs w:val="24"/>
          <w:lang w:val="en-US"/>
        </w:rPr>
      </w:pPr>
      <w:r>
        <w:rPr>
          <w:rFonts w:eastAsia="Times New Roman" w:cs="Times New Roman"/>
          <w:bCs/>
          <w:i/>
          <w:iCs/>
          <w:szCs w:val="24"/>
          <w:lang w:val="en-US"/>
        </w:rPr>
        <w:t>Stemming</w:t>
      </w:r>
    </w:p>
    <w:p w14:paraId="436CD7E2" w14:textId="6B1510D5" w:rsidR="00244C59" w:rsidRDefault="00244C59" w:rsidP="00244C59">
      <w:pPr>
        <w:pStyle w:val="ListParagraph"/>
        <w:spacing w:line="360" w:lineRule="auto"/>
        <w:ind w:left="1440" w:firstLine="720"/>
        <w:jc w:val="both"/>
        <w:rPr>
          <w:rFonts w:eastAsia="Times New Roman" w:cs="Times New Roman"/>
          <w:bCs/>
          <w:szCs w:val="24"/>
          <w:lang w:val="en-US"/>
        </w:rPr>
      </w:pPr>
      <w:r w:rsidRPr="00244C59">
        <w:rPr>
          <w:rFonts w:eastAsia="Times New Roman" w:cs="Times New Roman"/>
          <w:bCs/>
          <w:szCs w:val="24"/>
          <w:lang w:val="en-US"/>
        </w:rPr>
        <w:t xml:space="preserve">Proses stemming dilakukan untuk menghapus awalan dan akhiran dari suatu kata. Tujuan dari tahap stemming adalah untuk mendapatkan kata dasar yang sesuai. Proses stemming menggunakan library Sastrawi berbasis Python yang tersedia pada https://github.com/sastrawi/sastrawi. </w:t>
      </w:r>
      <w:proofErr w:type="spellStart"/>
      <w:r w:rsidRPr="00244C59">
        <w:rPr>
          <w:rFonts w:eastAsia="Times New Roman" w:cs="Times New Roman"/>
          <w:bCs/>
          <w:szCs w:val="24"/>
          <w:lang w:val="en-US"/>
        </w:rPr>
        <w:t>Algoritma</w:t>
      </w:r>
      <w:proofErr w:type="spellEnd"/>
      <w:r w:rsidRPr="00244C59">
        <w:rPr>
          <w:rFonts w:eastAsia="Times New Roman" w:cs="Times New Roman"/>
          <w:bCs/>
          <w:szCs w:val="24"/>
          <w:lang w:val="en-US"/>
        </w:rPr>
        <w:t xml:space="preserve"> yang terdapat pada library Sastrawi adalah </w:t>
      </w:r>
      <w:proofErr w:type="spellStart"/>
      <w:r w:rsidRPr="00244C59">
        <w:rPr>
          <w:rFonts w:eastAsia="Times New Roman" w:cs="Times New Roman"/>
          <w:bCs/>
          <w:szCs w:val="24"/>
          <w:lang w:val="en-US"/>
        </w:rPr>
        <w:t>Nazief-Adriani</w:t>
      </w:r>
      <w:proofErr w:type="spellEnd"/>
      <w:r w:rsidRPr="00244C59">
        <w:rPr>
          <w:rFonts w:eastAsia="Times New Roman" w:cs="Times New Roman"/>
          <w:bCs/>
          <w:szCs w:val="24"/>
          <w:lang w:val="en-US"/>
        </w:rPr>
        <w:t xml:space="preserve"> yang digunakan untuk menghapus berbagai variasi awalan dan akhiran kata. Contoh data tweet sebelum dan sesudah proses stemming dapat dilihat pada Tabel 3.4.</w:t>
      </w:r>
    </w:p>
    <w:p w14:paraId="273A811A" w14:textId="77777777" w:rsidR="00BE4864" w:rsidRDefault="00BE4864">
      <w:pPr>
        <w:rPr>
          <w:rFonts w:ascii="Times New Roman" w:eastAsia="Arial" w:hAnsi="Times New Roman" w:cs="Arial"/>
          <w:sz w:val="24"/>
          <w:szCs w:val="24"/>
          <w:lang w:val="en-US" w:eastAsia="en-ID"/>
        </w:rPr>
      </w:pPr>
      <w:r>
        <w:rPr>
          <w:szCs w:val="24"/>
          <w:lang w:val="en-US"/>
        </w:rPr>
        <w:br w:type="page"/>
      </w:r>
    </w:p>
    <w:p w14:paraId="2233A15C" w14:textId="3F7A275A" w:rsidR="009C74CF" w:rsidRPr="0017730B" w:rsidRDefault="0017730B" w:rsidP="0017730B">
      <w:pPr>
        <w:pStyle w:val="Caption"/>
        <w:jc w:val="center"/>
        <w:rPr>
          <w:rFonts w:ascii="Times New Roman" w:hAnsi="Times New Roman" w:cs="Times New Roman"/>
          <w:b/>
          <w:bCs/>
          <w:i w:val="0"/>
          <w:iCs w:val="0"/>
          <w:color w:val="auto"/>
          <w:sz w:val="24"/>
          <w:szCs w:val="24"/>
          <w:lang w:val="en-US"/>
        </w:rPr>
      </w:pPr>
      <w:bookmarkStart w:id="361" w:name="_Toc149217264"/>
      <w:r w:rsidRPr="0017730B">
        <w:rPr>
          <w:rFonts w:ascii="Times New Roman" w:hAnsi="Times New Roman" w:cs="Times New Roman"/>
          <w:b/>
          <w:bCs/>
          <w:i w:val="0"/>
          <w:iCs w:val="0"/>
          <w:color w:val="auto"/>
          <w:sz w:val="24"/>
          <w:szCs w:val="24"/>
        </w:rPr>
        <w:lastRenderedPageBreak/>
        <w:t>Tabel 3.</w:t>
      </w:r>
      <w:r w:rsidRPr="0017730B">
        <w:rPr>
          <w:rFonts w:ascii="Times New Roman" w:hAnsi="Times New Roman" w:cs="Times New Roman"/>
          <w:b/>
          <w:bCs/>
          <w:i w:val="0"/>
          <w:iCs w:val="0"/>
          <w:color w:val="auto"/>
          <w:sz w:val="24"/>
          <w:szCs w:val="24"/>
        </w:rPr>
        <w:fldChar w:fldCharType="begin"/>
      </w:r>
      <w:r w:rsidRPr="0017730B">
        <w:rPr>
          <w:rFonts w:ascii="Times New Roman" w:hAnsi="Times New Roman" w:cs="Times New Roman"/>
          <w:b/>
          <w:bCs/>
          <w:i w:val="0"/>
          <w:iCs w:val="0"/>
          <w:color w:val="auto"/>
          <w:sz w:val="24"/>
          <w:szCs w:val="24"/>
        </w:rPr>
        <w:instrText xml:space="preserve"> SEQ Tabel_3. \* ARABIC </w:instrText>
      </w:r>
      <w:r w:rsidRPr="0017730B">
        <w:rPr>
          <w:rFonts w:ascii="Times New Roman" w:hAnsi="Times New Roman" w:cs="Times New Roman"/>
          <w:b/>
          <w:bCs/>
          <w:i w:val="0"/>
          <w:iCs w:val="0"/>
          <w:color w:val="auto"/>
          <w:sz w:val="24"/>
          <w:szCs w:val="24"/>
        </w:rPr>
        <w:fldChar w:fldCharType="separate"/>
      </w:r>
      <w:r w:rsidR="00A164B2">
        <w:rPr>
          <w:rFonts w:ascii="Times New Roman" w:hAnsi="Times New Roman" w:cs="Times New Roman"/>
          <w:b/>
          <w:bCs/>
          <w:i w:val="0"/>
          <w:iCs w:val="0"/>
          <w:noProof/>
          <w:color w:val="auto"/>
          <w:sz w:val="24"/>
          <w:szCs w:val="24"/>
        </w:rPr>
        <w:t>5</w:t>
      </w:r>
      <w:r w:rsidRPr="0017730B">
        <w:rPr>
          <w:rFonts w:ascii="Times New Roman" w:hAnsi="Times New Roman" w:cs="Times New Roman"/>
          <w:b/>
          <w:bCs/>
          <w:i w:val="0"/>
          <w:iCs w:val="0"/>
          <w:color w:val="auto"/>
          <w:sz w:val="24"/>
          <w:szCs w:val="24"/>
        </w:rPr>
        <w:fldChar w:fldCharType="end"/>
      </w:r>
      <w:r w:rsidRPr="0017730B">
        <w:rPr>
          <w:rFonts w:ascii="Times New Roman" w:hAnsi="Times New Roman" w:cs="Times New Roman"/>
          <w:b/>
          <w:bCs/>
          <w:i w:val="0"/>
          <w:iCs w:val="0"/>
          <w:color w:val="auto"/>
          <w:sz w:val="24"/>
          <w:szCs w:val="24"/>
          <w:lang w:val="id-ID"/>
        </w:rPr>
        <w:t xml:space="preserve"> </w:t>
      </w:r>
      <w:ins w:id="362" w:author="fahmi abdillah" w:date="2022-07-13T23:15:00Z">
        <w:r w:rsidR="009C74CF" w:rsidRPr="0017730B">
          <w:rPr>
            <w:rFonts w:ascii="Times New Roman" w:hAnsi="Times New Roman" w:cs="Times New Roman"/>
            <w:b/>
            <w:bCs/>
            <w:i w:val="0"/>
            <w:iCs w:val="0"/>
            <w:color w:val="auto"/>
            <w:sz w:val="24"/>
            <w:szCs w:val="24"/>
            <w:lang w:val="en-US"/>
            <w:rPrChange w:id="363" w:author="fahmi abdillah" w:date="2022-07-13T23:16:00Z">
              <w:rPr>
                <w:lang w:val="en-US"/>
              </w:rPr>
            </w:rPrChange>
          </w:rPr>
          <w:t xml:space="preserve">Contoh </w:t>
        </w:r>
        <w:r w:rsidR="009C74CF" w:rsidRPr="0017730B">
          <w:rPr>
            <w:rFonts w:ascii="Times New Roman" w:hAnsi="Times New Roman" w:cs="Times New Roman"/>
            <w:b/>
            <w:bCs/>
            <w:color w:val="auto"/>
            <w:sz w:val="24"/>
            <w:szCs w:val="24"/>
            <w:lang w:val="en-US"/>
            <w:rPrChange w:id="364" w:author="fahmi abdillah" w:date="2022-07-13T23:16:00Z">
              <w:rPr>
                <w:lang w:val="en-US"/>
              </w:rPr>
            </w:rPrChange>
          </w:rPr>
          <w:t>stemming</w:t>
        </w:r>
      </w:ins>
      <w:bookmarkEnd w:id="361"/>
    </w:p>
    <w:tbl>
      <w:tblPr>
        <w:tblStyle w:val="TableGrid"/>
        <w:tblW w:w="7930" w:type="dxa"/>
        <w:tblInd w:w="451" w:type="dxa"/>
        <w:tblLook w:val="04A0" w:firstRow="1" w:lastRow="0" w:firstColumn="1" w:lastColumn="0" w:noHBand="0" w:noVBand="1"/>
      </w:tblPr>
      <w:tblGrid>
        <w:gridCol w:w="3965"/>
        <w:gridCol w:w="3965"/>
      </w:tblGrid>
      <w:tr w:rsidR="00BE4864" w:rsidRPr="00BE4864" w14:paraId="1A175167" w14:textId="77777777" w:rsidTr="00BE4864">
        <w:trPr>
          <w:ins w:id="365" w:author="fahmi abdillah" w:date="2022-07-13T22:37:00Z"/>
        </w:trPr>
        <w:tc>
          <w:tcPr>
            <w:tcW w:w="3965" w:type="dxa"/>
          </w:tcPr>
          <w:p w14:paraId="59B4434E" w14:textId="77777777" w:rsidR="00BE4864" w:rsidRPr="00BE4864" w:rsidRDefault="00BE4864" w:rsidP="00BE4864">
            <w:pPr>
              <w:jc w:val="center"/>
              <w:rPr>
                <w:ins w:id="366" w:author="fahmi abdillah" w:date="2022-07-13T22:37:00Z"/>
                <w:rFonts w:ascii="Times New Roman" w:hAnsi="Times New Roman" w:cs="Times New Roman"/>
                <w:b/>
                <w:bCs/>
                <w:sz w:val="24"/>
                <w:szCs w:val="24"/>
              </w:rPr>
            </w:pPr>
            <w:ins w:id="367" w:author="fahmi abdillah" w:date="2022-07-13T22:37:00Z">
              <w:r w:rsidRPr="00BE4864">
                <w:rPr>
                  <w:rFonts w:ascii="Times New Roman" w:hAnsi="Times New Roman" w:cs="Times New Roman"/>
                  <w:b/>
                  <w:bCs/>
                  <w:sz w:val="24"/>
                  <w:szCs w:val="24"/>
                </w:rPr>
                <w:t>Data awal</w:t>
              </w:r>
            </w:ins>
          </w:p>
        </w:tc>
        <w:tc>
          <w:tcPr>
            <w:tcW w:w="3965" w:type="dxa"/>
          </w:tcPr>
          <w:p w14:paraId="7386EBF7" w14:textId="77777777" w:rsidR="00BE4864" w:rsidRPr="00BE4864" w:rsidRDefault="00BE4864" w:rsidP="00BE4864">
            <w:pPr>
              <w:jc w:val="center"/>
              <w:rPr>
                <w:ins w:id="368" w:author="fahmi abdillah" w:date="2022-07-13T22:37:00Z"/>
                <w:rFonts w:ascii="Times New Roman" w:hAnsi="Times New Roman" w:cs="Times New Roman"/>
                <w:b/>
                <w:bCs/>
                <w:sz w:val="24"/>
                <w:szCs w:val="24"/>
              </w:rPr>
            </w:pPr>
            <w:ins w:id="369" w:author="fahmi abdillah" w:date="2022-07-13T22:37:00Z">
              <w:r w:rsidRPr="00BE4864">
                <w:rPr>
                  <w:rFonts w:ascii="Times New Roman" w:hAnsi="Times New Roman" w:cs="Times New Roman"/>
                  <w:b/>
                  <w:bCs/>
                  <w:sz w:val="24"/>
                  <w:szCs w:val="24"/>
                </w:rPr>
                <w:t>Data akhir</w:t>
              </w:r>
            </w:ins>
          </w:p>
        </w:tc>
      </w:tr>
      <w:tr w:rsidR="00BE4864" w:rsidRPr="00BE4864" w14:paraId="476EFCB6" w14:textId="77777777" w:rsidTr="00BE4864">
        <w:trPr>
          <w:ins w:id="370" w:author="fahmi abdillah" w:date="2022-07-13T22:37:00Z"/>
        </w:trPr>
        <w:tc>
          <w:tcPr>
            <w:tcW w:w="3965" w:type="dxa"/>
          </w:tcPr>
          <w:p w14:paraId="0B9A9AD6" w14:textId="77777777" w:rsidR="00BE4864" w:rsidRPr="00BE4864" w:rsidRDefault="00BE4864" w:rsidP="00BE4864">
            <w:pPr>
              <w:rPr>
                <w:ins w:id="371" w:author="fahmi abdillah" w:date="2022-07-13T22:37:00Z"/>
                <w:rFonts w:ascii="Times New Roman" w:hAnsi="Times New Roman" w:cs="Times New Roman"/>
                <w:sz w:val="24"/>
                <w:szCs w:val="24"/>
              </w:rPr>
            </w:pPr>
            <w:ins w:id="372" w:author="fahmi abdillah" w:date="2022-07-13T22:38:00Z">
              <w:r w:rsidRPr="00BE4864">
                <w:rPr>
                  <w:rFonts w:ascii="Times New Roman" w:hAnsi="Times New Roman" w:cs="Times New Roman"/>
                  <w:sz w:val="24"/>
                  <w:szCs w:val="24"/>
                </w:rPr>
                <w:t>“dr”, “erlina”, “menyarankan”, “pasien”, “covid19”, “memantau”, “frekuensi”, “napas”, “tanda”, “sesak”, “napas”</w:t>
              </w:r>
            </w:ins>
          </w:p>
        </w:tc>
        <w:tc>
          <w:tcPr>
            <w:tcW w:w="3965" w:type="dxa"/>
          </w:tcPr>
          <w:p w14:paraId="4532C2FB" w14:textId="77777777" w:rsidR="00BE4864" w:rsidRPr="00BE4864" w:rsidRDefault="00BE4864" w:rsidP="00BE4864">
            <w:pPr>
              <w:jc w:val="both"/>
              <w:rPr>
                <w:ins w:id="373" w:author="fahmi abdillah" w:date="2022-07-13T22:37:00Z"/>
                <w:rFonts w:ascii="Times New Roman" w:hAnsi="Times New Roman" w:cs="Times New Roman"/>
                <w:sz w:val="24"/>
                <w:szCs w:val="24"/>
              </w:rPr>
            </w:pPr>
            <w:ins w:id="374" w:author="fahmi abdillah" w:date="2022-07-13T22:55:00Z">
              <w:r w:rsidRPr="00BE4864">
                <w:rPr>
                  <w:rFonts w:ascii="Times New Roman" w:hAnsi="Times New Roman" w:cs="Times New Roman"/>
                  <w:sz w:val="24"/>
                  <w:szCs w:val="24"/>
                </w:rPr>
                <w:t>“dr”, “erlina”, “saran”, “pasien”, “covid19”, “pantau”, “frekuensi”, “napas”, “tanda”, “sesak”, “napas”</w:t>
              </w:r>
            </w:ins>
          </w:p>
        </w:tc>
      </w:tr>
      <w:tr w:rsidR="00BE4864" w:rsidRPr="00BE4864" w14:paraId="5A178059" w14:textId="77777777" w:rsidTr="00BE4864">
        <w:trPr>
          <w:ins w:id="375" w:author="fahmi abdillah" w:date="2022-07-13T22:37:00Z"/>
        </w:trPr>
        <w:tc>
          <w:tcPr>
            <w:tcW w:w="3965" w:type="dxa"/>
          </w:tcPr>
          <w:p w14:paraId="07E1B0AE" w14:textId="77777777" w:rsidR="00BE4864" w:rsidRPr="00BE4864" w:rsidRDefault="00BE4864" w:rsidP="00BE4864">
            <w:pPr>
              <w:rPr>
                <w:ins w:id="376" w:author="fahmi abdillah" w:date="2022-07-13T22:37:00Z"/>
                <w:rFonts w:ascii="Times New Roman" w:hAnsi="Times New Roman" w:cs="Times New Roman"/>
                <w:sz w:val="24"/>
                <w:szCs w:val="24"/>
              </w:rPr>
            </w:pPr>
            <w:ins w:id="377" w:author="fahmi abdillah" w:date="2022-07-13T22:59:00Z">
              <w:r w:rsidRPr="00BE4864">
                <w:rPr>
                  <w:rFonts w:ascii="Times New Roman" w:hAnsi="Times New Roman" w:cs="Times New Roman"/>
                  <w:sz w:val="24"/>
                  <w:szCs w:val="24"/>
                </w:rPr>
                <w:t>“k</w:t>
              </w:r>
            </w:ins>
            <w:proofErr w:type="spellStart"/>
            <w:r w:rsidRPr="00BE4864">
              <w:rPr>
                <w:rFonts w:ascii="Times New Roman" w:hAnsi="Times New Roman" w:cs="Times New Roman"/>
                <w:sz w:val="24"/>
                <w:szCs w:val="24"/>
                <w:lang w:val="en-US"/>
              </w:rPr>
              <w:t>aya</w:t>
            </w:r>
            <w:proofErr w:type="spellEnd"/>
            <w:ins w:id="378" w:author="fahmi abdillah" w:date="2022-07-13T22:59:00Z">
              <w:r w:rsidRPr="00BE4864">
                <w:rPr>
                  <w:rFonts w:ascii="Times New Roman" w:hAnsi="Times New Roman" w:cs="Times New Roman"/>
                  <w:sz w:val="24"/>
                  <w:szCs w:val="24"/>
                </w:rPr>
                <w:t>k”, “</w:t>
              </w:r>
            </w:ins>
            <w:r w:rsidRPr="00BE4864">
              <w:rPr>
                <w:rFonts w:ascii="Times New Roman" w:hAnsi="Times New Roman" w:cs="Times New Roman"/>
                <w:sz w:val="24"/>
                <w:szCs w:val="24"/>
                <w:lang w:val="en-US"/>
              </w:rPr>
              <w:t>tidak</w:t>
            </w:r>
            <w:ins w:id="379" w:author="fahmi abdillah" w:date="2022-07-13T22:59:00Z">
              <w:r w:rsidRPr="00BE4864">
                <w:rPr>
                  <w:rFonts w:ascii="Times New Roman" w:hAnsi="Times New Roman" w:cs="Times New Roman"/>
                  <w:sz w:val="24"/>
                  <w:szCs w:val="24"/>
                </w:rPr>
                <w:t>”, “sanggup”, “pegang”, “hp”, “li</w:t>
              </w:r>
            </w:ins>
            <w:r w:rsidRPr="00BE4864">
              <w:rPr>
                <w:rFonts w:ascii="Times New Roman" w:hAnsi="Times New Roman" w:cs="Times New Roman"/>
                <w:sz w:val="24"/>
                <w:szCs w:val="24"/>
                <w:lang w:val="en-US"/>
              </w:rPr>
              <w:t>h</w:t>
            </w:r>
            <w:ins w:id="380" w:author="fahmi abdillah" w:date="2022-07-13T22:59:00Z">
              <w:r w:rsidRPr="00BE4864">
                <w:rPr>
                  <w:rFonts w:ascii="Times New Roman" w:hAnsi="Times New Roman" w:cs="Times New Roman"/>
                  <w:sz w:val="24"/>
                  <w:szCs w:val="24"/>
                </w:rPr>
                <w:t>at”, “twitter”, “p</w:t>
              </w:r>
            </w:ins>
            <w:r w:rsidRPr="00BE4864">
              <w:rPr>
                <w:rFonts w:ascii="Times New Roman" w:hAnsi="Times New Roman" w:cs="Times New Roman"/>
                <w:sz w:val="24"/>
                <w:szCs w:val="24"/>
                <w:lang w:val="en-US"/>
              </w:rPr>
              <w:t>a</w:t>
            </w:r>
            <w:ins w:id="381" w:author="fahmi abdillah" w:date="2022-07-13T22:59:00Z">
              <w:r w:rsidRPr="00BE4864">
                <w:rPr>
                  <w:rFonts w:ascii="Times New Roman" w:hAnsi="Times New Roman" w:cs="Times New Roman"/>
                  <w:sz w:val="24"/>
                  <w:szCs w:val="24"/>
                </w:rPr>
                <w:t>d</w:t>
              </w:r>
            </w:ins>
            <w:r w:rsidRPr="00BE4864">
              <w:rPr>
                <w:rFonts w:ascii="Times New Roman" w:hAnsi="Times New Roman" w:cs="Times New Roman"/>
                <w:sz w:val="24"/>
                <w:szCs w:val="24"/>
                <w:lang w:val="en-US"/>
              </w:rPr>
              <w:t>a</w:t>
            </w:r>
            <w:ins w:id="382" w:author="fahmi abdillah" w:date="2022-07-13T22:59:00Z">
              <w:r w:rsidRPr="00BE4864">
                <w:rPr>
                  <w:rFonts w:ascii="Times New Roman" w:hAnsi="Times New Roman" w:cs="Times New Roman"/>
                  <w:sz w:val="24"/>
                  <w:szCs w:val="24"/>
                </w:rPr>
                <w:t>”, “nyari”, “oksigen”, “</w:t>
              </w:r>
            </w:ins>
            <w:r w:rsidRPr="00BE4864">
              <w:rPr>
                <w:rFonts w:ascii="Times New Roman" w:hAnsi="Times New Roman" w:cs="Times New Roman"/>
                <w:sz w:val="24"/>
                <w:szCs w:val="24"/>
                <w:lang w:val="en-US"/>
              </w:rPr>
              <w:t>terus</w:t>
            </w:r>
            <w:ins w:id="383" w:author="fahmi abdillah" w:date="2022-07-13T22:59:00Z">
              <w:r w:rsidRPr="00BE4864">
                <w:rPr>
                  <w:rFonts w:ascii="Times New Roman" w:hAnsi="Times New Roman" w:cs="Times New Roman"/>
                  <w:sz w:val="24"/>
                  <w:szCs w:val="24"/>
                </w:rPr>
                <w:t>”, “kamar”, “RS”, “WA”, “</w:t>
              </w:r>
            </w:ins>
            <w:r w:rsidRPr="00BE4864">
              <w:rPr>
                <w:rFonts w:ascii="Times New Roman" w:hAnsi="Times New Roman" w:cs="Times New Roman"/>
                <w:sz w:val="24"/>
                <w:szCs w:val="24"/>
                <w:lang w:val="en-US"/>
              </w:rPr>
              <w:t>hari</w:t>
            </w:r>
            <w:ins w:id="384" w:author="fahmi abdillah" w:date="2022-07-13T22:59:00Z">
              <w:r w:rsidRPr="00BE4864">
                <w:rPr>
                  <w:rFonts w:ascii="Times New Roman" w:hAnsi="Times New Roman" w:cs="Times New Roman"/>
                  <w:sz w:val="24"/>
                  <w:szCs w:val="24"/>
                </w:rPr>
                <w:t>”, “aja”, “grup”, “y</w:t>
              </w:r>
            </w:ins>
            <w:r w:rsidRPr="00BE4864">
              <w:rPr>
                <w:rFonts w:ascii="Times New Roman" w:hAnsi="Times New Roman" w:cs="Times New Roman"/>
                <w:sz w:val="24"/>
                <w:szCs w:val="24"/>
                <w:lang w:val="en-US"/>
              </w:rPr>
              <w:t>an</w:t>
            </w:r>
            <w:ins w:id="385" w:author="fahmi abdillah" w:date="2022-07-13T22:59:00Z">
              <w:r w:rsidRPr="00BE4864">
                <w:rPr>
                  <w:rFonts w:ascii="Times New Roman" w:hAnsi="Times New Roman" w:cs="Times New Roman"/>
                  <w:sz w:val="24"/>
                  <w:szCs w:val="24"/>
                </w:rPr>
                <w:t>g”, “ngabarin”, “positif”, “nyari”, “obat”, “donar”, “darah”, “plasma”, “kritis”, “sesak”, “napas”, “gw”, “y</w:t>
              </w:r>
            </w:ins>
            <w:r w:rsidRPr="00BE4864">
              <w:rPr>
                <w:rFonts w:ascii="Times New Roman" w:hAnsi="Times New Roman" w:cs="Times New Roman"/>
                <w:sz w:val="24"/>
                <w:szCs w:val="24"/>
                <w:lang w:val="en-US"/>
              </w:rPr>
              <w:t>an</w:t>
            </w:r>
            <w:ins w:id="386" w:author="fahmi abdillah" w:date="2022-07-13T22:59:00Z">
              <w:r w:rsidRPr="00BE4864">
                <w:rPr>
                  <w:rFonts w:ascii="Times New Roman" w:hAnsi="Times New Roman" w:cs="Times New Roman"/>
                  <w:sz w:val="24"/>
                  <w:szCs w:val="24"/>
                </w:rPr>
                <w:t>g”, “sehat”, “j</w:t>
              </w:r>
            </w:ins>
            <w:r w:rsidRPr="00BE4864">
              <w:rPr>
                <w:rFonts w:ascii="Times New Roman" w:hAnsi="Times New Roman" w:cs="Times New Roman"/>
                <w:sz w:val="24"/>
                <w:szCs w:val="24"/>
                <w:lang w:val="en-US"/>
              </w:rPr>
              <w:t>adi</w:t>
            </w:r>
            <w:ins w:id="387" w:author="fahmi abdillah" w:date="2022-07-13T22:59:00Z">
              <w:r w:rsidRPr="00BE4864">
                <w:rPr>
                  <w:rFonts w:ascii="Times New Roman" w:hAnsi="Times New Roman" w:cs="Times New Roman"/>
                  <w:sz w:val="24"/>
                  <w:szCs w:val="24"/>
                </w:rPr>
                <w:t>”, “berasa”, “sakit”</w:t>
              </w:r>
            </w:ins>
          </w:p>
        </w:tc>
        <w:tc>
          <w:tcPr>
            <w:tcW w:w="3965" w:type="dxa"/>
          </w:tcPr>
          <w:p w14:paraId="7843BF86" w14:textId="77777777" w:rsidR="00BE4864" w:rsidRPr="00BE4864" w:rsidRDefault="00BE4864" w:rsidP="00BE4864">
            <w:pPr>
              <w:jc w:val="both"/>
              <w:rPr>
                <w:ins w:id="388" w:author="fahmi abdillah" w:date="2022-07-13T22:37:00Z"/>
                <w:rFonts w:ascii="Times New Roman" w:hAnsi="Times New Roman" w:cs="Times New Roman"/>
                <w:sz w:val="24"/>
                <w:szCs w:val="24"/>
              </w:rPr>
            </w:pPr>
            <w:ins w:id="389" w:author="fahmi abdillah" w:date="2022-07-13T23:04:00Z">
              <w:r w:rsidRPr="00BE4864">
                <w:rPr>
                  <w:rFonts w:ascii="Times New Roman" w:hAnsi="Times New Roman" w:cs="Times New Roman"/>
                  <w:sz w:val="24"/>
                  <w:szCs w:val="24"/>
                </w:rPr>
                <w:t>“sanggup”, “pegang”, “oksigen”, “kamar”, “grup”, “positif”, “obat”, “darah”, “plasma”, “kritis”, “sesak”, “napas”, “sehat”, “asa”, “sakit”</w:t>
              </w:r>
            </w:ins>
          </w:p>
        </w:tc>
      </w:tr>
    </w:tbl>
    <w:p w14:paraId="297710E9" w14:textId="77777777" w:rsidR="00BE4864" w:rsidRPr="00244C59" w:rsidRDefault="00BE4864" w:rsidP="009C74CF">
      <w:pPr>
        <w:pStyle w:val="ListParagraph"/>
        <w:spacing w:line="360" w:lineRule="auto"/>
        <w:ind w:left="1440" w:firstLine="720"/>
        <w:jc w:val="center"/>
        <w:rPr>
          <w:rFonts w:eastAsia="Times New Roman" w:cs="Times New Roman"/>
          <w:bCs/>
          <w:szCs w:val="24"/>
          <w:lang w:val="en-US"/>
        </w:rPr>
      </w:pPr>
    </w:p>
    <w:p w14:paraId="2C5E98A9" w14:textId="7C75CCB6" w:rsidR="00F753E1" w:rsidRDefault="00F753E1" w:rsidP="00F753E1">
      <w:pPr>
        <w:pStyle w:val="Heading3"/>
        <w:spacing w:line="360" w:lineRule="auto"/>
        <w:jc w:val="both"/>
      </w:pPr>
      <w:bookmarkStart w:id="390" w:name="_Toc148647712"/>
      <w:proofErr w:type="spellStart"/>
      <w:r>
        <w:t>Pembobotan</w:t>
      </w:r>
      <w:proofErr w:type="spellEnd"/>
      <w:r>
        <w:t xml:space="preserve"> TF-IDF</w:t>
      </w:r>
    </w:p>
    <w:p w14:paraId="4E3B6A09" w14:textId="7F2BE3EB" w:rsidR="00F753E1" w:rsidRPr="00F753E1" w:rsidRDefault="00F753E1" w:rsidP="00F753E1">
      <w:pPr>
        <w:spacing w:line="360" w:lineRule="auto"/>
        <w:ind w:firstLine="720"/>
        <w:jc w:val="both"/>
      </w:pPr>
      <w:ins w:id="391" w:author="fahmi abdillah" w:date="2022-07-13T13:34:00Z">
        <w:r w:rsidRPr="00F753E1">
          <w:rPr>
            <w:rFonts w:ascii="Times New Roman" w:eastAsia="Times New Roman" w:hAnsi="Times New Roman" w:cs="Times New Roman"/>
            <w:bCs/>
            <w:sz w:val="24"/>
            <w:szCs w:val="24"/>
            <w:lang w:val="en-US" w:eastAsia="en-ID"/>
          </w:rPr>
          <w:t xml:space="preserve">Tahap terakhir yang dilakukan pada </w:t>
        </w:r>
        <w:proofErr w:type="spellStart"/>
        <w:r w:rsidRPr="00F753E1">
          <w:rPr>
            <w:rFonts w:ascii="Times New Roman" w:eastAsia="Times New Roman" w:hAnsi="Times New Roman" w:cs="Times New Roman"/>
            <w:bCs/>
            <w:sz w:val="24"/>
            <w:szCs w:val="24"/>
            <w:lang w:val="en-US" w:eastAsia="en-ID"/>
          </w:rPr>
          <w:t>praproses</w:t>
        </w:r>
        <w:proofErr w:type="spellEnd"/>
        <w:r w:rsidRPr="00F753E1">
          <w:rPr>
            <w:rFonts w:ascii="Times New Roman" w:eastAsia="Times New Roman" w:hAnsi="Times New Roman" w:cs="Times New Roman"/>
            <w:bCs/>
            <w:sz w:val="24"/>
            <w:szCs w:val="24"/>
            <w:lang w:val="en-US" w:eastAsia="en-ID"/>
          </w:rPr>
          <w:t xml:space="preserve"> data dengan TF-IDF. Pada tahap ini dilakukan perhitungan sesuai dengan persamaan </w:t>
        </w:r>
      </w:ins>
      <w:ins w:id="392" w:author="fahmi abdillah" w:date="2022-07-13T13:35:00Z">
        <w:r w:rsidRPr="00F753E1">
          <w:rPr>
            <w:rFonts w:ascii="Times New Roman" w:eastAsia="Times New Roman" w:hAnsi="Times New Roman" w:cs="Times New Roman"/>
            <w:bCs/>
            <w:sz w:val="24"/>
            <w:szCs w:val="24"/>
            <w:lang w:val="en-US" w:eastAsia="en-ID"/>
          </w:rPr>
          <w:t xml:space="preserve">2.1, 2.2, dan 2.3. </w:t>
        </w:r>
      </w:ins>
      <w:ins w:id="393" w:author="fahmi abdillah" w:date="2022-07-13T13:36:00Z">
        <w:r w:rsidRPr="00F753E1">
          <w:rPr>
            <w:rFonts w:ascii="Times New Roman" w:eastAsia="Times New Roman" w:hAnsi="Times New Roman" w:cs="Times New Roman"/>
            <w:bCs/>
            <w:sz w:val="24"/>
            <w:szCs w:val="24"/>
            <w:lang w:val="en-US" w:eastAsia="en-ID"/>
          </w:rPr>
          <w:t>H</w:t>
        </w:r>
      </w:ins>
      <w:ins w:id="394" w:author="fahmi abdillah" w:date="2022-07-13T13:35:00Z">
        <w:r w:rsidRPr="00F753E1">
          <w:rPr>
            <w:rFonts w:ascii="Times New Roman" w:eastAsia="Times New Roman" w:hAnsi="Times New Roman" w:cs="Times New Roman"/>
            <w:bCs/>
            <w:sz w:val="24"/>
            <w:szCs w:val="24"/>
            <w:lang w:val="en-US" w:eastAsia="en-ID"/>
          </w:rPr>
          <w:t>asil dari tahap ini adalah vektor ukuran kemiripan yang dimiliki tiap</w:t>
        </w:r>
      </w:ins>
      <w:ins w:id="395" w:author="fahmi abdillah" w:date="2022-07-13T13:36:00Z">
        <w:r w:rsidRPr="00F753E1">
          <w:rPr>
            <w:rFonts w:ascii="Times New Roman" w:eastAsia="Times New Roman" w:hAnsi="Times New Roman" w:cs="Times New Roman"/>
            <w:bCs/>
            <w:sz w:val="24"/>
            <w:szCs w:val="24"/>
            <w:lang w:val="en-US" w:eastAsia="en-ID"/>
          </w:rPr>
          <w:t xml:space="preserve"> kata kunci</w:t>
        </w:r>
      </w:ins>
      <w:ins w:id="396" w:author="fahmi abdillah" w:date="2022-07-13T13:35:00Z">
        <w:r w:rsidRPr="00F753E1">
          <w:rPr>
            <w:rFonts w:ascii="Times New Roman" w:eastAsia="Times New Roman" w:hAnsi="Times New Roman" w:cs="Times New Roman"/>
            <w:bCs/>
            <w:sz w:val="24"/>
            <w:szCs w:val="24"/>
            <w:lang w:val="en-US" w:eastAsia="en-ID"/>
          </w:rPr>
          <w:t xml:space="preserve"> dokumen</w:t>
        </w:r>
      </w:ins>
      <w:ins w:id="397" w:author="fahmi abdillah" w:date="2022-07-13T13:36:00Z">
        <w:r w:rsidRPr="00F753E1">
          <w:rPr>
            <w:rFonts w:ascii="Times New Roman" w:eastAsia="Times New Roman" w:hAnsi="Times New Roman" w:cs="Times New Roman"/>
            <w:bCs/>
            <w:sz w:val="24"/>
            <w:szCs w:val="24"/>
            <w:lang w:val="en-US" w:eastAsia="en-ID"/>
          </w:rPr>
          <w:t>.</w:t>
        </w:r>
      </w:ins>
    </w:p>
    <w:p w14:paraId="3B014338" w14:textId="2BA8F24F" w:rsidR="00137F32" w:rsidRPr="003D7336" w:rsidRDefault="00137F32" w:rsidP="003D7336">
      <w:pPr>
        <w:pStyle w:val="Heading3"/>
        <w:spacing w:line="360" w:lineRule="auto"/>
        <w:jc w:val="both"/>
        <w:rPr>
          <w:rFonts w:cs="Times New Roman"/>
          <w:lang w:val="en-US"/>
        </w:rPr>
      </w:pPr>
      <w:proofErr w:type="spellStart"/>
      <w:r w:rsidRPr="003D7336">
        <w:rPr>
          <w:rFonts w:cs="Times New Roman"/>
          <w:lang w:val="en-US"/>
        </w:rPr>
        <w:t>Klasterisasi</w:t>
      </w:r>
      <w:proofErr w:type="spellEnd"/>
      <w:r w:rsidRPr="003D7336">
        <w:rPr>
          <w:rFonts w:cs="Times New Roman"/>
          <w:lang w:val="en-US"/>
        </w:rPr>
        <w:t xml:space="preserve"> DBSCAN</w:t>
      </w:r>
      <w:bookmarkEnd w:id="390"/>
    </w:p>
    <w:p w14:paraId="4B4D49BA" w14:textId="1D2138ED" w:rsidR="003D7336" w:rsidRDefault="003D7336" w:rsidP="003D7336">
      <w:pPr>
        <w:spacing w:line="360" w:lineRule="auto"/>
        <w:ind w:firstLine="720"/>
        <w:jc w:val="both"/>
        <w:rPr>
          <w:rFonts w:ascii="Times New Roman" w:hAnsi="Times New Roman" w:cs="Times New Roman"/>
          <w:sz w:val="24"/>
          <w:szCs w:val="24"/>
          <w:lang w:val="en-US"/>
        </w:rPr>
      </w:pPr>
      <w:r w:rsidRPr="003D7336">
        <w:rPr>
          <w:rFonts w:ascii="Times New Roman" w:hAnsi="Times New Roman" w:cs="Times New Roman"/>
          <w:sz w:val="24"/>
          <w:szCs w:val="24"/>
          <w:lang w:val="en-US"/>
        </w:rPr>
        <w:t xml:space="preserve">Pada tahap ini dilakukan </w:t>
      </w:r>
      <w:proofErr w:type="spellStart"/>
      <w:r w:rsidRPr="003D7336">
        <w:rPr>
          <w:rFonts w:ascii="Times New Roman" w:hAnsi="Times New Roman" w:cs="Times New Roman"/>
          <w:sz w:val="24"/>
          <w:szCs w:val="24"/>
          <w:lang w:val="en-US"/>
        </w:rPr>
        <w:t>klasterisasi</w:t>
      </w:r>
      <w:proofErr w:type="spellEnd"/>
      <w:r w:rsidRPr="003D7336">
        <w:rPr>
          <w:rFonts w:ascii="Times New Roman" w:hAnsi="Times New Roman" w:cs="Times New Roman"/>
          <w:sz w:val="24"/>
          <w:szCs w:val="24"/>
          <w:lang w:val="en-US"/>
        </w:rPr>
        <w:t xml:space="preserve"> dengan algoritme DBSCAN untuk data tweet yang telah dilakukan </w:t>
      </w:r>
      <w:proofErr w:type="spellStart"/>
      <w:r w:rsidRPr="003D7336">
        <w:rPr>
          <w:rFonts w:ascii="Times New Roman" w:hAnsi="Times New Roman" w:cs="Times New Roman"/>
          <w:sz w:val="24"/>
          <w:szCs w:val="24"/>
          <w:lang w:val="en-US"/>
        </w:rPr>
        <w:t>praproses</w:t>
      </w:r>
      <w:proofErr w:type="spellEnd"/>
      <w:r w:rsidRPr="003D7336">
        <w:rPr>
          <w:rFonts w:ascii="Times New Roman" w:hAnsi="Times New Roman" w:cs="Times New Roman"/>
          <w:sz w:val="24"/>
          <w:szCs w:val="24"/>
          <w:lang w:val="en-US"/>
        </w:rPr>
        <w:t xml:space="preserve"> menjadi Term Document Matrix (TDM) menggunakan library </w:t>
      </w:r>
      <w:proofErr w:type="spellStart"/>
      <w:r w:rsidRPr="003D7336">
        <w:rPr>
          <w:rFonts w:ascii="Times New Roman" w:hAnsi="Times New Roman" w:cs="Times New Roman"/>
          <w:sz w:val="24"/>
          <w:szCs w:val="24"/>
          <w:lang w:val="en-US"/>
        </w:rPr>
        <w:t>scikit</w:t>
      </w:r>
      <w:proofErr w:type="spellEnd"/>
      <w:r w:rsidRPr="003D7336">
        <w:rPr>
          <w:rFonts w:ascii="Times New Roman" w:hAnsi="Times New Roman" w:cs="Times New Roman"/>
          <w:sz w:val="24"/>
          <w:szCs w:val="24"/>
          <w:lang w:val="en-US"/>
        </w:rPr>
        <w:t xml:space="preserve">-learn. </w:t>
      </w:r>
      <w:proofErr w:type="spellStart"/>
      <w:r w:rsidRPr="003D7336">
        <w:rPr>
          <w:rFonts w:ascii="Times New Roman" w:hAnsi="Times New Roman" w:cs="Times New Roman"/>
          <w:sz w:val="24"/>
          <w:szCs w:val="24"/>
          <w:lang w:val="en-US"/>
        </w:rPr>
        <w:t>Klasterisasi</w:t>
      </w:r>
      <w:proofErr w:type="spellEnd"/>
      <w:r w:rsidRPr="003D7336">
        <w:rPr>
          <w:rFonts w:ascii="Times New Roman" w:hAnsi="Times New Roman" w:cs="Times New Roman"/>
          <w:sz w:val="24"/>
          <w:szCs w:val="24"/>
          <w:lang w:val="en-US"/>
        </w:rPr>
        <w:t xml:space="preserve"> digunakan untuk mendapatkan </w:t>
      </w:r>
      <w:proofErr w:type="spellStart"/>
      <w:r w:rsidRPr="003D7336">
        <w:rPr>
          <w:rFonts w:ascii="Times New Roman" w:hAnsi="Times New Roman" w:cs="Times New Roman"/>
          <w:sz w:val="24"/>
          <w:szCs w:val="24"/>
          <w:lang w:val="en-US"/>
        </w:rPr>
        <w:t>klaster</w:t>
      </w:r>
      <w:proofErr w:type="spellEnd"/>
      <w:r w:rsidRPr="003D7336">
        <w:rPr>
          <w:rFonts w:ascii="Times New Roman" w:hAnsi="Times New Roman" w:cs="Times New Roman"/>
          <w:sz w:val="24"/>
          <w:szCs w:val="24"/>
          <w:lang w:val="en-US"/>
        </w:rPr>
        <w:t xml:space="preserve"> dari setiap dokumen berdasarkan term terkait penyebaran penyakit menular langsung (studi kasus Covid-19). </w:t>
      </w:r>
      <w:proofErr w:type="spellStart"/>
      <w:r w:rsidRPr="003D7336">
        <w:rPr>
          <w:rFonts w:ascii="Times New Roman" w:hAnsi="Times New Roman" w:cs="Times New Roman"/>
          <w:sz w:val="24"/>
          <w:szCs w:val="24"/>
          <w:lang w:val="en-US"/>
        </w:rPr>
        <w:t>Klaster</w:t>
      </w:r>
      <w:proofErr w:type="spellEnd"/>
      <w:r w:rsidRPr="003D7336">
        <w:rPr>
          <w:rFonts w:ascii="Times New Roman" w:hAnsi="Times New Roman" w:cs="Times New Roman"/>
          <w:sz w:val="24"/>
          <w:szCs w:val="24"/>
          <w:lang w:val="en-US"/>
        </w:rPr>
        <w:t xml:space="preserve"> yang dihasilkan akan digunakan pada proses </w:t>
      </w:r>
      <w:proofErr w:type="spellStart"/>
      <w:r w:rsidRPr="003D7336">
        <w:rPr>
          <w:rFonts w:ascii="Times New Roman" w:hAnsi="Times New Roman" w:cs="Times New Roman"/>
          <w:sz w:val="24"/>
          <w:szCs w:val="24"/>
          <w:lang w:val="en-US"/>
        </w:rPr>
        <w:t>geovisualisasi</w:t>
      </w:r>
      <w:proofErr w:type="spellEnd"/>
      <w:r w:rsidRPr="003D7336">
        <w:rPr>
          <w:rFonts w:ascii="Times New Roman" w:hAnsi="Times New Roman" w:cs="Times New Roman"/>
          <w:sz w:val="24"/>
          <w:szCs w:val="24"/>
          <w:lang w:val="en-US"/>
        </w:rPr>
        <w:t xml:space="preserve">. Flowchart yang menunjukkan teknik metode DBSCAN dapat dilihat pada </w:t>
      </w:r>
      <w:r w:rsidR="0040438B">
        <w:rPr>
          <w:rFonts w:ascii="Times New Roman" w:hAnsi="Times New Roman" w:cs="Times New Roman"/>
          <w:sz w:val="24"/>
          <w:szCs w:val="24"/>
          <w:lang w:val="id-ID"/>
        </w:rPr>
        <w:t>G</w:t>
      </w:r>
      <w:r w:rsidRPr="003D7336">
        <w:rPr>
          <w:rFonts w:ascii="Times New Roman" w:hAnsi="Times New Roman" w:cs="Times New Roman"/>
          <w:sz w:val="24"/>
          <w:szCs w:val="24"/>
          <w:lang w:val="en-US"/>
        </w:rPr>
        <w:t>ambar 3.</w:t>
      </w:r>
      <w:r w:rsidR="00C877B3">
        <w:rPr>
          <w:rFonts w:ascii="Times New Roman" w:hAnsi="Times New Roman" w:cs="Times New Roman"/>
          <w:sz w:val="24"/>
          <w:szCs w:val="24"/>
          <w:lang w:val="id-ID"/>
        </w:rPr>
        <w:t>3</w:t>
      </w:r>
      <w:r w:rsidRPr="003D7336">
        <w:rPr>
          <w:rFonts w:ascii="Times New Roman" w:hAnsi="Times New Roman" w:cs="Times New Roman"/>
          <w:sz w:val="24"/>
          <w:szCs w:val="24"/>
          <w:lang w:val="en-US"/>
        </w:rPr>
        <w:t>.</w:t>
      </w:r>
    </w:p>
    <w:p w14:paraId="786A2CA2" w14:textId="01C70667" w:rsidR="003D7336" w:rsidRPr="003D7336" w:rsidRDefault="003D7336" w:rsidP="003D7336">
      <w:pPr>
        <w:spacing w:line="360" w:lineRule="auto"/>
        <w:ind w:firstLine="720"/>
        <w:jc w:val="both"/>
        <w:rPr>
          <w:rFonts w:ascii="Times New Roman" w:hAnsi="Times New Roman" w:cs="Times New Roman"/>
          <w:sz w:val="24"/>
          <w:szCs w:val="24"/>
          <w:lang w:val="en-US"/>
        </w:rPr>
      </w:pPr>
      <w:r w:rsidRPr="003D7336">
        <w:rPr>
          <w:rFonts w:ascii="Times New Roman" w:hAnsi="Times New Roman" w:cs="Times New Roman"/>
          <w:bCs/>
          <w:sz w:val="24"/>
          <w:szCs w:val="24"/>
          <w:lang w:val="en-US"/>
        </w:rPr>
        <w:t xml:space="preserve">Penjelasan </w:t>
      </w:r>
      <w:r w:rsidRPr="003D7336">
        <w:rPr>
          <w:rFonts w:ascii="Times New Roman" w:hAnsi="Times New Roman" w:cs="Times New Roman"/>
          <w:bCs/>
          <w:i/>
          <w:iCs/>
          <w:sz w:val="24"/>
          <w:szCs w:val="24"/>
          <w:lang w:val="en-US"/>
        </w:rPr>
        <w:t>flowchart</w:t>
      </w:r>
      <w:r w:rsidRPr="003D7336">
        <w:rPr>
          <w:rFonts w:ascii="Times New Roman" w:hAnsi="Times New Roman" w:cs="Times New Roman"/>
          <w:bCs/>
          <w:sz w:val="24"/>
          <w:szCs w:val="24"/>
          <w:lang w:val="en-US"/>
        </w:rPr>
        <w:t xml:space="preserve"> </w:t>
      </w:r>
      <w:proofErr w:type="spellStart"/>
      <w:r w:rsidRPr="003D7336">
        <w:rPr>
          <w:rFonts w:ascii="Times New Roman" w:hAnsi="Times New Roman" w:cs="Times New Roman"/>
          <w:bCs/>
          <w:sz w:val="24"/>
          <w:szCs w:val="24"/>
          <w:lang w:val="en-US"/>
        </w:rPr>
        <w:t>algoritma</w:t>
      </w:r>
      <w:proofErr w:type="spellEnd"/>
      <w:r w:rsidRPr="003D7336">
        <w:rPr>
          <w:rFonts w:ascii="Times New Roman" w:hAnsi="Times New Roman" w:cs="Times New Roman"/>
          <w:bCs/>
          <w:sz w:val="24"/>
          <w:szCs w:val="24"/>
          <w:lang w:val="en-US"/>
        </w:rPr>
        <w:t xml:space="preserve"> DBSCAN sebagai berikut:</w:t>
      </w:r>
    </w:p>
    <w:p w14:paraId="1C3F4036" w14:textId="77777777" w:rsidR="003D7336" w:rsidRPr="003D7336" w:rsidRDefault="003D7336" w:rsidP="003D7336">
      <w:pPr>
        <w:numPr>
          <w:ilvl w:val="0"/>
          <w:numId w:val="20"/>
        </w:numPr>
        <w:spacing w:line="276" w:lineRule="auto"/>
        <w:jc w:val="both"/>
        <w:rPr>
          <w:rFonts w:ascii="Times New Roman" w:hAnsi="Times New Roman" w:cs="Times New Roman"/>
          <w:bCs/>
          <w:sz w:val="24"/>
          <w:szCs w:val="24"/>
          <w:lang w:val="en-US"/>
        </w:rPr>
      </w:pPr>
      <w:r w:rsidRPr="003D7336">
        <w:rPr>
          <w:rFonts w:ascii="Times New Roman" w:hAnsi="Times New Roman" w:cs="Times New Roman"/>
          <w:bCs/>
          <w:sz w:val="24"/>
          <w:szCs w:val="24"/>
          <w:lang w:val="en-US"/>
        </w:rPr>
        <w:t>Dataset yang berbentuk file .csv dianggap sebagai input</w:t>
      </w:r>
    </w:p>
    <w:p w14:paraId="418F06BF" w14:textId="77777777" w:rsidR="003D7336" w:rsidRPr="003D7336" w:rsidRDefault="003D7336" w:rsidP="003D7336">
      <w:pPr>
        <w:numPr>
          <w:ilvl w:val="0"/>
          <w:numId w:val="20"/>
        </w:numPr>
        <w:spacing w:line="276" w:lineRule="auto"/>
        <w:jc w:val="both"/>
        <w:rPr>
          <w:rFonts w:ascii="Times New Roman" w:hAnsi="Times New Roman" w:cs="Times New Roman"/>
          <w:bCs/>
          <w:sz w:val="24"/>
          <w:szCs w:val="24"/>
          <w:lang w:val="en-US"/>
        </w:rPr>
      </w:pPr>
      <w:r w:rsidRPr="003D7336">
        <w:rPr>
          <w:rFonts w:ascii="Times New Roman" w:hAnsi="Times New Roman" w:cs="Times New Roman"/>
          <w:bCs/>
          <w:sz w:val="24"/>
          <w:szCs w:val="24"/>
          <w:lang w:val="en-US"/>
        </w:rPr>
        <w:t>Menghitung bobot tiap-tiap term</w:t>
      </w:r>
    </w:p>
    <w:p w14:paraId="2702B0E5" w14:textId="77777777" w:rsidR="003D7336" w:rsidRPr="003D7336" w:rsidRDefault="003D7336" w:rsidP="003D7336">
      <w:pPr>
        <w:numPr>
          <w:ilvl w:val="0"/>
          <w:numId w:val="20"/>
        </w:numPr>
        <w:spacing w:line="276" w:lineRule="auto"/>
        <w:jc w:val="both"/>
        <w:rPr>
          <w:rFonts w:ascii="Times New Roman" w:hAnsi="Times New Roman" w:cs="Times New Roman"/>
          <w:bCs/>
          <w:sz w:val="24"/>
          <w:szCs w:val="24"/>
          <w:lang w:val="en-US"/>
        </w:rPr>
      </w:pPr>
      <w:r w:rsidRPr="003D7336">
        <w:rPr>
          <w:rFonts w:ascii="Times New Roman" w:hAnsi="Times New Roman" w:cs="Times New Roman"/>
          <w:bCs/>
          <w:sz w:val="24"/>
          <w:szCs w:val="24"/>
          <w:lang w:val="en-US"/>
        </w:rPr>
        <w:t xml:space="preserve">Epsilon dan </w:t>
      </w:r>
      <w:proofErr w:type="spellStart"/>
      <w:r w:rsidRPr="003D7336">
        <w:rPr>
          <w:rFonts w:ascii="Times New Roman" w:hAnsi="Times New Roman" w:cs="Times New Roman"/>
          <w:bCs/>
          <w:sz w:val="24"/>
          <w:szCs w:val="24"/>
          <w:lang w:val="en-US"/>
        </w:rPr>
        <w:t>MinPts</w:t>
      </w:r>
      <w:proofErr w:type="spellEnd"/>
      <w:r w:rsidRPr="003D7336">
        <w:rPr>
          <w:rFonts w:ascii="Times New Roman" w:hAnsi="Times New Roman" w:cs="Times New Roman"/>
          <w:bCs/>
          <w:sz w:val="24"/>
          <w:szCs w:val="24"/>
          <w:lang w:val="en-US"/>
        </w:rPr>
        <w:t xml:space="preserve"> dimasukkan dan dianggap sebagai input</w:t>
      </w:r>
    </w:p>
    <w:p w14:paraId="2D48FD10" w14:textId="77777777" w:rsidR="003D7336" w:rsidRPr="003D7336" w:rsidRDefault="003D7336" w:rsidP="003D7336">
      <w:pPr>
        <w:numPr>
          <w:ilvl w:val="0"/>
          <w:numId w:val="20"/>
        </w:numPr>
        <w:spacing w:line="276" w:lineRule="auto"/>
        <w:jc w:val="both"/>
        <w:rPr>
          <w:rFonts w:ascii="Times New Roman" w:hAnsi="Times New Roman" w:cs="Times New Roman"/>
          <w:bCs/>
          <w:sz w:val="24"/>
          <w:szCs w:val="24"/>
          <w:lang w:val="en-US"/>
        </w:rPr>
      </w:pPr>
      <w:r w:rsidRPr="003D7336">
        <w:rPr>
          <w:rFonts w:ascii="Times New Roman" w:hAnsi="Times New Roman" w:cs="Times New Roman"/>
          <w:bCs/>
          <w:sz w:val="24"/>
          <w:szCs w:val="24"/>
          <w:lang w:val="en-US"/>
        </w:rPr>
        <w:t xml:space="preserve">Menentukan titik awal atau </w:t>
      </w:r>
      <w:r w:rsidRPr="003D7336">
        <w:rPr>
          <w:rFonts w:ascii="Times New Roman" w:hAnsi="Times New Roman" w:cs="Times New Roman"/>
          <w:bCs/>
          <w:i/>
          <w:iCs/>
          <w:sz w:val="24"/>
          <w:szCs w:val="24"/>
          <w:lang w:val="en-US"/>
        </w:rPr>
        <w:t>p</w:t>
      </w:r>
      <w:r w:rsidRPr="003D7336">
        <w:rPr>
          <w:rFonts w:ascii="Times New Roman" w:hAnsi="Times New Roman" w:cs="Times New Roman"/>
          <w:bCs/>
          <w:sz w:val="24"/>
          <w:szCs w:val="24"/>
          <w:lang w:val="en-US"/>
        </w:rPr>
        <w:t xml:space="preserve"> secara acak</w:t>
      </w:r>
    </w:p>
    <w:p w14:paraId="6421074E" w14:textId="77777777" w:rsidR="003D7336" w:rsidRPr="003D7336" w:rsidRDefault="003D7336" w:rsidP="003D7336">
      <w:pPr>
        <w:numPr>
          <w:ilvl w:val="0"/>
          <w:numId w:val="20"/>
        </w:numPr>
        <w:spacing w:line="276" w:lineRule="auto"/>
        <w:jc w:val="both"/>
        <w:rPr>
          <w:rFonts w:ascii="Times New Roman" w:hAnsi="Times New Roman" w:cs="Times New Roman"/>
          <w:bCs/>
          <w:sz w:val="24"/>
          <w:szCs w:val="24"/>
          <w:lang w:val="en-US"/>
        </w:rPr>
      </w:pPr>
      <w:r w:rsidRPr="003D7336">
        <w:rPr>
          <w:rFonts w:ascii="Times New Roman" w:hAnsi="Times New Roman" w:cs="Times New Roman"/>
          <w:bCs/>
          <w:sz w:val="24"/>
          <w:szCs w:val="24"/>
          <w:lang w:val="en-US"/>
        </w:rPr>
        <w:lastRenderedPageBreak/>
        <w:t xml:space="preserve">Mendapatkan titik </w:t>
      </w:r>
      <w:r w:rsidRPr="003D7336">
        <w:rPr>
          <w:rFonts w:ascii="Times New Roman" w:hAnsi="Times New Roman" w:cs="Times New Roman"/>
          <w:bCs/>
          <w:i/>
          <w:iCs/>
          <w:sz w:val="24"/>
          <w:szCs w:val="24"/>
          <w:lang w:val="en-US"/>
        </w:rPr>
        <w:t xml:space="preserve">p </w:t>
      </w:r>
      <w:r w:rsidRPr="003D7336">
        <w:rPr>
          <w:rFonts w:ascii="Times New Roman" w:hAnsi="Times New Roman" w:cs="Times New Roman"/>
          <w:bCs/>
          <w:sz w:val="24"/>
          <w:szCs w:val="24"/>
          <w:lang w:val="en-US"/>
        </w:rPr>
        <w:t xml:space="preserve">sebagai </w:t>
      </w:r>
      <w:r w:rsidRPr="003D7336">
        <w:rPr>
          <w:rFonts w:ascii="Times New Roman" w:hAnsi="Times New Roman" w:cs="Times New Roman"/>
          <w:bCs/>
          <w:i/>
          <w:iCs/>
          <w:sz w:val="24"/>
          <w:szCs w:val="24"/>
          <w:lang w:val="en-US"/>
        </w:rPr>
        <w:t>core object</w:t>
      </w:r>
      <w:r w:rsidRPr="003D7336">
        <w:rPr>
          <w:rFonts w:ascii="Times New Roman" w:hAnsi="Times New Roman" w:cs="Times New Roman"/>
          <w:bCs/>
          <w:sz w:val="24"/>
          <w:szCs w:val="24"/>
          <w:lang w:val="en-US"/>
        </w:rPr>
        <w:t xml:space="preserve"> dan titik </w:t>
      </w:r>
      <w:r w:rsidRPr="003D7336">
        <w:rPr>
          <w:rFonts w:ascii="Times New Roman" w:hAnsi="Times New Roman" w:cs="Times New Roman"/>
          <w:bCs/>
          <w:i/>
          <w:iCs/>
          <w:sz w:val="24"/>
          <w:szCs w:val="24"/>
          <w:lang w:val="en-US"/>
        </w:rPr>
        <w:t xml:space="preserve">p </w:t>
      </w:r>
      <w:r w:rsidRPr="003D7336">
        <w:rPr>
          <w:rFonts w:ascii="Times New Roman" w:hAnsi="Times New Roman" w:cs="Times New Roman"/>
          <w:bCs/>
          <w:sz w:val="24"/>
          <w:szCs w:val="24"/>
          <w:lang w:val="en-US"/>
        </w:rPr>
        <w:t xml:space="preserve">tidak memiliki </w:t>
      </w:r>
      <w:r w:rsidRPr="003D7336">
        <w:rPr>
          <w:rFonts w:ascii="Times New Roman" w:hAnsi="Times New Roman" w:cs="Times New Roman"/>
          <w:bCs/>
          <w:i/>
          <w:iCs/>
          <w:sz w:val="24"/>
          <w:szCs w:val="24"/>
          <w:lang w:val="en-US"/>
        </w:rPr>
        <w:t>density reachable</w:t>
      </w:r>
    </w:p>
    <w:p w14:paraId="622239E3" w14:textId="77777777" w:rsidR="003D7336" w:rsidRPr="003D7336" w:rsidRDefault="003D7336" w:rsidP="003D7336">
      <w:pPr>
        <w:numPr>
          <w:ilvl w:val="0"/>
          <w:numId w:val="20"/>
        </w:numPr>
        <w:spacing w:line="276" w:lineRule="auto"/>
        <w:jc w:val="both"/>
        <w:rPr>
          <w:rFonts w:ascii="Times New Roman" w:hAnsi="Times New Roman" w:cs="Times New Roman"/>
          <w:bCs/>
          <w:sz w:val="24"/>
          <w:szCs w:val="24"/>
          <w:lang w:val="en-US"/>
        </w:rPr>
      </w:pPr>
      <w:r w:rsidRPr="003D7336">
        <w:rPr>
          <w:rFonts w:ascii="Times New Roman" w:hAnsi="Times New Roman" w:cs="Times New Roman"/>
          <w:bCs/>
          <w:sz w:val="24"/>
          <w:szCs w:val="24"/>
          <w:lang w:val="en-US"/>
        </w:rPr>
        <w:t xml:space="preserve">Menghitung epsilon atau semua jarak titik pada </w:t>
      </w:r>
      <w:r w:rsidRPr="003D7336">
        <w:rPr>
          <w:rFonts w:ascii="Times New Roman" w:hAnsi="Times New Roman" w:cs="Times New Roman"/>
          <w:bCs/>
          <w:i/>
          <w:iCs/>
          <w:sz w:val="24"/>
          <w:szCs w:val="24"/>
          <w:lang w:val="en-US"/>
        </w:rPr>
        <w:t xml:space="preserve">density reachable </w:t>
      </w:r>
      <w:r w:rsidRPr="003D7336">
        <w:rPr>
          <w:rFonts w:ascii="Times New Roman" w:hAnsi="Times New Roman" w:cs="Times New Roman"/>
          <w:bCs/>
          <w:sz w:val="24"/>
          <w:szCs w:val="24"/>
          <w:lang w:val="en-US"/>
        </w:rPr>
        <w:t xml:space="preserve">terhadap </w:t>
      </w:r>
      <w:r w:rsidRPr="003D7336">
        <w:rPr>
          <w:rFonts w:ascii="Times New Roman" w:hAnsi="Times New Roman" w:cs="Times New Roman"/>
          <w:bCs/>
          <w:i/>
          <w:iCs/>
          <w:sz w:val="24"/>
          <w:szCs w:val="24"/>
          <w:lang w:val="en-US"/>
        </w:rPr>
        <w:t>p</w:t>
      </w:r>
      <w:r w:rsidRPr="003D7336">
        <w:rPr>
          <w:rFonts w:ascii="Times New Roman" w:hAnsi="Times New Roman" w:cs="Times New Roman"/>
          <w:bCs/>
          <w:sz w:val="24"/>
          <w:szCs w:val="24"/>
          <w:lang w:val="en-US"/>
        </w:rPr>
        <w:t xml:space="preserve"> dengan menggunakan </w:t>
      </w:r>
      <w:r w:rsidRPr="003D7336">
        <w:rPr>
          <w:rFonts w:ascii="Times New Roman" w:hAnsi="Times New Roman" w:cs="Times New Roman"/>
          <w:bCs/>
          <w:i/>
          <w:iCs/>
          <w:sz w:val="24"/>
          <w:szCs w:val="24"/>
          <w:lang w:val="en-US"/>
        </w:rPr>
        <w:t xml:space="preserve">cosine similarity </w:t>
      </w:r>
      <w:r w:rsidRPr="003D7336">
        <w:rPr>
          <w:rFonts w:ascii="Times New Roman" w:hAnsi="Times New Roman" w:cs="Times New Roman"/>
          <w:bCs/>
          <w:sz w:val="24"/>
          <w:szCs w:val="24"/>
          <w:lang w:val="en-US"/>
        </w:rPr>
        <w:t>(sesuai dengan persamaan 2.4).</w:t>
      </w:r>
    </w:p>
    <w:p w14:paraId="5613B1A6" w14:textId="77777777" w:rsidR="003D7336" w:rsidRPr="003D7336" w:rsidRDefault="003D7336" w:rsidP="003D7336">
      <w:pPr>
        <w:numPr>
          <w:ilvl w:val="0"/>
          <w:numId w:val="20"/>
        </w:numPr>
        <w:spacing w:line="276" w:lineRule="auto"/>
        <w:jc w:val="both"/>
        <w:rPr>
          <w:rFonts w:ascii="Times New Roman" w:hAnsi="Times New Roman" w:cs="Times New Roman"/>
          <w:bCs/>
          <w:sz w:val="24"/>
          <w:szCs w:val="24"/>
          <w:lang w:val="en-US"/>
        </w:rPr>
      </w:pPr>
      <w:r w:rsidRPr="003D7336">
        <w:rPr>
          <w:rFonts w:ascii="Times New Roman" w:hAnsi="Times New Roman" w:cs="Times New Roman"/>
          <w:bCs/>
          <w:sz w:val="24"/>
          <w:szCs w:val="24"/>
          <w:lang w:val="en-US"/>
        </w:rPr>
        <w:t xml:space="preserve">Mengulangi langkah perhitungan hingga tercipta titik yang dianggap sebagai </w:t>
      </w:r>
      <w:r w:rsidRPr="003D7336">
        <w:rPr>
          <w:rFonts w:ascii="Times New Roman" w:hAnsi="Times New Roman" w:cs="Times New Roman"/>
          <w:bCs/>
          <w:i/>
          <w:iCs/>
          <w:sz w:val="24"/>
          <w:szCs w:val="24"/>
          <w:lang w:val="en-US"/>
        </w:rPr>
        <w:t xml:space="preserve">noise. </w:t>
      </w:r>
    </w:p>
    <w:p w14:paraId="4C9314A1" w14:textId="77CA756F" w:rsidR="003D7336" w:rsidRPr="003D7336" w:rsidRDefault="003D7336" w:rsidP="003D7336">
      <w:pPr>
        <w:numPr>
          <w:ilvl w:val="0"/>
          <w:numId w:val="20"/>
        </w:numPr>
        <w:spacing w:line="276" w:lineRule="auto"/>
        <w:jc w:val="both"/>
        <w:rPr>
          <w:rFonts w:ascii="Times New Roman" w:hAnsi="Times New Roman" w:cs="Times New Roman"/>
          <w:bCs/>
          <w:sz w:val="24"/>
          <w:szCs w:val="24"/>
          <w:lang w:val="en-US"/>
        </w:rPr>
      </w:pPr>
      <w:ins w:id="398" w:author="fahmi abdillah" w:date="2022-07-13T14:08:00Z">
        <w:r w:rsidRPr="00F632FD">
          <w:rPr>
            <w:noProof/>
            <w:lang w:val="en-US"/>
          </w:rPr>
          <w:drawing>
            <wp:anchor distT="0" distB="0" distL="114300" distR="114300" simplePos="0" relativeHeight="251662336" behindDoc="1" locked="0" layoutInCell="1" allowOverlap="1" wp14:anchorId="29F62343" wp14:editId="6D67D106">
              <wp:simplePos x="0" y="0"/>
              <wp:positionH relativeFrom="page">
                <wp:posOffset>3009900</wp:posOffset>
              </wp:positionH>
              <wp:positionV relativeFrom="margin">
                <wp:posOffset>1979930</wp:posOffset>
              </wp:positionV>
              <wp:extent cx="2499360" cy="5981700"/>
              <wp:effectExtent l="0" t="0" r="0" b="0"/>
              <wp:wrapTopAndBottom/>
              <wp:docPr id="41" name="Picture 4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dbscan.png"/>
                      <pic:cNvPicPr/>
                    </pic:nvPicPr>
                    <pic:blipFill>
                      <a:blip r:embed="rId7">
                        <a:extLst>
                          <a:ext uri="{28A0092B-C50C-407E-A947-70E740481C1C}">
                            <a14:useLocalDpi xmlns:a14="http://schemas.microsoft.com/office/drawing/2010/main" val="0"/>
                          </a:ext>
                        </a:extLst>
                      </a:blip>
                      <a:stretch>
                        <a:fillRect/>
                      </a:stretch>
                    </pic:blipFill>
                    <pic:spPr>
                      <a:xfrm>
                        <a:off x="0" y="0"/>
                        <a:ext cx="2499360" cy="5981700"/>
                      </a:xfrm>
                      <a:prstGeom prst="rect">
                        <a:avLst/>
                      </a:prstGeom>
                    </pic:spPr>
                  </pic:pic>
                </a:graphicData>
              </a:graphic>
              <wp14:sizeRelH relativeFrom="margin">
                <wp14:pctWidth>0</wp14:pctWidth>
              </wp14:sizeRelH>
              <wp14:sizeRelV relativeFrom="margin">
                <wp14:pctHeight>0</wp14:pctHeight>
              </wp14:sizeRelV>
            </wp:anchor>
          </w:drawing>
        </w:r>
      </w:ins>
      <w:r w:rsidRPr="003D7336">
        <w:rPr>
          <w:rFonts w:ascii="Times New Roman" w:hAnsi="Times New Roman" w:cs="Times New Roman"/>
          <w:bCs/>
          <w:sz w:val="24"/>
          <w:szCs w:val="24"/>
          <w:lang w:val="en-US"/>
        </w:rPr>
        <w:t xml:space="preserve">Mendapatkan </w:t>
      </w:r>
      <w:r w:rsidRPr="003D7336">
        <w:rPr>
          <w:rFonts w:ascii="Times New Roman" w:hAnsi="Times New Roman" w:cs="Times New Roman"/>
          <w:bCs/>
          <w:i/>
          <w:iCs/>
          <w:sz w:val="24"/>
          <w:szCs w:val="24"/>
          <w:lang w:val="en-US"/>
        </w:rPr>
        <w:t xml:space="preserve">cluster </w:t>
      </w:r>
      <w:r w:rsidRPr="003D7336">
        <w:rPr>
          <w:rFonts w:ascii="Times New Roman" w:hAnsi="Times New Roman" w:cs="Times New Roman"/>
          <w:bCs/>
          <w:sz w:val="24"/>
          <w:szCs w:val="24"/>
          <w:lang w:val="en-US"/>
        </w:rPr>
        <w:t>terbaik.</w:t>
      </w:r>
    </w:p>
    <w:p w14:paraId="64D46CB1" w14:textId="55B8CF50" w:rsidR="003D7336" w:rsidRPr="00660A0D" w:rsidRDefault="00660A0D" w:rsidP="00660A0D">
      <w:pPr>
        <w:pStyle w:val="Caption"/>
        <w:jc w:val="center"/>
        <w:rPr>
          <w:rFonts w:ascii="Times New Roman" w:hAnsi="Times New Roman" w:cs="Times New Roman"/>
          <w:b/>
          <w:bCs/>
          <w:i w:val="0"/>
          <w:iCs w:val="0"/>
          <w:color w:val="auto"/>
          <w:sz w:val="24"/>
          <w:szCs w:val="24"/>
          <w:lang w:val="en-US"/>
        </w:rPr>
      </w:pPr>
      <w:bookmarkStart w:id="399" w:name="_Toc149217295"/>
      <w:r w:rsidRPr="00660A0D">
        <w:rPr>
          <w:rFonts w:ascii="Times New Roman" w:hAnsi="Times New Roman" w:cs="Times New Roman"/>
          <w:b/>
          <w:bCs/>
          <w:i w:val="0"/>
          <w:iCs w:val="0"/>
          <w:color w:val="auto"/>
          <w:sz w:val="24"/>
          <w:szCs w:val="24"/>
        </w:rPr>
        <w:t>Gambar 3.</w:t>
      </w:r>
      <w:r w:rsidRPr="00660A0D">
        <w:rPr>
          <w:rFonts w:ascii="Times New Roman" w:hAnsi="Times New Roman" w:cs="Times New Roman"/>
          <w:b/>
          <w:bCs/>
          <w:i w:val="0"/>
          <w:iCs w:val="0"/>
          <w:color w:val="auto"/>
          <w:sz w:val="24"/>
          <w:szCs w:val="24"/>
        </w:rPr>
        <w:fldChar w:fldCharType="begin"/>
      </w:r>
      <w:r w:rsidRPr="00660A0D">
        <w:rPr>
          <w:rFonts w:ascii="Times New Roman" w:hAnsi="Times New Roman" w:cs="Times New Roman"/>
          <w:b/>
          <w:bCs/>
          <w:i w:val="0"/>
          <w:iCs w:val="0"/>
          <w:color w:val="auto"/>
          <w:sz w:val="24"/>
          <w:szCs w:val="24"/>
        </w:rPr>
        <w:instrText xml:space="preserve"> SEQ Gambar_3. \* ARABIC </w:instrText>
      </w:r>
      <w:r w:rsidRPr="00660A0D">
        <w:rPr>
          <w:rFonts w:ascii="Times New Roman" w:hAnsi="Times New Roman" w:cs="Times New Roman"/>
          <w:b/>
          <w:bCs/>
          <w:i w:val="0"/>
          <w:iCs w:val="0"/>
          <w:color w:val="auto"/>
          <w:sz w:val="24"/>
          <w:szCs w:val="24"/>
        </w:rPr>
        <w:fldChar w:fldCharType="separate"/>
      </w:r>
      <w:r w:rsidR="00A164B2">
        <w:rPr>
          <w:rFonts w:ascii="Times New Roman" w:hAnsi="Times New Roman" w:cs="Times New Roman"/>
          <w:b/>
          <w:bCs/>
          <w:i w:val="0"/>
          <w:iCs w:val="0"/>
          <w:noProof/>
          <w:color w:val="auto"/>
          <w:sz w:val="24"/>
          <w:szCs w:val="24"/>
        </w:rPr>
        <w:t>3</w:t>
      </w:r>
      <w:r w:rsidRPr="00660A0D">
        <w:rPr>
          <w:rFonts w:ascii="Times New Roman" w:hAnsi="Times New Roman" w:cs="Times New Roman"/>
          <w:b/>
          <w:bCs/>
          <w:i w:val="0"/>
          <w:iCs w:val="0"/>
          <w:color w:val="auto"/>
          <w:sz w:val="24"/>
          <w:szCs w:val="24"/>
        </w:rPr>
        <w:fldChar w:fldCharType="end"/>
      </w:r>
      <w:r w:rsidR="00DE5890" w:rsidRPr="00660A0D">
        <w:rPr>
          <w:rFonts w:ascii="Times New Roman" w:hAnsi="Times New Roman" w:cs="Times New Roman"/>
          <w:b/>
          <w:bCs/>
          <w:i w:val="0"/>
          <w:iCs w:val="0"/>
          <w:color w:val="auto"/>
          <w:sz w:val="24"/>
          <w:szCs w:val="24"/>
          <w:lang w:val="id-ID"/>
        </w:rPr>
        <w:t xml:space="preserve"> </w:t>
      </w:r>
      <w:r w:rsidR="003D7336" w:rsidRPr="00660A0D">
        <w:rPr>
          <w:rFonts w:ascii="Times New Roman" w:hAnsi="Times New Roman" w:cs="Times New Roman"/>
          <w:b/>
          <w:bCs/>
          <w:color w:val="auto"/>
          <w:sz w:val="24"/>
          <w:szCs w:val="24"/>
          <w:lang w:val="en-US"/>
        </w:rPr>
        <w:t>Flowchart</w:t>
      </w:r>
      <w:r w:rsidR="003D7336" w:rsidRPr="00660A0D">
        <w:rPr>
          <w:rFonts w:ascii="Times New Roman" w:hAnsi="Times New Roman" w:cs="Times New Roman"/>
          <w:b/>
          <w:bCs/>
          <w:i w:val="0"/>
          <w:iCs w:val="0"/>
          <w:color w:val="auto"/>
          <w:sz w:val="24"/>
          <w:szCs w:val="24"/>
          <w:lang w:val="en-US"/>
        </w:rPr>
        <w:t xml:space="preserve"> DBSCAN</w:t>
      </w:r>
      <w:bookmarkEnd w:id="399"/>
    </w:p>
    <w:p w14:paraId="6D5694FB" w14:textId="23A89E30" w:rsidR="00137F32" w:rsidRPr="003D7336" w:rsidRDefault="00137F32" w:rsidP="003D7336">
      <w:pPr>
        <w:pStyle w:val="Heading3"/>
        <w:spacing w:line="360" w:lineRule="auto"/>
        <w:jc w:val="both"/>
        <w:rPr>
          <w:rFonts w:cs="Times New Roman"/>
          <w:lang w:val="en-US"/>
        </w:rPr>
      </w:pPr>
      <w:bookmarkStart w:id="400" w:name="_Toc148647713"/>
      <w:proofErr w:type="spellStart"/>
      <w:r w:rsidRPr="003D7336">
        <w:rPr>
          <w:rFonts w:cs="Times New Roman"/>
          <w:lang w:val="en-US"/>
        </w:rPr>
        <w:lastRenderedPageBreak/>
        <w:t>Klasterisasi</w:t>
      </w:r>
      <w:proofErr w:type="spellEnd"/>
      <w:r w:rsidRPr="003D7336">
        <w:rPr>
          <w:rFonts w:cs="Times New Roman"/>
          <w:lang w:val="en-US"/>
        </w:rPr>
        <w:t xml:space="preserve"> OPTICS</w:t>
      </w:r>
      <w:bookmarkEnd w:id="400"/>
    </w:p>
    <w:p w14:paraId="1156AAF8" w14:textId="51A5476B" w:rsidR="003D7336" w:rsidRDefault="003D7336" w:rsidP="003D7336">
      <w:pPr>
        <w:spacing w:line="360" w:lineRule="auto"/>
        <w:ind w:firstLine="720"/>
        <w:jc w:val="both"/>
        <w:rPr>
          <w:rFonts w:ascii="Times New Roman" w:eastAsia="Times New Roman" w:hAnsi="Times New Roman" w:cs="Times New Roman"/>
          <w:bCs/>
          <w:sz w:val="24"/>
          <w:szCs w:val="24"/>
          <w:lang w:val="en-US"/>
        </w:rPr>
      </w:pPr>
      <w:ins w:id="401" w:author="fahmi abdillah" w:date="2022-07-13T14:45:00Z">
        <w:r>
          <w:rPr>
            <w:rFonts w:eastAsia="Times New Roman" w:cs="Times New Roman"/>
            <w:bCs/>
            <w:noProof/>
            <w:szCs w:val="24"/>
            <w:lang w:val="en-US"/>
          </w:rPr>
          <w:drawing>
            <wp:anchor distT="0" distB="0" distL="114300" distR="114300" simplePos="0" relativeHeight="251664384" behindDoc="1" locked="0" layoutInCell="1" allowOverlap="1" wp14:anchorId="5164DAC1" wp14:editId="62C3FC60">
              <wp:simplePos x="0" y="0"/>
              <wp:positionH relativeFrom="margin">
                <wp:posOffset>1516380</wp:posOffset>
              </wp:positionH>
              <wp:positionV relativeFrom="margin">
                <wp:posOffset>2074545</wp:posOffset>
              </wp:positionV>
              <wp:extent cx="2402840" cy="5295900"/>
              <wp:effectExtent l="0" t="0" r="0" b="0"/>
              <wp:wrapTopAndBottom/>
              <wp:docPr id="42" name="Picture 4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ptics.png"/>
                      <pic:cNvPicPr/>
                    </pic:nvPicPr>
                    <pic:blipFill>
                      <a:blip r:embed="rId8">
                        <a:extLst>
                          <a:ext uri="{28A0092B-C50C-407E-A947-70E740481C1C}">
                            <a14:useLocalDpi xmlns:a14="http://schemas.microsoft.com/office/drawing/2010/main" val="0"/>
                          </a:ext>
                        </a:extLst>
                      </a:blip>
                      <a:stretch>
                        <a:fillRect/>
                      </a:stretch>
                    </pic:blipFill>
                    <pic:spPr>
                      <a:xfrm>
                        <a:off x="0" y="0"/>
                        <a:ext cx="2402840" cy="5295900"/>
                      </a:xfrm>
                      <a:prstGeom prst="rect">
                        <a:avLst/>
                      </a:prstGeom>
                    </pic:spPr>
                  </pic:pic>
                </a:graphicData>
              </a:graphic>
              <wp14:sizeRelH relativeFrom="margin">
                <wp14:pctWidth>0</wp14:pctWidth>
              </wp14:sizeRelH>
              <wp14:sizeRelV relativeFrom="margin">
                <wp14:pctHeight>0</wp14:pctHeight>
              </wp14:sizeRelV>
            </wp:anchor>
          </w:drawing>
        </w:r>
      </w:ins>
      <w:r w:rsidRPr="003D7336">
        <w:rPr>
          <w:rFonts w:ascii="Times New Roman" w:eastAsia="Times New Roman" w:hAnsi="Times New Roman" w:cs="Times New Roman"/>
          <w:bCs/>
          <w:sz w:val="24"/>
          <w:szCs w:val="24"/>
          <w:lang w:val="en-US"/>
        </w:rPr>
        <w:t xml:space="preserve">Pada tahap ini dilakukan </w:t>
      </w:r>
      <w:proofErr w:type="spellStart"/>
      <w:r w:rsidRPr="003D7336">
        <w:rPr>
          <w:rFonts w:ascii="Times New Roman" w:eastAsia="Times New Roman" w:hAnsi="Times New Roman" w:cs="Times New Roman"/>
          <w:bCs/>
          <w:sz w:val="24"/>
          <w:szCs w:val="24"/>
          <w:lang w:val="en-US"/>
        </w:rPr>
        <w:t>klasterisasi</w:t>
      </w:r>
      <w:proofErr w:type="spellEnd"/>
      <w:r w:rsidRPr="003D7336">
        <w:rPr>
          <w:rFonts w:ascii="Times New Roman" w:eastAsia="Times New Roman" w:hAnsi="Times New Roman" w:cs="Times New Roman"/>
          <w:bCs/>
          <w:sz w:val="24"/>
          <w:szCs w:val="24"/>
          <w:lang w:val="en-US"/>
        </w:rPr>
        <w:t xml:space="preserve"> dengan algoritme OPTICS untuk data </w:t>
      </w:r>
      <w:r w:rsidRPr="003D7336">
        <w:rPr>
          <w:rFonts w:ascii="Times New Roman" w:eastAsia="Times New Roman" w:hAnsi="Times New Roman" w:cs="Times New Roman"/>
          <w:bCs/>
          <w:i/>
          <w:iCs/>
          <w:sz w:val="24"/>
          <w:szCs w:val="24"/>
          <w:lang w:val="en-US"/>
        </w:rPr>
        <w:t>tweet</w:t>
      </w:r>
      <w:r w:rsidRPr="003D7336">
        <w:rPr>
          <w:rFonts w:ascii="Times New Roman" w:eastAsia="Times New Roman" w:hAnsi="Times New Roman" w:cs="Times New Roman"/>
          <w:bCs/>
          <w:sz w:val="24"/>
          <w:szCs w:val="24"/>
          <w:lang w:val="en-US"/>
        </w:rPr>
        <w:t xml:space="preserve"> yang telah dilakukan </w:t>
      </w:r>
      <w:proofErr w:type="spellStart"/>
      <w:r w:rsidRPr="003D7336">
        <w:rPr>
          <w:rFonts w:ascii="Times New Roman" w:eastAsia="Times New Roman" w:hAnsi="Times New Roman" w:cs="Times New Roman"/>
          <w:bCs/>
          <w:sz w:val="24"/>
          <w:szCs w:val="24"/>
          <w:lang w:val="en-US"/>
        </w:rPr>
        <w:t>praproses</w:t>
      </w:r>
      <w:proofErr w:type="spellEnd"/>
      <w:r w:rsidRPr="003D7336">
        <w:rPr>
          <w:rFonts w:ascii="Times New Roman" w:eastAsia="Times New Roman" w:hAnsi="Times New Roman" w:cs="Times New Roman"/>
          <w:bCs/>
          <w:sz w:val="24"/>
          <w:szCs w:val="24"/>
          <w:lang w:val="en-US"/>
        </w:rPr>
        <w:t xml:space="preserve"> menjadi </w:t>
      </w:r>
      <w:r w:rsidRPr="003D7336">
        <w:rPr>
          <w:rFonts w:ascii="Times New Roman" w:eastAsia="Times New Roman" w:hAnsi="Times New Roman" w:cs="Times New Roman"/>
          <w:bCs/>
          <w:i/>
          <w:iCs/>
          <w:sz w:val="24"/>
          <w:szCs w:val="24"/>
          <w:lang w:val="en-US"/>
        </w:rPr>
        <w:t xml:space="preserve">Term Document Matrix </w:t>
      </w:r>
      <w:r w:rsidRPr="003D7336">
        <w:rPr>
          <w:rFonts w:ascii="Times New Roman" w:eastAsia="Times New Roman" w:hAnsi="Times New Roman" w:cs="Times New Roman"/>
          <w:bCs/>
          <w:sz w:val="24"/>
          <w:szCs w:val="24"/>
          <w:lang w:val="en-US"/>
        </w:rPr>
        <w:t xml:space="preserve">(TDM) menggunakan </w:t>
      </w:r>
      <w:r w:rsidRPr="003D7336">
        <w:rPr>
          <w:rFonts w:ascii="Times New Roman" w:eastAsia="Times New Roman" w:hAnsi="Times New Roman" w:cs="Times New Roman"/>
          <w:bCs/>
          <w:i/>
          <w:iCs/>
          <w:sz w:val="24"/>
          <w:szCs w:val="24"/>
          <w:lang w:val="en-US"/>
        </w:rPr>
        <w:t xml:space="preserve">library </w:t>
      </w:r>
      <w:proofErr w:type="spellStart"/>
      <w:r w:rsidRPr="003D7336">
        <w:rPr>
          <w:rFonts w:ascii="Times New Roman" w:eastAsia="Times New Roman" w:hAnsi="Times New Roman" w:cs="Times New Roman"/>
          <w:bCs/>
          <w:sz w:val="24"/>
          <w:szCs w:val="24"/>
          <w:lang w:val="en-US"/>
          <w:rPrChange w:id="402" w:author="fahmi abdillah" w:date="2022-06-19T19:50:00Z">
            <w:rPr>
              <w:rFonts w:eastAsia="Times New Roman" w:cs="Times New Roman"/>
              <w:bCs/>
              <w:szCs w:val="24"/>
              <w:highlight w:val="red"/>
              <w:lang w:val="en-US"/>
            </w:rPr>
          </w:rPrChange>
        </w:rPr>
        <w:t>scikit</w:t>
      </w:r>
      <w:proofErr w:type="spellEnd"/>
      <w:r w:rsidRPr="003D7336">
        <w:rPr>
          <w:rFonts w:ascii="Times New Roman" w:eastAsia="Times New Roman" w:hAnsi="Times New Roman" w:cs="Times New Roman"/>
          <w:bCs/>
          <w:sz w:val="24"/>
          <w:szCs w:val="24"/>
          <w:lang w:val="en-US"/>
          <w:rPrChange w:id="403" w:author="fahmi abdillah" w:date="2022-06-19T19:50:00Z">
            <w:rPr>
              <w:rFonts w:eastAsia="Times New Roman" w:cs="Times New Roman"/>
              <w:bCs/>
              <w:szCs w:val="24"/>
              <w:highlight w:val="red"/>
              <w:lang w:val="en-US"/>
            </w:rPr>
          </w:rPrChange>
        </w:rPr>
        <w:t>-learn</w:t>
      </w:r>
      <w:r w:rsidRPr="003D7336">
        <w:rPr>
          <w:rFonts w:ascii="Times New Roman" w:eastAsia="Times New Roman" w:hAnsi="Times New Roman" w:cs="Times New Roman"/>
          <w:bCs/>
          <w:sz w:val="24"/>
          <w:szCs w:val="24"/>
          <w:lang w:val="en-US"/>
        </w:rPr>
        <w:t xml:space="preserve">. </w:t>
      </w:r>
      <w:proofErr w:type="spellStart"/>
      <w:r w:rsidRPr="003D7336">
        <w:rPr>
          <w:rFonts w:ascii="Times New Roman" w:eastAsia="Times New Roman" w:hAnsi="Times New Roman" w:cs="Times New Roman"/>
          <w:bCs/>
          <w:sz w:val="24"/>
          <w:szCs w:val="24"/>
          <w:lang w:val="en-US"/>
        </w:rPr>
        <w:t>Klasterisasi</w:t>
      </w:r>
      <w:proofErr w:type="spellEnd"/>
      <w:r w:rsidRPr="003D7336">
        <w:rPr>
          <w:rFonts w:ascii="Times New Roman" w:eastAsia="Times New Roman" w:hAnsi="Times New Roman" w:cs="Times New Roman"/>
          <w:bCs/>
          <w:sz w:val="24"/>
          <w:szCs w:val="24"/>
          <w:lang w:val="en-US"/>
        </w:rPr>
        <w:t xml:space="preserve"> digunakan untuk mendapatkan </w:t>
      </w:r>
      <w:proofErr w:type="spellStart"/>
      <w:r w:rsidRPr="003D7336">
        <w:rPr>
          <w:rFonts w:ascii="Times New Roman" w:eastAsia="Times New Roman" w:hAnsi="Times New Roman" w:cs="Times New Roman"/>
          <w:bCs/>
          <w:sz w:val="24"/>
          <w:szCs w:val="24"/>
          <w:lang w:val="en-US"/>
        </w:rPr>
        <w:t>klaster</w:t>
      </w:r>
      <w:proofErr w:type="spellEnd"/>
      <w:r w:rsidRPr="003D7336">
        <w:rPr>
          <w:rFonts w:ascii="Times New Roman" w:eastAsia="Times New Roman" w:hAnsi="Times New Roman" w:cs="Times New Roman"/>
          <w:bCs/>
          <w:sz w:val="24"/>
          <w:szCs w:val="24"/>
          <w:lang w:val="en-US"/>
        </w:rPr>
        <w:t xml:space="preserve"> dari setiap dokumen berdasarkan </w:t>
      </w:r>
      <w:r w:rsidRPr="003D7336">
        <w:rPr>
          <w:rFonts w:ascii="Times New Roman" w:eastAsia="Times New Roman" w:hAnsi="Times New Roman" w:cs="Times New Roman"/>
          <w:bCs/>
          <w:i/>
          <w:iCs/>
          <w:sz w:val="24"/>
          <w:szCs w:val="24"/>
          <w:lang w:val="en-US"/>
        </w:rPr>
        <w:t xml:space="preserve">term </w:t>
      </w:r>
      <w:r w:rsidRPr="003D7336">
        <w:rPr>
          <w:rFonts w:ascii="Times New Roman" w:eastAsia="Times New Roman" w:hAnsi="Times New Roman" w:cs="Times New Roman"/>
          <w:bCs/>
          <w:sz w:val="24"/>
          <w:szCs w:val="24"/>
          <w:lang w:val="en-US"/>
        </w:rPr>
        <w:t xml:space="preserve">terkait penyebaran penyakit menular langsung (studi kasus Covid-19). </w:t>
      </w:r>
      <w:proofErr w:type="spellStart"/>
      <w:r w:rsidRPr="003D7336">
        <w:rPr>
          <w:rFonts w:ascii="Times New Roman" w:eastAsia="Times New Roman" w:hAnsi="Times New Roman" w:cs="Times New Roman"/>
          <w:bCs/>
          <w:sz w:val="24"/>
          <w:szCs w:val="24"/>
          <w:lang w:val="en-US"/>
        </w:rPr>
        <w:t>Klaster</w:t>
      </w:r>
      <w:proofErr w:type="spellEnd"/>
      <w:r w:rsidRPr="003D7336">
        <w:rPr>
          <w:rFonts w:ascii="Times New Roman" w:eastAsia="Times New Roman" w:hAnsi="Times New Roman" w:cs="Times New Roman"/>
          <w:bCs/>
          <w:sz w:val="24"/>
          <w:szCs w:val="24"/>
          <w:lang w:val="en-US"/>
        </w:rPr>
        <w:t xml:space="preserve"> yang dihasilkan akan digunakan pada proses </w:t>
      </w:r>
      <w:proofErr w:type="spellStart"/>
      <w:r w:rsidRPr="003D7336">
        <w:rPr>
          <w:rFonts w:ascii="Times New Roman" w:eastAsia="Times New Roman" w:hAnsi="Times New Roman" w:cs="Times New Roman"/>
          <w:bCs/>
          <w:sz w:val="24"/>
          <w:szCs w:val="24"/>
          <w:lang w:val="en-US"/>
        </w:rPr>
        <w:t>geovisualisasi</w:t>
      </w:r>
      <w:proofErr w:type="spellEnd"/>
      <w:r w:rsidRPr="003D7336">
        <w:rPr>
          <w:rFonts w:ascii="Times New Roman" w:eastAsia="Times New Roman" w:hAnsi="Times New Roman" w:cs="Times New Roman"/>
          <w:bCs/>
          <w:sz w:val="24"/>
          <w:szCs w:val="24"/>
          <w:lang w:val="en-US"/>
        </w:rPr>
        <w:t xml:space="preserve">. </w:t>
      </w:r>
      <w:ins w:id="404" w:author="fahmi abdillah" w:date="2022-07-13T14:18:00Z">
        <w:r w:rsidRPr="003D7336">
          <w:rPr>
            <w:rFonts w:ascii="Times New Roman" w:eastAsia="Times New Roman" w:hAnsi="Times New Roman" w:cs="Times New Roman"/>
            <w:bCs/>
            <w:i/>
            <w:iCs/>
            <w:sz w:val="24"/>
            <w:szCs w:val="24"/>
            <w:lang w:val="en-US"/>
          </w:rPr>
          <w:t xml:space="preserve">Flowchart </w:t>
        </w:r>
        <w:r w:rsidRPr="003D7336">
          <w:rPr>
            <w:rFonts w:ascii="Times New Roman" w:eastAsia="Times New Roman" w:hAnsi="Times New Roman" w:cs="Times New Roman"/>
            <w:bCs/>
            <w:sz w:val="24"/>
            <w:szCs w:val="24"/>
            <w:lang w:val="en-US"/>
          </w:rPr>
          <w:t xml:space="preserve">yang menunjukkan teknik metode OPTICS dapat dilihat pada </w:t>
        </w:r>
      </w:ins>
      <w:r w:rsidR="0040438B">
        <w:rPr>
          <w:rFonts w:ascii="Times New Roman" w:eastAsia="Times New Roman" w:hAnsi="Times New Roman" w:cs="Times New Roman"/>
          <w:bCs/>
          <w:sz w:val="24"/>
          <w:szCs w:val="24"/>
          <w:lang w:val="id-ID"/>
        </w:rPr>
        <w:t>G</w:t>
      </w:r>
      <w:ins w:id="405" w:author="fahmi abdillah" w:date="2022-07-13T14:18:00Z">
        <w:r w:rsidRPr="003D7336">
          <w:rPr>
            <w:rFonts w:ascii="Times New Roman" w:eastAsia="Times New Roman" w:hAnsi="Times New Roman" w:cs="Times New Roman"/>
            <w:bCs/>
            <w:sz w:val="24"/>
            <w:szCs w:val="24"/>
            <w:lang w:val="en-US"/>
          </w:rPr>
          <w:t>ambar 3.</w:t>
        </w:r>
      </w:ins>
      <w:r w:rsidR="008E15F3">
        <w:rPr>
          <w:rFonts w:ascii="Times New Roman" w:eastAsia="Times New Roman" w:hAnsi="Times New Roman" w:cs="Times New Roman"/>
          <w:bCs/>
          <w:sz w:val="24"/>
          <w:szCs w:val="24"/>
          <w:lang w:val="id-ID"/>
        </w:rPr>
        <w:t>4</w:t>
      </w:r>
      <w:ins w:id="406" w:author="fahmi abdillah" w:date="2022-07-13T14:18:00Z">
        <w:r w:rsidRPr="003D7336">
          <w:rPr>
            <w:rFonts w:ascii="Times New Roman" w:eastAsia="Times New Roman" w:hAnsi="Times New Roman" w:cs="Times New Roman"/>
            <w:bCs/>
            <w:sz w:val="24"/>
            <w:szCs w:val="24"/>
            <w:lang w:val="en-US"/>
          </w:rPr>
          <w:t>.</w:t>
        </w:r>
      </w:ins>
      <w:del w:id="407" w:author="fahmi abdillah" w:date="2022-07-13T14:18:00Z">
        <w:r w:rsidRPr="003D7336" w:rsidDel="00AC0D7C">
          <w:rPr>
            <w:rFonts w:ascii="Times New Roman" w:eastAsia="Times New Roman" w:hAnsi="Times New Roman" w:cs="Times New Roman"/>
            <w:bCs/>
            <w:sz w:val="24"/>
            <w:szCs w:val="24"/>
            <w:lang w:val="en-US"/>
          </w:rPr>
          <w:delText xml:space="preserve">Berikut adalah contoh penerapan klasterisasi dengan </w:delText>
        </w:r>
      </w:del>
      <w:del w:id="408" w:author="fahmi abdillah" w:date="2022-06-19T19:50:00Z">
        <w:r w:rsidRPr="003D7336" w:rsidDel="006C6BBB">
          <w:rPr>
            <w:rFonts w:ascii="Times New Roman" w:eastAsia="Times New Roman" w:hAnsi="Times New Roman" w:cs="Times New Roman"/>
            <w:bCs/>
            <w:sz w:val="24"/>
            <w:szCs w:val="24"/>
            <w:lang w:val="en-US"/>
          </w:rPr>
          <w:delText xml:space="preserve">DBSCAN </w:delText>
        </w:r>
      </w:del>
      <w:del w:id="409" w:author="fahmi abdillah" w:date="2022-07-13T14:18:00Z">
        <w:r w:rsidRPr="003D7336" w:rsidDel="00AC0D7C">
          <w:rPr>
            <w:rFonts w:ascii="Times New Roman" w:eastAsia="Times New Roman" w:hAnsi="Times New Roman" w:cs="Times New Roman"/>
            <w:bCs/>
            <w:sz w:val="24"/>
            <w:szCs w:val="24"/>
            <w:lang w:val="en-US"/>
          </w:rPr>
          <w:delText>dengan partisipasi d</w:delText>
        </w:r>
      </w:del>
      <w:del w:id="410" w:author="fahmi abdillah" w:date="2022-07-13T14:17:00Z">
        <w:r w:rsidRPr="003D7336" w:rsidDel="00AC0D7C">
          <w:rPr>
            <w:rFonts w:ascii="Times New Roman" w:eastAsia="Times New Roman" w:hAnsi="Times New Roman" w:cs="Times New Roman"/>
            <w:bCs/>
            <w:sz w:val="24"/>
            <w:szCs w:val="24"/>
            <w:lang w:val="en-US"/>
          </w:rPr>
          <w:delText>ata sebanyak xx klaster:</w:delText>
        </w:r>
      </w:del>
    </w:p>
    <w:p w14:paraId="151CDB61" w14:textId="46A4AA29" w:rsidR="003D7336" w:rsidRPr="00346348" w:rsidRDefault="00346348" w:rsidP="00346348">
      <w:pPr>
        <w:pStyle w:val="Caption"/>
        <w:jc w:val="center"/>
        <w:rPr>
          <w:ins w:id="411" w:author="fahmi abdillah" w:date="2022-07-13T14:18:00Z"/>
          <w:rFonts w:ascii="Times New Roman" w:eastAsia="Times New Roman" w:hAnsi="Times New Roman" w:cs="Times New Roman"/>
          <w:b/>
          <w:bCs/>
          <w:i w:val="0"/>
          <w:iCs w:val="0"/>
          <w:color w:val="auto"/>
          <w:sz w:val="24"/>
          <w:szCs w:val="24"/>
          <w:lang w:val="en-US"/>
        </w:rPr>
      </w:pPr>
      <w:bookmarkStart w:id="412" w:name="_Toc149217296"/>
      <w:r w:rsidRPr="00346348">
        <w:rPr>
          <w:rFonts w:ascii="Times New Roman" w:hAnsi="Times New Roman" w:cs="Times New Roman"/>
          <w:b/>
          <w:bCs/>
          <w:i w:val="0"/>
          <w:iCs w:val="0"/>
          <w:color w:val="auto"/>
          <w:sz w:val="24"/>
          <w:szCs w:val="24"/>
        </w:rPr>
        <w:t>Gambar 3.</w:t>
      </w:r>
      <w:r w:rsidRPr="00346348">
        <w:rPr>
          <w:rFonts w:ascii="Times New Roman" w:hAnsi="Times New Roman" w:cs="Times New Roman"/>
          <w:b/>
          <w:bCs/>
          <w:i w:val="0"/>
          <w:iCs w:val="0"/>
          <w:color w:val="auto"/>
          <w:sz w:val="24"/>
          <w:szCs w:val="24"/>
        </w:rPr>
        <w:fldChar w:fldCharType="begin"/>
      </w:r>
      <w:r w:rsidRPr="00346348">
        <w:rPr>
          <w:rFonts w:ascii="Times New Roman" w:hAnsi="Times New Roman" w:cs="Times New Roman"/>
          <w:b/>
          <w:bCs/>
          <w:i w:val="0"/>
          <w:iCs w:val="0"/>
          <w:color w:val="auto"/>
          <w:sz w:val="24"/>
          <w:szCs w:val="24"/>
        </w:rPr>
        <w:instrText xml:space="preserve"> SEQ Gambar_3. \* ARABIC </w:instrText>
      </w:r>
      <w:r w:rsidRPr="00346348">
        <w:rPr>
          <w:rFonts w:ascii="Times New Roman" w:hAnsi="Times New Roman" w:cs="Times New Roman"/>
          <w:b/>
          <w:bCs/>
          <w:i w:val="0"/>
          <w:iCs w:val="0"/>
          <w:color w:val="auto"/>
          <w:sz w:val="24"/>
          <w:szCs w:val="24"/>
        </w:rPr>
        <w:fldChar w:fldCharType="separate"/>
      </w:r>
      <w:r w:rsidR="00A164B2">
        <w:rPr>
          <w:rFonts w:ascii="Times New Roman" w:hAnsi="Times New Roman" w:cs="Times New Roman"/>
          <w:b/>
          <w:bCs/>
          <w:i w:val="0"/>
          <w:iCs w:val="0"/>
          <w:noProof/>
          <w:color w:val="auto"/>
          <w:sz w:val="24"/>
          <w:szCs w:val="24"/>
        </w:rPr>
        <w:t>4</w:t>
      </w:r>
      <w:r w:rsidRPr="00346348">
        <w:rPr>
          <w:rFonts w:ascii="Times New Roman" w:hAnsi="Times New Roman" w:cs="Times New Roman"/>
          <w:b/>
          <w:bCs/>
          <w:i w:val="0"/>
          <w:iCs w:val="0"/>
          <w:color w:val="auto"/>
          <w:sz w:val="24"/>
          <w:szCs w:val="24"/>
        </w:rPr>
        <w:fldChar w:fldCharType="end"/>
      </w:r>
      <w:r w:rsidRPr="00346348">
        <w:rPr>
          <w:rFonts w:ascii="Times New Roman" w:eastAsia="Arial" w:hAnsi="Times New Roman" w:cs="Times New Roman"/>
          <w:b/>
          <w:bCs/>
          <w:i w:val="0"/>
          <w:iCs w:val="0"/>
          <w:color w:val="auto"/>
          <w:sz w:val="24"/>
          <w:szCs w:val="24"/>
          <w:lang w:val="id-ID" w:eastAsia="en-ID"/>
        </w:rPr>
        <w:t xml:space="preserve"> </w:t>
      </w:r>
      <w:ins w:id="413" w:author="fahmi abdillah" w:date="2022-07-13T14:46:00Z">
        <w:r w:rsidR="003D7336" w:rsidRPr="00346348">
          <w:rPr>
            <w:rFonts w:ascii="Times New Roman" w:eastAsia="Arial" w:hAnsi="Times New Roman" w:cs="Times New Roman"/>
            <w:b/>
            <w:bCs/>
            <w:color w:val="auto"/>
            <w:sz w:val="24"/>
            <w:szCs w:val="24"/>
            <w:lang w:val="en-US" w:eastAsia="en-ID"/>
            <w:rPrChange w:id="414" w:author="fahmi abdillah" w:date="2022-07-13T14:46:00Z">
              <w:rPr>
                <w:lang w:val="en-US"/>
              </w:rPr>
            </w:rPrChange>
          </w:rPr>
          <w:t>flowchart</w:t>
        </w:r>
        <w:r w:rsidR="003D7336" w:rsidRPr="00346348">
          <w:rPr>
            <w:rFonts w:ascii="Times New Roman" w:eastAsia="Arial" w:hAnsi="Times New Roman" w:cs="Times New Roman"/>
            <w:b/>
            <w:bCs/>
            <w:i w:val="0"/>
            <w:iCs w:val="0"/>
            <w:color w:val="auto"/>
            <w:sz w:val="24"/>
            <w:szCs w:val="24"/>
            <w:lang w:val="en-US" w:eastAsia="en-ID"/>
            <w:rPrChange w:id="415" w:author="fahmi abdillah" w:date="2022-07-13T14:46:00Z">
              <w:rPr>
                <w:lang w:val="en-US"/>
              </w:rPr>
            </w:rPrChange>
          </w:rPr>
          <w:t xml:space="preserve"> OPTICS</w:t>
        </w:r>
      </w:ins>
      <w:bookmarkEnd w:id="412"/>
    </w:p>
    <w:p w14:paraId="0E55E8AD" w14:textId="77777777" w:rsidR="00B90402" w:rsidRPr="00B90402" w:rsidRDefault="00B90402" w:rsidP="00B90402">
      <w:pPr>
        <w:spacing w:after="0" w:line="360" w:lineRule="auto"/>
        <w:jc w:val="both"/>
        <w:rPr>
          <w:rFonts w:ascii="Times New Roman" w:eastAsia="Times New Roman" w:hAnsi="Times New Roman" w:cs="Times New Roman"/>
          <w:bCs/>
          <w:sz w:val="24"/>
          <w:szCs w:val="24"/>
          <w:lang w:val="en-US" w:eastAsia="en-ID"/>
        </w:rPr>
      </w:pPr>
      <w:r w:rsidRPr="00B90402">
        <w:rPr>
          <w:rFonts w:ascii="Times New Roman" w:eastAsia="Times New Roman" w:hAnsi="Times New Roman" w:cs="Times New Roman"/>
          <w:bCs/>
          <w:sz w:val="24"/>
          <w:szCs w:val="24"/>
          <w:lang w:val="en-US" w:eastAsia="en-ID"/>
        </w:rPr>
        <w:t xml:space="preserve">Penjelasan </w:t>
      </w:r>
      <w:r w:rsidRPr="00B90402">
        <w:rPr>
          <w:rFonts w:ascii="Times New Roman" w:eastAsia="Times New Roman" w:hAnsi="Times New Roman" w:cs="Times New Roman"/>
          <w:bCs/>
          <w:i/>
          <w:iCs/>
          <w:sz w:val="24"/>
          <w:szCs w:val="24"/>
          <w:lang w:val="en-US" w:eastAsia="en-ID"/>
        </w:rPr>
        <w:t xml:space="preserve">flowchart </w:t>
      </w:r>
      <w:proofErr w:type="spellStart"/>
      <w:r w:rsidRPr="00B90402">
        <w:rPr>
          <w:rFonts w:ascii="Times New Roman" w:eastAsia="Times New Roman" w:hAnsi="Times New Roman" w:cs="Times New Roman"/>
          <w:bCs/>
          <w:sz w:val="24"/>
          <w:szCs w:val="24"/>
          <w:lang w:val="en-US" w:eastAsia="en-ID"/>
        </w:rPr>
        <w:t>algoritma</w:t>
      </w:r>
      <w:proofErr w:type="spellEnd"/>
      <w:r w:rsidRPr="00B90402">
        <w:rPr>
          <w:rFonts w:ascii="Times New Roman" w:eastAsia="Times New Roman" w:hAnsi="Times New Roman" w:cs="Times New Roman"/>
          <w:bCs/>
          <w:sz w:val="24"/>
          <w:szCs w:val="24"/>
          <w:lang w:val="en-US" w:eastAsia="en-ID"/>
        </w:rPr>
        <w:t xml:space="preserve"> OPTICS sebagai berikut:</w:t>
      </w:r>
    </w:p>
    <w:p w14:paraId="10CBEDDF" w14:textId="77777777" w:rsidR="00B90402" w:rsidRPr="00B90402" w:rsidRDefault="00B90402" w:rsidP="00B90402">
      <w:pPr>
        <w:numPr>
          <w:ilvl w:val="0"/>
          <w:numId w:val="21"/>
        </w:numPr>
        <w:spacing w:after="0" w:line="360" w:lineRule="auto"/>
        <w:contextualSpacing/>
        <w:jc w:val="both"/>
        <w:rPr>
          <w:rFonts w:ascii="Times New Roman" w:eastAsia="Times New Roman" w:hAnsi="Times New Roman" w:cs="Times New Roman"/>
          <w:bCs/>
          <w:sz w:val="24"/>
          <w:szCs w:val="24"/>
          <w:lang w:val="en-US" w:eastAsia="en-ID"/>
        </w:rPr>
      </w:pPr>
      <w:r w:rsidRPr="00B90402">
        <w:rPr>
          <w:rFonts w:ascii="Times New Roman" w:eastAsia="Times New Roman" w:hAnsi="Times New Roman" w:cs="Times New Roman"/>
          <w:bCs/>
          <w:sz w:val="24"/>
          <w:szCs w:val="24"/>
          <w:lang w:val="en-US" w:eastAsia="en-ID"/>
        </w:rPr>
        <w:t>Dataset yang berbentuk file .csv dianggap sebagai input</w:t>
      </w:r>
    </w:p>
    <w:p w14:paraId="7A714040" w14:textId="77777777" w:rsidR="00B90402" w:rsidRPr="00B90402" w:rsidRDefault="00B90402" w:rsidP="00B90402">
      <w:pPr>
        <w:numPr>
          <w:ilvl w:val="0"/>
          <w:numId w:val="21"/>
        </w:numPr>
        <w:spacing w:after="0" w:line="360" w:lineRule="auto"/>
        <w:contextualSpacing/>
        <w:jc w:val="both"/>
        <w:rPr>
          <w:rFonts w:ascii="Times New Roman" w:eastAsia="Times New Roman" w:hAnsi="Times New Roman" w:cs="Times New Roman"/>
          <w:bCs/>
          <w:sz w:val="24"/>
          <w:szCs w:val="24"/>
          <w:lang w:val="en-US" w:eastAsia="en-ID"/>
        </w:rPr>
      </w:pPr>
      <w:r w:rsidRPr="00B90402">
        <w:rPr>
          <w:rFonts w:ascii="Times New Roman" w:eastAsia="Times New Roman" w:hAnsi="Times New Roman" w:cs="Times New Roman"/>
          <w:bCs/>
          <w:sz w:val="24"/>
          <w:szCs w:val="24"/>
          <w:lang w:val="en-US" w:eastAsia="en-ID"/>
        </w:rPr>
        <w:lastRenderedPageBreak/>
        <w:t>Menghitung bobot tiap-tiap term</w:t>
      </w:r>
    </w:p>
    <w:p w14:paraId="65BAD8F3" w14:textId="77777777" w:rsidR="00B90402" w:rsidRPr="00B90402" w:rsidRDefault="00B90402" w:rsidP="00B90402">
      <w:pPr>
        <w:numPr>
          <w:ilvl w:val="0"/>
          <w:numId w:val="21"/>
        </w:numPr>
        <w:spacing w:after="0" w:line="360" w:lineRule="auto"/>
        <w:contextualSpacing/>
        <w:jc w:val="both"/>
        <w:rPr>
          <w:rFonts w:ascii="Times New Roman" w:eastAsia="Times New Roman" w:hAnsi="Times New Roman" w:cs="Times New Roman"/>
          <w:bCs/>
          <w:sz w:val="24"/>
          <w:szCs w:val="24"/>
          <w:lang w:val="en-US" w:eastAsia="en-ID"/>
        </w:rPr>
      </w:pPr>
      <w:r w:rsidRPr="00B90402">
        <w:rPr>
          <w:rFonts w:ascii="Times New Roman" w:eastAsia="Times New Roman" w:hAnsi="Times New Roman" w:cs="Times New Roman"/>
          <w:bCs/>
          <w:sz w:val="24"/>
          <w:szCs w:val="24"/>
          <w:lang w:val="en-US" w:eastAsia="en-ID"/>
        </w:rPr>
        <w:t xml:space="preserve">Epsilon dan </w:t>
      </w:r>
      <w:proofErr w:type="spellStart"/>
      <w:r w:rsidRPr="00B90402">
        <w:rPr>
          <w:rFonts w:ascii="Times New Roman" w:eastAsia="Times New Roman" w:hAnsi="Times New Roman" w:cs="Times New Roman"/>
          <w:bCs/>
          <w:sz w:val="24"/>
          <w:szCs w:val="24"/>
          <w:lang w:val="en-US" w:eastAsia="en-ID"/>
        </w:rPr>
        <w:t>MinPts</w:t>
      </w:r>
      <w:proofErr w:type="spellEnd"/>
      <w:r w:rsidRPr="00B90402">
        <w:rPr>
          <w:rFonts w:ascii="Times New Roman" w:eastAsia="Times New Roman" w:hAnsi="Times New Roman" w:cs="Times New Roman"/>
          <w:bCs/>
          <w:sz w:val="24"/>
          <w:szCs w:val="24"/>
          <w:lang w:val="en-US" w:eastAsia="en-ID"/>
        </w:rPr>
        <w:t xml:space="preserve"> dimasukkan dan dianggap sebagai input</w:t>
      </w:r>
    </w:p>
    <w:p w14:paraId="4C21CC4D" w14:textId="77777777" w:rsidR="00B90402" w:rsidRPr="00B90402" w:rsidRDefault="00B90402" w:rsidP="00B90402">
      <w:pPr>
        <w:numPr>
          <w:ilvl w:val="0"/>
          <w:numId w:val="21"/>
        </w:numPr>
        <w:spacing w:after="0" w:line="360" w:lineRule="auto"/>
        <w:contextualSpacing/>
        <w:jc w:val="both"/>
        <w:rPr>
          <w:rFonts w:ascii="Times New Roman" w:eastAsia="Times New Roman" w:hAnsi="Times New Roman" w:cs="Times New Roman"/>
          <w:bCs/>
          <w:sz w:val="24"/>
          <w:szCs w:val="24"/>
          <w:lang w:val="en-US" w:eastAsia="en-ID"/>
        </w:rPr>
      </w:pPr>
      <w:r w:rsidRPr="00B90402">
        <w:rPr>
          <w:rFonts w:ascii="Times New Roman" w:eastAsia="Times New Roman" w:hAnsi="Times New Roman" w:cs="Times New Roman"/>
          <w:bCs/>
          <w:sz w:val="24"/>
          <w:szCs w:val="24"/>
          <w:lang w:val="en-US" w:eastAsia="en-ID"/>
        </w:rPr>
        <w:t xml:space="preserve">Menentukan titik awal atau </w:t>
      </w:r>
      <w:r w:rsidRPr="00B90402">
        <w:rPr>
          <w:rFonts w:ascii="Times New Roman" w:eastAsia="Times New Roman" w:hAnsi="Times New Roman" w:cs="Times New Roman"/>
          <w:bCs/>
          <w:i/>
          <w:iCs/>
          <w:sz w:val="24"/>
          <w:szCs w:val="24"/>
          <w:lang w:val="en-US" w:eastAsia="en-ID"/>
        </w:rPr>
        <w:t>p</w:t>
      </w:r>
      <w:r w:rsidRPr="00B90402">
        <w:rPr>
          <w:rFonts w:ascii="Times New Roman" w:eastAsia="Times New Roman" w:hAnsi="Times New Roman" w:cs="Times New Roman"/>
          <w:bCs/>
          <w:sz w:val="24"/>
          <w:szCs w:val="24"/>
          <w:lang w:val="en-US" w:eastAsia="en-ID"/>
        </w:rPr>
        <w:t xml:space="preserve"> secara acak</w:t>
      </w:r>
    </w:p>
    <w:p w14:paraId="47A780A3" w14:textId="77777777" w:rsidR="00B90402" w:rsidRPr="00B90402" w:rsidRDefault="00B90402" w:rsidP="00B90402">
      <w:pPr>
        <w:numPr>
          <w:ilvl w:val="0"/>
          <w:numId w:val="21"/>
        </w:numPr>
        <w:spacing w:after="0" w:line="360" w:lineRule="auto"/>
        <w:contextualSpacing/>
        <w:jc w:val="both"/>
        <w:rPr>
          <w:rFonts w:ascii="Times New Roman" w:eastAsia="Times New Roman" w:hAnsi="Times New Roman" w:cs="Times New Roman"/>
          <w:bCs/>
          <w:sz w:val="24"/>
          <w:szCs w:val="24"/>
          <w:lang w:val="en-US" w:eastAsia="en-ID"/>
        </w:rPr>
      </w:pPr>
      <w:r w:rsidRPr="00B90402">
        <w:rPr>
          <w:rFonts w:ascii="Times New Roman" w:eastAsia="Times New Roman" w:hAnsi="Times New Roman" w:cs="Times New Roman"/>
          <w:bCs/>
          <w:sz w:val="24"/>
          <w:szCs w:val="24"/>
          <w:lang w:val="en-US" w:eastAsia="en-ID"/>
        </w:rPr>
        <w:t xml:space="preserve">Menghitung epsilon atau semua jarak titik pada </w:t>
      </w:r>
      <w:r w:rsidRPr="00B90402">
        <w:rPr>
          <w:rFonts w:ascii="Times New Roman" w:eastAsia="Times New Roman" w:hAnsi="Times New Roman" w:cs="Times New Roman"/>
          <w:bCs/>
          <w:i/>
          <w:iCs/>
          <w:sz w:val="24"/>
          <w:szCs w:val="24"/>
          <w:lang w:val="en-US" w:eastAsia="en-ID"/>
        </w:rPr>
        <w:t xml:space="preserve">density reachable </w:t>
      </w:r>
      <w:r w:rsidRPr="00B90402">
        <w:rPr>
          <w:rFonts w:ascii="Times New Roman" w:eastAsia="Times New Roman" w:hAnsi="Times New Roman" w:cs="Times New Roman"/>
          <w:bCs/>
          <w:sz w:val="24"/>
          <w:szCs w:val="24"/>
          <w:lang w:val="en-US" w:eastAsia="en-ID"/>
        </w:rPr>
        <w:t xml:space="preserve">terhadap </w:t>
      </w:r>
      <w:r w:rsidRPr="00B90402">
        <w:rPr>
          <w:rFonts w:ascii="Times New Roman" w:eastAsia="Times New Roman" w:hAnsi="Times New Roman" w:cs="Times New Roman"/>
          <w:bCs/>
          <w:i/>
          <w:iCs/>
          <w:sz w:val="24"/>
          <w:szCs w:val="24"/>
          <w:lang w:val="en-US" w:eastAsia="en-ID"/>
        </w:rPr>
        <w:t>p</w:t>
      </w:r>
      <w:r w:rsidRPr="00B90402">
        <w:rPr>
          <w:rFonts w:ascii="Times New Roman" w:eastAsia="Times New Roman" w:hAnsi="Times New Roman" w:cs="Times New Roman"/>
          <w:bCs/>
          <w:sz w:val="24"/>
          <w:szCs w:val="24"/>
          <w:lang w:val="en-US" w:eastAsia="en-ID"/>
        </w:rPr>
        <w:t xml:space="preserve"> dengan menggunakan </w:t>
      </w:r>
      <w:r w:rsidRPr="00B90402">
        <w:rPr>
          <w:rFonts w:ascii="Times New Roman" w:eastAsia="Times New Roman" w:hAnsi="Times New Roman" w:cs="Times New Roman"/>
          <w:bCs/>
          <w:i/>
          <w:iCs/>
          <w:sz w:val="24"/>
          <w:szCs w:val="24"/>
          <w:lang w:val="en-US" w:eastAsia="en-ID"/>
        </w:rPr>
        <w:t xml:space="preserve">cosine similarity </w:t>
      </w:r>
      <w:r w:rsidRPr="00B90402">
        <w:rPr>
          <w:rFonts w:ascii="Times New Roman" w:eastAsia="Times New Roman" w:hAnsi="Times New Roman" w:cs="Times New Roman"/>
          <w:bCs/>
          <w:sz w:val="24"/>
          <w:szCs w:val="24"/>
          <w:lang w:val="en-US" w:eastAsia="en-ID"/>
        </w:rPr>
        <w:t>(sesuai dengan persamaan 2.4).</w:t>
      </w:r>
    </w:p>
    <w:p w14:paraId="7FFEBECF" w14:textId="77777777" w:rsidR="00B90402" w:rsidRPr="00B90402" w:rsidRDefault="00B90402" w:rsidP="00B90402">
      <w:pPr>
        <w:numPr>
          <w:ilvl w:val="0"/>
          <w:numId w:val="21"/>
        </w:numPr>
        <w:spacing w:after="0" w:line="360" w:lineRule="auto"/>
        <w:contextualSpacing/>
        <w:jc w:val="both"/>
        <w:rPr>
          <w:rFonts w:ascii="Times New Roman" w:eastAsia="Times New Roman" w:hAnsi="Times New Roman" w:cs="Times New Roman"/>
          <w:bCs/>
          <w:sz w:val="24"/>
          <w:szCs w:val="24"/>
          <w:lang w:val="en-US" w:eastAsia="en-ID"/>
        </w:rPr>
      </w:pPr>
      <w:r w:rsidRPr="00B90402">
        <w:rPr>
          <w:rFonts w:ascii="Times New Roman" w:eastAsia="Times New Roman" w:hAnsi="Times New Roman" w:cs="Times New Roman"/>
          <w:bCs/>
          <w:sz w:val="24"/>
          <w:szCs w:val="24"/>
          <w:lang w:val="en-US" w:eastAsia="en-ID"/>
        </w:rPr>
        <w:t xml:space="preserve">Mengulangi langkah perhitungan hingga tercipta titik yang dianggap sebagai </w:t>
      </w:r>
      <w:r w:rsidRPr="00B90402">
        <w:rPr>
          <w:rFonts w:ascii="Times New Roman" w:eastAsia="Times New Roman" w:hAnsi="Times New Roman" w:cs="Times New Roman"/>
          <w:bCs/>
          <w:i/>
          <w:iCs/>
          <w:sz w:val="24"/>
          <w:szCs w:val="24"/>
          <w:lang w:val="en-US" w:eastAsia="en-ID"/>
        </w:rPr>
        <w:t xml:space="preserve">noise. </w:t>
      </w:r>
    </w:p>
    <w:p w14:paraId="6AEB03FB" w14:textId="77777777" w:rsidR="00B90402" w:rsidRPr="00B90402" w:rsidRDefault="00B90402" w:rsidP="00B90402">
      <w:pPr>
        <w:numPr>
          <w:ilvl w:val="0"/>
          <w:numId w:val="21"/>
        </w:numPr>
        <w:spacing w:after="0" w:line="360" w:lineRule="auto"/>
        <w:contextualSpacing/>
        <w:jc w:val="both"/>
        <w:rPr>
          <w:rFonts w:ascii="Times New Roman" w:eastAsia="Times New Roman" w:hAnsi="Times New Roman" w:cs="Times New Roman"/>
          <w:bCs/>
          <w:sz w:val="24"/>
          <w:szCs w:val="24"/>
          <w:lang w:val="en-US" w:eastAsia="en-ID"/>
        </w:rPr>
      </w:pPr>
      <w:r w:rsidRPr="00B90402">
        <w:rPr>
          <w:rFonts w:ascii="Times New Roman" w:eastAsia="Times New Roman" w:hAnsi="Times New Roman" w:cs="Times New Roman"/>
          <w:bCs/>
          <w:sz w:val="24"/>
          <w:szCs w:val="24"/>
          <w:lang w:val="en-US" w:eastAsia="en-ID"/>
        </w:rPr>
        <w:t xml:space="preserve">Mendapatkan </w:t>
      </w:r>
      <w:r w:rsidRPr="00B90402">
        <w:rPr>
          <w:rFonts w:ascii="Times New Roman" w:eastAsia="Times New Roman" w:hAnsi="Times New Roman" w:cs="Times New Roman"/>
          <w:bCs/>
          <w:i/>
          <w:iCs/>
          <w:sz w:val="24"/>
          <w:szCs w:val="24"/>
          <w:lang w:val="en-US" w:eastAsia="en-ID"/>
        </w:rPr>
        <w:t xml:space="preserve">cluster </w:t>
      </w:r>
      <w:r w:rsidRPr="00B90402">
        <w:rPr>
          <w:rFonts w:ascii="Times New Roman" w:eastAsia="Times New Roman" w:hAnsi="Times New Roman" w:cs="Times New Roman"/>
          <w:bCs/>
          <w:sz w:val="24"/>
          <w:szCs w:val="24"/>
          <w:lang w:val="en-US" w:eastAsia="en-ID"/>
        </w:rPr>
        <w:t>terbaik.</w:t>
      </w:r>
    </w:p>
    <w:p w14:paraId="16C9575B" w14:textId="77777777" w:rsidR="003D7336" w:rsidRPr="003D7336" w:rsidRDefault="003D7336" w:rsidP="003D7336">
      <w:pPr>
        <w:rPr>
          <w:lang w:val="en-US"/>
        </w:rPr>
      </w:pPr>
    </w:p>
    <w:p w14:paraId="49C9F3E5" w14:textId="06EFCD29" w:rsidR="00416016" w:rsidRPr="00416016" w:rsidRDefault="00137F32" w:rsidP="00416016">
      <w:pPr>
        <w:pStyle w:val="Heading3"/>
        <w:spacing w:line="360" w:lineRule="auto"/>
        <w:jc w:val="both"/>
        <w:rPr>
          <w:rFonts w:cs="Times New Roman"/>
          <w:lang w:val="en-US"/>
        </w:rPr>
      </w:pPr>
      <w:bookmarkStart w:id="416" w:name="_Toc148647715"/>
      <w:proofErr w:type="spellStart"/>
      <w:r w:rsidRPr="00416016">
        <w:rPr>
          <w:rFonts w:cs="Times New Roman"/>
          <w:lang w:val="en-US"/>
        </w:rPr>
        <w:t>Geovisualisasi</w:t>
      </w:r>
      <w:bookmarkEnd w:id="416"/>
      <w:proofErr w:type="spellEnd"/>
    </w:p>
    <w:p w14:paraId="229C713F" w14:textId="77777777" w:rsidR="00416016" w:rsidRPr="00416016" w:rsidRDefault="00416016" w:rsidP="00416016">
      <w:pPr>
        <w:spacing w:line="360" w:lineRule="auto"/>
        <w:ind w:firstLine="720"/>
        <w:jc w:val="both"/>
        <w:rPr>
          <w:rFonts w:ascii="Times New Roman" w:hAnsi="Times New Roman" w:cs="Times New Roman"/>
          <w:sz w:val="24"/>
          <w:szCs w:val="24"/>
          <w:lang w:val="en-US"/>
        </w:rPr>
      </w:pPr>
      <w:r w:rsidRPr="00416016">
        <w:rPr>
          <w:rFonts w:ascii="Times New Roman" w:hAnsi="Times New Roman" w:cs="Times New Roman"/>
          <w:sz w:val="24"/>
          <w:szCs w:val="24"/>
          <w:lang w:val="en-US"/>
        </w:rPr>
        <w:t xml:space="preserve">Proses </w:t>
      </w:r>
      <w:proofErr w:type="spellStart"/>
      <w:r w:rsidRPr="00416016">
        <w:rPr>
          <w:rFonts w:ascii="Times New Roman" w:hAnsi="Times New Roman" w:cs="Times New Roman"/>
          <w:sz w:val="24"/>
          <w:szCs w:val="24"/>
          <w:lang w:val="en-US"/>
        </w:rPr>
        <w:t>geovisualisasi</w:t>
      </w:r>
      <w:proofErr w:type="spellEnd"/>
      <w:r w:rsidRPr="00416016">
        <w:rPr>
          <w:rFonts w:ascii="Times New Roman" w:hAnsi="Times New Roman" w:cs="Times New Roman"/>
          <w:sz w:val="24"/>
          <w:szCs w:val="24"/>
          <w:lang w:val="en-US"/>
        </w:rPr>
        <w:t xml:space="preserve"> digunakan untuk mendistribusikan hasil </w:t>
      </w:r>
      <w:proofErr w:type="spellStart"/>
      <w:r w:rsidRPr="00416016">
        <w:rPr>
          <w:rFonts w:ascii="Times New Roman" w:hAnsi="Times New Roman" w:cs="Times New Roman"/>
          <w:sz w:val="24"/>
          <w:szCs w:val="24"/>
          <w:lang w:val="en-US"/>
        </w:rPr>
        <w:t>klasterisasi</w:t>
      </w:r>
      <w:proofErr w:type="spellEnd"/>
      <w:r w:rsidRPr="00416016">
        <w:rPr>
          <w:rFonts w:ascii="Times New Roman" w:hAnsi="Times New Roman" w:cs="Times New Roman"/>
          <w:sz w:val="24"/>
          <w:szCs w:val="24"/>
          <w:lang w:val="en-US"/>
        </w:rPr>
        <w:t xml:space="preserve"> yang diambil dari </w:t>
      </w:r>
      <w:proofErr w:type="spellStart"/>
      <w:r w:rsidRPr="00416016">
        <w:rPr>
          <w:rFonts w:ascii="Times New Roman" w:hAnsi="Times New Roman" w:cs="Times New Roman"/>
          <w:sz w:val="24"/>
          <w:szCs w:val="24"/>
          <w:lang w:val="en-US"/>
        </w:rPr>
        <w:t>geolokasi</w:t>
      </w:r>
      <w:proofErr w:type="spellEnd"/>
      <w:r w:rsidRPr="00416016">
        <w:rPr>
          <w:rFonts w:ascii="Times New Roman" w:hAnsi="Times New Roman" w:cs="Times New Roman"/>
          <w:sz w:val="24"/>
          <w:szCs w:val="24"/>
          <w:lang w:val="en-US"/>
        </w:rPr>
        <w:t xml:space="preserve"> setiap data tweet. Penerapan </w:t>
      </w:r>
      <w:proofErr w:type="spellStart"/>
      <w:r w:rsidRPr="00416016">
        <w:rPr>
          <w:rFonts w:ascii="Times New Roman" w:hAnsi="Times New Roman" w:cs="Times New Roman"/>
          <w:sz w:val="24"/>
          <w:szCs w:val="24"/>
          <w:lang w:val="en-US"/>
        </w:rPr>
        <w:t>geovisualisasi</w:t>
      </w:r>
      <w:proofErr w:type="spellEnd"/>
      <w:r w:rsidRPr="00416016">
        <w:rPr>
          <w:rFonts w:ascii="Times New Roman" w:hAnsi="Times New Roman" w:cs="Times New Roman"/>
          <w:sz w:val="24"/>
          <w:szCs w:val="24"/>
          <w:lang w:val="en-US"/>
        </w:rPr>
        <w:t xml:space="preserve"> dengan pemilihan warna, pola, dan ukuran agar dapat menambah informasi yang dibutuhkan untuk evaluasi hasil.</w:t>
      </w:r>
    </w:p>
    <w:p w14:paraId="389E5AE3" w14:textId="38026087" w:rsidR="00416016" w:rsidRDefault="00D876FA" w:rsidP="00416016">
      <w:pPr>
        <w:spacing w:line="360" w:lineRule="auto"/>
        <w:ind w:firstLine="720"/>
        <w:jc w:val="both"/>
        <w:rPr>
          <w:rFonts w:ascii="Times New Roman" w:hAnsi="Times New Roman" w:cs="Times New Roman"/>
          <w:sz w:val="24"/>
          <w:szCs w:val="24"/>
          <w:lang w:val="en-US"/>
        </w:rPr>
      </w:pPr>
      <w:r>
        <w:rPr>
          <w:noProof/>
        </w:rPr>
        <w:drawing>
          <wp:anchor distT="0" distB="0" distL="114300" distR="114300" simplePos="0" relativeHeight="251665408" behindDoc="0" locked="0" layoutInCell="1" allowOverlap="1" wp14:anchorId="4D2DF1B6" wp14:editId="245A11E1">
            <wp:simplePos x="0" y="0"/>
            <wp:positionH relativeFrom="page">
              <wp:posOffset>1531620</wp:posOffset>
            </wp:positionH>
            <wp:positionV relativeFrom="page">
              <wp:posOffset>6393180</wp:posOffset>
            </wp:positionV>
            <wp:extent cx="5041900" cy="1950085"/>
            <wp:effectExtent l="0" t="0" r="6350" b="0"/>
            <wp:wrapTopAndBottom/>
            <wp:docPr id="2" name="Picture 2" descr="Membuat Peta Interaktif Dengan Folium | by Adam Aulia Rahmadi | Miloo  Community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embuat Peta Interaktif Dengan Folium | by Adam Aulia Rahmadi | Miloo  Community | Medium"/>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041900" cy="1950085"/>
                    </a:xfrm>
                    <a:prstGeom prst="rect">
                      <a:avLst/>
                    </a:prstGeom>
                    <a:noFill/>
                    <a:ln>
                      <a:noFill/>
                    </a:ln>
                  </pic:spPr>
                </pic:pic>
              </a:graphicData>
            </a:graphic>
          </wp:anchor>
        </w:drawing>
      </w:r>
      <w:r w:rsidR="00416016" w:rsidRPr="00416016">
        <w:rPr>
          <w:rFonts w:ascii="Times New Roman" w:hAnsi="Times New Roman" w:cs="Times New Roman"/>
          <w:sz w:val="24"/>
          <w:szCs w:val="24"/>
          <w:lang w:val="en-US"/>
        </w:rPr>
        <w:t xml:space="preserve">Proses </w:t>
      </w:r>
      <w:proofErr w:type="spellStart"/>
      <w:r w:rsidR="00416016" w:rsidRPr="00416016">
        <w:rPr>
          <w:rFonts w:ascii="Times New Roman" w:hAnsi="Times New Roman" w:cs="Times New Roman"/>
          <w:sz w:val="24"/>
          <w:szCs w:val="24"/>
          <w:lang w:val="en-US"/>
        </w:rPr>
        <w:t>geovisualisasi</w:t>
      </w:r>
      <w:proofErr w:type="spellEnd"/>
      <w:r w:rsidR="00416016" w:rsidRPr="00416016">
        <w:rPr>
          <w:rFonts w:ascii="Times New Roman" w:hAnsi="Times New Roman" w:cs="Times New Roman"/>
          <w:sz w:val="24"/>
          <w:szCs w:val="24"/>
          <w:lang w:val="en-US"/>
        </w:rPr>
        <w:t xml:space="preserve"> memanfaatkan </w:t>
      </w:r>
      <w:r w:rsidR="00416016" w:rsidRPr="000319EE">
        <w:rPr>
          <w:rFonts w:ascii="Times New Roman" w:hAnsi="Times New Roman" w:cs="Times New Roman"/>
          <w:i/>
          <w:iCs/>
          <w:sz w:val="24"/>
          <w:szCs w:val="24"/>
          <w:lang w:val="en-US"/>
        </w:rPr>
        <w:t>tools</w:t>
      </w:r>
      <w:r w:rsidR="00416016" w:rsidRPr="00416016">
        <w:rPr>
          <w:rFonts w:ascii="Times New Roman" w:hAnsi="Times New Roman" w:cs="Times New Roman"/>
          <w:sz w:val="24"/>
          <w:szCs w:val="24"/>
          <w:lang w:val="en-US"/>
        </w:rPr>
        <w:t xml:space="preserve"> folium</w:t>
      </w:r>
      <w:r w:rsidR="00B00CD4">
        <w:rPr>
          <w:rFonts w:ascii="Times New Roman" w:hAnsi="Times New Roman" w:cs="Times New Roman"/>
          <w:sz w:val="24"/>
          <w:szCs w:val="24"/>
          <w:lang w:val="en-US"/>
        </w:rPr>
        <w:t xml:space="preserve"> </w:t>
      </w:r>
      <w:r w:rsidR="00416016" w:rsidRPr="00416016">
        <w:rPr>
          <w:rFonts w:ascii="Times New Roman" w:hAnsi="Times New Roman" w:cs="Times New Roman"/>
          <w:sz w:val="24"/>
          <w:szCs w:val="24"/>
          <w:lang w:val="en-US"/>
        </w:rPr>
        <w:t xml:space="preserve">yang tersedia pada library bahasa python, merupakan tools </w:t>
      </w:r>
      <w:proofErr w:type="spellStart"/>
      <w:r w:rsidR="00416016" w:rsidRPr="00416016">
        <w:rPr>
          <w:rFonts w:ascii="Times New Roman" w:hAnsi="Times New Roman" w:cs="Times New Roman"/>
          <w:sz w:val="24"/>
          <w:szCs w:val="24"/>
          <w:lang w:val="en-US"/>
        </w:rPr>
        <w:t>analitik</w:t>
      </w:r>
      <w:proofErr w:type="spellEnd"/>
      <w:r w:rsidR="00416016" w:rsidRPr="00416016">
        <w:rPr>
          <w:rFonts w:ascii="Times New Roman" w:hAnsi="Times New Roman" w:cs="Times New Roman"/>
          <w:sz w:val="24"/>
          <w:szCs w:val="24"/>
          <w:lang w:val="en-US"/>
        </w:rPr>
        <w:t xml:space="preserve"> dan visualisasi secara online. Berikut contoh gambar peta interaktif dari </w:t>
      </w:r>
      <w:r w:rsidR="000319EE">
        <w:rPr>
          <w:rFonts w:ascii="Times New Roman" w:hAnsi="Times New Roman" w:cs="Times New Roman"/>
          <w:sz w:val="24"/>
          <w:szCs w:val="24"/>
          <w:lang w:val="en-US"/>
        </w:rPr>
        <w:t xml:space="preserve">folium </w:t>
      </w:r>
      <w:r w:rsidR="00416016" w:rsidRPr="00416016">
        <w:rPr>
          <w:rFonts w:ascii="Times New Roman" w:hAnsi="Times New Roman" w:cs="Times New Roman"/>
          <w:sz w:val="24"/>
          <w:szCs w:val="24"/>
          <w:lang w:val="en-US"/>
        </w:rPr>
        <w:t>pada Gambar 3.3.</w:t>
      </w:r>
    </w:p>
    <w:p w14:paraId="31788A58" w14:textId="04F9603D" w:rsidR="000319EE" w:rsidRPr="00F16709" w:rsidRDefault="00F16709" w:rsidP="00F16709">
      <w:pPr>
        <w:pStyle w:val="Caption"/>
        <w:jc w:val="center"/>
        <w:rPr>
          <w:rFonts w:ascii="Times New Roman" w:hAnsi="Times New Roman" w:cs="Times New Roman"/>
          <w:b/>
          <w:bCs/>
          <w:i w:val="0"/>
          <w:iCs w:val="0"/>
          <w:color w:val="auto"/>
          <w:sz w:val="24"/>
          <w:szCs w:val="24"/>
          <w:lang w:val="en-US"/>
        </w:rPr>
      </w:pPr>
      <w:bookmarkStart w:id="417" w:name="_Toc149217297"/>
      <w:r w:rsidRPr="00F16709">
        <w:rPr>
          <w:rFonts w:ascii="Times New Roman" w:hAnsi="Times New Roman" w:cs="Times New Roman"/>
          <w:b/>
          <w:bCs/>
          <w:i w:val="0"/>
          <w:iCs w:val="0"/>
          <w:color w:val="auto"/>
          <w:sz w:val="24"/>
          <w:szCs w:val="24"/>
        </w:rPr>
        <w:t>Gambar 3.</w:t>
      </w:r>
      <w:r w:rsidRPr="00F16709">
        <w:rPr>
          <w:rFonts w:ascii="Times New Roman" w:hAnsi="Times New Roman" w:cs="Times New Roman"/>
          <w:b/>
          <w:bCs/>
          <w:i w:val="0"/>
          <w:iCs w:val="0"/>
          <w:color w:val="auto"/>
          <w:sz w:val="24"/>
          <w:szCs w:val="24"/>
        </w:rPr>
        <w:fldChar w:fldCharType="begin"/>
      </w:r>
      <w:r w:rsidRPr="00F16709">
        <w:rPr>
          <w:rFonts w:ascii="Times New Roman" w:hAnsi="Times New Roman" w:cs="Times New Roman"/>
          <w:b/>
          <w:bCs/>
          <w:i w:val="0"/>
          <w:iCs w:val="0"/>
          <w:color w:val="auto"/>
          <w:sz w:val="24"/>
          <w:szCs w:val="24"/>
        </w:rPr>
        <w:instrText xml:space="preserve"> SEQ Gambar_3. \* ARABIC </w:instrText>
      </w:r>
      <w:r w:rsidRPr="00F16709">
        <w:rPr>
          <w:rFonts w:ascii="Times New Roman" w:hAnsi="Times New Roman" w:cs="Times New Roman"/>
          <w:b/>
          <w:bCs/>
          <w:i w:val="0"/>
          <w:iCs w:val="0"/>
          <w:color w:val="auto"/>
          <w:sz w:val="24"/>
          <w:szCs w:val="24"/>
        </w:rPr>
        <w:fldChar w:fldCharType="separate"/>
      </w:r>
      <w:r w:rsidR="00A164B2">
        <w:rPr>
          <w:rFonts w:ascii="Times New Roman" w:hAnsi="Times New Roman" w:cs="Times New Roman"/>
          <w:b/>
          <w:bCs/>
          <w:i w:val="0"/>
          <w:iCs w:val="0"/>
          <w:noProof/>
          <w:color w:val="auto"/>
          <w:sz w:val="24"/>
          <w:szCs w:val="24"/>
        </w:rPr>
        <w:t>5</w:t>
      </w:r>
      <w:r w:rsidRPr="00F16709">
        <w:rPr>
          <w:rFonts w:ascii="Times New Roman" w:hAnsi="Times New Roman" w:cs="Times New Roman"/>
          <w:b/>
          <w:bCs/>
          <w:i w:val="0"/>
          <w:iCs w:val="0"/>
          <w:color w:val="auto"/>
          <w:sz w:val="24"/>
          <w:szCs w:val="24"/>
        </w:rPr>
        <w:fldChar w:fldCharType="end"/>
      </w:r>
      <w:r w:rsidRPr="00F16709">
        <w:rPr>
          <w:rFonts w:ascii="Times New Roman" w:hAnsi="Times New Roman" w:cs="Times New Roman"/>
          <w:b/>
          <w:bCs/>
          <w:i w:val="0"/>
          <w:iCs w:val="0"/>
          <w:color w:val="auto"/>
          <w:sz w:val="24"/>
          <w:szCs w:val="24"/>
          <w:lang w:val="id-ID"/>
        </w:rPr>
        <w:t xml:space="preserve"> </w:t>
      </w:r>
      <w:r w:rsidR="000319EE" w:rsidRPr="00F16709">
        <w:rPr>
          <w:rFonts w:ascii="Times New Roman" w:hAnsi="Times New Roman" w:cs="Times New Roman"/>
          <w:b/>
          <w:bCs/>
          <w:i w:val="0"/>
          <w:iCs w:val="0"/>
          <w:color w:val="auto"/>
          <w:sz w:val="24"/>
          <w:szCs w:val="24"/>
          <w:lang w:val="en-US"/>
        </w:rPr>
        <w:t>Peta Folium</w:t>
      </w:r>
      <w:bookmarkEnd w:id="417"/>
    </w:p>
    <w:p w14:paraId="7D25E57C" w14:textId="7C6036B2" w:rsidR="00137F32" w:rsidRDefault="00137F32" w:rsidP="00F7022D">
      <w:pPr>
        <w:pStyle w:val="Heading3"/>
        <w:spacing w:line="360" w:lineRule="auto"/>
        <w:rPr>
          <w:lang w:val="en-US"/>
        </w:rPr>
      </w:pPr>
      <w:bookmarkStart w:id="418" w:name="_Toc148647716"/>
      <w:r>
        <w:rPr>
          <w:lang w:val="en-US"/>
        </w:rPr>
        <w:t>Evaluasi Hasil Analisis</w:t>
      </w:r>
      <w:bookmarkEnd w:id="418"/>
    </w:p>
    <w:p w14:paraId="309835A9" w14:textId="412A5732" w:rsidR="00F51AA2" w:rsidRDefault="00F7022D" w:rsidP="00F7022D">
      <w:pPr>
        <w:spacing w:line="360" w:lineRule="auto"/>
        <w:ind w:firstLine="432"/>
        <w:jc w:val="both"/>
        <w:rPr>
          <w:rFonts w:ascii="Times New Roman" w:hAnsi="Times New Roman" w:cs="Times New Roman"/>
          <w:sz w:val="24"/>
          <w:szCs w:val="24"/>
          <w:lang w:val="en-US"/>
        </w:rPr>
      </w:pPr>
      <w:r w:rsidRPr="00F7022D">
        <w:rPr>
          <w:rFonts w:ascii="Times New Roman" w:hAnsi="Times New Roman" w:cs="Times New Roman"/>
          <w:sz w:val="24"/>
          <w:szCs w:val="24"/>
          <w:lang w:val="en-US"/>
        </w:rPr>
        <w:t xml:space="preserve">Pada tahap ini </w:t>
      </w:r>
      <w:proofErr w:type="spellStart"/>
      <w:r w:rsidRPr="00F7022D">
        <w:rPr>
          <w:rFonts w:ascii="Times New Roman" w:hAnsi="Times New Roman" w:cs="Times New Roman"/>
          <w:sz w:val="24"/>
          <w:szCs w:val="24"/>
          <w:lang w:val="en-US"/>
        </w:rPr>
        <w:t>klaster</w:t>
      </w:r>
      <w:proofErr w:type="spellEnd"/>
      <w:r w:rsidRPr="00F7022D">
        <w:rPr>
          <w:rFonts w:ascii="Times New Roman" w:hAnsi="Times New Roman" w:cs="Times New Roman"/>
          <w:sz w:val="24"/>
          <w:szCs w:val="24"/>
          <w:lang w:val="en-US"/>
        </w:rPr>
        <w:t xml:space="preserve"> dianalisis dari proses </w:t>
      </w:r>
      <w:proofErr w:type="spellStart"/>
      <w:r w:rsidRPr="00F7022D">
        <w:rPr>
          <w:rFonts w:ascii="Times New Roman" w:hAnsi="Times New Roman" w:cs="Times New Roman"/>
          <w:sz w:val="24"/>
          <w:szCs w:val="24"/>
          <w:lang w:val="en-US"/>
        </w:rPr>
        <w:t>klasterisasi</w:t>
      </w:r>
      <w:proofErr w:type="spellEnd"/>
      <w:r w:rsidRPr="00F7022D">
        <w:rPr>
          <w:rFonts w:ascii="Times New Roman" w:hAnsi="Times New Roman" w:cs="Times New Roman"/>
          <w:sz w:val="24"/>
          <w:szCs w:val="24"/>
          <w:lang w:val="en-US"/>
        </w:rPr>
        <w:t xml:space="preserve"> dan lokasi penyebaran penyakit menular langsung dari proses </w:t>
      </w:r>
      <w:proofErr w:type="spellStart"/>
      <w:r w:rsidRPr="00F7022D">
        <w:rPr>
          <w:rFonts w:ascii="Times New Roman" w:hAnsi="Times New Roman" w:cs="Times New Roman"/>
          <w:sz w:val="24"/>
          <w:szCs w:val="24"/>
          <w:lang w:val="en-US"/>
        </w:rPr>
        <w:t>geovisualisasi</w:t>
      </w:r>
      <w:proofErr w:type="spellEnd"/>
      <w:r w:rsidRPr="00F7022D">
        <w:rPr>
          <w:rFonts w:ascii="Times New Roman" w:hAnsi="Times New Roman" w:cs="Times New Roman"/>
          <w:sz w:val="24"/>
          <w:szCs w:val="24"/>
          <w:lang w:val="en-US"/>
        </w:rPr>
        <w:t xml:space="preserve">. Analisis hasil </w:t>
      </w:r>
      <w:proofErr w:type="spellStart"/>
      <w:r w:rsidRPr="00F7022D">
        <w:rPr>
          <w:rFonts w:ascii="Times New Roman" w:hAnsi="Times New Roman" w:cs="Times New Roman"/>
          <w:sz w:val="24"/>
          <w:szCs w:val="24"/>
          <w:lang w:val="en-US"/>
        </w:rPr>
        <w:t>klaster</w:t>
      </w:r>
      <w:proofErr w:type="spellEnd"/>
      <w:r w:rsidRPr="00F7022D">
        <w:rPr>
          <w:rFonts w:ascii="Times New Roman" w:hAnsi="Times New Roman" w:cs="Times New Roman"/>
          <w:sz w:val="24"/>
          <w:szCs w:val="24"/>
          <w:lang w:val="en-US"/>
        </w:rPr>
        <w:t xml:space="preserve"> dilakukan dengan melihat term yang sering muncul dan sesuai pada setiap </w:t>
      </w:r>
      <w:proofErr w:type="spellStart"/>
      <w:r w:rsidRPr="00F7022D">
        <w:rPr>
          <w:rFonts w:ascii="Times New Roman" w:hAnsi="Times New Roman" w:cs="Times New Roman"/>
          <w:sz w:val="24"/>
          <w:szCs w:val="24"/>
          <w:lang w:val="en-US"/>
        </w:rPr>
        <w:t>klaster</w:t>
      </w:r>
      <w:proofErr w:type="spellEnd"/>
      <w:r w:rsidRPr="00F7022D">
        <w:rPr>
          <w:rFonts w:ascii="Times New Roman" w:hAnsi="Times New Roman" w:cs="Times New Roman"/>
          <w:sz w:val="24"/>
          <w:szCs w:val="24"/>
          <w:lang w:val="en-US"/>
        </w:rPr>
        <w:t xml:space="preserve"> </w:t>
      </w:r>
      <w:r w:rsidRPr="00F7022D">
        <w:rPr>
          <w:rFonts w:ascii="Times New Roman" w:hAnsi="Times New Roman" w:cs="Times New Roman"/>
          <w:sz w:val="24"/>
          <w:szCs w:val="24"/>
          <w:lang w:val="en-US"/>
        </w:rPr>
        <w:lastRenderedPageBreak/>
        <w:t xml:space="preserve">untuk dijadikan dasar dalam penentuan label </w:t>
      </w:r>
      <w:proofErr w:type="spellStart"/>
      <w:r w:rsidRPr="00F7022D">
        <w:rPr>
          <w:rFonts w:ascii="Times New Roman" w:hAnsi="Times New Roman" w:cs="Times New Roman"/>
          <w:sz w:val="24"/>
          <w:szCs w:val="24"/>
          <w:lang w:val="en-US"/>
        </w:rPr>
        <w:t>klaster</w:t>
      </w:r>
      <w:proofErr w:type="spellEnd"/>
      <w:r w:rsidRPr="00F7022D">
        <w:rPr>
          <w:rFonts w:ascii="Times New Roman" w:hAnsi="Times New Roman" w:cs="Times New Roman"/>
          <w:sz w:val="24"/>
          <w:szCs w:val="24"/>
          <w:lang w:val="en-US"/>
        </w:rPr>
        <w:t xml:space="preserve">. Sedangkan analisis lokasi penyebaran penyakit menular langsung dilakukan dengan cara membandingkan pola </w:t>
      </w:r>
      <w:proofErr w:type="spellStart"/>
      <w:r w:rsidRPr="00F7022D">
        <w:rPr>
          <w:rFonts w:ascii="Times New Roman" w:hAnsi="Times New Roman" w:cs="Times New Roman"/>
          <w:sz w:val="24"/>
          <w:szCs w:val="24"/>
          <w:lang w:val="en-US"/>
        </w:rPr>
        <w:t>geolokasi</w:t>
      </w:r>
      <w:proofErr w:type="spellEnd"/>
      <w:r w:rsidRPr="00F7022D">
        <w:rPr>
          <w:rFonts w:ascii="Times New Roman" w:hAnsi="Times New Roman" w:cs="Times New Roman"/>
          <w:sz w:val="24"/>
          <w:szCs w:val="24"/>
          <w:lang w:val="en-US"/>
        </w:rPr>
        <w:t xml:space="preserve"> dengan data mengenai daerah penyebaran penyakit menular yang diperoleh dari Kementerian Kesehatan Republik Indonesia (2021) melalui pendekatan statistik deskriptif, yaitu koefisien deskriptif yang dapat mewakili suatu dataset. Hasil analisis diharapkan dapat menjadi dasar keputusan alternatif dalam penanganan penyebaran penyakit menular langsung (studi kasus Covid19).</w:t>
      </w:r>
      <w:r w:rsidR="00F51AA2">
        <w:rPr>
          <w:rFonts w:ascii="Times New Roman" w:hAnsi="Times New Roman" w:cs="Times New Roman"/>
          <w:sz w:val="24"/>
          <w:szCs w:val="24"/>
          <w:lang w:val="en-US"/>
        </w:rPr>
        <w:br w:type="page"/>
      </w:r>
    </w:p>
    <w:p w14:paraId="48BEF5A6" w14:textId="77777777" w:rsidR="00253914" w:rsidRDefault="00253914" w:rsidP="00253914">
      <w:pPr>
        <w:pStyle w:val="Heading1"/>
        <w:spacing w:line="360" w:lineRule="auto"/>
        <w:jc w:val="center"/>
        <w:rPr>
          <w:rFonts w:cs="Times New Roman"/>
          <w:lang w:val="en-US"/>
        </w:rPr>
      </w:pPr>
      <w:bookmarkStart w:id="419" w:name="_Toc148647717"/>
    </w:p>
    <w:p w14:paraId="12B531AE" w14:textId="273C20B1" w:rsidR="00F51AA2" w:rsidRPr="00253914" w:rsidRDefault="00F51AA2" w:rsidP="00253914">
      <w:pPr>
        <w:pStyle w:val="Heading1"/>
        <w:numPr>
          <w:ilvl w:val="0"/>
          <w:numId w:val="0"/>
        </w:numPr>
        <w:spacing w:line="360" w:lineRule="auto"/>
        <w:jc w:val="center"/>
        <w:rPr>
          <w:rFonts w:cs="Times New Roman"/>
          <w:lang w:val="en-US"/>
        </w:rPr>
      </w:pPr>
      <w:r w:rsidRPr="00253914">
        <w:rPr>
          <w:rFonts w:cs="Times New Roman"/>
          <w:lang w:val="en-US"/>
        </w:rPr>
        <w:t>HASIL DAN PEMBAHASAN</w:t>
      </w:r>
      <w:bookmarkEnd w:id="419"/>
    </w:p>
    <w:p w14:paraId="54EC30B3" w14:textId="561909EE" w:rsidR="00F51AA2" w:rsidRPr="0020726B" w:rsidRDefault="00085257" w:rsidP="0020726B">
      <w:pPr>
        <w:pStyle w:val="Heading2"/>
        <w:spacing w:line="360" w:lineRule="auto"/>
        <w:jc w:val="both"/>
        <w:rPr>
          <w:rFonts w:cs="Times New Roman"/>
          <w:szCs w:val="24"/>
          <w:lang w:val="en-US"/>
        </w:rPr>
      </w:pPr>
      <w:bookmarkStart w:id="420" w:name="_Toc148647718"/>
      <w:r w:rsidRPr="0020726B">
        <w:rPr>
          <w:rFonts w:cs="Times New Roman"/>
          <w:szCs w:val="24"/>
          <w:lang w:val="en-US"/>
        </w:rPr>
        <w:t>A</w:t>
      </w:r>
      <w:r w:rsidR="00A35FB4" w:rsidRPr="0020726B">
        <w:rPr>
          <w:rFonts w:cs="Times New Roman"/>
          <w:szCs w:val="24"/>
          <w:lang w:val="en-US"/>
        </w:rPr>
        <w:t>kuisisi Tweet</w:t>
      </w:r>
      <w:bookmarkEnd w:id="420"/>
    </w:p>
    <w:p w14:paraId="51CF8522" w14:textId="77777777" w:rsidR="0020726B" w:rsidRPr="0020726B" w:rsidRDefault="0020726B" w:rsidP="0020726B">
      <w:pPr>
        <w:spacing w:line="360" w:lineRule="auto"/>
        <w:ind w:firstLine="480"/>
        <w:jc w:val="both"/>
        <w:rPr>
          <w:rFonts w:ascii="Times New Roman" w:hAnsi="Times New Roman" w:cs="Times New Roman"/>
          <w:sz w:val="24"/>
          <w:szCs w:val="24"/>
          <w:lang w:val="en-US"/>
        </w:rPr>
      </w:pPr>
      <w:r w:rsidRPr="0020726B">
        <w:rPr>
          <w:rFonts w:ascii="Times New Roman" w:hAnsi="Times New Roman" w:cs="Times New Roman"/>
          <w:sz w:val="24"/>
          <w:szCs w:val="24"/>
          <w:lang w:val="en-US"/>
        </w:rPr>
        <w:t xml:space="preserve">Pengumpulan data </w:t>
      </w:r>
      <w:r w:rsidRPr="0020726B">
        <w:rPr>
          <w:rFonts w:ascii="Times New Roman" w:hAnsi="Times New Roman" w:cs="Times New Roman"/>
          <w:i/>
          <w:iCs/>
          <w:sz w:val="24"/>
          <w:szCs w:val="24"/>
          <w:lang w:val="en-US"/>
        </w:rPr>
        <w:t xml:space="preserve">tweet </w:t>
      </w:r>
      <w:r w:rsidRPr="0020726B">
        <w:rPr>
          <w:rFonts w:ascii="Times New Roman" w:hAnsi="Times New Roman" w:cs="Times New Roman"/>
          <w:sz w:val="24"/>
          <w:szCs w:val="24"/>
          <w:lang w:val="en-US"/>
        </w:rPr>
        <w:t xml:space="preserve">ini memiliki judul akuisisi </w:t>
      </w:r>
      <w:r w:rsidRPr="0020726B">
        <w:rPr>
          <w:rFonts w:ascii="Times New Roman" w:hAnsi="Times New Roman" w:cs="Times New Roman"/>
          <w:i/>
          <w:iCs/>
          <w:sz w:val="24"/>
          <w:szCs w:val="24"/>
          <w:lang w:val="en-US"/>
        </w:rPr>
        <w:t>tweet</w:t>
      </w:r>
      <w:r w:rsidRPr="0020726B">
        <w:rPr>
          <w:rFonts w:ascii="Times New Roman" w:hAnsi="Times New Roman" w:cs="Times New Roman"/>
          <w:sz w:val="24"/>
          <w:szCs w:val="24"/>
          <w:lang w:val="en-US"/>
        </w:rPr>
        <w:t xml:space="preserve">. Hasil dari akuisisi </w:t>
      </w:r>
      <w:r w:rsidRPr="0020726B">
        <w:rPr>
          <w:rFonts w:ascii="Times New Roman" w:hAnsi="Times New Roman" w:cs="Times New Roman"/>
          <w:i/>
          <w:iCs/>
          <w:sz w:val="24"/>
          <w:szCs w:val="24"/>
          <w:lang w:val="en-US"/>
        </w:rPr>
        <w:t>tweet</w:t>
      </w:r>
      <w:r w:rsidRPr="0020726B">
        <w:rPr>
          <w:rFonts w:ascii="Times New Roman" w:hAnsi="Times New Roman" w:cs="Times New Roman"/>
          <w:sz w:val="24"/>
          <w:szCs w:val="24"/>
          <w:lang w:val="en-US"/>
        </w:rPr>
        <w:t xml:space="preserve"> diperoleh dari proses </w:t>
      </w:r>
      <w:r w:rsidRPr="0020726B">
        <w:rPr>
          <w:rFonts w:ascii="Times New Roman" w:hAnsi="Times New Roman" w:cs="Times New Roman"/>
          <w:i/>
          <w:iCs/>
          <w:sz w:val="24"/>
          <w:szCs w:val="24"/>
          <w:lang w:val="en-US"/>
        </w:rPr>
        <w:t>web crawling</w:t>
      </w:r>
      <w:r w:rsidRPr="0020726B">
        <w:rPr>
          <w:rFonts w:ascii="Times New Roman" w:hAnsi="Times New Roman" w:cs="Times New Roman"/>
          <w:sz w:val="24"/>
          <w:szCs w:val="24"/>
          <w:lang w:val="en-US"/>
        </w:rPr>
        <w:t xml:space="preserve"> dan </w:t>
      </w:r>
      <w:r w:rsidRPr="0020726B">
        <w:rPr>
          <w:rFonts w:ascii="Times New Roman" w:hAnsi="Times New Roman" w:cs="Times New Roman"/>
          <w:i/>
          <w:iCs/>
          <w:sz w:val="24"/>
          <w:szCs w:val="24"/>
          <w:lang w:val="en-US"/>
        </w:rPr>
        <w:t>web scraping</w:t>
      </w:r>
      <w:r w:rsidRPr="0020726B">
        <w:rPr>
          <w:rFonts w:ascii="Times New Roman" w:hAnsi="Times New Roman" w:cs="Times New Roman"/>
          <w:sz w:val="24"/>
          <w:szCs w:val="24"/>
          <w:lang w:val="en-US"/>
        </w:rPr>
        <w:t xml:space="preserve"> dengan bahasa pemrograman Python dan Twitter API. Program Python menggunakan </w:t>
      </w:r>
      <w:proofErr w:type="spellStart"/>
      <w:r w:rsidRPr="0020726B">
        <w:rPr>
          <w:rFonts w:ascii="Times New Roman" w:hAnsi="Times New Roman" w:cs="Times New Roman"/>
          <w:sz w:val="24"/>
          <w:szCs w:val="24"/>
          <w:lang w:val="en-US"/>
        </w:rPr>
        <w:t>snscrape</w:t>
      </w:r>
      <w:proofErr w:type="spellEnd"/>
      <w:r w:rsidRPr="0020726B">
        <w:rPr>
          <w:rFonts w:ascii="Times New Roman" w:hAnsi="Times New Roman" w:cs="Times New Roman"/>
          <w:i/>
          <w:iCs/>
          <w:sz w:val="24"/>
          <w:szCs w:val="24"/>
          <w:lang w:val="en-US"/>
        </w:rPr>
        <w:t xml:space="preserve"> </w:t>
      </w:r>
      <w:r w:rsidRPr="0020726B">
        <w:rPr>
          <w:rFonts w:ascii="Times New Roman" w:hAnsi="Times New Roman" w:cs="Times New Roman"/>
          <w:sz w:val="24"/>
          <w:szCs w:val="24"/>
          <w:lang w:val="en-US"/>
        </w:rPr>
        <w:t xml:space="preserve">yang terdapat pada library Python di </w:t>
      </w:r>
      <w:proofErr w:type="spellStart"/>
      <w:r w:rsidRPr="0020726B">
        <w:rPr>
          <w:rFonts w:ascii="Times New Roman" w:hAnsi="Times New Roman" w:cs="Times New Roman"/>
          <w:sz w:val="24"/>
          <w:szCs w:val="24"/>
          <w:lang w:val="en-US"/>
        </w:rPr>
        <w:t>Github</w:t>
      </w:r>
      <w:proofErr w:type="spellEnd"/>
      <w:r w:rsidRPr="0020726B">
        <w:rPr>
          <w:rFonts w:ascii="Times New Roman" w:hAnsi="Times New Roman" w:cs="Times New Roman"/>
          <w:sz w:val="24"/>
          <w:szCs w:val="24"/>
          <w:lang w:val="en-US"/>
        </w:rPr>
        <w:t xml:space="preserve"> (</w:t>
      </w:r>
      <w:hyperlink r:id="rId10" w:history="1">
        <w:r w:rsidRPr="0020726B">
          <w:rPr>
            <w:rStyle w:val="Hyperlink"/>
            <w:rFonts w:ascii="Times New Roman" w:hAnsi="Times New Roman" w:cs="Times New Roman"/>
            <w:sz w:val="24"/>
            <w:szCs w:val="24"/>
            <w:lang w:val="en-US"/>
          </w:rPr>
          <w:t>https://github.com/JustAnotherArchivist/snscrape</w:t>
        </w:r>
      </w:hyperlink>
      <w:r w:rsidRPr="0020726B">
        <w:rPr>
          <w:rFonts w:ascii="Times New Roman" w:hAnsi="Times New Roman" w:cs="Times New Roman"/>
          <w:sz w:val="24"/>
          <w:szCs w:val="24"/>
          <w:lang w:val="en-US"/>
        </w:rPr>
        <w:t xml:space="preserve">) untuk mendapatkan data </w:t>
      </w:r>
      <w:r w:rsidRPr="0020726B">
        <w:rPr>
          <w:rFonts w:ascii="Times New Roman" w:hAnsi="Times New Roman" w:cs="Times New Roman"/>
          <w:i/>
          <w:iCs/>
          <w:sz w:val="24"/>
          <w:szCs w:val="24"/>
          <w:lang w:val="en-US"/>
        </w:rPr>
        <w:t>tweet</w:t>
      </w:r>
      <w:r w:rsidRPr="0020726B">
        <w:rPr>
          <w:rFonts w:ascii="Times New Roman" w:hAnsi="Times New Roman" w:cs="Times New Roman"/>
          <w:sz w:val="24"/>
          <w:szCs w:val="24"/>
          <w:lang w:val="en-US"/>
        </w:rPr>
        <w:t xml:space="preserve">. Data </w:t>
      </w:r>
      <w:r w:rsidRPr="0020726B">
        <w:rPr>
          <w:rFonts w:ascii="Times New Roman" w:hAnsi="Times New Roman" w:cs="Times New Roman"/>
          <w:i/>
          <w:iCs/>
          <w:sz w:val="24"/>
          <w:szCs w:val="24"/>
          <w:lang w:val="en-US"/>
        </w:rPr>
        <w:t>tweet</w:t>
      </w:r>
      <w:r w:rsidRPr="0020726B">
        <w:rPr>
          <w:rFonts w:ascii="Times New Roman" w:hAnsi="Times New Roman" w:cs="Times New Roman"/>
          <w:sz w:val="24"/>
          <w:szCs w:val="24"/>
          <w:lang w:val="en-US"/>
        </w:rPr>
        <w:t xml:space="preserve"> yang diambil adalah kumpulan kata kunci yang disebutkan pada Tabel 3.1 sejak April – September 2021 dan Januari – Juni 2022. </w:t>
      </w:r>
      <w:r w:rsidRPr="0020726B">
        <w:rPr>
          <w:rFonts w:ascii="Times New Roman" w:hAnsi="Times New Roman" w:cs="Times New Roman"/>
          <w:i/>
          <w:iCs/>
          <w:sz w:val="24"/>
          <w:szCs w:val="24"/>
          <w:lang w:val="en-US"/>
        </w:rPr>
        <w:t xml:space="preserve">Source code </w:t>
      </w:r>
      <w:r w:rsidRPr="0020726B">
        <w:rPr>
          <w:rFonts w:ascii="Times New Roman" w:hAnsi="Times New Roman" w:cs="Times New Roman"/>
          <w:sz w:val="24"/>
          <w:szCs w:val="24"/>
          <w:lang w:val="en-US"/>
        </w:rPr>
        <w:t xml:space="preserve">untuk scraping data terdapat pada Lampiran. Langkah-langkah untuk melakukan akuisisi </w:t>
      </w:r>
      <w:r w:rsidRPr="0020726B">
        <w:rPr>
          <w:rFonts w:ascii="Times New Roman" w:hAnsi="Times New Roman" w:cs="Times New Roman"/>
          <w:i/>
          <w:iCs/>
          <w:sz w:val="24"/>
          <w:szCs w:val="24"/>
          <w:lang w:val="en-US"/>
        </w:rPr>
        <w:t xml:space="preserve">tweet </w:t>
      </w:r>
      <w:r w:rsidRPr="0020726B">
        <w:rPr>
          <w:rFonts w:ascii="Times New Roman" w:hAnsi="Times New Roman" w:cs="Times New Roman"/>
          <w:sz w:val="24"/>
          <w:szCs w:val="24"/>
          <w:lang w:val="en-US"/>
        </w:rPr>
        <w:t xml:space="preserve">atau </w:t>
      </w:r>
      <w:r w:rsidRPr="0020726B">
        <w:rPr>
          <w:rFonts w:ascii="Times New Roman" w:hAnsi="Times New Roman" w:cs="Times New Roman"/>
          <w:i/>
          <w:iCs/>
          <w:sz w:val="24"/>
          <w:szCs w:val="24"/>
          <w:lang w:val="en-US"/>
        </w:rPr>
        <w:t>scraping</w:t>
      </w:r>
      <w:r w:rsidRPr="0020726B">
        <w:rPr>
          <w:rFonts w:ascii="Times New Roman" w:hAnsi="Times New Roman" w:cs="Times New Roman"/>
          <w:sz w:val="24"/>
          <w:szCs w:val="24"/>
          <w:lang w:val="en-US"/>
        </w:rPr>
        <w:t xml:space="preserve"> data adalah sebagai berikut: </w:t>
      </w:r>
    </w:p>
    <w:p w14:paraId="213343DE" w14:textId="77777777" w:rsidR="0020726B" w:rsidRPr="0020726B" w:rsidRDefault="0020726B" w:rsidP="0020726B">
      <w:pPr>
        <w:pStyle w:val="ListParagraph"/>
        <w:numPr>
          <w:ilvl w:val="0"/>
          <w:numId w:val="22"/>
        </w:numPr>
        <w:spacing w:line="360" w:lineRule="auto"/>
        <w:jc w:val="both"/>
        <w:rPr>
          <w:rFonts w:cs="Times New Roman"/>
          <w:szCs w:val="24"/>
          <w:lang w:val="en-US"/>
        </w:rPr>
      </w:pPr>
      <w:r w:rsidRPr="0020726B">
        <w:rPr>
          <w:rFonts w:cs="Times New Roman"/>
          <w:szCs w:val="24"/>
          <w:lang w:val="en-US"/>
        </w:rPr>
        <w:t xml:space="preserve">Melakukan instalasi </w:t>
      </w:r>
      <w:r w:rsidRPr="0020726B">
        <w:rPr>
          <w:rFonts w:cs="Times New Roman"/>
          <w:i/>
          <w:iCs/>
          <w:szCs w:val="24"/>
          <w:lang w:val="en-US"/>
        </w:rPr>
        <w:t xml:space="preserve">library pandas dan </w:t>
      </w:r>
      <w:proofErr w:type="spellStart"/>
      <w:r w:rsidRPr="0020726B">
        <w:rPr>
          <w:rFonts w:cs="Times New Roman"/>
          <w:szCs w:val="24"/>
          <w:lang w:val="en-US"/>
        </w:rPr>
        <w:t>snscrape</w:t>
      </w:r>
      <w:proofErr w:type="spellEnd"/>
      <w:r w:rsidRPr="0020726B">
        <w:rPr>
          <w:rFonts w:cs="Times New Roman"/>
          <w:szCs w:val="24"/>
          <w:lang w:val="en-US"/>
        </w:rPr>
        <w:t xml:space="preserve"> pada </w:t>
      </w:r>
      <w:r w:rsidRPr="0020726B">
        <w:rPr>
          <w:rFonts w:cs="Times New Roman"/>
          <w:i/>
          <w:iCs/>
          <w:szCs w:val="24"/>
          <w:lang w:val="en-US"/>
        </w:rPr>
        <w:t xml:space="preserve">environment </w:t>
      </w:r>
      <w:r w:rsidRPr="0020726B">
        <w:rPr>
          <w:rFonts w:cs="Times New Roman"/>
          <w:szCs w:val="24"/>
          <w:lang w:val="en-US"/>
        </w:rPr>
        <w:t xml:space="preserve">python dengan editor </w:t>
      </w:r>
      <w:proofErr w:type="spellStart"/>
      <w:r w:rsidRPr="0020726B">
        <w:rPr>
          <w:rFonts w:cs="Times New Roman"/>
          <w:szCs w:val="24"/>
          <w:lang w:val="en-US"/>
        </w:rPr>
        <w:t>Jupyter</w:t>
      </w:r>
      <w:proofErr w:type="spellEnd"/>
      <w:r w:rsidRPr="0020726B">
        <w:rPr>
          <w:rFonts w:cs="Times New Roman"/>
          <w:szCs w:val="24"/>
          <w:lang w:val="en-US"/>
        </w:rPr>
        <w:t xml:space="preserve"> Notebook. </w:t>
      </w:r>
    </w:p>
    <w:p w14:paraId="46BF5F4F" w14:textId="77777777" w:rsidR="0020726B" w:rsidRPr="0020726B" w:rsidRDefault="0020726B" w:rsidP="0020726B">
      <w:pPr>
        <w:pStyle w:val="ListParagraph"/>
        <w:numPr>
          <w:ilvl w:val="0"/>
          <w:numId w:val="22"/>
        </w:numPr>
        <w:spacing w:line="360" w:lineRule="auto"/>
        <w:jc w:val="both"/>
        <w:rPr>
          <w:rFonts w:cs="Times New Roman"/>
          <w:szCs w:val="24"/>
          <w:lang w:val="en-US"/>
        </w:rPr>
      </w:pPr>
      <w:proofErr w:type="spellStart"/>
      <w:r w:rsidRPr="0020726B">
        <w:rPr>
          <w:rFonts w:cs="Times New Roman"/>
          <w:szCs w:val="24"/>
          <w:lang w:val="en-US"/>
        </w:rPr>
        <w:t>Menginisiasi</w:t>
      </w:r>
      <w:proofErr w:type="spellEnd"/>
      <w:r w:rsidRPr="0020726B">
        <w:rPr>
          <w:rFonts w:cs="Times New Roman"/>
          <w:szCs w:val="24"/>
          <w:lang w:val="en-US"/>
        </w:rPr>
        <w:t xml:space="preserve"> </w:t>
      </w:r>
      <w:proofErr w:type="spellStart"/>
      <w:r w:rsidRPr="0020726B">
        <w:rPr>
          <w:rFonts w:cs="Times New Roman"/>
          <w:i/>
          <w:iCs/>
          <w:szCs w:val="24"/>
          <w:lang w:val="en-US"/>
        </w:rPr>
        <w:t>dataframe</w:t>
      </w:r>
      <w:proofErr w:type="spellEnd"/>
      <w:r w:rsidRPr="0020726B">
        <w:rPr>
          <w:rFonts w:cs="Times New Roman"/>
          <w:i/>
          <w:iCs/>
          <w:szCs w:val="24"/>
          <w:lang w:val="en-US"/>
        </w:rPr>
        <w:t xml:space="preserve"> </w:t>
      </w:r>
      <w:r w:rsidRPr="0020726B">
        <w:rPr>
          <w:rFonts w:cs="Times New Roman"/>
          <w:szCs w:val="24"/>
          <w:lang w:val="en-US"/>
        </w:rPr>
        <w:t xml:space="preserve">dengan kolom sesuai objek yang dicari. Objek tersebut yaitu </w:t>
      </w:r>
      <w:r w:rsidRPr="0020726B">
        <w:rPr>
          <w:rFonts w:cs="Times New Roman"/>
          <w:i/>
          <w:iCs/>
          <w:szCs w:val="24"/>
          <w:lang w:val="en-US"/>
        </w:rPr>
        <w:t>id</w:t>
      </w:r>
      <w:r w:rsidRPr="0020726B">
        <w:rPr>
          <w:rFonts w:cs="Times New Roman"/>
          <w:szCs w:val="24"/>
          <w:lang w:val="en-US"/>
        </w:rPr>
        <w:t xml:space="preserve"> yang memiliki nilai ID tweet, </w:t>
      </w:r>
      <w:r w:rsidRPr="0020726B">
        <w:rPr>
          <w:rFonts w:cs="Times New Roman"/>
          <w:i/>
          <w:iCs/>
          <w:szCs w:val="24"/>
          <w:lang w:val="en-US"/>
        </w:rPr>
        <w:t>date</w:t>
      </w:r>
      <w:r w:rsidRPr="0020726B">
        <w:rPr>
          <w:rFonts w:cs="Times New Roman"/>
          <w:szCs w:val="24"/>
          <w:lang w:val="en-US"/>
        </w:rPr>
        <w:t xml:space="preserve"> memiliki nilai tanggal dari tweet, </w:t>
      </w:r>
      <w:r w:rsidRPr="0020726B">
        <w:rPr>
          <w:rFonts w:cs="Times New Roman"/>
          <w:i/>
          <w:iCs/>
          <w:szCs w:val="24"/>
          <w:lang w:val="en-US"/>
        </w:rPr>
        <w:t>username</w:t>
      </w:r>
      <w:r w:rsidRPr="0020726B">
        <w:rPr>
          <w:rFonts w:cs="Times New Roman"/>
          <w:szCs w:val="24"/>
          <w:lang w:val="en-US"/>
        </w:rPr>
        <w:t xml:space="preserve"> memiliki nilai nama akun pengguna twitter, </w:t>
      </w:r>
      <w:proofErr w:type="spellStart"/>
      <w:r w:rsidRPr="0020726B">
        <w:rPr>
          <w:rFonts w:cs="Times New Roman"/>
          <w:i/>
          <w:iCs/>
          <w:szCs w:val="24"/>
          <w:lang w:val="en-US"/>
        </w:rPr>
        <w:t>renderedContent</w:t>
      </w:r>
      <w:proofErr w:type="spellEnd"/>
      <w:r w:rsidRPr="0020726B">
        <w:rPr>
          <w:rFonts w:cs="Times New Roman"/>
          <w:i/>
          <w:iCs/>
          <w:szCs w:val="24"/>
          <w:lang w:val="en-US"/>
        </w:rPr>
        <w:t xml:space="preserve"> </w:t>
      </w:r>
      <w:r w:rsidRPr="0020726B">
        <w:rPr>
          <w:rFonts w:cs="Times New Roman"/>
          <w:szCs w:val="24"/>
          <w:lang w:val="en-US"/>
        </w:rPr>
        <w:t xml:space="preserve">memiliki nilai konten suatu tweet, </w:t>
      </w:r>
      <w:r w:rsidRPr="0020726B">
        <w:rPr>
          <w:rFonts w:cs="Times New Roman"/>
          <w:i/>
          <w:iCs/>
          <w:szCs w:val="24"/>
          <w:lang w:val="en-US"/>
        </w:rPr>
        <w:t>coordinates</w:t>
      </w:r>
      <w:r w:rsidRPr="0020726B">
        <w:rPr>
          <w:rFonts w:cs="Times New Roman"/>
          <w:szCs w:val="24"/>
          <w:lang w:val="en-US"/>
        </w:rPr>
        <w:t xml:space="preserve"> memiliki nilai koordinat (latitude dan longitude) suatu tweet, dan </w:t>
      </w:r>
      <w:r w:rsidRPr="0020726B">
        <w:rPr>
          <w:rFonts w:cs="Times New Roman"/>
          <w:i/>
          <w:iCs/>
          <w:szCs w:val="24"/>
          <w:lang w:val="en-US"/>
        </w:rPr>
        <w:t>place</w:t>
      </w:r>
      <w:r w:rsidRPr="0020726B">
        <w:rPr>
          <w:rFonts w:cs="Times New Roman"/>
          <w:szCs w:val="24"/>
          <w:lang w:val="en-US"/>
        </w:rPr>
        <w:t xml:space="preserve"> memiliki nilai daerah suatu tweet.</w:t>
      </w:r>
    </w:p>
    <w:p w14:paraId="36B8345D" w14:textId="0DA0C7B7" w:rsidR="0020726B" w:rsidRDefault="0020726B" w:rsidP="0020726B">
      <w:pPr>
        <w:pStyle w:val="ListParagraph"/>
        <w:numPr>
          <w:ilvl w:val="0"/>
          <w:numId w:val="22"/>
        </w:numPr>
        <w:spacing w:line="360" w:lineRule="auto"/>
        <w:jc w:val="both"/>
        <w:rPr>
          <w:rFonts w:cs="Times New Roman"/>
          <w:szCs w:val="24"/>
          <w:lang w:val="en-US"/>
        </w:rPr>
      </w:pPr>
      <w:r w:rsidRPr="0020726B">
        <w:rPr>
          <w:rFonts w:cs="Times New Roman"/>
          <w:szCs w:val="24"/>
          <w:lang w:val="en-US"/>
        </w:rPr>
        <w:t xml:space="preserve">Melakukan </w:t>
      </w:r>
      <w:r w:rsidRPr="0020726B">
        <w:rPr>
          <w:rFonts w:cs="Times New Roman"/>
          <w:i/>
          <w:iCs/>
          <w:szCs w:val="24"/>
          <w:lang w:val="en-US"/>
        </w:rPr>
        <w:t>scraping</w:t>
      </w:r>
      <w:r w:rsidRPr="0020726B">
        <w:rPr>
          <w:rFonts w:cs="Times New Roman"/>
          <w:szCs w:val="24"/>
          <w:lang w:val="en-US"/>
        </w:rPr>
        <w:t xml:space="preserve"> berdasarkan </w:t>
      </w:r>
      <w:r w:rsidRPr="0020726B">
        <w:rPr>
          <w:rFonts w:cs="Times New Roman"/>
          <w:i/>
          <w:iCs/>
          <w:szCs w:val="24"/>
          <w:lang w:val="en-US"/>
        </w:rPr>
        <w:t>query</w:t>
      </w:r>
      <w:r w:rsidRPr="0020726B">
        <w:rPr>
          <w:rFonts w:cs="Times New Roman"/>
          <w:szCs w:val="24"/>
          <w:lang w:val="en-US"/>
        </w:rPr>
        <w:t xml:space="preserve"> pencarian menggunakan </w:t>
      </w:r>
      <w:r w:rsidRPr="0020726B">
        <w:rPr>
          <w:rFonts w:cs="Times New Roman"/>
          <w:i/>
          <w:iCs/>
          <w:szCs w:val="24"/>
          <w:lang w:val="en-US"/>
        </w:rPr>
        <w:t>library</w:t>
      </w:r>
      <w:r w:rsidRPr="0020726B">
        <w:rPr>
          <w:rFonts w:cs="Times New Roman"/>
          <w:szCs w:val="24"/>
          <w:lang w:val="en-US"/>
        </w:rPr>
        <w:t xml:space="preserve"> </w:t>
      </w:r>
      <w:proofErr w:type="spellStart"/>
      <w:r w:rsidRPr="0020726B">
        <w:rPr>
          <w:rFonts w:cs="Times New Roman"/>
          <w:szCs w:val="24"/>
          <w:lang w:val="en-US"/>
        </w:rPr>
        <w:t>snscrape</w:t>
      </w:r>
      <w:proofErr w:type="spellEnd"/>
      <w:r w:rsidRPr="0020726B">
        <w:rPr>
          <w:rFonts w:cs="Times New Roman"/>
          <w:szCs w:val="24"/>
          <w:lang w:val="en-US"/>
        </w:rPr>
        <w:t xml:space="preserve"> dengan mengirimkan parameter kata kunci yang tertera pada tabel 4.1. </w:t>
      </w:r>
    </w:p>
    <w:p w14:paraId="6C1A7CA3" w14:textId="77777777" w:rsidR="0020726B" w:rsidRDefault="0020726B">
      <w:pPr>
        <w:rPr>
          <w:rFonts w:ascii="Times New Roman" w:eastAsia="Arial" w:hAnsi="Times New Roman" w:cs="Times New Roman"/>
          <w:sz w:val="24"/>
          <w:szCs w:val="24"/>
          <w:lang w:val="en-US" w:eastAsia="en-ID"/>
        </w:rPr>
      </w:pPr>
      <w:r>
        <w:rPr>
          <w:rFonts w:cs="Times New Roman"/>
          <w:szCs w:val="24"/>
          <w:lang w:val="en-US"/>
        </w:rPr>
        <w:br w:type="page"/>
      </w:r>
    </w:p>
    <w:p w14:paraId="22A537D1" w14:textId="633C36FA" w:rsidR="0020726B" w:rsidRPr="00806EF2" w:rsidRDefault="00806EF2" w:rsidP="00806EF2">
      <w:pPr>
        <w:pStyle w:val="Caption"/>
        <w:jc w:val="center"/>
        <w:rPr>
          <w:rFonts w:ascii="Times New Roman" w:hAnsi="Times New Roman" w:cs="Times New Roman"/>
          <w:b/>
          <w:bCs/>
          <w:i w:val="0"/>
          <w:iCs w:val="0"/>
          <w:color w:val="auto"/>
          <w:sz w:val="24"/>
          <w:szCs w:val="24"/>
          <w:lang w:val="en-US"/>
        </w:rPr>
      </w:pPr>
      <w:bookmarkStart w:id="421" w:name="_Toc149217268"/>
      <w:r w:rsidRPr="00806EF2">
        <w:rPr>
          <w:rFonts w:ascii="Times New Roman" w:hAnsi="Times New Roman" w:cs="Times New Roman"/>
          <w:b/>
          <w:bCs/>
          <w:i w:val="0"/>
          <w:iCs w:val="0"/>
          <w:color w:val="auto"/>
          <w:sz w:val="24"/>
          <w:szCs w:val="24"/>
        </w:rPr>
        <w:lastRenderedPageBreak/>
        <w:t>Tabel 4.</w:t>
      </w:r>
      <w:r w:rsidRPr="00806EF2">
        <w:rPr>
          <w:rFonts w:ascii="Times New Roman" w:hAnsi="Times New Roman" w:cs="Times New Roman"/>
          <w:b/>
          <w:bCs/>
          <w:i w:val="0"/>
          <w:iCs w:val="0"/>
          <w:color w:val="auto"/>
          <w:sz w:val="24"/>
          <w:szCs w:val="24"/>
        </w:rPr>
        <w:fldChar w:fldCharType="begin"/>
      </w:r>
      <w:r w:rsidRPr="00806EF2">
        <w:rPr>
          <w:rFonts w:ascii="Times New Roman" w:hAnsi="Times New Roman" w:cs="Times New Roman"/>
          <w:b/>
          <w:bCs/>
          <w:i w:val="0"/>
          <w:iCs w:val="0"/>
          <w:color w:val="auto"/>
          <w:sz w:val="24"/>
          <w:szCs w:val="24"/>
        </w:rPr>
        <w:instrText xml:space="preserve"> SEQ Tabel_4. \* ARABIC </w:instrText>
      </w:r>
      <w:r w:rsidRPr="00806EF2">
        <w:rPr>
          <w:rFonts w:ascii="Times New Roman" w:hAnsi="Times New Roman" w:cs="Times New Roman"/>
          <w:b/>
          <w:bCs/>
          <w:i w:val="0"/>
          <w:iCs w:val="0"/>
          <w:color w:val="auto"/>
          <w:sz w:val="24"/>
          <w:szCs w:val="24"/>
        </w:rPr>
        <w:fldChar w:fldCharType="separate"/>
      </w:r>
      <w:r w:rsidR="00A164B2">
        <w:rPr>
          <w:rFonts w:ascii="Times New Roman" w:hAnsi="Times New Roman" w:cs="Times New Roman"/>
          <w:b/>
          <w:bCs/>
          <w:i w:val="0"/>
          <w:iCs w:val="0"/>
          <w:noProof/>
          <w:color w:val="auto"/>
          <w:sz w:val="24"/>
          <w:szCs w:val="24"/>
        </w:rPr>
        <w:t>1</w:t>
      </w:r>
      <w:r w:rsidRPr="00806EF2">
        <w:rPr>
          <w:rFonts w:ascii="Times New Roman" w:hAnsi="Times New Roman" w:cs="Times New Roman"/>
          <w:b/>
          <w:bCs/>
          <w:i w:val="0"/>
          <w:iCs w:val="0"/>
          <w:color w:val="auto"/>
          <w:sz w:val="24"/>
          <w:szCs w:val="24"/>
        </w:rPr>
        <w:fldChar w:fldCharType="end"/>
      </w:r>
      <w:r w:rsidRPr="00806EF2">
        <w:rPr>
          <w:rFonts w:ascii="Times New Roman" w:hAnsi="Times New Roman" w:cs="Times New Roman"/>
          <w:b/>
          <w:bCs/>
          <w:i w:val="0"/>
          <w:iCs w:val="0"/>
          <w:color w:val="auto"/>
          <w:sz w:val="24"/>
          <w:szCs w:val="24"/>
          <w:lang w:val="id-ID"/>
        </w:rPr>
        <w:t xml:space="preserve"> </w:t>
      </w:r>
      <w:r w:rsidR="0020726B" w:rsidRPr="00806EF2">
        <w:rPr>
          <w:rFonts w:ascii="Times New Roman" w:hAnsi="Times New Roman" w:cs="Times New Roman"/>
          <w:b/>
          <w:bCs/>
          <w:i w:val="0"/>
          <w:iCs w:val="0"/>
          <w:color w:val="auto"/>
          <w:sz w:val="24"/>
          <w:szCs w:val="24"/>
          <w:lang w:val="en-US"/>
        </w:rPr>
        <w:t xml:space="preserve">Tabel Hasil </w:t>
      </w:r>
      <w:r w:rsidR="0020726B" w:rsidRPr="00806EF2">
        <w:rPr>
          <w:rFonts w:ascii="Times New Roman" w:hAnsi="Times New Roman" w:cs="Times New Roman"/>
          <w:b/>
          <w:bCs/>
          <w:color w:val="auto"/>
          <w:sz w:val="24"/>
          <w:szCs w:val="24"/>
          <w:lang w:val="en-US"/>
        </w:rPr>
        <w:t>Scraping</w:t>
      </w:r>
      <w:bookmarkEnd w:id="421"/>
    </w:p>
    <w:tbl>
      <w:tblPr>
        <w:tblW w:w="10900" w:type="dxa"/>
        <w:tblInd w:w="-1767" w:type="dxa"/>
        <w:tblLook w:val="04A0" w:firstRow="1" w:lastRow="0" w:firstColumn="1" w:lastColumn="0" w:noHBand="0" w:noVBand="1"/>
      </w:tblPr>
      <w:tblGrid>
        <w:gridCol w:w="980"/>
        <w:gridCol w:w="2500"/>
        <w:gridCol w:w="1060"/>
        <w:gridCol w:w="1880"/>
        <w:gridCol w:w="2240"/>
        <w:gridCol w:w="2240"/>
      </w:tblGrid>
      <w:tr w:rsidR="0020726B" w:rsidRPr="0020726B" w14:paraId="54304267" w14:textId="77777777" w:rsidTr="0095702D">
        <w:trPr>
          <w:trHeight w:val="312"/>
        </w:trPr>
        <w:tc>
          <w:tcPr>
            <w:tcW w:w="9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75B1F7F" w14:textId="77777777" w:rsidR="0020726B" w:rsidRPr="0020726B" w:rsidRDefault="0020726B" w:rsidP="0020726B">
            <w:pPr>
              <w:spacing w:after="0" w:line="240" w:lineRule="auto"/>
              <w:jc w:val="center"/>
              <w:rPr>
                <w:rFonts w:ascii="Times New Roman" w:eastAsia="Times New Roman" w:hAnsi="Times New Roman" w:cs="Times New Roman"/>
                <w:b/>
                <w:bCs/>
                <w:color w:val="000000"/>
                <w:sz w:val="24"/>
                <w:szCs w:val="24"/>
                <w:lang w:eastAsia="en-ID"/>
              </w:rPr>
            </w:pPr>
            <w:r w:rsidRPr="0020726B">
              <w:rPr>
                <w:rFonts w:ascii="Times New Roman" w:eastAsia="Times New Roman" w:hAnsi="Times New Roman" w:cs="Times New Roman"/>
                <w:b/>
                <w:bCs/>
                <w:color w:val="000000"/>
                <w:sz w:val="24"/>
                <w:szCs w:val="24"/>
                <w:lang w:eastAsia="en-ID"/>
              </w:rPr>
              <w:t>No.</w:t>
            </w:r>
          </w:p>
        </w:tc>
        <w:tc>
          <w:tcPr>
            <w:tcW w:w="2500" w:type="dxa"/>
            <w:tcBorders>
              <w:top w:val="single" w:sz="4" w:space="0" w:color="auto"/>
              <w:left w:val="nil"/>
              <w:bottom w:val="single" w:sz="4" w:space="0" w:color="auto"/>
              <w:right w:val="single" w:sz="4" w:space="0" w:color="auto"/>
            </w:tcBorders>
            <w:shd w:val="clear" w:color="auto" w:fill="auto"/>
            <w:noWrap/>
            <w:vAlign w:val="center"/>
            <w:hideMark/>
          </w:tcPr>
          <w:p w14:paraId="3DD42B6C" w14:textId="77777777" w:rsidR="0020726B" w:rsidRPr="0020726B" w:rsidRDefault="0020726B" w:rsidP="0020726B">
            <w:pPr>
              <w:spacing w:after="0" w:line="240" w:lineRule="auto"/>
              <w:jc w:val="center"/>
              <w:rPr>
                <w:rFonts w:ascii="Times New Roman" w:eastAsia="Times New Roman" w:hAnsi="Times New Roman" w:cs="Times New Roman"/>
                <w:b/>
                <w:bCs/>
                <w:color w:val="000000"/>
                <w:sz w:val="24"/>
                <w:szCs w:val="24"/>
                <w:lang w:eastAsia="en-ID"/>
              </w:rPr>
            </w:pPr>
            <w:r w:rsidRPr="0020726B">
              <w:rPr>
                <w:rFonts w:ascii="Times New Roman" w:eastAsia="Times New Roman" w:hAnsi="Times New Roman" w:cs="Times New Roman"/>
                <w:b/>
                <w:bCs/>
                <w:color w:val="000000"/>
                <w:sz w:val="24"/>
                <w:szCs w:val="24"/>
                <w:lang w:eastAsia="en-ID"/>
              </w:rPr>
              <w:t>Kata Kunci</w:t>
            </w:r>
          </w:p>
        </w:tc>
        <w:tc>
          <w:tcPr>
            <w:tcW w:w="1060" w:type="dxa"/>
            <w:tcBorders>
              <w:top w:val="single" w:sz="4" w:space="0" w:color="auto"/>
              <w:left w:val="nil"/>
              <w:bottom w:val="single" w:sz="4" w:space="0" w:color="auto"/>
              <w:right w:val="single" w:sz="4" w:space="0" w:color="auto"/>
            </w:tcBorders>
            <w:shd w:val="clear" w:color="auto" w:fill="auto"/>
            <w:noWrap/>
            <w:vAlign w:val="center"/>
            <w:hideMark/>
          </w:tcPr>
          <w:p w14:paraId="0F929160" w14:textId="77777777" w:rsidR="0020726B" w:rsidRPr="0020726B" w:rsidRDefault="0020726B" w:rsidP="0020726B">
            <w:pPr>
              <w:spacing w:after="0" w:line="240" w:lineRule="auto"/>
              <w:jc w:val="center"/>
              <w:rPr>
                <w:rFonts w:ascii="Times New Roman" w:eastAsia="Times New Roman" w:hAnsi="Times New Roman" w:cs="Times New Roman"/>
                <w:b/>
                <w:bCs/>
                <w:color w:val="000000"/>
                <w:sz w:val="24"/>
                <w:szCs w:val="24"/>
                <w:lang w:eastAsia="en-ID"/>
              </w:rPr>
            </w:pPr>
            <w:r w:rsidRPr="0020726B">
              <w:rPr>
                <w:rFonts w:ascii="Times New Roman" w:eastAsia="Times New Roman" w:hAnsi="Times New Roman" w:cs="Times New Roman"/>
                <w:b/>
                <w:bCs/>
                <w:color w:val="000000"/>
                <w:sz w:val="24"/>
                <w:szCs w:val="24"/>
                <w:lang w:eastAsia="en-ID"/>
              </w:rPr>
              <w:t>Tweet</w:t>
            </w:r>
          </w:p>
        </w:tc>
        <w:tc>
          <w:tcPr>
            <w:tcW w:w="1880" w:type="dxa"/>
            <w:tcBorders>
              <w:top w:val="single" w:sz="4" w:space="0" w:color="auto"/>
              <w:left w:val="nil"/>
              <w:bottom w:val="single" w:sz="4" w:space="0" w:color="auto"/>
              <w:right w:val="single" w:sz="4" w:space="0" w:color="auto"/>
            </w:tcBorders>
            <w:shd w:val="clear" w:color="auto" w:fill="auto"/>
            <w:noWrap/>
            <w:vAlign w:val="center"/>
            <w:hideMark/>
          </w:tcPr>
          <w:p w14:paraId="04DFB9C4" w14:textId="77777777" w:rsidR="0020726B" w:rsidRPr="0020726B" w:rsidRDefault="0020726B" w:rsidP="0020726B">
            <w:pPr>
              <w:spacing w:after="0" w:line="240" w:lineRule="auto"/>
              <w:jc w:val="center"/>
              <w:rPr>
                <w:rFonts w:ascii="Times New Roman" w:eastAsia="Times New Roman" w:hAnsi="Times New Roman" w:cs="Times New Roman"/>
                <w:b/>
                <w:bCs/>
                <w:color w:val="000000"/>
                <w:sz w:val="24"/>
                <w:szCs w:val="24"/>
                <w:lang w:eastAsia="en-ID"/>
              </w:rPr>
            </w:pPr>
            <w:r w:rsidRPr="0020726B">
              <w:rPr>
                <w:rFonts w:ascii="Times New Roman" w:eastAsia="Times New Roman" w:hAnsi="Times New Roman" w:cs="Times New Roman"/>
                <w:b/>
                <w:bCs/>
                <w:color w:val="000000"/>
                <w:sz w:val="24"/>
                <w:szCs w:val="24"/>
                <w:lang w:eastAsia="en-ID"/>
              </w:rPr>
              <w:t xml:space="preserve">Tweet </w:t>
            </w:r>
            <w:proofErr w:type="spellStart"/>
            <w:r w:rsidRPr="0020726B">
              <w:rPr>
                <w:rFonts w:ascii="Times New Roman" w:eastAsia="Times New Roman" w:hAnsi="Times New Roman" w:cs="Times New Roman"/>
                <w:b/>
                <w:bCs/>
                <w:color w:val="000000"/>
                <w:sz w:val="24"/>
                <w:szCs w:val="24"/>
                <w:lang w:eastAsia="en-ID"/>
              </w:rPr>
              <w:t>Geolokasi</w:t>
            </w:r>
            <w:proofErr w:type="spellEnd"/>
          </w:p>
        </w:tc>
        <w:tc>
          <w:tcPr>
            <w:tcW w:w="2240" w:type="dxa"/>
            <w:tcBorders>
              <w:top w:val="single" w:sz="4" w:space="0" w:color="auto"/>
              <w:left w:val="nil"/>
              <w:bottom w:val="single" w:sz="4" w:space="0" w:color="auto"/>
              <w:right w:val="single" w:sz="4" w:space="0" w:color="auto"/>
            </w:tcBorders>
            <w:shd w:val="clear" w:color="auto" w:fill="auto"/>
            <w:noWrap/>
            <w:vAlign w:val="center"/>
            <w:hideMark/>
          </w:tcPr>
          <w:p w14:paraId="15E635EC" w14:textId="77777777" w:rsidR="0020726B" w:rsidRPr="0020726B" w:rsidRDefault="0020726B" w:rsidP="0020726B">
            <w:pPr>
              <w:spacing w:after="0" w:line="240" w:lineRule="auto"/>
              <w:jc w:val="center"/>
              <w:rPr>
                <w:rFonts w:ascii="Times New Roman" w:eastAsia="Times New Roman" w:hAnsi="Times New Roman" w:cs="Times New Roman"/>
                <w:b/>
                <w:bCs/>
                <w:color w:val="000000"/>
                <w:sz w:val="24"/>
                <w:szCs w:val="24"/>
                <w:lang w:eastAsia="en-ID"/>
              </w:rPr>
            </w:pPr>
            <w:r w:rsidRPr="0020726B">
              <w:rPr>
                <w:rFonts w:ascii="Times New Roman" w:eastAsia="Times New Roman" w:hAnsi="Times New Roman" w:cs="Times New Roman"/>
                <w:b/>
                <w:bCs/>
                <w:color w:val="000000"/>
                <w:sz w:val="24"/>
                <w:szCs w:val="24"/>
                <w:lang w:eastAsia="en-ID"/>
              </w:rPr>
              <w:t>Tweet Duplikat</w:t>
            </w:r>
          </w:p>
        </w:tc>
        <w:tc>
          <w:tcPr>
            <w:tcW w:w="2240" w:type="dxa"/>
            <w:tcBorders>
              <w:top w:val="single" w:sz="4" w:space="0" w:color="auto"/>
              <w:left w:val="nil"/>
              <w:bottom w:val="single" w:sz="4" w:space="0" w:color="auto"/>
              <w:right w:val="single" w:sz="4" w:space="0" w:color="auto"/>
            </w:tcBorders>
          </w:tcPr>
          <w:p w14:paraId="3BAF6E89" w14:textId="77777777" w:rsidR="0020726B" w:rsidRPr="0020726B" w:rsidRDefault="0020726B" w:rsidP="0020726B">
            <w:pPr>
              <w:spacing w:after="0" w:line="240" w:lineRule="auto"/>
              <w:jc w:val="center"/>
              <w:rPr>
                <w:rFonts w:ascii="Times New Roman" w:eastAsia="Times New Roman" w:hAnsi="Times New Roman" w:cs="Times New Roman"/>
                <w:b/>
                <w:bCs/>
                <w:color w:val="000000"/>
                <w:sz w:val="24"/>
                <w:szCs w:val="24"/>
                <w:lang w:eastAsia="en-ID"/>
              </w:rPr>
            </w:pPr>
            <w:r w:rsidRPr="0020726B">
              <w:rPr>
                <w:rFonts w:ascii="Times New Roman" w:eastAsia="Times New Roman" w:hAnsi="Times New Roman" w:cs="Times New Roman"/>
                <w:b/>
                <w:bCs/>
                <w:color w:val="000000"/>
                <w:sz w:val="24"/>
                <w:szCs w:val="24"/>
                <w:lang w:eastAsia="en-ID"/>
              </w:rPr>
              <w:t>Tweet Non Duplikat</w:t>
            </w:r>
          </w:p>
        </w:tc>
      </w:tr>
      <w:tr w:rsidR="0020726B" w:rsidRPr="0020726B" w14:paraId="7C9C581C" w14:textId="77777777" w:rsidTr="0095702D">
        <w:trPr>
          <w:trHeight w:val="312"/>
        </w:trPr>
        <w:tc>
          <w:tcPr>
            <w:tcW w:w="980" w:type="dxa"/>
            <w:tcBorders>
              <w:top w:val="nil"/>
              <w:left w:val="single" w:sz="4" w:space="0" w:color="auto"/>
              <w:bottom w:val="single" w:sz="4" w:space="0" w:color="auto"/>
              <w:right w:val="single" w:sz="4" w:space="0" w:color="auto"/>
            </w:tcBorders>
            <w:shd w:val="clear" w:color="auto" w:fill="auto"/>
            <w:noWrap/>
            <w:vAlign w:val="center"/>
            <w:hideMark/>
          </w:tcPr>
          <w:p w14:paraId="5A7051F1"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1</w:t>
            </w:r>
          </w:p>
        </w:tc>
        <w:tc>
          <w:tcPr>
            <w:tcW w:w="2500" w:type="dxa"/>
            <w:tcBorders>
              <w:top w:val="nil"/>
              <w:left w:val="nil"/>
              <w:bottom w:val="single" w:sz="4" w:space="0" w:color="auto"/>
              <w:right w:val="single" w:sz="4" w:space="0" w:color="auto"/>
            </w:tcBorders>
            <w:shd w:val="clear" w:color="auto" w:fill="auto"/>
            <w:noWrap/>
            <w:vAlign w:val="center"/>
            <w:hideMark/>
          </w:tcPr>
          <w:p w14:paraId="2204734D"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Covid-19</w:t>
            </w:r>
          </w:p>
        </w:tc>
        <w:tc>
          <w:tcPr>
            <w:tcW w:w="1060" w:type="dxa"/>
            <w:tcBorders>
              <w:top w:val="nil"/>
              <w:left w:val="nil"/>
              <w:bottom w:val="single" w:sz="4" w:space="0" w:color="auto"/>
              <w:right w:val="single" w:sz="4" w:space="0" w:color="auto"/>
            </w:tcBorders>
            <w:shd w:val="clear" w:color="auto" w:fill="auto"/>
            <w:noWrap/>
            <w:vAlign w:val="center"/>
            <w:hideMark/>
          </w:tcPr>
          <w:p w14:paraId="1FC82844"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60.000</w:t>
            </w:r>
          </w:p>
        </w:tc>
        <w:tc>
          <w:tcPr>
            <w:tcW w:w="1880" w:type="dxa"/>
            <w:tcBorders>
              <w:top w:val="nil"/>
              <w:left w:val="nil"/>
              <w:bottom w:val="single" w:sz="4" w:space="0" w:color="auto"/>
              <w:right w:val="single" w:sz="4" w:space="0" w:color="auto"/>
            </w:tcBorders>
            <w:shd w:val="clear" w:color="auto" w:fill="auto"/>
            <w:noWrap/>
            <w:vAlign w:val="center"/>
            <w:hideMark/>
          </w:tcPr>
          <w:p w14:paraId="5CBD83A1"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1.569</w:t>
            </w:r>
          </w:p>
        </w:tc>
        <w:tc>
          <w:tcPr>
            <w:tcW w:w="2240" w:type="dxa"/>
            <w:tcBorders>
              <w:top w:val="nil"/>
              <w:left w:val="nil"/>
              <w:bottom w:val="single" w:sz="4" w:space="0" w:color="auto"/>
              <w:right w:val="single" w:sz="4" w:space="0" w:color="auto"/>
            </w:tcBorders>
            <w:shd w:val="clear" w:color="auto" w:fill="auto"/>
            <w:noWrap/>
            <w:vAlign w:val="center"/>
            <w:hideMark/>
          </w:tcPr>
          <w:p w14:paraId="6D6FA9E7"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1.478</w:t>
            </w:r>
          </w:p>
        </w:tc>
        <w:tc>
          <w:tcPr>
            <w:tcW w:w="2240" w:type="dxa"/>
            <w:tcBorders>
              <w:top w:val="nil"/>
              <w:left w:val="nil"/>
              <w:bottom w:val="single" w:sz="4" w:space="0" w:color="auto"/>
              <w:right w:val="single" w:sz="4" w:space="0" w:color="auto"/>
            </w:tcBorders>
            <w:vAlign w:val="bottom"/>
          </w:tcPr>
          <w:p w14:paraId="6FD5EAC4"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Arial" w:hAnsi="Times New Roman" w:cs="Times New Roman"/>
                <w:color w:val="000000"/>
                <w:sz w:val="24"/>
                <w:szCs w:val="24"/>
                <w:lang w:val="id" w:eastAsia="en-ID"/>
              </w:rPr>
              <w:t>1.178</w:t>
            </w:r>
          </w:p>
        </w:tc>
      </w:tr>
      <w:tr w:rsidR="0020726B" w:rsidRPr="0020726B" w14:paraId="0D958DD5" w14:textId="77777777" w:rsidTr="0095702D">
        <w:trPr>
          <w:trHeight w:val="312"/>
        </w:trPr>
        <w:tc>
          <w:tcPr>
            <w:tcW w:w="980" w:type="dxa"/>
            <w:tcBorders>
              <w:top w:val="nil"/>
              <w:left w:val="single" w:sz="4" w:space="0" w:color="auto"/>
              <w:bottom w:val="single" w:sz="4" w:space="0" w:color="auto"/>
              <w:right w:val="single" w:sz="4" w:space="0" w:color="auto"/>
            </w:tcBorders>
            <w:shd w:val="clear" w:color="auto" w:fill="auto"/>
            <w:noWrap/>
            <w:vAlign w:val="center"/>
            <w:hideMark/>
          </w:tcPr>
          <w:p w14:paraId="14ED3491"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2</w:t>
            </w:r>
          </w:p>
        </w:tc>
        <w:tc>
          <w:tcPr>
            <w:tcW w:w="2500" w:type="dxa"/>
            <w:tcBorders>
              <w:top w:val="nil"/>
              <w:left w:val="nil"/>
              <w:bottom w:val="single" w:sz="4" w:space="0" w:color="auto"/>
              <w:right w:val="single" w:sz="4" w:space="0" w:color="auto"/>
            </w:tcBorders>
            <w:shd w:val="clear" w:color="auto" w:fill="auto"/>
            <w:noWrap/>
            <w:vAlign w:val="center"/>
            <w:hideMark/>
          </w:tcPr>
          <w:p w14:paraId="6B066508"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SARS-CoV-2</w:t>
            </w:r>
          </w:p>
        </w:tc>
        <w:tc>
          <w:tcPr>
            <w:tcW w:w="1060" w:type="dxa"/>
            <w:tcBorders>
              <w:top w:val="nil"/>
              <w:left w:val="nil"/>
              <w:bottom w:val="single" w:sz="4" w:space="0" w:color="auto"/>
              <w:right w:val="single" w:sz="4" w:space="0" w:color="auto"/>
            </w:tcBorders>
            <w:shd w:val="clear" w:color="auto" w:fill="auto"/>
            <w:noWrap/>
            <w:vAlign w:val="center"/>
            <w:hideMark/>
          </w:tcPr>
          <w:p w14:paraId="6F5ED33F"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3.451</w:t>
            </w:r>
          </w:p>
        </w:tc>
        <w:tc>
          <w:tcPr>
            <w:tcW w:w="1880" w:type="dxa"/>
            <w:tcBorders>
              <w:top w:val="nil"/>
              <w:left w:val="nil"/>
              <w:bottom w:val="single" w:sz="4" w:space="0" w:color="auto"/>
              <w:right w:val="single" w:sz="4" w:space="0" w:color="auto"/>
            </w:tcBorders>
            <w:shd w:val="clear" w:color="auto" w:fill="auto"/>
            <w:noWrap/>
            <w:vAlign w:val="center"/>
            <w:hideMark/>
          </w:tcPr>
          <w:p w14:paraId="23DB1518"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59</w:t>
            </w:r>
          </w:p>
        </w:tc>
        <w:tc>
          <w:tcPr>
            <w:tcW w:w="2240" w:type="dxa"/>
            <w:tcBorders>
              <w:top w:val="nil"/>
              <w:left w:val="nil"/>
              <w:bottom w:val="single" w:sz="4" w:space="0" w:color="auto"/>
              <w:right w:val="single" w:sz="4" w:space="0" w:color="auto"/>
            </w:tcBorders>
            <w:shd w:val="clear" w:color="auto" w:fill="auto"/>
            <w:noWrap/>
            <w:vAlign w:val="center"/>
            <w:hideMark/>
          </w:tcPr>
          <w:p w14:paraId="26C50147"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59</w:t>
            </w:r>
          </w:p>
        </w:tc>
        <w:tc>
          <w:tcPr>
            <w:tcW w:w="2240" w:type="dxa"/>
            <w:tcBorders>
              <w:top w:val="nil"/>
              <w:left w:val="nil"/>
              <w:bottom w:val="single" w:sz="4" w:space="0" w:color="auto"/>
              <w:right w:val="single" w:sz="4" w:space="0" w:color="auto"/>
            </w:tcBorders>
            <w:vAlign w:val="bottom"/>
          </w:tcPr>
          <w:p w14:paraId="6ECEC62D"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Arial" w:hAnsi="Times New Roman" w:cs="Times New Roman"/>
                <w:color w:val="000000"/>
                <w:sz w:val="24"/>
                <w:szCs w:val="24"/>
                <w:lang w:val="id" w:eastAsia="en-ID"/>
              </w:rPr>
              <w:t>59</w:t>
            </w:r>
          </w:p>
        </w:tc>
      </w:tr>
      <w:tr w:rsidR="0020726B" w:rsidRPr="0020726B" w14:paraId="4A631DF4" w14:textId="77777777" w:rsidTr="0095702D">
        <w:trPr>
          <w:trHeight w:val="312"/>
        </w:trPr>
        <w:tc>
          <w:tcPr>
            <w:tcW w:w="980" w:type="dxa"/>
            <w:tcBorders>
              <w:top w:val="nil"/>
              <w:left w:val="single" w:sz="4" w:space="0" w:color="auto"/>
              <w:bottom w:val="single" w:sz="4" w:space="0" w:color="auto"/>
              <w:right w:val="single" w:sz="4" w:space="0" w:color="auto"/>
            </w:tcBorders>
            <w:shd w:val="clear" w:color="auto" w:fill="auto"/>
            <w:noWrap/>
            <w:vAlign w:val="center"/>
            <w:hideMark/>
          </w:tcPr>
          <w:p w14:paraId="3D6EE3FE"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3</w:t>
            </w:r>
          </w:p>
        </w:tc>
        <w:tc>
          <w:tcPr>
            <w:tcW w:w="2500" w:type="dxa"/>
            <w:tcBorders>
              <w:top w:val="nil"/>
              <w:left w:val="nil"/>
              <w:bottom w:val="single" w:sz="4" w:space="0" w:color="auto"/>
              <w:right w:val="single" w:sz="4" w:space="0" w:color="auto"/>
            </w:tcBorders>
            <w:shd w:val="clear" w:color="auto" w:fill="auto"/>
            <w:noWrap/>
            <w:vAlign w:val="center"/>
            <w:hideMark/>
          </w:tcPr>
          <w:p w14:paraId="622D6947"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Coronavirus</w:t>
            </w:r>
          </w:p>
        </w:tc>
        <w:tc>
          <w:tcPr>
            <w:tcW w:w="1060" w:type="dxa"/>
            <w:tcBorders>
              <w:top w:val="nil"/>
              <w:left w:val="nil"/>
              <w:bottom w:val="single" w:sz="4" w:space="0" w:color="auto"/>
              <w:right w:val="single" w:sz="4" w:space="0" w:color="auto"/>
            </w:tcBorders>
            <w:shd w:val="clear" w:color="auto" w:fill="auto"/>
            <w:noWrap/>
            <w:vAlign w:val="center"/>
            <w:hideMark/>
          </w:tcPr>
          <w:p w14:paraId="032CB91D"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15.640</w:t>
            </w:r>
          </w:p>
        </w:tc>
        <w:tc>
          <w:tcPr>
            <w:tcW w:w="1880" w:type="dxa"/>
            <w:tcBorders>
              <w:top w:val="nil"/>
              <w:left w:val="nil"/>
              <w:bottom w:val="single" w:sz="4" w:space="0" w:color="auto"/>
              <w:right w:val="single" w:sz="4" w:space="0" w:color="auto"/>
            </w:tcBorders>
            <w:shd w:val="clear" w:color="auto" w:fill="auto"/>
            <w:noWrap/>
            <w:vAlign w:val="center"/>
            <w:hideMark/>
          </w:tcPr>
          <w:p w14:paraId="65C64BB9"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302</w:t>
            </w:r>
          </w:p>
        </w:tc>
        <w:tc>
          <w:tcPr>
            <w:tcW w:w="2240" w:type="dxa"/>
            <w:tcBorders>
              <w:top w:val="nil"/>
              <w:left w:val="nil"/>
              <w:bottom w:val="single" w:sz="4" w:space="0" w:color="auto"/>
              <w:right w:val="single" w:sz="4" w:space="0" w:color="auto"/>
            </w:tcBorders>
            <w:shd w:val="clear" w:color="auto" w:fill="auto"/>
            <w:noWrap/>
            <w:vAlign w:val="center"/>
            <w:hideMark/>
          </w:tcPr>
          <w:p w14:paraId="0353EF46"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302</w:t>
            </w:r>
          </w:p>
        </w:tc>
        <w:tc>
          <w:tcPr>
            <w:tcW w:w="2240" w:type="dxa"/>
            <w:tcBorders>
              <w:top w:val="nil"/>
              <w:left w:val="nil"/>
              <w:bottom w:val="single" w:sz="4" w:space="0" w:color="auto"/>
              <w:right w:val="single" w:sz="4" w:space="0" w:color="auto"/>
            </w:tcBorders>
            <w:vAlign w:val="bottom"/>
          </w:tcPr>
          <w:p w14:paraId="460F0C99"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Arial" w:hAnsi="Times New Roman" w:cs="Times New Roman"/>
                <w:color w:val="000000"/>
                <w:sz w:val="24"/>
                <w:szCs w:val="24"/>
                <w:lang w:val="id" w:eastAsia="en-ID"/>
              </w:rPr>
              <w:t>302</w:t>
            </w:r>
          </w:p>
        </w:tc>
      </w:tr>
      <w:tr w:rsidR="0020726B" w:rsidRPr="0020726B" w14:paraId="406A894C" w14:textId="77777777" w:rsidTr="0095702D">
        <w:trPr>
          <w:trHeight w:val="312"/>
        </w:trPr>
        <w:tc>
          <w:tcPr>
            <w:tcW w:w="980" w:type="dxa"/>
            <w:tcBorders>
              <w:top w:val="nil"/>
              <w:left w:val="single" w:sz="4" w:space="0" w:color="auto"/>
              <w:bottom w:val="single" w:sz="4" w:space="0" w:color="auto"/>
              <w:right w:val="single" w:sz="4" w:space="0" w:color="auto"/>
            </w:tcBorders>
            <w:shd w:val="clear" w:color="auto" w:fill="auto"/>
            <w:noWrap/>
            <w:vAlign w:val="center"/>
            <w:hideMark/>
          </w:tcPr>
          <w:p w14:paraId="5780F859"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4</w:t>
            </w:r>
          </w:p>
        </w:tc>
        <w:tc>
          <w:tcPr>
            <w:tcW w:w="2500" w:type="dxa"/>
            <w:tcBorders>
              <w:top w:val="nil"/>
              <w:left w:val="nil"/>
              <w:bottom w:val="single" w:sz="4" w:space="0" w:color="auto"/>
              <w:right w:val="single" w:sz="4" w:space="0" w:color="auto"/>
            </w:tcBorders>
            <w:shd w:val="clear" w:color="auto" w:fill="auto"/>
            <w:noWrap/>
            <w:vAlign w:val="center"/>
            <w:hideMark/>
          </w:tcPr>
          <w:p w14:paraId="09C45EF4"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Batuk</w:t>
            </w:r>
          </w:p>
        </w:tc>
        <w:tc>
          <w:tcPr>
            <w:tcW w:w="1060" w:type="dxa"/>
            <w:tcBorders>
              <w:top w:val="nil"/>
              <w:left w:val="nil"/>
              <w:bottom w:val="single" w:sz="4" w:space="0" w:color="auto"/>
              <w:right w:val="single" w:sz="4" w:space="0" w:color="auto"/>
            </w:tcBorders>
            <w:shd w:val="clear" w:color="auto" w:fill="auto"/>
            <w:noWrap/>
            <w:vAlign w:val="center"/>
            <w:hideMark/>
          </w:tcPr>
          <w:p w14:paraId="4D7B6A57"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60.000</w:t>
            </w:r>
          </w:p>
        </w:tc>
        <w:tc>
          <w:tcPr>
            <w:tcW w:w="1880" w:type="dxa"/>
            <w:tcBorders>
              <w:top w:val="nil"/>
              <w:left w:val="nil"/>
              <w:bottom w:val="single" w:sz="4" w:space="0" w:color="auto"/>
              <w:right w:val="single" w:sz="4" w:space="0" w:color="auto"/>
            </w:tcBorders>
            <w:shd w:val="clear" w:color="auto" w:fill="auto"/>
            <w:noWrap/>
            <w:vAlign w:val="center"/>
            <w:hideMark/>
          </w:tcPr>
          <w:p w14:paraId="12AB722F"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1.085</w:t>
            </w:r>
          </w:p>
        </w:tc>
        <w:tc>
          <w:tcPr>
            <w:tcW w:w="2240" w:type="dxa"/>
            <w:tcBorders>
              <w:top w:val="nil"/>
              <w:left w:val="nil"/>
              <w:bottom w:val="single" w:sz="4" w:space="0" w:color="auto"/>
              <w:right w:val="single" w:sz="4" w:space="0" w:color="auto"/>
            </w:tcBorders>
            <w:shd w:val="clear" w:color="auto" w:fill="auto"/>
            <w:noWrap/>
            <w:vAlign w:val="center"/>
            <w:hideMark/>
          </w:tcPr>
          <w:p w14:paraId="56484219"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1.085</w:t>
            </w:r>
          </w:p>
        </w:tc>
        <w:tc>
          <w:tcPr>
            <w:tcW w:w="2240" w:type="dxa"/>
            <w:tcBorders>
              <w:top w:val="nil"/>
              <w:left w:val="nil"/>
              <w:bottom w:val="single" w:sz="4" w:space="0" w:color="auto"/>
              <w:right w:val="single" w:sz="4" w:space="0" w:color="auto"/>
            </w:tcBorders>
            <w:vAlign w:val="bottom"/>
          </w:tcPr>
          <w:p w14:paraId="2D1CAECC"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Arial" w:hAnsi="Times New Roman" w:cs="Times New Roman"/>
                <w:color w:val="000000"/>
                <w:sz w:val="24"/>
                <w:szCs w:val="24"/>
                <w:lang w:val="id" w:eastAsia="en-ID"/>
              </w:rPr>
              <w:t>985</w:t>
            </w:r>
          </w:p>
        </w:tc>
      </w:tr>
      <w:tr w:rsidR="0020726B" w:rsidRPr="0020726B" w14:paraId="7B5087D7" w14:textId="77777777" w:rsidTr="0095702D">
        <w:trPr>
          <w:trHeight w:val="312"/>
        </w:trPr>
        <w:tc>
          <w:tcPr>
            <w:tcW w:w="980" w:type="dxa"/>
            <w:tcBorders>
              <w:top w:val="nil"/>
              <w:left w:val="single" w:sz="4" w:space="0" w:color="auto"/>
              <w:bottom w:val="single" w:sz="4" w:space="0" w:color="auto"/>
              <w:right w:val="single" w:sz="4" w:space="0" w:color="auto"/>
            </w:tcBorders>
            <w:shd w:val="clear" w:color="auto" w:fill="auto"/>
            <w:noWrap/>
            <w:vAlign w:val="center"/>
            <w:hideMark/>
          </w:tcPr>
          <w:p w14:paraId="5222037F"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5</w:t>
            </w:r>
          </w:p>
        </w:tc>
        <w:tc>
          <w:tcPr>
            <w:tcW w:w="2500" w:type="dxa"/>
            <w:tcBorders>
              <w:top w:val="nil"/>
              <w:left w:val="nil"/>
              <w:bottom w:val="single" w:sz="4" w:space="0" w:color="auto"/>
              <w:right w:val="single" w:sz="4" w:space="0" w:color="auto"/>
            </w:tcBorders>
            <w:shd w:val="clear" w:color="auto" w:fill="auto"/>
            <w:noWrap/>
            <w:vAlign w:val="center"/>
            <w:hideMark/>
          </w:tcPr>
          <w:p w14:paraId="7DED05A3"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Batuk Kering</w:t>
            </w:r>
          </w:p>
        </w:tc>
        <w:tc>
          <w:tcPr>
            <w:tcW w:w="1060" w:type="dxa"/>
            <w:tcBorders>
              <w:top w:val="nil"/>
              <w:left w:val="nil"/>
              <w:bottom w:val="single" w:sz="4" w:space="0" w:color="auto"/>
              <w:right w:val="single" w:sz="4" w:space="0" w:color="auto"/>
            </w:tcBorders>
            <w:shd w:val="clear" w:color="auto" w:fill="auto"/>
            <w:noWrap/>
            <w:vAlign w:val="center"/>
            <w:hideMark/>
          </w:tcPr>
          <w:p w14:paraId="08FE2AA4"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3.087</w:t>
            </w:r>
          </w:p>
        </w:tc>
        <w:tc>
          <w:tcPr>
            <w:tcW w:w="1880" w:type="dxa"/>
            <w:tcBorders>
              <w:top w:val="nil"/>
              <w:left w:val="nil"/>
              <w:bottom w:val="single" w:sz="4" w:space="0" w:color="auto"/>
              <w:right w:val="single" w:sz="4" w:space="0" w:color="auto"/>
            </w:tcBorders>
            <w:shd w:val="clear" w:color="auto" w:fill="auto"/>
            <w:noWrap/>
            <w:vAlign w:val="center"/>
            <w:hideMark/>
          </w:tcPr>
          <w:p w14:paraId="19B682C3"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64</w:t>
            </w:r>
          </w:p>
        </w:tc>
        <w:tc>
          <w:tcPr>
            <w:tcW w:w="2240" w:type="dxa"/>
            <w:tcBorders>
              <w:top w:val="nil"/>
              <w:left w:val="nil"/>
              <w:bottom w:val="single" w:sz="4" w:space="0" w:color="auto"/>
              <w:right w:val="single" w:sz="4" w:space="0" w:color="auto"/>
            </w:tcBorders>
            <w:shd w:val="clear" w:color="auto" w:fill="auto"/>
            <w:noWrap/>
            <w:vAlign w:val="center"/>
            <w:hideMark/>
          </w:tcPr>
          <w:p w14:paraId="09C33AA0"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64</w:t>
            </w:r>
          </w:p>
        </w:tc>
        <w:tc>
          <w:tcPr>
            <w:tcW w:w="2240" w:type="dxa"/>
            <w:tcBorders>
              <w:top w:val="nil"/>
              <w:left w:val="nil"/>
              <w:bottom w:val="single" w:sz="4" w:space="0" w:color="auto"/>
              <w:right w:val="single" w:sz="4" w:space="0" w:color="auto"/>
            </w:tcBorders>
            <w:vAlign w:val="bottom"/>
          </w:tcPr>
          <w:p w14:paraId="21ACC00D"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Arial" w:hAnsi="Times New Roman" w:cs="Times New Roman"/>
                <w:color w:val="000000"/>
                <w:sz w:val="24"/>
                <w:szCs w:val="24"/>
                <w:lang w:val="id" w:eastAsia="en-ID"/>
              </w:rPr>
              <w:t>64</w:t>
            </w:r>
          </w:p>
        </w:tc>
      </w:tr>
      <w:tr w:rsidR="0020726B" w:rsidRPr="0020726B" w14:paraId="68BD43DC" w14:textId="77777777" w:rsidTr="0095702D">
        <w:trPr>
          <w:trHeight w:val="312"/>
        </w:trPr>
        <w:tc>
          <w:tcPr>
            <w:tcW w:w="980" w:type="dxa"/>
            <w:tcBorders>
              <w:top w:val="nil"/>
              <w:left w:val="single" w:sz="4" w:space="0" w:color="auto"/>
              <w:bottom w:val="single" w:sz="4" w:space="0" w:color="auto"/>
              <w:right w:val="single" w:sz="4" w:space="0" w:color="auto"/>
            </w:tcBorders>
            <w:shd w:val="clear" w:color="auto" w:fill="auto"/>
            <w:noWrap/>
            <w:vAlign w:val="center"/>
            <w:hideMark/>
          </w:tcPr>
          <w:p w14:paraId="5B782A21"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6</w:t>
            </w:r>
          </w:p>
        </w:tc>
        <w:tc>
          <w:tcPr>
            <w:tcW w:w="2500" w:type="dxa"/>
            <w:tcBorders>
              <w:top w:val="nil"/>
              <w:left w:val="nil"/>
              <w:bottom w:val="single" w:sz="4" w:space="0" w:color="auto"/>
              <w:right w:val="single" w:sz="4" w:space="0" w:color="auto"/>
            </w:tcBorders>
            <w:shd w:val="clear" w:color="auto" w:fill="auto"/>
            <w:noWrap/>
            <w:vAlign w:val="center"/>
            <w:hideMark/>
          </w:tcPr>
          <w:p w14:paraId="2BF52AE7"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Pilek</w:t>
            </w:r>
          </w:p>
        </w:tc>
        <w:tc>
          <w:tcPr>
            <w:tcW w:w="1060" w:type="dxa"/>
            <w:tcBorders>
              <w:top w:val="nil"/>
              <w:left w:val="nil"/>
              <w:bottom w:val="single" w:sz="4" w:space="0" w:color="auto"/>
              <w:right w:val="single" w:sz="4" w:space="0" w:color="auto"/>
            </w:tcBorders>
            <w:shd w:val="clear" w:color="auto" w:fill="auto"/>
            <w:noWrap/>
            <w:vAlign w:val="center"/>
            <w:hideMark/>
          </w:tcPr>
          <w:p w14:paraId="777B9D82"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60.000</w:t>
            </w:r>
          </w:p>
        </w:tc>
        <w:tc>
          <w:tcPr>
            <w:tcW w:w="1880" w:type="dxa"/>
            <w:tcBorders>
              <w:top w:val="nil"/>
              <w:left w:val="nil"/>
              <w:bottom w:val="single" w:sz="4" w:space="0" w:color="auto"/>
              <w:right w:val="single" w:sz="4" w:space="0" w:color="auto"/>
            </w:tcBorders>
            <w:shd w:val="clear" w:color="auto" w:fill="auto"/>
            <w:noWrap/>
            <w:vAlign w:val="center"/>
            <w:hideMark/>
          </w:tcPr>
          <w:p w14:paraId="5C5669E7"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860</w:t>
            </w:r>
          </w:p>
        </w:tc>
        <w:tc>
          <w:tcPr>
            <w:tcW w:w="2240" w:type="dxa"/>
            <w:tcBorders>
              <w:top w:val="nil"/>
              <w:left w:val="nil"/>
              <w:bottom w:val="single" w:sz="4" w:space="0" w:color="auto"/>
              <w:right w:val="single" w:sz="4" w:space="0" w:color="auto"/>
            </w:tcBorders>
            <w:shd w:val="clear" w:color="auto" w:fill="auto"/>
            <w:noWrap/>
            <w:vAlign w:val="center"/>
            <w:hideMark/>
          </w:tcPr>
          <w:p w14:paraId="7A29AF7C"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659</w:t>
            </w:r>
          </w:p>
        </w:tc>
        <w:tc>
          <w:tcPr>
            <w:tcW w:w="2240" w:type="dxa"/>
            <w:tcBorders>
              <w:top w:val="nil"/>
              <w:left w:val="nil"/>
              <w:bottom w:val="single" w:sz="4" w:space="0" w:color="auto"/>
              <w:right w:val="single" w:sz="4" w:space="0" w:color="auto"/>
            </w:tcBorders>
            <w:vAlign w:val="bottom"/>
          </w:tcPr>
          <w:p w14:paraId="2C3E2FD2"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Arial" w:hAnsi="Times New Roman" w:cs="Times New Roman"/>
                <w:color w:val="000000"/>
                <w:sz w:val="24"/>
                <w:szCs w:val="24"/>
                <w:lang w:val="id" w:eastAsia="en-ID"/>
              </w:rPr>
              <w:t>635</w:t>
            </w:r>
          </w:p>
        </w:tc>
      </w:tr>
      <w:tr w:rsidR="0020726B" w:rsidRPr="0020726B" w14:paraId="0DFEBE55" w14:textId="77777777" w:rsidTr="0095702D">
        <w:trPr>
          <w:trHeight w:val="312"/>
        </w:trPr>
        <w:tc>
          <w:tcPr>
            <w:tcW w:w="980" w:type="dxa"/>
            <w:tcBorders>
              <w:top w:val="nil"/>
              <w:left w:val="single" w:sz="4" w:space="0" w:color="auto"/>
              <w:bottom w:val="single" w:sz="4" w:space="0" w:color="auto"/>
              <w:right w:val="single" w:sz="4" w:space="0" w:color="auto"/>
            </w:tcBorders>
            <w:shd w:val="clear" w:color="auto" w:fill="auto"/>
            <w:noWrap/>
            <w:vAlign w:val="center"/>
            <w:hideMark/>
          </w:tcPr>
          <w:p w14:paraId="3FE12E15"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7</w:t>
            </w:r>
          </w:p>
        </w:tc>
        <w:tc>
          <w:tcPr>
            <w:tcW w:w="2500" w:type="dxa"/>
            <w:tcBorders>
              <w:top w:val="nil"/>
              <w:left w:val="nil"/>
              <w:bottom w:val="single" w:sz="4" w:space="0" w:color="auto"/>
              <w:right w:val="single" w:sz="4" w:space="0" w:color="auto"/>
            </w:tcBorders>
            <w:shd w:val="clear" w:color="auto" w:fill="auto"/>
            <w:noWrap/>
            <w:vAlign w:val="center"/>
            <w:hideMark/>
          </w:tcPr>
          <w:p w14:paraId="3CB1A954"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Kelelahan</w:t>
            </w:r>
          </w:p>
        </w:tc>
        <w:tc>
          <w:tcPr>
            <w:tcW w:w="1060" w:type="dxa"/>
            <w:tcBorders>
              <w:top w:val="nil"/>
              <w:left w:val="nil"/>
              <w:bottom w:val="single" w:sz="4" w:space="0" w:color="auto"/>
              <w:right w:val="single" w:sz="4" w:space="0" w:color="auto"/>
            </w:tcBorders>
            <w:shd w:val="clear" w:color="auto" w:fill="auto"/>
            <w:noWrap/>
            <w:vAlign w:val="center"/>
            <w:hideMark/>
          </w:tcPr>
          <w:p w14:paraId="06B9E338"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22.588</w:t>
            </w:r>
          </w:p>
        </w:tc>
        <w:tc>
          <w:tcPr>
            <w:tcW w:w="1880" w:type="dxa"/>
            <w:tcBorders>
              <w:top w:val="nil"/>
              <w:left w:val="nil"/>
              <w:bottom w:val="single" w:sz="4" w:space="0" w:color="auto"/>
              <w:right w:val="single" w:sz="4" w:space="0" w:color="auto"/>
            </w:tcBorders>
            <w:shd w:val="clear" w:color="auto" w:fill="auto"/>
            <w:noWrap/>
            <w:vAlign w:val="center"/>
            <w:hideMark/>
          </w:tcPr>
          <w:p w14:paraId="244E9DCF"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338</w:t>
            </w:r>
          </w:p>
        </w:tc>
        <w:tc>
          <w:tcPr>
            <w:tcW w:w="2240" w:type="dxa"/>
            <w:tcBorders>
              <w:top w:val="nil"/>
              <w:left w:val="nil"/>
              <w:bottom w:val="single" w:sz="4" w:space="0" w:color="auto"/>
              <w:right w:val="single" w:sz="4" w:space="0" w:color="auto"/>
            </w:tcBorders>
            <w:shd w:val="clear" w:color="auto" w:fill="auto"/>
            <w:noWrap/>
            <w:vAlign w:val="center"/>
            <w:hideMark/>
          </w:tcPr>
          <w:p w14:paraId="7708C618"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337</w:t>
            </w:r>
          </w:p>
        </w:tc>
        <w:tc>
          <w:tcPr>
            <w:tcW w:w="2240" w:type="dxa"/>
            <w:tcBorders>
              <w:top w:val="nil"/>
              <w:left w:val="nil"/>
              <w:bottom w:val="single" w:sz="4" w:space="0" w:color="auto"/>
              <w:right w:val="single" w:sz="4" w:space="0" w:color="auto"/>
            </w:tcBorders>
            <w:vAlign w:val="bottom"/>
          </w:tcPr>
          <w:p w14:paraId="26A473E4"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Arial" w:hAnsi="Times New Roman" w:cs="Times New Roman"/>
                <w:color w:val="000000"/>
                <w:sz w:val="24"/>
                <w:szCs w:val="24"/>
                <w:lang w:val="id" w:eastAsia="en-ID"/>
              </w:rPr>
              <w:t>337</w:t>
            </w:r>
          </w:p>
        </w:tc>
      </w:tr>
      <w:tr w:rsidR="0020726B" w:rsidRPr="0020726B" w14:paraId="19AFB745" w14:textId="77777777" w:rsidTr="0095702D">
        <w:trPr>
          <w:trHeight w:val="312"/>
        </w:trPr>
        <w:tc>
          <w:tcPr>
            <w:tcW w:w="980" w:type="dxa"/>
            <w:tcBorders>
              <w:top w:val="nil"/>
              <w:left w:val="single" w:sz="4" w:space="0" w:color="auto"/>
              <w:bottom w:val="single" w:sz="4" w:space="0" w:color="auto"/>
              <w:right w:val="single" w:sz="4" w:space="0" w:color="auto"/>
            </w:tcBorders>
            <w:shd w:val="clear" w:color="auto" w:fill="auto"/>
            <w:noWrap/>
            <w:vAlign w:val="center"/>
            <w:hideMark/>
          </w:tcPr>
          <w:p w14:paraId="00D887D1"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8</w:t>
            </w:r>
          </w:p>
        </w:tc>
        <w:tc>
          <w:tcPr>
            <w:tcW w:w="2500" w:type="dxa"/>
            <w:tcBorders>
              <w:top w:val="nil"/>
              <w:left w:val="nil"/>
              <w:bottom w:val="single" w:sz="4" w:space="0" w:color="auto"/>
              <w:right w:val="single" w:sz="4" w:space="0" w:color="auto"/>
            </w:tcBorders>
            <w:shd w:val="clear" w:color="auto" w:fill="auto"/>
            <w:noWrap/>
            <w:vAlign w:val="center"/>
            <w:hideMark/>
          </w:tcPr>
          <w:p w14:paraId="0DDF149A"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Sakit Kepala</w:t>
            </w:r>
          </w:p>
        </w:tc>
        <w:tc>
          <w:tcPr>
            <w:tcW w:w="1060" w:type="dxa"/>
            <w:tcBorders>
              <w:top w:val="nil"/>
              <w:left w:val="nil"/>
              <w:bottom w:val="single" w:sz="4" w:space="0" w:color="auto"/>
              <w:right w:val="single" w:sz="4" w:space="0" w:color="auto"/>
            </w:tcBorders>
            <w:shd w:val="clear" w:color="auto" w:fill="auto"/>
            <w:noWrap/>
            <w:vAlign w:val="center"/>
            <w:hideMark/>
          </w:tcPr>
          <w:p w14:paraId="422609D9"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60.000</w:t>
            </w:r>
          </w:p>
        </w:tc>
        <w:tc>
          <w:tcPr>
            <w:tcW w:w="1880" w:type="dxa"/>
            <w:tcBorders>
              <w:top w:val="nil"/>
              <w:left w:val="nil"/>
              <w:bottom w:val="single" w:sz="4" w:space="0" w:color="auto"/>
              <w:right w:val="single" w:sz="4" w:space="0" w:color="auto"/>
            </w:tcBorders>
            <w:shd w:val="clear" w:color="auto" w:fill="auto"/>
            <w:noWrap/>
            <w:vAlign w:val="center"/>
            <w:hideMark/>
          </w:tcPr>
          <w:p w14:paraId="4854AE20"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1.248</w:t>
            </w:r>
          </w:p>
        </w:tc>
        <w:tc>
          <w:tcPr>
            <w:tcW w:w="2240" w:type="dxa"/>
            <w:tcBorders>
              <w:top w:val="nil"/>
              <w:left w:val="nil"/>
              <w:bottom w:val="single" w:sz="4" w:space="0" w:color="auto"/>
              <w:right w:val="single" w:sz="4" w:space="0" w:color="auto"/>
            </w:tcBorders>
            <w:shd w:val="clear" w:color="auto" w:fill="auto"/>
            <w:noWrap/>
            <w:vAlign w:val="center"/>
            <w:hideMark/>
          </w:tcPr>
          <w:p w14:paraId="73A8CD26"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1.040</w:t>
            </w:r>
          </w:p>
        </w:tc>
        <w:tc>
          <w:tcPr>
            <w:tcW w:w="2240" w:type="dxa"/>
            <w:tcBorders>
              <w:top w:val="nil"/>
              <w:left w:val="nil"/>
              <w:bottom w:val="single" w:sz="4" w:space="0" w:color="auto"/>
              <w:right w:val="single" w:sz="4" w:space="0" w:color="auto"/>
            </w:tcBorders>
            <w:vAlign w:val="bottom"/>
          </w:tcPr>
          <w:p w14:paraId="2DD32E9B"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Arial" w:hAnsi="Times New Roman" w:cs="Times New Roman"/>
                <w:color w:val="000000"/>
                <w:sz w:val="24"/>
                <w:szCs w:val="24"/>
                <w:lang w:val="id" w:eastAsia="en-ID"/>
              </w:rPr>
              <w:t>940</w:t>
            </w:r>
          </w:p>
        </w:tc>
      </w:tr>
      <w:tr w:rsidR="0020726B" w:rsidRPr="0020726B" w14:paraId="7A4F43E6" w14:textId="77777777" w:rsidTr="0095702D">
        <w:trPr>
          <w:trHeight w:val="312"/>
        </w:trPr>
        <w:tc>
          <w:tcPr>
            <w:tcW w:w="980" w:type="dxa"/>
            <w:tcBorders>
              <w:top w:val="nil"/>
              <w:left w:val="single" w:sz="4" w:space="0" w:color="auto"/>
              <w:bottom w:val="single" w:sz="4" w:space="0" w:color="auto"/>
              <w:right w:val="single" w:sz="4" w:space="0" w:color="auto"/>
            </w:tcBorders>
            <w:shd w:val="clear" w:color="auto" w:fill="auto"/>
            <w:noWrap/>
            <w:vAlign w:val="center"/>
            <w:hideMark/>
          </w:tcPr>
          <w:p w14:paraId="05168612"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9</w:t>
            </w:r>
          </w:p>
        </w:tc>
        <w:tc>
          <w:tcPr>
            <w:tcW w:w="2500" w:type="dxa"/>
            <w:tcBorders>
              <w:top w:val="nil"/>
              <w:left w:val="nil"/>
              <w:bottom w:val="single" w:sz="4" w:space="0" w:color="auto"/>
              <w:right w:val="single" w:sz="4" w:space="0" w:color="auto"/>
            </w:tcBorders>
            <w:shd w:val="clear" w:color="auto" w:fill="auto"/>
            <w:noWrap/>
            <w:vAlign w:val="center"/>
            <w:hideMark/>
          </w:tcPr>
          <w:p w14:paraId="4C221643"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Demam</w:t>
            </w:r>
          </w:p>
        </w:tc>
        <w:tc>
          <w:tcPr>
            <w:tcW w:w="1060" w:type="dxa"/>
            <w:tcBorders>
              <w:top w:val="nil"/>
              <w:left w:val="nil"/>
              <w:bottom w:val="single" w:sz="4" w:space="0" w:color="auto"/>
              <w:right w:val="single" w:sz="4" w:space="0" w:color="auto"/>
            </w:tcBorders>
            <w:shd w:val="clear" w:color="auto" w:fill="auto"/>
            <w:noWrap/>
            <w:vAlign w:val="center"/>
            <w:hideMark/>
          </w:tcPr>
          <w:p w14:paraId="52BCEB3F"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60.000</w:t>
            </w:r>
          </w:p>
        </w:tc>
        <w:tc>
          <w:tcPr>
            <w:tcW w:w="1880" w:type="dxa"/>
            <w:tcBorders>
              <w:top w:val="nil"/>
              <w:left w:val="nil"/>
              <w:bottom w:val="single" w:sz="4" w:space="0" w:color="auto"/>
              <w:right w:val="single" w:sz="4" w:space="0" w:color="auto"/>
            </w:tcBorders>
            <w:shd w:val="clear" w:color="auto" w:fill="auto"/>
            <w:noWrap/>
            <w:vAlign w:val="center"/>
            <w:hideMark/>
          </w:tcPr>
          <w:p w14:paraId="3499A0BC"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1.540</w:t>
            </w:r>
          </w:p>
        </w:tc>
        <w:tc>
          <w:tcPr>
            <w:tcW w:w="2240" w:type="dxa"/>
            <w:tcBorders>
              <w:top w:val="nil"/>
              <w:left w:val="nil"/>
              <w:bottom w:val="single" w:sz="4" w:space="0" w:color="auto"/>
              <w:right w:val="single" w:sz="4" w:space="0" w:color="auto"/>
            </w:tcBorders>
            <w:shd w:val="clear" w:color="auto" w:fill="auto"/>
            <w:noWrap/>
            <w:vAlign w:val="center"/>
            <w:hideMark/>
          </w:tcPr>
          <w:p w14:paraId="04B825C4"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1.240</w:t>
            </w:r>
          </w:p>
        </w:tc>
        <w:tc>
          <w:tcPr>
            <w:tcW w:w="2240" w:type="dxa"/>
            <w:tcBorders>
              <w:top w:val="nil"/>
              <w:left w:val="nil"/>
              <w:bottom w:val="single" w:sz="4" w:space="0" w:color="auto"/>
              <w:right w:val="single" w:sz="4" w:space="0" w:color="auto"/>
            </w:tcBorders>
            <w:vAlign w:val="bottom"/>
          </w:tcPr>
          <w:p w14:paraId="278D7F09"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Arial" w:hAnsi="Times New Roman" w:cs="Times New Roman"/>
                <w:color w:val="000000"/>
                <w:sz w:val="24"/>
                <w:szCs w:val="24"/>
                <w:lang w:val="id" w:eastAsia="en-ID"/>
              </w:rPr>
              <w:t>740</w:t>
            </w:r>
          </w:p>
        </w:tc>
      </w:tr>
      <w:tr w:rsidR="0020726B" w:rsidRPr="0020726B" w14:paraId="708A004B" w14:textId="77777777" w:rsidTr="0095702D">
        <w:trPr>
          <w:trHeight w:val="312"/>
        </w:trPr>
        <w:tc>
          <w:tcPr>
            <w:tcW w:w="980" w:type="dxa"/>
            <w:tcBorders>
              <w:top w:val="nil"/>
              <w:left w:val="single" w:sz="4" w:space="0" w:color="auto"/>
              <w:bottom w:val="single" w:sz="4" w:space="0" w:color="auto"/>
              <w:right w:val="single" w:sz="4" w:space="0" w:color="auto"/>
            </w:tcBorders>
            <w:shd w:val="clear" w:color="auto" w:fill="auto"/>
            <w:noWrap/>
            <w:vAlign w:val="center"/>
            <w:hideMark/>
          </w:tcPr>
          <w:p w14:paraId="4DECC145"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10</w:t>
            </w:r>
          </w:p>
        </w:tc>
        <w:tc>
          <w:tcPr>
            <w:tcW w:w="2500" w:type="dxa"/>
            <w:tcBorders>
              <w:top w:val="nil"/>
              <w:left w:val="nil"/>
              <w:bottom w:val="single" w:sz="4" w:space="0" w:color="auto"/>
              <w:right w:val="single" w:sz="4" w:space="0" w:color="auto"/>
            </w:tcBorders>
            <w:shd w:val="clear" w:color="auto" w:fill="auto"/>
            <w:noWrap/>
            <w:vAlign w:val="center"/>
            <w:hideMark/>
          </w:tcPr>
          <w:p w14:paraId="0EBF5181"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Sesak Napas</w:t>
            </w:r>
          </w:p>
        </w:tc>
        <w:tc>
          <w:tcPr>
            <w:tcW w:w="1060" w:type="dxa"/>
            <w:tcBorders>
              <w:top w:val="nil"/>
              <w:left w:val="nil"/>
              <w:bottom w:val="single" w:sz="4" w:space="0" w:color="auto"/>
              <w:right w:val="single" w:sz="4" w:space="0" w:color="auto"/>
            </w:tcBorders>
            <w:shd w:val="clear" w:color="auto" w:fill="auto"/>
            <w:noWrap/>
            <w:vAlign w:val="center"/>
            <w:hideMark/>
          </w:tcPr>
          <w:p w14:paraId="5CA688BE"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16.023</w:t>
            </w:r>
          </w:p>
        </w:tc>
        <w:tc>
          <w:tcPr>
            <w:tcW w:w="1880" w:type="dxa"/>
            <w:tcBorders>
              <w:top w:val="nil"/>
              <w:left w:val="nil"/>
              <w:bottom w:val="single" w:sz="4" w:space="0" w:color="auto"/>
              <w:right w:val="single" w:sz="4" w:space="0" w:color="auto"/>
            </w:tcBorders>
            <w:shd w:val="clear" w:color="auto" w:fill="auto"/>
            <w:noWrap/>
            <w:vAlign w:val="center"/>
            <w:hideMark/>
          </w:tcPr>
          <w:p w14:paraId="7BD8DAC7"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245</w:t>
            </w:r>
          </w:p>
        </w:tc>
        <w:tc>
          <w:tcPr>
            <w:tcW w:w="2240" w:type="dxa"/>
            <w:tcBorders>
              <w:top w:val="nil"/>
              <w:left w:val="nil"/>
              <w:bottom w:val="single" w:sz="4" w:space="0" w:color="auto"/>
              <w:right w:val="single" w:sz="4" w:space="0" w:color="auto"/>
            </w:tcBorders>
            <w:shd w:val="clear" w:color="auto" w:fill="auto"/>
            <w:noWrap/>
            <w:vAlign w:val="center"/>
            <w:hideMark/>
          </w:tcPr>
          <w:p w14:paraId="494E0ADD"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245</w:t>
            </w:r>
          </w:p>
        </w:tc>
        <w:tc>
          <w:tcPr>
            <w:tcW w:w="2240" w:type="dxa"/>
            <w:tcBorders>
              <w:top w:val="nil"/>
              <w:left w:val="nil"/>
              <w:bottom w:val="single" w:sz="4" w:space="0" w:color="auto"/>
              <w:right w:val="single" w:sz="4" w:space="0" w:color="auto"/>
            </w:tcBorders>
            <w:vAlign w:val="bottom"/>
          </w:tcPr>
          <w:p w14:paraId="5203A2D1"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Arial" w:hAnsi="Times New Roman" w:cs="Times New Roman"/>
                <w:color w:val="000000"/>
                <w:sz w:val="24"/>
                <w:szCs w:val="24"/>
                <w:lang w:val="id" w:eastAsia="en-ID"/>
              </w:rPr>
              <w:t>245</w:t>
            </w:r>
          </w:p>
        </w:tc>
      </w:tr>
      <w:tr w:rsidR="0020726B" w:rsidRPr="0020726B" w14:paraId="5A98ED5F" w14:textId="77777777" w:rsidTr="0095702D">
        <w:trPr>
          <w:trHeight w:val="312"/>
        </w:trPr>
        <w:tc>
          <w:tcPr>
            <w:tcW w:w="980" w:type="dxa"/>
            <w:tcBorders>
              <w:top w:val="nil"/>
              <w:left w:val="single" w:sz="4" w:space="0" w:color="auto"/>
              <w:bottom w:val="single" w:sz="4" w:space="0" w:color="auto"/>
              <w:right w:val="single" w:sz="4" w:space="0" w:color="auto"/>
            </w:tcBorders>
            <w:shd w:val="clear" w:color="auto" w:fill="auto"/>
            <w:noWrap/>
            <w:vAlign w:val="center"/>
            <w:hideMark/>
          </w:tcPr>
          <w:p w14:paraId="793A2B50"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11</w:t>
            </w:r>
          </w:p>
        </w:tc>
        <w:tc>
          <w:tcPr>
            <w:tcW w:w="2500" w:type="dxa"/>
            <w:tcBorders>
              <w:top w:val="nil"/>
              <w:left w:val="nil"/>
              <w:bottom w:val="single" w:sz="4" w:space="0" w:color="auto"/>
              <w:right w:val="single" w:sz="4" w:space="0" w:color="auto"/>
            </w:tcBorders>
            <w:shd w:val="clear" w:color="auto" w:fill="auto"/>
            <w:noWrap/>
            <w:vAlign w:val="center"/>
            <w:hideMark/>
          </w:tcPr>
          <w:p w14:paraId="479C95D2"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Sakit Tenggorokan</w:t>
            </w:r>
          </w:p>
        </w:tc>
        <w:tc>
          <w:tcPr>
            <w:tcW w:w="1060" w:type="dxa"/>
            <w:tcBorders>
              <w:top w:val="nil"/>
              <w:left w:val="nil"/>
              <w:bottom w:val="single" w:sz="4" w:space="0" w:color="auto"/>
              <w:right w:val="single" w:sz="4" w:space="0" w:color="auto"/>
            </w:tcBorders>
            <w:shd w:val="clear" w:color="auto" w:fill="auto"/>
            <w:noWrap/>
            <w:vAlign w:val="center"/>
            <w:hideMark/>
          </w:tcPr>
          <w:p w14:paraId="5D2C7992"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34.758</w:t>
            </w:r>
          </w:p>
        </w:tc>
        <w:tc>
          <w:tcPr>
            <w:tcW w:w="1880" w:type="dxa"/>
            <w:tcBorders>
              <w:top w:val="nil"/>
              <w:left w:val="nil"/>
              <w:bottom w:val="single" w:sz="4" w:space="0" w:color="auto"/>
              <w:right w:val="single" w:sz="4" w:space="0" w:color="auto"/>
            </w:tcBorders>
            <w:shd w:val="clear" w:color="auto" w:fill="auto"/>
            <w:noWrap/>
            <w:vAlign w:val="center"/>
            <w:hideMark/>
          </w:tcPr>
          <w:p w14:paraId="0E40BF8B"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403</w:t>
            </w:r>
          </w:p>
        </w:tc>
        <w:tc>
          <w:tcPr>
            <w:tcW w:w="2240" w:type="dxa"/>
            <w:tcBorders>
              <w:top w:val="nil"/>
              <w:left w:val="nil"/>
              <w:bottom w:val="single" w:sz="4" w:space="0" w:color="auto"/>
              <w:right w:val="single" w:sz="4" w:space="0" w:color="auto"/>
            </w:tcBorders>
            <w:shd w:val="clear" w:color="auto" w:fill="auto"/>
            <w:noWrap/>
            <w:vAlign w:val="center"/>
            <w:hideMark/>
          </w:tcPr>
          <w:p w14:paraId="6500E161"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403</w:t>
            </w:r>
          </w:p>
        </w:tc>
        <w:tc>
          <w:tcPr>
            <w:tcW w:w="2240" w:type="dxa"/>
            <w:tcBorders>
              <w:top w:val="nil"/>
              <w:left w:val="nil"/>
              <w:bottom w:val="single" w:sz="4" w:space="0" w:color="auto"/>
              <w:right w:val="single" w:sz="4" w:space="0" w:color="auto"/>
            </w:tcBorders>
            <w:vAlign w:val="bottom"/>
          </w:tcPr>
          <w:p w14:paraId="6DD334AE"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Arial" w:hAnsi="Times New Roman" w:cs="Times New Roman"/>
                <w:color w:val="000000"/>
                <w:sz w:val="24"/>
                <w:szCs w:val="24"/>
                <w:lang w:val="id" w:eastAsia="en-ID"/>
              </w:rPr>
              <w:t>403</w:t>
            </w:r>
          </w:p>
        </w:tc>
      </w:tr>
      <w:tr w:rsidR="0020726B" w:rsidRPr="0020726B" w14:paraId="5CB66B8F" w14:textId="77777777" w:rsidTr="0095702D">
        <w:trPr>
          <w:trHeight w:val="312"/>
        </w:trPr>
        <w:tc>
          <w:tcPr>
            <w:tcW w:w="980" w:type="dxa"/>
            <w:tcBorders>
              <w:top w:val="nil"/>
              <w:left w:val="single" w:sz="4" w:space="0" w:color="auto"/>
              <w:bottom w:val="single" w:sz="4" w:space="0" w:color="auto"/>
              <w:right w:val="single" w:sz="4" w:space="0" w:color="auto"/>
            </w:tcBorders>
            <w:shd w:val="clear" w:color="auto" w:fill="auto"/>
            <w:noWrap/>
            <w:vAlign w:val="center"/>
            <w:hideMark/>
          </w:tcPr>
          <w:p w14:paraId="37D74096"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12</w:t>
            </w:r>
          </w:p>
        </w:tc>
        <w:tc>
          <w:tcPr>
            <w:tcW w:w="2500" w:type="dxa"/>
            <w:tcBorders>
              <w:top w:val="nil"/>
              <w:left w:val="nil"/>
              <w:bottom w:val="single" w:sz="4" w:space="0" w:color="auto"/>
              <w:right w:val="single" w:sz="4" w:space="0" w:color="auto"/>
            </w:tcBorders>
            <w:shd w:val="clear" w:color="auto" w:fill="auto"/>
            <w:noWrap/>
            <w:vAlign w:val="center"/>
            <w:hideMark/>
          </w:tcPr>
          <w:p w14:paraId="57D5839F"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Diare</w:t>
            </w:r>
          </w:p>
        </w:tc>
        <w:tc>
          <w:tcPr>
            <w:tcW w:w="1060" w:type="dxa"/>
            <w:tcBorders>
              <w:top w:val="nil"/>
              <w:left w:val="nil"/>
              <w:bottom w:val="single" w:sz="4" w:space="0" w:color="auto"/>
              <w:right w:val="single" w:sz="4" w:space="0" w:color="auto"/>
            </w:tcBorders>
            <w:shd w:val="clear" w:color="auto" w:fill="auto"/>
            <w:noWrap/>
            <w:vAlign w:val="center"/>
            <w:hideMark/>
          </w:tcPr>
          <w:p w14:paraId="35274F64"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34.308</w:t>
            </w:r>
          </w:p>
        </w:tc>
        <w:tc>
          <w:tcPr>
            <w:tcW w:w="1880" w:type="dxa"/>
            <w:tcBorders>
              <w:top w:val="nil"/>
              <w:left w:val="nil"/>
              <w:bottom w:val="single" w:sz="4" w:space="0" w:color="auto"/>
              <w:right w:val="single" w:sz="4" w:space="0" w:color="auto"/>
            </w:tcBorders>
            <w:shd w:val="clear" w:color="auto" w:fill="auto"/>
            <w:noWrap/>
            <w:vAlign w:val="center"/>
            <w:hideMark/>
          </w:tcPr>
          <w:p w14:paraId="401D86FF"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559</w:t>
            </w:r>
          </w:p>
        </w:tc>
        <w:tc>
          <w:tcPr>
            <w:tcW w:w="2240" w:type="dxa"/>
            <w:tcBorders>
              <w:top w:val="nil"/>
              <w:left w:val="nil"/>
              <w:bottom w:val="single" w:sz="4" w:space="0" w:color="auto"/>
              <w:right w:val="single" w:sz="4" w:space="0" w:color="auto"/>
            </w:tcBorders>
            <w:shd w:val="clear" w:color="auto" w:fill="auto"/>
            <w:noWrap/>
            <w:vAlign w:val="center"/>
            <w:hideMark/>
          </w:tcPr>
          <w:p w14:paraId="47D0AC0B"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559</w:t>
            </w:r>
          </w:p>
        </w:tc>
        <w:tc>
          <w:tcPr>
            <w:tcW w:w="2240" w:type="dxa"/>
            <w:tcBorders>
              <w:top w:val="nil"/>
              <w:left w:val="nil"/>
              <w:bottom w:val="single" w:sz="4" w:space="0" w:color="auto"/>
              <w:right w:val="single" w:sz="4" w:space="0" w:color="auto"/>
            </w:tcBorders>
            <w:vAlign w:val="bottom"/>
          </w:tcPr>
          <w:p w14:paraId="2B64FFCF"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Arial" w:hAnsi="Times New Roman" w:cs="Times New Roman"/>
                <w:color w:val="000000"/>
                <w:sz w:val="24"/>
                <w:szCs w:val="24"/>
                <w:lang w:val="id" w:eastAsia="en-ID"/>
              </w:rPr>
              <w:t>559</w:t>
            </w:r>
          </w:p>
        </w:tc>
      </w:tr>
      <w:tr w:rsidR="0020726B" w:rsidRPr="0020726B" w14:paraId="6FAB494B" w14:textId="77777777" w:rsidTr="0095702D">
        <w:trPr>
          <w:trHeight w:val="312"/>
        </w:trPr>
        <w:tc>
          <w:tcPr>
            <w:tcW w:w="980" w:type="dxa"/>
            <w:tcBorders>
              <w:top w:val="nil"/>
              <w:left w:val="single" w:sz="4" w:space="0" w:color="auto"/>
              <w:bottom w:val="single" w:sz="4" w:space="0" w:color="auto"/>
              <w:right w:val="single" w:sz="4" w:space="0" w:color="auto"/>
            </w:tcBorders>
            <w:shd w:val="clear" w:color="auto" w:fill="auto"/>
            <w:noWrap/>
            <w:vAlign w:val="center"/>
            <w:hideMark/>
          </w:tcPr>
          <w:p w14:paraId="5D49321A"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13</w:t>
            </w:r>
          </w:p>
        </w:tc>
        <w:tc>
          <w:tcPr>
            <w:tcW w:w="2500" w:type="dxa"/>
            <w:tcBorders>
              <w:top w:val="nil"/>
              <w:left w:val="nil"/>
              <w:bottom w:val="single" w:sz="4" w:space="0" w:color="auto"/>
              <w:right w:val="single" w:sz="4" w:space="0" w:color="auto"/>
            </w:tcBorders>
            <w:shd w:val="clear" w:color="auto" w:fill="auto"/>
            <w:noWrap/>
            <w:vAlign w:val="center"/>
            <w:hideMark/>
          </w:tcPr>
          <w:p w14:paraId="5C13F186"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Delta</w:t>
            </w:r>
          </w:p>
        </w:tc>
        <w:tc>
          <w:tcPr>
            <w:tcW w:w="1060" w:type="dxa"/>
            <w:tcBorders>
              <w:top w:val="nil"/>
              <w:left w:val="nil"/>
              <w:bottom w:val="single" w:sz="4" w:space="0" w:color="auto"/>
              <w:right w:val="single" w:sz="4" w:space="0" w:color="auto"/>
            </w:tcBorders>
            <w:shd w:val="clear" w:color="auto" w:fill="auto"/>
            <w:noWrap/>
            <w:vAlign w:val="center"/>
            <w:hideMark/>
          </w:tcPr>
          <w:p w14:paraId="042598F8"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47.381</w:t>
            </w:r>
          </w:p>
        </w:tc>
        <w:tc>
          <w:tcPr>
            <w:tcW w:w="1880" w:type="dxa"/>
            <w:tcBorders>
              <w:top w:val="nil"/>
              <w:left w:val="nil"/>
              <w:bottom w:val="single" w:sz="4" w:space="0" w:color="auto"/>
              <w:right w:val="single" w:sz="4" w:space="0" w:color="auto"/>
            </w:tcBorders>
            <w:shd w:val="clear" w:color="auto" w:fill="auto"/>
            <w:noWrap/>
            <w:vAlign w:val="center"/>
            <w:hideMark/>
          </w:tcPr>
          <w:p w14:paraId="316A1C2A"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1.240</w:t>
            </w:r>
          </w:p>
        </w:tc>
        <w:tc>
          <w:tcPr>
            <w:tcW w:w="2240" w:type="dxa"/>
            <w:tcBorders>
              <w:top w:val="nil"/>
              <w:left w:val="nil"/>
              <w:bottom w:val="single" w:sz="4" w:space="0" w:color="auto"/>
              <w:right w:val="single" w:sz="4" w:space="0" w:color="auto"/>
            </w:tcBorders>
            <w:shd w:val="clear" w:color="auto" w:fill="auto"/>
            <w:noWrap/>
            <w:vAlign w:val="center"/>
            <w:hideMark/>
          </w:tcPr>
          <w:p w14:paraId="4EC74854"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1.034</w:t>
            </w:r>
          </w:p>
        </w:tc>
        <w:tc>
          <w:tcPr>
            <w:tcW w:w="2240" w:type="dxa"/>
            <w:tcBorders>
              <w:top w:val="nil"/>
              <w:left w:val="nil"/>
              <w:bottom w:val="single" w:sz="4" w:space="0" w:color="auto"/>
              <w:right w:val="single" w:sz="4" w:space="0" w:color="auto"/>
            </w:tcBorders>
            <w:vAlign w:val="bottom"/>
          </w:tcPr>
          <w:p w14:paraId="4E2EACE2"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Arial" w:hAnsi="Times New Roman" w:cs="Times New Roman"/>
                <w:color w:val="000000"/>
                <w:sz w:val="24"/>
                <w:szCs w:val="24"/>
                <w:lang w:val="id" w:eastAsia="en-ID"/>
              </w:rPr>
              <w:t>834</w:t>
            </w:r>
          </w:p>
        </w:tc>
      </w:tr>
      <w:tr w:rsidR="0020726B" w:rsidRPr="0020726B" w14:paraId="425C952B" w14:textId="77777777" w:rsidTr="0095702D">
        <w:trPr>
          <w:trHeight w:val="312"/>
        </w:trPr>
        <w:tc>
          <w:tcPr>
            <w:tcW w:w="980" w:type="dxa"/>
            <w:tcBorders>
              <w:top w:val="nil"/>
              <w:left w:val="single" w:sz="4" w:space="0" w:color="auto"/>
              <w:bottom w:val="single" w:sz="4" w:space="0" w:color="auto"/>
              <w:right w:val="single" w:sz="4" w:space="0" w:color="auto"/>
            </w:tcBorders>
            <w:shd w:val="clear" w:color="auto" w:fill="auto"/>
            <w:noWrap/>
            <w:vAlign w:val="center"/>
            <w:hideMark/>
          </w:tcPr>
          <w:p w14:paraId="1927B15E"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14</w:t>
            </w:r>
          </w:p>
        </w:tc>
        <w:tc>
          <w:tcPr>
            <w:tcW w:w="2500" w:type="dxa"/>
            <w:tcBorders>
              <w:top w:val="nil"/>
              <w:left w:val="nil"/>
              <w:bottom w:val="single" w:sz="4" w:space="0" w:color="auto"/>
              <w:right w:val="single" w:sz="4" w:space="0" w:color="auto"/>
            </w:tcBorders>
            <w:shd w:val="clear" w:color="auto" w:fill="auto"/>
            <w:noWrap/>
            <w:vAlign w:val="center"/>
            <w:hideMark/>
          </w:tcPr>
          <w:p w14:paraId="22CC2503"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Omicron</w:t>
            </w:r>
          </w:p>
        </w:tc>
        <w:tc>
          <w:tcPr>
            <w:tcW w:w="1060" w:type="dxa"/>
            <w:tcBorders>
              <w:top w:val="nil"/>
              <w:left w:val="nil"/>
              <w:bottom w:val="single" w:sz="4" w:space="0" w:color="auto"/>
              <w:right w:val="single" w:sz="4" w:space="0" w:color="auto"/>
            </w:tcBorders>
            <w:shd w:val="clear" w:color="auto" w:fill="auto"/>
            <w:noWrap/>
            <w:vAlign w:val="center"/>
            <w:hideMark/>
          </w:tcPr>
          <w:p w14:paraId="0CB4B0F8"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34.755</w:t>
            </w:r>
          </w:p>
        </w:tc>
        <w:tc>
          <w:tcPr>
            <w:tcW w:w="1880" w:type="dxa"/>
            <w:tcBorders>
              <w:top w:val="nil"/>
              <w:left w:val="nil"/>
              <w:bottom w:val="single" w:sz="4" w:space="0" w:color="auto"/>
              <w:right w:val="single" w:sz="4" w:space="0" w:color="auto"/>
            </w:tcBorders>
            <w:shd w:val="clear" w:color="auto" w:fill="auto"/>
            <w:noWrap/>
            <w:vAlign w:val="center"/>
            <w:hideMark/>
          </w:tcPr>
          <w:p w14:paraId="0AF5DB82"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403</w:t>
            </w:r>
          </w:p>
        </w:tc>
        <w:tc>
          <w:tcPr>
            <w:tcW w:w="2240" w:type="dxa"/>
            <w:tcBorders>
              <w:top w:val="nil"/>
              <w:left w:val="nil"/>
              <w:bottom w:val="single" w:sz="4" w:space="0" w:color="auto"/>
              <w:right w:val="single" w:sz="4" w:space="0" w:color="auto"/>
            </w:tcBorders>
            <w:shd w:val="clear" w:color="auto" w:fill="auto"/>
            <w:noWrap/>
            <w:vAlign w:val="center"/>
            <w:hideMark/>
          </w:tcPr>
          <w:p w14:paraId="14F2D3A9"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403</w:t>
            </w:r>
          </w:p>
        </w:tc>
        <w:tc>
          <w:tcPr>
            <w:tcW w:w="2240" w:type="dxa"/>
            <w:tcBorders>
              <w:top w:val="nil"/>
              <w:left w:val="nil"/>
              <w:bottom w:val="single" w:sz="4" w:space="0" w:color="auto"/>
              <w:right w:val="single" w:sz="4" w:space="0" w:color="auto"/>
            </w:tcBorders>
            <w:vAlign w:val="bottom"/>
          </w:tcPr>
          <w:p w14:paraId="42AEAE2C"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Arial" w:hAnsi="Times New Roman" w:cs="Times New Roman"/>
                <w:color w:val="000000"/>
                <w:sz w:val="24"/>
                <w:szCs w:val="24"/>
                <w:lang w:val="id" w:eastAsia="en-ID"/>
              </w:rPr>
              <w:t>403</w:t>
            </w:r>
          </w:p>
        </w:tc>
      </w:tr>
      <w:tr w:rsidR="0020726B" w:rsidRPr="0020726B" w14:paraId="18E12D11" w14:textId="77777777" w:rsidTr="0095702D">
        <w:trPr>
          <w:trHeight w:val="312"/>
        </w:trPr>
        <w:tc>
          <w:tcPr>
            <w:tcW w:w="980" w:type="dxa"/>
            <w:tcBorders>
              <w:top w:val="nil"/>
              <w:left w:val="single" w:sz="4" w:space="0" w:color="auto"/>
              <w:bottom w:val="single" w:sz="4" w:space="0" w:color="auto"/>
              <w:right w:val="single" w:sz="4" w:space="0" w:color="auto"/>
            </w:tcBorders>
            <w:shd w:val="clear" w:color="auto" w:fill="auto"/>
            <w:noWrap/>
            <w:vAlign w:val="center"/>
            <w:hideMark/>
          </w:tcPr>
          <w:p w14:paraId="74D35B86"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15</w:t>
            </w:r>
          </w:p>
        </w:tc>
        <w:tc>
          <w:tcPr>
            <w:tcW w:w="2500" w:type="dxa"/>
            <w:tcBorders>
              <w:top w:val="nil"/>
              <w:left w:val="nil"/>
              <w:bottom w:val="single" w:sz="4" w:space="0" w:color="auto"/>
              <w:right w:val="single" w:sz="4" w:space="0" w:color="auto"/>
            </w:tcBorders>
            <w:shd w:val="clear" w:color="auto" w:fill="auto"/>
            <w:noWrap/>
            <w:vAlign w:val="center"/>
            <w:hideMark/>
          </w:tcPr>
          <w:p w14:paraId="6B6B19C4"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Anosmia</w:t>
            </w:r>
          </w:p>
        </w:tc>
        <w:tc>
          <w:tcPr>
            <w:tcW w:w="1060" w:type="dxa"/>
            <w:tcBorders>
              <w:top w:val="nil"/>
              <w:left w:val="nil"/>
              <w:bottom w:val="single" w:sz="4" w:space="0" w:color="auto"/>
              <w:right w:val="single" w:sz="4" w:space="0" w:color="auto"/>
            </w:tcBorders>
            <w:shd w:val="clear" w:color="auto" w:fill="auto"/>
            <w:noWrap/>
            <w:vAlign w:val="center"/>
            <w:hideMark/>
          </w:tcPr>
          <w:p w14:paraId="06C8583C"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19.193</w:t>
            </w:r>
          </w:p>
        </w:tc>
        <w:tc>
          <w:tcPr>
            <w:tcW w:w="1880" w:type="dxa"/>
            <w:tcBorders>
              <w:top w:val="nil"/>
              <w:left w:val="nil"/>
              <w:bottom w:val="single" w:sz="4" w:space="0" w:color="auto"/>
              <w:right w:val="single" w:sz="4" w:space="0" w:color="auto"/>
            </w:tcBorders>
            <w:shd w:val="clear" w:color="auto" w:fill="auto"/>
            <w:noWrap/>
            <w:vAlign w:val="center"/>
            <w:hideMark/>
          </w:tcPr>
          <w:p w14:paraId="4EEDBC27"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430</w:t>
            </w:r>
          </w:p>
        </w:tc>
        <w:tc>
          <w:tcPr>
            <w:tcW w:w="2240" w:type="dxa"/>
            <w:tcBorders>
              <w:top w:val="nil"/>
              <w:left w:val="nil"/>
              <w:bottom w:val="single" w:sz="4" w:space="0" w:color="auto"/>
              <w:right w:val="single" w:sz="4" w:space="0" w:color="auto"/>
            </w:tcBorders>
            <w:shd w:val="clear" w:color="auto" w:fill="auto"/>
            <w:noWrap/>
            <w:vAlign w:val="center"/>
            <w:hideMark/>
          </w:tcPr>
          <w:p w14:paraId="11581384"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430</w:t>
            </w:r>
          </w:p>
        </w:tc>
        <w:tc>
          <w:tcPr>
            <w:tcW w:w="2240" w:type="dxa"/>
            <w:tcBorders>
              <w:top w:val="nil"/>
              <w:left w:val="nil"/>
              <w:bottom w:val="single" w:sz="4" w:space="0" w:color="auto"/>
              <w:right w:val="single" w:sz="4" w:space="0" w:color="auto"/>
            </w:tcBorders>
            <w:vAlign w:val="bottom"/>
          </w:tcPr>
          <w:p w14:paraId="7AF15F47"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Arial" w:hAnsi="Times New Roman" w:cs="Times New Roman"/>
                <w:color w:val="000000"/>
                <w:sz w:val="24"/>
                <w:szCs w:val="24"/>
                <w:lang w:val="id" w:eastAsia="en-ID"/>
              </w:rPr>
              <w:t>430</w:t>
            </w:r>
          </w:p>
        </w:tc>
      </w:tr>
      <w:tr w:rsidR="0020726B" w:rsidRPr="0020726B" w14:paraId="75E6C818" w14:textId="77777777" w:rsidTr="0095702D">
        <w:trPr>
          <w:trHeight w:val="312"/>
        </w:trPr>
        <w:tc>
          <w:tcPr>
            <w:tcW w:w="980" w:type="dxa"/>
            <w:tcBorders>
              <w:top w:val="nil"/>
              <w:left w:val="nil"/>
              <w:bottom w:val="nil"/>
              <w:right w:val="nil"/>
            </w:tcBorders>
            <w:shd w:val="clear" w:color="auto" w:fill="auto"/>
            <w:noWrap/>
            <w:vAlign w:val="center"/>
            <w:hideMark/>
          </w:tcPr>
          <w:p w14:paraId="118AABD6" w14:textId="77777777" w:rsidR="0020726B" w:rsidRPr="0020726B" w:rsidRDefault="0020726B" w:rsidP="0020726B">
            <w:pPr>
              <w:spacing w:after="0" w:line="240" w:lineRule="auto"/>
              <w:rPr>
                <w:rFonts w:ascii="Times New Roman" w:eastAsia="Times New Roman" w:hAnsi="Times New Roman" w:cs="Times New Roman"/>
                <w:color w:val="000000"/>
                <w:sz w:val="24"/>
                <w:szCs w:val="24"/>
                <w:lang w:eastAsia="en-ID"/>
              </w:rPr>
            </w:pPr>
          </w:p>
        </w:tc>
        <w:tc>
          <w:tcPr>
            <w:tcW w:w="2500" w:type="dxa"/>
            <w:tcBorders>
              <w:top w:val="nil"/>
              <w:left w:val="nil"/>
              <w:bottom w:val="nil"/>
              <w:right w:val="nil"/>
            </w:tcBorders>
            <w:shd w:val="clear" w:color="auto" w:fill="auto"/>
            <w:noWrap/>
            <w:vAlign w:val="center"/>
            <w:hideMark/>
          </w:tcPr>
          <w:p w14:paraId="0FEEEF3C"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Total</w:t>
            </w:r>
          </w:p>
        </w:tc>
        <w:tc>
          <w:tcPr>
            <w:tcW w:w="1060" w:type="dxa"/>
            <w:tcBorders>
              <w:top w:val="nil"/>
              <w:left w:val="nil"/>
              <w:bottom w:val="nil"/>
              <w:right w:val="nil"/>
            </w:tcBorders>
            <w:shd w:val="clear" w:color="auto" w:fill="auto"/>
            <w:noWrap/>
            <w:vAlign w:val="center"/>
            <w:hideMark/>
          </w:tcPr>
          <w:p w14:paraId="5C5C9701"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531.184</w:t>
            </w:r>
          </w:p>
        </w:tc>
        <w:tc>
          <w:tcPr>
            <w:tcW w:w="1880" w:type="dxa"/>
            <w:tcBorders>
              <w:top w:val="nil"/>
              <w:left w:val="nil"/>
              <w:bottom w:val="nil"/>
              <w:right w:val="nil"/>
            </w:tcBorders>
            <w:shd w:val="clear" w:color="auto" w:fill="auto"/>
            <w:noWrap/>
            <w:vAlign w:val="center"/>
            <w:hideMark/>
          </w:tcPr>
          <w:p w14:paraId="6719E2C5"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10.345</w:t>
            </w:r>
          </w:p>
        </w:tc>
        <w:tc>
          <w:tcPr>
            <w:tcW w:w="2240" w:type="dxa"/>
            <w:tcBorders>
              <w:top w:val="nil"/>
              <w:left w:val="nil"/>
              <w:bottom w:val="nil"/>
              <w:right w:val="nil"/>
            </w:tcBorders>
            <w:shd w:val="clear" w:color="auto" w:fill="auto"/>
            <w:noWrap/>
            <w:vAlign w:val="center"/>
            <w:hideMark/>
          </w:tcPr>
          <w:p w14:paraId="671D7E80"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9.338</w:t>
            </w:r>
          </w:p>
        </w:tc>
        <w:tc>
          <w:tcPr>
            <w:tcW w:w="2240" w:type="dxa"/>
            <w:tcBorders>
              <w:top w:val="nil"/>
              <w:left w:val="nil"/>
              <w:bottom w:val="nil"/>
              <w:right w:val="nil"/>
            </w:tcBorders>
          </w:tcPr>
          <w:p w14:paraId="718AD3A8"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8.114</w:t>
            </w:r>
          </w:p>
        </w:tc>
      </w:tr>
    </w:tbl>
    <w:p w14:paraId="3197287F" w14:textId="77777777" w:rsidR="0020726B" w:rsidRPr="0020726B" w:rsidRDefault="0020726B" w:rsidP="0020726B">
      <w:pPr>
        <w:spacing w:line="360" w:lineRule="auto"/>
        <w:rPr>
          <w:rFonts w:ascii="Times New Roman" w:hAnsi="Times New Roman" w:cs="Times New Roman"/>
          <w:sz w:val="24"/>
          <w:szCs w:val="24"/>
          <w:lang w:val="en-US"/>
        </w:rPr>
      </w:pPr>
    </w:p>
    <w:p w14:paraId="2C2BD43E" w14:textId="5B46823D" w:rsidR="0020726B" w:rsidRPr="0020726B" w:rsidRDefault="0020726B" w:rsidP="0020726B">
      <w:pPr>
        <w:pStyle w:val="ListParagraph"/>
        <w:numPr>
          <w:ilvl w:val="0"/>
          <w:numId w:val="22"/>
        </w:numPr>
        <w:spacing w:line="360" w:lineRule="auto"/>
        <w:jc w:val="both"/>
        <w:rPr>
          <w:rFonts w:cs="Times New Roman"/>
          <w:szCs w:val="24"/>
          <w:lang w:val="en-US"/>
        </w:rPr>
      </w:pPr>
      <w:r w:rsidRPr="00BA4DC1">
        <w:rPr>
          <w:noProof/>
        </w:rPr>
        <w:drawing>
          <wp:anchor distT="0" distB="0" distL="114300" distR="114300" simplePos="0" relativeHeight="251667456" behindDoc="1" locked="0" layoutInCell="1" allowOverlap="1" wp14:anchorId="7DC3F75D" wp14:editId="21698ABC">
            <wp:simplePos x="0" y="0"/>
            <wp:positionH relativeFrom="margin">
              <wp:posOffset>-556260</wp:posOffset>
            </wp:positionH>
            <wp:positionV relativeFrom="page">
              <wp:posOffset>6414135</wp:posOffset>
            </wp:positionV>
            <wp:extent cx="6231890" cy="2816860"/>
            <wp:effectExtent l="0" t="0" r="0" b="2540"/>
            <wp:wrapTight wrapText="bothSides">
              <wp:wrapPolygon edited="0">
                <wp:start x="0" y="0"/>
                <wp:lineTo x="0" y="21473"/>
                <wp:lineTo x="21525" y="21473"/>
                <wp:lineTo x="21525" y="0"/>
                <wp:lineTo x="0" y="0"/>
              </wp:wrapPolygon>
            </wp:wrapTight>
            <wp:docPr id="37" name="Picture 3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231890" cy="2816860"/>
                    </a:xfrm>
                    <a:prstGeom prst="rect">
                      <a:avLst/>
                    </a:prstGeom>
                  </pic:spPr>
                </pic:pic>
              </a:graphicData>
            </a:graphic>
            <wp14:sizeRelH relativeFrom="margin">
              <wp14:pctWidth>0</wp14:pctWidth>
            </wp14:sizeRelH>
            <wp14:sizeRelV relativeFrom="margin">
              <wp14:pctHeight>0</wp14:pctHeight>
            </wp14:sizeRelV>
          </wp:anchor>
        </w:drawing>
      </w:r>
      <w:r w:rsidRPr="0020726B">
        <w:rPr>
          <w:szCs w:val="28"/>
          <w:lang w:val="en-US"/>
        </w:rPr>
        <w:t xml:space="preserve">Hasil dari program disimpan dalam bentuk file </w:t>
      </w:r>
      <w:r w:rsidRPr="0020726B">
        <w:rPr>
          <w:i/>
          <w:iCs/>
          <w:szCs w:val="28"/>
          <w:lang w:val="en-US"/>
        </w:rPr>
        <w:t xml:space="preserve">Comma Separated Value </w:t>
      </w:r>
      <w:r w:rsidRPr="0020726B">
        <w:rPr>
          <w:szCs w:val="28"/>
          <w:lang w:val="en-US"/>
        </w:rPr>
        <w:t xml:space="preserve">(CSV) dengan atribut </w:t>
      </w:r>
      <w:r w:rsidRPr="0020726B">
        <w:rPr>
          <w:i/>
          <w:iCs/>
          <w:szCs w:val="28"/>
          <w:lang w:val="en-US"/>
        </w:rPr>
        <w:t>id, date, username, tweet, latitude, longitude</w:t>
      </w:r>
      <w:r>
        <w:rPr>
          <w:i/>
          <w:iCs/>
          <w:szCs w:val="28"/>
          <w:lang w:val="en-US"/>
        </w:rPr>
        <w:t>.</w:t>
      </w:r>
    </w:p>
    <w:p w14:paraId="0E562915" w14:textId="2B3AC60D" w:rsidR="0020726B" w:rsidRPr="00297F43" w:rsidRDefault="00297F43" w:rsidP="00297F43">
      <w:pPr>
        <w:pStyle w:val="Caption"/>
        <w:jc w:val="center"/>
        <w:rPr>
          <w:rFonts w:ascii="Times New Roman" w:hAnsi="Times New Roman" w:cs="Times New Roman"/>
          <w:b/>
          <w:bCs/>
          <w:i w:val="0"/>
          <w:iCs w:val="0"/>
          <w:color w:val="auto"/>
          <w:sz w:val="24"/>
          <w:szCs w:val="24"/>
          <w:lang w:val="en-US"/>
        </w:rPr>
      </w:pPr>
      <w:bookmarkStart w:id="422" w:name="_Toc149217301"/>
      <w:r w:rsidRPr="00297F43">
        <w:rPr>
          <w:rFonts w:ascii="Times New Roman" w:hAnsi="Times New Roman" w:cs="Times New Roman"/>
          <w:b/>
          <w:bCs/>
          <w:i w:val="0"/>
          <w:iCs w:val="0"/>
          <w:color w:val="auto"/>
          <w:sz w:val="24"/>
          <w:szCs w:val="24"/>
        </w:rPr>
        <w:t>Gambar 4.</w:t>
      </w:r>
      <w:r w:rsidRPr="00297F43">
        <w:rPr>
          <w:rFonts w:ascii="Times New Roman" w:hAnsi="Times New Roman" w:cs="Times New Roman"/>
          <w:b/>
          <w:bCs/>
          <w:i w:val="0"/>
          <w:iCs w:val="0"/>
          <w:color w:val="auto"/>
          <w:sz w:val="24"/>
          <w:szCs w:val="24"/>
        </w:rPr>
        <w:fldChar w:fldCharType="begin"/>
      </w:r>
      <w:r w:rsidRPr="00297F43">
        <w:rPr>
          <w:rFonts w:ascii="Times New Roman" w:hAnsi="Times New Roman" w:cs="Times New Roman"/>
          <w:b/>
          <w:bCs/>
          <w:i w:val="0"/>
          <w:iCs w:val="0"/>
          <w:color w:val="auto"/>
          <w:sz w:val="24"/>
          <w:szCs w:val="24"/>
        </w:rPr>
        <w:instrText xml:space="preserve"> SEQ Gambar_4. \* ARABIC </w:instrText>
      </w:r>
      <w:r w:rsidRPr="00297F43">
        <w:rPr>
          <w:rFonts w:ascii="Times New Roman" w:hAnsi="Times New Roman" w:cs="Times New Roman"/>
          <w:b/>
          <w:bCs/>
          <w:i w:val="0"/>
          <w:iCs w:val="0"/>
          <w:color w:val="auto"/>
          <w:sz w:val="24"/>
          <w:szCs w:val="24"/>
        </w:rPr>
        <w:fldChar w:fldCharType="separate"/>
      </w:r>
      <w:r w:rsidR="00A164B2">
        <w:rPr>
          <w:rFonts w:ascii="Times New Roman" w:hAnsi="Times New Roman" w:cs="Times New Roman"/>
          <w:b/>
          <w:bCs/>
          <w:i w:val="0"/>
          <w:iCs w:val="0"/>
          <w:noProof/>
          <w:color w:val="auto"/>
          <w:sz w:val="24"/>
          <w:szCs w:val="24"/>
        </w:rPr>
        <w:t>1</w:t>
      </w:r>
      <w:r w:rsidRPr="00297F43">
        <w:rPr>
          <w:rFonts w:ascii="Times New Roman" w:hAnsi="Times New Roman" w:cs="Times New Roman"/>
          <w:b/>
          <w:bCs/>
          <w:i w:val="0"/>
          <w:iCs w:val="0"/>
          <w:color w:val="auto"/>
          <w:sz w:val="24"/>
          <w:szCs w:val="24"/>
        </w:rPr>
        <w:fldChar w:fldCharType="end"/>
      </w:r>
      <w:r w:rsidRPr="00297F43">
        <w:rPr>
          <w:rFonts w:ascii="Times New Roman" w:hAnsi="Times New Roman" w:cs="Times New Roman"/>
          <w:b/>
          <w:bCs/>
          <w:i w:val="0"/>
          <w:iCs w:val="0"/>
          <w:color w:val="auto"/>
          <w:sz w:val="24"/>
          <w:szCs w:val="24"/>
          <w:lang w:val="id-ID"/>
        </w:rPr>
        <w:t xml:space="preserve"> </w:t>
      </w:r>
      <w:r w:rsidR="0020726B" w:rsidRPr="00297F43">
        <w:rPr>
          <w:rFonts w:ascii="Times New Roman" w:hAnsi="Times New Roman" w:cs="Times New Roman"/>
          <w:b/>
          <w:bCs/>
          <w:i w:val="0"/>
          <w:iCs w:val="0"/>
          <w:color w:val="auto"/>
          <w:sz w:val="24"/>
          <w:szCs w:val="24"/>
          <w:lang w:val="en-US"/>
        </w:rPr>
        <w:t xml:space="preserve">Contoh Hasil Akuisisi </w:t>
      </w:r>
      <w:r w:rsidR="0020726B" w:rsidRPr="00297F43">
        <w:rPr>
          <w:rFonts w:ascii="Times New Roman" w:hAnsi="Times New Roman" w:cs="Times New Roman"/>
          <w:b/>
          <w:bCs/>
          <w:color w:val="auto"/>
          <w:sz w:val="24"/>
          <w:szCs w:val="24"/>
          <w:lang w:val="en-US"/>
        </w:rPr>
        <w:t>Tweet</w:t>
      </w:r>
      <w:bookmarkEnd w:id="422"/>
    </w:p>
    <w:p w14:paraId="438F2E14" w14:textId="44B0A71E" w:rsidR="00085257" w:rsidRDefault="00085257" w:rsidP="00085257">
      <w:pPr>
        <w:pStyle w:val="Heading2"/>
        <w:rPr>
          <w:lang w:val="en-US"/>
        </w:rPr>
      </w:pPr>
      <w:bookmarkStart w:id="423" w:name="_Toc148647719"/>
      <w:proofErr w:type="spellStart"/>
      <w:r>
        <w:rPr>
          <w:lang w:val="en-US"/>
        </w:rPr>
        <w:lastRenderedPageBreak/>
        <w:t>P</w:t>
      </w:r>
      <w:r w:rsidR="00A35FB4">
        <w:rPr>
          <w:lang w:val="en-US"/>
        </w:rPr>
        <w:t>raproses</w:t>
      </w:r>
      <w:proofErr w:type="spellEnd"/>
      <w:r w:rsidR="00A35FB4">
        <w:rPr>
          <w:lang w:val="en-US"/>
        </w:rPr>
        <w:t xml:space="preserve"> </w:t>
      </w:r>
      <w:r>
        <w:rPr>
          <w:lang w:val="en-US"/>
        </w:rPr>
        <w:t>D</w:t>
      </w:r>
      <w:r w:rsidR="00A35FB4">
        <w:rPr>
          <w:lang w:val="en-US"/>
        </w:rPr>
        <w:t>ata</w:t>
      </w:r>
      <w:bookmarkEnd w:id="423"/>
    </w:p>
    <w:p w14:paraId="63EC7956" w14:textId="6F70016B" w:rsidR="00085257" w:rsidRDefault="00137F32" w:rsidP="00137F32">
      <w:pPr>
        <w:pStyle w:val="Heading3"/>
        <w:rPr>
          <w:lang w:val="en-US"/>
        </w:rPr>
      </w:pPr>
      <w:bookmarkStart w:id="424" w:name="_Toc148647720"/>
      <w:r>
        <w:rPr>
          <w:lang w:val="en-US"/>
        </w:rPr>
        <w:t>Case Folding</w:t>
      </w:r>
      <w:bookmarkEnd w:id="424"/>
    </w:p>
    <w:p w14:paraId="36F35CA2" w14:textId="5C2F3C43" w:rsidR="00A20BEB" w:rsidRDefault="00A20BEB" w:rsidP="001A7E42">
      <w:pPr>
        <w:spacing w:line="360" w:lineRule="auto"/>
        <w:ind w:firstLine="720"/>
        <w:jc w:val="both"/>
        <w:rPr>
          <w:rFonts w:ascii="Times New Roman" w:eastAsia="Arial" w:hAnsi="Times New Roman" w:cs="Arial"/>
          <w:sz w:val="24"/>
          <w:lang w:val="en-US" w:eastAsia="en-ID"/>
        </w:rPr>
      </w:pPr>
      <w:r w:rsidRPr="00A20BEB">
        <w:rPr>
          <w:rFonts w:ascii="Times New Roman" w:eastAsia="Arial" w:hAnsi="Times New Roman" w:cs="Arial"/>
          <w:i/>
          <w:iCs/>
          <w:sz w:val="24"/>
          <w:lang w:val="en-US" w:eastAsia="en-ID"/>
        </w:rPr>
        <w:t xml:space="preserve">Case Folding </w:t>
      </w:r>
      <w:r w:rsidRPr="00A20BEB">
        <w:rPr>
          <w:rFonts w:ascii="Times New Roman" w:eastAsia="Arial" w:hAnsi="Times New Roman" w:cs="Arial"/>
          <w:sz w:val="24"/>
          <w:lang w:val="en-US" w:eastAsia="en-ID"/>
        </w:rPr>
        <w:t>adalah tahapan yang berfungsi mengonversi keseluruhan teks dalam dokumen menjadi huruf kecil (</w:t>
      </w:r>
      <w:r w:rsidRPr="00A20BEB">
        <w:rPr>
          <w:rFonts w:ascii="Times New Roman" w:eastAsia="Arial" w:hAnsi="Times New Roman" w:cs="Arial"/>
          <w:i/>
          <w:iCs/>
          <w:sz w:val="24"/>
          <w:lang w:val="en-US" w:eastAsia="en-ID"/>
        </w:rPr>
        <w:t>lowercase</w:t>
      </w:r>
      <w:r w:rsidRPr="00A20BEB">
        <w:rPr>
          <w:rFonts w:ascii="Times New Roman" w:eastAsia="Arial" w:hAnsi="Times New Roman" w:cs="Arial"/>
          <w:sz w:val="24"/>
          <w:lang w:val="en-US" w:eastAsia="en-ID"/>
        </w:rPr>
        <w:t xml:space="preserve">). Langkah-langkah melakukan </w:t>
      </w:r>
      <w:r w:rsidRPr="00A20BEB">
        <w:rPr>
          <w:rFonts w:ascii="Times New Roman" w:eastAsia="Arial" w:hAnsi="Times New Roman" w:cs="Arial"/>
          <w:i/>
          <w:iCs/>
          <w:sz w:val="24"/>
          <w:lang w:val="en-US" w:eastAsia="en-ID"/>
        </w:rPr>
        <w:t>case folding</w:t>
      </w:r>
      <w:r w:rsidRPr="00A20BEB">
        <w:rPr>
          <w:rFonts w:ascii="Times New Roman" w:eastAsia="Arial" w:hAnsi="Times New Roman" w:cs="Arial"/>
          <w:sz w:val="24"/>
          <w:lang w:val="en-US" w:eastAsia="en-ID"/>
        </w:rPr>
        <w:t xml:space="preserve"> yaitu memanggil fungsi </w:t>
      </w:r>
      <w:proofErr w:type="gramStart"/>
      <w:r w:rsidRPr="00A20BEB">
        <w:rPr>
          <w:rFonts w:ascii="Times New Roman" w:eastAsia="Arial" w:hAnsi="Times New Roman" w:cs="Arial"/>
          <w:i/>
          <w:iCs/>
          <w:sz w:val="24"/>
          <w:lang w:val="en-US" w:eastAsia="en-ID"/>
        </w:rPr>
        <w:t>lower(</w:t>
      </w:r>
      <w:proofErr w:type="gramEnd"/>
      <w:r w:rsidRPr="00A20BEB">
        <w:rPr>
          <w:rFonts w:ascii="Times New Roman" w:eastAsia="Arial" w:hAnsi="Times New Roman" w:cs="Arial"/>
          <w:i/>
          <w:iCs/>
          <w:sz w:val="24"/>
          <w:lang w:val="en-US" w:eastAsia="en-ID"/>
        </w:rPr>
        <w:t xml:space="preserve">) </w:t>
      </w:r>
      <w:r w:rsidRPr="00A20BEB">
        <w:rPr>
          <w:rFonts w:ascii="Times New Roman" w:eastAsia="Arial" w:hAnsi="Times New Roman" w:cs="Arial"/>
          <w:sz w:val="24"/>
          <w:lang w:val="en-US" w:eastAsia="en-ID"/>
        </w:rPr>
        <w:t xml:space="preserve">dalam iterasi setiap data dokumen. Contoh hasil </w:t>
      </w:r>
      <w:proofErr w:type="spellStart"/>
      <w:r w:rsidRPr="00A20BEB">
        <w:rPr>
          <w:rFonts w:ascii="Times New Roman" w:eastAsia="Arial" w:hAnsi="Times New Roman" w:cs="Arial"/>
          <w:sz w:val="24"/>
          <w:lang w:val="en-US" w:eastAsia="en-ID"/>
        </w:rPr>
        <w:t>praproses</w:t>
      </w:r>
      <w:proofErr w:type="spellEnd"/>
      <w:r w:rsidRPr="00A20BEB">
        <w:rPr>
          <w:rFonts w:ascii="Times New Roman" w:eastAsia="Arial" w:hAnsi="Times New Roman" w:cs="Arial"/>
          <w:sz w:val="24"/>
          <w:lang w:val="en-US" w:eastAsia="en-ID"/>
        </w:rPr>
        <w:t xml:space="preserve"> data pada tahap ini dapat dilihat pada Tabel 4.2.</w:t>
      </w:r>
    </w:p>
    <w:p w14:paraId="1B27C89C" w14:textId="6212BDA5" w:rsidR="00A20BEB" w:rsidRPr="00335D24" w:rsidRDefault="00335D24" w:rsidP="00335D24">
      <w:pPr>
        <w:pStyle w:val="Caption"/>
        <w:jc w:val="center"/>
        <w:rPr>
          <w:rFonts w:ascii="Times New Roman" w:eastAsia="Arial" w:hAnsi="Times New Roman" w:cs="Times New Roman"/>
          <w:b/>
          <w:bCs/>
          <w:i w:val="0"/>
          <w:iCs w:val="0"/>
          <w:sz w:val="24"/>
          <w:szCs w:val="24"/>
          <w:lang w:val="en-US" w:eastAsia="en-ID"/>
        </w:rPr>
      </w:pPr>
      <w:bookmarkStart w:id="425" w:name="_Toc149217269"/>
      <w:r w:rsidRPr="00335D24">
        <w:rPr>
          <w:rFonts w:ascii="Times New Roman" w:hAnsi="Times New Roman" w:cs="Times New Roman"/>
          <w:b/>
          <w:bCs/>
          <w:i w:val="0"/>
          <w:iCs w:val="0"/>
          <w:color w:val="auto"/>
          <w:sz w:val="24"/>
          <w:szCs w:val="24"/>
        </w:rPr>
        <w:t>Tabel 4.</w:t>
      </w:r>
      <w:r w:rsidRPr="00335D24">
        <w:rPr>
          <w:rFonts w:ascii="Times New Roman" w:hAnsi="Times New Roman" w:cs="Times New Roman"/>
          <w:b/>
          <w:bCs/>
          <w:i w:val="0"/>
          <w:iCs w:val="0"/>
          <w:color w:val="auto"/>
          <w:sz w:val="24"/>
          <w:szCs w:val="24"/>
        </w:rPr>
        <w:fldChar w:fldCharType="begin"/>
      </w:r>
      <w:r w:rsidRPr="00335D24">
        <w:rPr>
          <w:rFonts w:ascii="Times New Roman" w:hAnsi="Times New Roman" w:cs="Times New Roman"/>
          <w:b/>
          <w:bCs/>
          <w:i w:val="0"/>
          <w:iCs w:val="0"/>
          <w:color w:val="auto"/>
          <w:sz w:val="24"/>
          <w:szCs w:val="24"/>
        </w:rPr>
        <w:instrText xml:space="preserve"> SEQ Tabel_4. \* ARABIC </w:instrText>
      </w:r>
      <w:r w:rsidRPr="00335D24">
        <w:rPr>
          <w:rFonts w:ascii="Times New Roman" w:hAnsi="Times New Roman" w:cs="Times New Roman"/>
          <w:b/>
          <w:bCs/>
          <w:i w:val="0"/>
          <w:iCs w:val="0"/>
          <w:color w:val="auto"/>
          <w:sz w:val="24"/>
          <w:szCs w:val="24"/>
        </w:rPr>
        <w:fldChar w:fldCharType="separate"/>
      </w:r>
      <w:r w:rsidR="00A164B2">
        <w:rPr>
          <w:rFonts w:ascii="Times New Roman" w:hAnsi="Times New Roman" w:cs="Times New Roman"/>
          <w:b/>
          <w:bCs/>
          <w:i w:val="0"/>
          <w:iCs w:val="0"/>
          <w:noProof/>
          <w:color w:val="auto"/>
          <w:sz w:val="24"/>
          <w:szCs w:val="24"/>
        </w:rPr>
        <w:t>2</w:t>
      </w:r>
      <w:r w:rsidRPr="00335D24">
        <w:rPr>
          <w:rFonts w:ascii="Times New Roman" w:hAnsi="Times New Roman" w:cs="Times New Roman"/>
          <w:b/>
          <w:bCs/>
          <w:i w:val="0"/>
          <w:iCs w:val="0"/>
          <w:color w:val="auto"/>
          <w:sz w:val="24"/>
          <w:szCs w:val="24"/>
        </w:rPr>
        <w:fldChar w:fldCharType="end"/>
      </w:r>
      <w:r w:rsidRPr="00335D24">
        <w:rPr>
          <w:rFonts w:ascii="Times New Roman" w:eastAsia="Arial" w:hAnsi="Times New Roman" w:cs="Times New Roman"/>
          <w:b/>
          <w:bCs/>
          <w:i w:val="0"/>
          <w:iCs w:val="0"/>
          <w:color w:val="auto"/>
          <w:sz w:val="24"/>
          <w:szCs w:val="24"/>
          <w:lang w:val="id-ID" w:eastAsia="en-ID"/>
        </w:rPr>
        <w:t xml:space="preserve"> P</w:t>
      </w:r>
      <w:r w:rsidR="00A20BEB" w:rsidRPr="00335D24">
        <w:rPr>
          <w:rFonts w:ascii="Times New Roman" w:eastAsia="Arial" w:hAnsi="Times New Roman" w:cs="Times New Roman"/>
          <w:b/>
          <w:bCs/>
          <w:i w:val="0"/>
          <w:iCs w:val="0"/>
          <w:color w:val="auto"/>
          <w:sz w:val="24"/>
          <w:szCs w:val="24"/>
          <w:lang w:val="en-US" w:eastAsia="en-ID"/>
        </w:rPr>
        <w:t xml:space="preserve">roses </w:t>
      </w:r>
      <w:r w:rsidR="00A20BEB" w:rsidRPr="00335D24">
        <w:rPr>
          <w:rFonts w:ascii="Times New Roman" w:eastAsia="Arial" w:hAnsi="Times New Roman" w:cs="Times New Roman"/>
          <w:b/>
          <w:bCs/>
          <w:color w:val="auto"/>
          <w:sz w:val="24"/>
          <w:szCs w:val="24"/>
          <w:lang w:val="en-US" w:eastAsia="en-ID"/>
        </w:rPr>
        <w:t>case folding</w:t>
      </w:r>
      <w:bookmarkEnd w:id="425"/>
    </w:p>
    <w:tbl>
      <w:tblPr>
        <w:tblStyle w:val="TableGrid"/>
        <w:tblW w:w="0" w:type="auto"/>
        <w:tblLook w:val="04A0" w:firstRow="1" w:lastRow="0" w:firstColumn="1" w:lastColumn="0" w:noHBand="0" w:noVBand="1"/>
      </w:tblPr>
      <w:tblGrid>
        <w:gridCol w:w="1217"/>
        <w:gridCol w:w="3483"/>
        <w:gridCol w:w="3230"/>
      </w:tblGrid>
      <w:tr w:rsidR="00A20BEB" w:rsidRPr="00A20BEB" w14:paraId="7EDA54A8" w14:textId="77777777" w:rsidTr="0095702D">
        <w:tc>
          <w:tcPr>
            <w:tcW w:w="1217" w:type="dxa"/>
          </w:tcPr>
          <w:p w14:paraId="660AAC32" w14:textId="77777777" w:rsidR="00A20BEB" w:rsidRPr="00A20BEB" w:rsidRDefault="00A20BEB" w:rsidP="00A20BEB">
            <w:pPr>
              <w:spacing w:line="360" w:lineRule="auto"/>
              <w:jc w:val="center"/>
              <w:rPr>
                <w:rFonts w:ascii="Times New Roman" w:hAnsi="Times New Roman"/>
                <w:b/>
                <w:bCs/>
                <w:sz w:val="24"/>
                <w:lang w:val="en-US"/>
              </w:rPr>
            </w:pPr>
            <w:r w:rsidRPr="00A20BEB">
              <w:rPr>
                <w:rFonts w:ascii="Times New Roman" w:hAnsi="Times New Roman"/>
                <w:b/>
                <w:bCs/>
                <w:sz w:val="24"/>
                <w:lang w:val="en-US"/>
              </w:rPr>
              <w:t>Dokumen</w:t>
            </w:r>
          </w:p>
        </w:tc>
        <w:tc>
          <w:tcPr>
            <w:tcW w:w="3483" w:type="dxa"/>
          </w:tcPr>
          <w:p w14:paraId="427CF4E6" w14:textId="77777777" w:rsidR="00A20BEB" w:rsidRPr="00A20BEB" w:rsidRDefault="00A20BEB" w:rsidP="00A20BEB">
            <w:pPr>
              <w:spacing w:line="360" w:lineRule="auto"/>
              <w:jc w:val="center"/>
              <w:rPr>
                <w:rFonts w:ascii="Times New Roman" w:hAnsi="Times New Roman"/>
                <w:b/>
                <w:bCs/>
                <w:i/>
                <w:iCs/>
                <w:sz w:val="24"/>
                <w:lang w:val="en-US"/>
              </w:rPr>
            </w:pPr>
            <w:r w:rsidRPr="00A20BEB">
              <w:rPr>
                <w:rFonts w:ascii="Times New Roman" w:hAnsi="Times New Roman"/>
                <w:b/>
                <w:bCs/>
                <w:sz w:val="24"/>
                <w:lang w:val="en-US"/>
              </w:rPr>
              <w:t xml:space="preserve">Sebelum </w:t>
            </w:r>
            <w:r w:rsidRPr="00A20BEB">
              <w:rPr>
                <w:rFonts w:ascii="Times New Roman" w:hAnsi="Times New Roman"/>
                <w:b/>
                <w:bCs/>
                <w:i/>
                <w:iCs/>
                <w:sz w:val="24"/>
                <w:lang w:val="en-US"/>
              </w:rPr>
              <w:t>case folding</w:t>
            </w:r>
          </w:p>
        </w:tc>
        <w:tc>
          <w:tcPr>
            <w:tcW w:w="3230" w:type="dxa"/>
          </w:tcPr>
          <w:p w14:paraId="4ECBE343" w14:textId="77777777" w:rsidR="00A20BEB" w:rsidRPr="00A20BEB" w:rsidRDefault="00A20BEB" w:rsidP="00A20BEB">
            <w:pPr>
              <w:spacing w:line="360" w:lineRule="auto"/>
              <w:jc w:val="center"/>
              <w:rPr>
                <w:rFonts w:ascii="Times New Roman" w:hAnsi="Times New Roman"/>
                <w:b/>
                <w:bCs/>
                <w:i/>
                <w:iCs/>
                <w:sz w:val="24"/>
                <w:lang w:val="en-US"/>
              </w:rPr>
            </w:pPr>
            <w:r w:rsidRPr="00A20BEB">
              <w:rPr>
                <w:rFonts w:ascii="Times New Roman" w:hAnsi="Times New Roman"/>
                <w:b/>
                <w:bCs/>
                <w:sz w:val="24"/>
                <w:lang w:val="en-US"/>
              </w:rPr>
              <w:t xml:space="preserve">Sesudah </w:t>
            </w:r>
            <w:r w:rsidRPr="00A20BEB">
              <w:rPr>
                <w:rFonts w:ascii="Times New Roman" w:hAnsi="Times New Roman"/>
                <w:b/>
                <w:bCs/>
                <w:i/>
                <w:iCs/>
                <w:sz w:val="24"/>
                <w:lang w:val="en-US"/>
              </w:rPr>
              <w:t>case folding</w:t>
            </w:r>
          </w:p>
        </w:tc>
      </w:tr>
      <w:tr w:rsidR="00A20BEB" w:rsidRPr="00A20BEB" w14:paraId="05A57A0B" w14:textId="77777777" w:rsidTr="0095702D">
        <w:tc>
          <w:tcPr>
            <w:tcW w:w="1217" w:type="dxa"/>
          </w:tcPr>
          <w:p w14:paraId="18EEB0A3" w14:textId="77777777" w:rsidR="00A20BEB" w:rsidRPr="00A20BEB" w:rsidRDefault="00A20BEB" w:rsidP="00A20BEB">
            <w:pPr>
              <w:rPr>
                <w:rFonts w:ascii="Times New Roman" w:hAnsi="Times New Roman"/>
                <w:sz w:val="24"/>
                <w:lang w:val="en-US"/>
              </w:rPr>
            </w:pPr>
            <w:r w:rsidRPr="00A20BEB">
              <w:rPr>
                <w:rFonts w:ascii="Times New Roman" w:hAnsi="Times New Roman"/>
                <w:sz w:val="24"/>
                <w:lang w:val="en-US"/>
              </w:rPr>
              <w:t>1</w:t>
            </w:r>
          </w:p>
        </w:tc>
        <w:tc>
          <w:tcPr>
            <w:tcW w:w="3483" w:type="dxa"/>
          </w:tcPr>
          <w:p w14:paraId="17FB1D95" w14:textId="77777777" w:rsidR="00A20BEB" w:rsidRPr="00A20BEB" w:rsidRDefault="00A20BEB" w:rsidP="00A20BEB">
            <w:pPr>
              <w:jc w:val="both"/>
              <w:rPr>
                <w:rFonts w:ascii="Times New Roman" w:hAnsi="Times New Roman"/>
                <w:sz w:val="24"/>
                <w:lang w:val="en-US"/>
              </w:rPr>
            </w:pPr>
            <w:r w:rsidRPr="00A20BEB">
              <w:rPr>
                <w:rFonts w:ascii="Times New Roman" w:hAnsi="Times New Roman"/>
                <w:sz w:val="24"/>
              </w:rPr>
              <w:t>BREAKING NEWS!!\nOmicron BA.4 dan BA.5 resmi</w:t>
            </w:r>
            <w:r w:rsidRPr="00A20BEB">
              <w:rPr>
                <w:rFonts w:ascii="Times New Roman" w:hAnsi="Times New Roman"/>
                <w:sz w:val="24"/>
                <w:lang w:val="en-US"/>
              </w:rPr>
              <w:t xml:space="preserve"> terdeteksi di Indonesia. Mari kita sama </w:t>
            </w:r>
            <w:proofErr w:type="spellStart"/>
            <w:r w:rsidRPr="00A20BEB">
              <w:rPr>
                <w:rFonts w:ascii="Times New Roman" w:hAnsi="Times New Roman"/>
                <w:sz w:val="24"/>
                <w:lang w:val="en-US"/>
              </w:rPr>
              <w:t>sama</w:t>
            </w:r>
            <w:proofErr w:type="spellEnd"/>
            <w:r w:rsidRPr="00A20BEB">
              <w:rPr>
                <w:rFonts w:ascii="Times New Roman" w:hAnsi="Times New Roman"/>
                <w:sz w:val="24"/>
                <w:lang w:val="en-US"/>
              </w:rPr>
              <w:t xml:space="preserve"> </w:t>
            </w:r>
            <w:proofErr w:type="spellStart"/>
            <w:r w:rsidRPr="00A20BEB">
              <w:rPr>
                <w:rFonts w:ascii="Times New Roman" w:hAnsi="Times New Roman"/>
                <w:sz w:val="24"/>
                <w:lang w:val="en-US"/>
              </w:rPr>
              <w:t>menjegah</w:t>
            </w:r>
            <w:proofErr w:type="spellEnd"/>
            <w:r w:rsidRPr="00A20BEB">
              <w:rPr>
                <w:rFonts w:ascii="Times New Roman" w:hAnsi="Times New Roman"/>
                <w:sz w:val="24"/>
                <w:lang w:val="en-US"/>
              </w:rPr>
              <w:t xml:space="preserve"> mengantisipasi penularan varian baru Covid-19. @</w:t>
            </w:r>
            <w:proofErr w:type="spellStart"/>
            <w:r w:rsidRPr="00A20BEB">
              <w:rPr>
                <w:rFonts w:ascii="Times New Roman" w:hAnsi="Times New Roman"/>
                <w:sz w:val="24"/>
                <w:lang w:val="en-US"/>
              </w:rPr>
              <w:t>KemensosRI</w:t>
            </w:r>
            <w:proofErr w:type="spellEnd"/>
            <w:r w:rsidRPr="00A20BEB">
              <w:rPr>
                <w:rFonts w:ascii="Times New Roman" w:hAnsi="Times New Roman"/>
                <w:sz w:val="24"/>
                <w:lang w:val="en-US"/>
              </w:rPr>
              <w:t xml:space="preserve"> @</w:t>
            </w:r>
            <w:proofErr w:type="spellStart"/>
            <w:r w:rsidRPr="00A20BEB">
              <w:rPr>
                <w:rFonts w:ascii="Times New Roman" w:hAnsi="Times New Roman"/>
                <w:sz w:val="24"/>
                <w:lang w:val="en-US"/>
              </w:rPr>
              <w:t>dinkesJKT</w:t>
            </w:r>
            <w:proofErr w:type="spellEnd"/>
            <w:r w:rsidRPr="00A20BEB">
              <w:rPr>
                <w:rFonts w:ascii="Times New Roman" w:hAnsi="Times New Roman"/>
                <w:sz w:val="24"/>
                <w:lang w:val="en-US"/>
              </w:rPr>
              <w:t xml:space="preserve"> @</w:t>
            </w:r>
            <w:proofErr w:type="spellStart"/>
            <w:r w:rsidRPr="00A20BEB">
              <w:rPr>
                <w:rFonts w:ascii="Times New Roman" w:hAnsi="Times New Roman"/>
                <w:sz w:val="24"/>
                <w:lang w:val="en-US"/>
              </w:rPr>
              <w:t>BPJSKesehatanRI</w:t>
            </w:r>
            <w:proofErr w:type="spellEnd"/>
            <w:r w:rsidRPr="00A20BEB">
              <w:rPr>
                <w:rFonts w:ascii="Times New Roman" w:hAnsi="Times New Roman"/>
                <w:sz w:val="24"/>
                <w:lang w:val="en-US"/>
              </w:rPr>
              <w:t xml:space="preserve"> #</w:t>
            </w:r>
            <w:proofErr w:type="spellStart"/>
            <w:r w:rsidRPr="00A20BEB">
              <w:rPr>
                <w:rFonts w:ascii="Times New Roman" w:hAnsi="Times New Roman"/>
                <w:sz w:val="24"/>
                <w:lang w:val="en-US"/>
              </w:rPr>
              <w:t>OmicronVariant</w:t>
            </w:r>
            <w:proofErr w:type="spellEnd"/>
            <w:r w:rsidRPr="00A20BEB">
              <w:rPr>
                <w:rFonts w:ascii="Times New Roman" w:hAnsi="Times New Roman"/>
                <w:sz w:val="24"/>
                <w:lang w:val="en-US"/>
              </w:rPr>
              <w:t xml:space="preserve"> #Omicron #COVID https://t.co/NdUWvFg8Ja </w:t>
            </w:r>
          </w:p>
        </w:tc>
        <w:tc>
          <w:tcPr>
            <w:tcW w:w="3230" w:type="dxa"/>
          </w:tcPr>
          <w:p w14:paraId="17AA91BB" w14:textId="77777777" w:rsidR="00A20BEB" w:rsidRPr="00A20BEB" w:rsidRDefault="00A20BEB" w:rsidP="00A20BEB">
            <w:pPr>
              <w:rPr>
                <w:rFonts w:ascii="Times New Roman" w:hAnsi="Times New Roman"/>
                <w:sz w:val="24"/>
                <w:lang w:val="en-US"/>
              </w:rPr>
            </w:pPr>
            <w:r w:rsidRPr="00A20BEB">
              <w:rPr>
                <w:rFonts w:ascii="Times New Roman" w:hAnsi="Times New Roman"/>
                <w:sz w:val="24"/>
              </w:rPr>
              <w:t>breaking news omicron ba dan ba resmi terdetek</w:t>
            </w:r>
            <w:r w:rsidRPr="00A20BEB">
              <w:rPr>
                <w:rFonts w:ascii="Times New Roman" w:hAnsi="Times New Roman"/>
                <w:sz w:val="24"/>
                <w:lang w:val="en-US"/>
              </w:rPr>
              <w:t xml:space="preserve">si di indonesia. mari kita sama </w:t>
            </w:r>
            <w:proofErr w:type="spellStart"/>
            <w:r w:rsidRPr="00A20BEB">
              <w:rPr>
                <w:rFonts w:ascii="Times New Roman" w:hAnsi="Times New Roman"/>
                <w:sz w:val="24"/>
                <w:lang w:val="en-US"/>
              </w:rPr>
              <w:t>sama</w:t>
            </w:r>
            <w:proofErr w:type="spellEnd"/>
            <w:r w:rsidRPr="00A20BEB">
              <w:rPr>
                <w:rFonts w:ascii="Times New Roman" w:hAnsi="Times New Roman"/>
                <w:sz w:val="24"/>
                <w:lang w:val="en-US"/>
              </w:rPr>
              <w:t xml:space="preserve"> </w:t>
            </w:r>
            <w:proofErr w:type="spellStart"/>
            <w:r w:rsidRPr="00A20BEB">
              <w:rPr>
                <w:rFonts w:ascii="Times New Roman" w:hAnsi="Times New Roman"/>
                <w:sz w:val="24"/>
                <w:lang w:val="en-US"/>
              </w:rPr>
              <w:t>menjegah</w:t>
            </w:r>
            <w:proofErr w:type="spellEnd"/>
            <w:r w:rsidRPr="00A20BEB">
              <w:rPr>
                <w:rFonts w:ascii="Times New Roman" w:hAnsi="Times New Roman"/>
                <w:sz w:val="24"/>
                <w:lang w:val="en-US"/>
              </w:rPr>
              <w:t xml:space="preserve"> mengantisipasi penularan varian baru covid-19. @</w:t>
            </w:r>
            <w:proofErr w:type="spellStart"/>
            <w:r w:rsidRPr="00A20BEB">
              <w:rPr>
                <w:rFonts w:ascii="Times New Roman" w:hAnsi="Times New Roman"/>
                <w:sz w:val="24"/>
                <w:lang w:val="en-US"/>
              </w:rPr>
              <w:t>kemensosri</w:t>
            </w:r>
            <w:proofErr w:type="spellEnd"/>
            <w:r w:rsidRPr="00A20BEB">
              <w:rPr>
                <w:rFonts w:ascii="Times New Roman" w:hAnsi="Times New Roman"/>
                <w:sz w:val="24"/>
                <w:lang w:val="en-US"/>
              </w:rPr>
              <w:t xml:space="preserve"> @</w:t>
            </w:r>
            <w:proofErr w:type="spellStart"/>
            <w:r w:rsidRPr="00A20BEB">
              <w:rPr>
                <w:rFonts w:ascii="Times New Roman" w:hAnsi="Times New Roman"/>
                <w:sz w:val="24"/>
                <w:lang w:val="en-US"/>
              </w:rPr>
              <w:t>dinkesjkt</w:t>
            </w:r>
            <w:proofErr w:type="spellEnd"/>
            <w:r w:rsidRPr="00A20BEB">
              <w:rPr>
                <w:rFonts w:ascii="Times New Roman" w:hAnsi="Times New Roman"/>
                <w:sz w:val="24"/>
                <w:lang w:val="en-US"/>
              </w:rPr>
              <w:t xml:space="preserve"> @</w:t>
            </w:r>
            <w:proofErr w:type="spellStart"/>
            <w:r w:rsidRPr="00A20BEB">
              <w:rPr>
                <w:rFonts w:ascii="Times New Roman" w:hAnsi="Times New Roman"/>
                <w:sz w:val="24"/>
                <w:lang w:val="en-US"/>
              </w:rPr>
              <w:t>bpjskesehatanri</w:t>
            </w:r>
            <w:proofErr w:type="spellEnd"/>
            <w:r w:rsidRPr="00A20BEB">
              <w:rPr>
                <w:rFonts w:ascii="Times New Roman" w:hAnsi="Times New Roman"/>
                <w:sz w:val="24"/>
                <w:lang w:val="en-US"/>
              </w:rPr>
              <w:t xml:space="preserve"> #</w:t>
            </w:r>
            <w:proofErr w:type="spellStart"/>
            <w:r w:rsidRPr="00A20BEB">
              <w:rPr>
                <w:rFonts w:ascii="Times New Roman" w:hAnsi="Times New Roman"/>
                <w:sz w:val="24"/>
                <w:lang w:val="en-US"/>
              </w:rPr>
              <w:t>omicronoariant</w:t>
            </w:r>
            <w:proofErr w:type="spellEnd"/>
            <w:r w:rsidRPr="00A20BEB">
              <w:rPr>
                <w:rFonts w:ascii="Times New Roman" w:hAnsi="Times New Roman"/>
                <w:sz w:val="24"/>
                <w:lang w:val="en-US"/>
              </w:rPr>
              <w:t xml:space="preserve"> #omicron #</w:t>
            </w:r>
            <w:proofErr w:type="spellStart"/>
            <w:r w:rsidRPr="00A20BEB">
              <w:rPr>
                <w:rFonts w:ascii="Times New Roman" w:hAnsi="Times New Roman"/>
                <w:sz w:val="24"/>
                <w:lang w:val="en-US"/>
              </w:rPr>
              <w:t>covid</w:t>
            </w:r>
            <w:proofErr w:type="spellEnd"/>
            <w:r w:rsidRPr="00A20BEB">
              <w:rPr>
                <w:rFonts w:ascii="Times New Roman" w:hAnsi="Times New Roman"/>
                <w:sz w:val="24"/>
                <w:lang w:val="en-US"/>
              </w:rPr>
              <w:t xml:space="preserve"> https://t.co/nduwvfg8ja</w:t>
            </w:r>
          </w:p>
        </w:tc>
      </w:tr>
      <w:tr w:rsidR="00A20BEB" w:rsidRPr="00A20BEB" w14:paraId="6ACD9418" w14:textId="77777777" w:rsidTr="0095702D">
        <w:tc>
          <w:tcPr>
            <w:tcW w:w="1217" w:type="dxa"/>
          </w:tcPr>
          <w:p w14:paraId="3847B9EF" w14:textId="77777777" w:rsidR="00A20BEB" w:rsidRPr="00A20BEB" w:rsidRDefault="00A20BEB" w:rsidP="00A20BEB">
            <w:pPr>
              <w:spacing w:line="360" w:lineRule="auto"/>
              <w:jc w:val="both"/>
              <w:rPr>
                <w:rFonts w:ascii="Times New Roman" w:hAnsi="Times New Roman"/>
                <w:sz w:val="24"/>
                <w:lang w:val="en-US"/>
              </w:rPr>
            </w:pPr>
            <w:r w:rsidRPr="00A20BEB">
              <w:rPr>
                <w:rFonts w:ascii="Times New Roman" w:hAnsi="Times New Roman"/>
                <w:sz w:val="24"/>
                <w:lang w:val="en-US"/>
              </w:rPr>
              <w:t>2</w:t>
            </w:r>
          </w:p>
        </w:tc>
        <w:tc>
          <w:tcPr>
            <w:tcW w:w="3483" w:type="dxa"/>
          </w:tcPr>
          <w:p w14:paraId="32B4D9AC" w14:textId="77777777" w:rsidR="00A20BEB" w:rsidRPr="00A20BEB" w:rsidRDefault="00A20BEB" w:rsidP="00A20BEB">
            <w:pPr>
              <w:rPr>
                <w:rFonts w:ascii="Times New Roman" w:hAnsi="Times New Roman"/>
                <w:sz w:val="24"/>
              </w:rPr>
            </w:pPr>
            <w:r w:rsidRPr="00A20BEB">
              <w:rPr>
                <w:rFonts w:ascii="Times New Roman" w:hAnsi="Times New Roman"/>
                <w:sz w:val="24"/>
              </w:rPr>
              <w:t>Varian baru omicron lagi :)</w:t>
            </w:r>
          </w:p>
        </w:tc>
        <w:tc>
          <w:tcPr>
            <w:tcW w:w="3230" w:type="dxa"/>
          </w:tcPr>
          <w:p w14:paraId="5F0F58C6" w14:textId="77777777" w:rsidR="00A20BEB" w:rsidRPr="00A20BEB" w:rsidRDefault="00A20BEB" w:rsidP="00A20BEB">
            <w:pPr>
              <w:spacing w:line="360" w:lineRule="auto"/>
              <w:jc w:val="both"/>
              <w:rPr>
                <w:rFonts w:ascii="Times New Roman" w:hAnsi="Times New Roman"/>
                <w:sz w:val="24"/>
                <w:lang w:val="en-US"/>
              </w:rPr>
            </w:pPr>
            <w:r w:rsidRPr="00A20BEB">
              <w:rPr>
                <w:rFonts w:ascii="Times New Roman" w:hAnsi="Times New Roman"/>
                <w:sz w:val="24"/>
                <w:lang w:val="en-US"/>
              </w:rPr>
              <w:t>varian baru omicron lagi :)</w:t>
            </w:r>
          </w:p>
        </w:tc>
      </w:tr>
      <w:tr w:rsidR="00A20BEB" w:rsidRPr="00A20BEB" w14:paraId="4A0FD370" w14:textId="77777777" w:rsidTr="0095702D">
        <w:tc>
          <w:tcPr>
            <w:tcW w:w="1217" w:type="dxa"/>
          </w:tcPr>
          <w:p w14:paraId="6BB759B2" w14:textId="77777777" w:rsidR="00A20BEB" w:rsidRPr="00A20BEB" w:rsidRDefault="00A20BEB" w:rsidP="00A20BEB">
            <w:pPr>
              <w:spacing w:line="360" w:lineRule="auto"/>
              <w:jc w:val="both"/>
              <w:rPr>
                <w:rFonts w:ascii="Times New Roman" w:hAnsi="Times New Roman"/>
                <w:sz w:val="24"/>
                <w:lang w:val="en-US"/>
              </w:rPr>
            </w:pPr>
            <w:r w:rsidRPr="00A20BEB">
              <w:rPr>
                <w:rFonts w:ascii="Times New Roman" w:hAnsi="Times New Roman"/>
                <w:sz w:val="24"/>
                <w:lang w:val="en-US"/>
              </w:rPr>
              <w:t>3</w:t>
            </w:r>
          </w:p>
        </w:tc>
        <w:tc>
          <w:tcPr>
            <w:tcW w:w="3483" w:type="dxa"/>
          </w:tcPr>
          <w:p w14:paraId="73F900F7" w14:textId="77777777" w:rsidR="00A20BEB" w:rsidRPr="00A20BEB" w:rsidRDefault="00A20BEB" w:rsidP="00A20BEB">
            <w:pPr>
              <w:spacing w:line="360" w:lineRule="auto"/>
              <w:jc w:val="both"/>
              <w:rPr>
                <w:rFonts w:ascii="Times New Roman" w:hAnsi="Times New Roman"/>
                <w:sz w:val="24"/>
                <w:lang w:val="en-US"/>
              </w:rPr>
            </w:pPr>
            <w:r w:rsidRPr="00A20BEB">
              <w:rPr>
                <w:rFonts w:ascii="Times New Roman" w:hAnsi="Times New Roman"/>
                <w:sz w:val="24"/>
                <w:lang w:val="en-US"/>
              </w:rPr>
              <w:t xml:space="preserve">Buset aku batuk udah </w:t>
            </w:r>
            <w:proofErr w:type="spellStart"/>
            <w:r w:rsidRPr="00A20BEB">
              <w:rPr>
                <w:rFonts w:ascii="Times New Roman" w:hAnsi="Times New Roman"/>
                <w:sz w:val="24"/>
                <w:lang w:val="en-US"/>
              </w:rPr>
              <w:t>kek</w:t>
            </w:r>
            <w:proofErr w:type="spellEnd"/>
            <w:r w:rsidRPr="00A20BEB">
              <w:rPr>
                <w:rFonts w:ascii="Times New Roman" w:hAnsi="Times New Roman"/>
                <w:sz w:val="24"/>
                <w:lang w:val="en-US"/>
              </w:rPr>
              <w:t xml:space="preserve"> orang mau mati aja.</w:t>
            </w:r>
          </w:p>
        </w:tc>
        <w:tc>
          <w:tcPr>
            <w:tcW w:w="3230" w:type="dxa"/>
          </w:tcPr>
          <w:p w14:paraId="32A6F4F3" w14:textId="77777777" w:rsidR="00A20BEB" w:rsidRPr="00A20BEB" w:rsidRDefault="00A20BEB" w:rsidP="00A20BEB">
            <w:pPr>
              <w:spacing w:line="360" w:lineRule="auto"/>
              <w:jc w:val="both"/>
              <w:rPr>
                <w:rFonts w:ascii="Times New Roman" w:hAnsi="Times New Roman"/>
                <w:sz w:val="24"/>
                <w:lang w:val="en-US"/>
              </w:rPr>
            </w:pPr>
            <w:r w:rsidRPr="00A20BEB">
              <w:rPr>
                <w:rFonts w:ascii="Times New Roman" w:hAnsi="Times New Roman"/>
                <w:sz w:val="24"/>
                <w:lang w:val="en-US"/>
              </w:rPr>
              <w:t xml:space="preserve">buset aku batuk udah </w:t>
            </w:r>
            <w:proofErr w:type="spellStart"/>
            <w:r w:rsidRPr="00A20BEB">
              <w:rPr>
                <w:rFonts w:ascii="Times New Roman" w:hAnsi="Times New Roman"/>
                <w:sz w:val="24"/>
                <w:lang w:val="en-US"/>
              </w:rPr>
              <w:t>kek</w:t>
            </w:r>
            <w:proofErr w:type="spellEnd"/>
            <w:r w:rsidRPr="00A20BEB">
              <w:rPr>
                <w:rFonts w:ascii="Times New Roman" w:hAnsi="Times New Roman"/>
                <w:sz w:val="24"/>
                <w:lang w:val="en-US"/>
              </w:rPr>
              <w:t xml:space="preserve"> orang mau mati aja.</w:t>
            </w:r>
          </w:p>
        </w:tc>
      </w:tr>
    </w:tbl>
    <w:p w14:paraId="0255EFD4" w14:textId="77777777" w:rsidR="00A20BEB" w:rsidRPr="00A20BEB" w:rsidRDefault="00A20BEB" w:rsidP="00A20BEB">
      <w:pPr>
        <w:rPr>
          <w:lang w:val="en-US"/>
        </w:rPr>
      </w:pPr>
    </w:p>
    <w:p w14:paraId="7E6C303D" w14:textId="62A0C60A" w:rsidR="00137F32" w:rsidRPr="00756FD6" w:rsidRDefault="00137F32" w:rsidP="00AB27E3">
      <w:pPr>
        <w:pStyle w:val="Heading3"/>
        <w:spacing w:line="360" w:lineRule="auto"/>
        <w:rPr>
          <w:rFonts w:cs="Times New Roman"/>
          <w:lang w:val="en-US"/>
        </w:rPr>
      </w:pPr>
      <w:bookmarkStart w:id="426" w:name="_Toc148647721"/>
      <w:r w:rsidRPr="00756FD6">
        <w:rPr>
          <w:rFonts w:cs="Times New Roman"/>
          <w:lang w:val="en-US"/>
        </w:rPr>
        <w:t>Tokenizing</w:t>
      </w:r>
      <w:bookmarkEnd w:id="426"/>
    </w:p>
    <w:p w14:paraId="1DECF6C9" w14:textId="7F616326" w:rsidR="00756FD6" w:rsidRPr="00756FD6" w:rsidRDefault="00756FD6" w:rsidP="00AB27E3">
      <w:pPr>
        <w:spacing w:line="360" w:lineRule="auto"/>
        <w:ind w:firstLine="360"/>
        <w:jc w:val="both"/>
        <w:rPr>
          <w:rFonts w:ascii="Times New Roman" w:eastAsia="Times New Roman" w:hAnsi="Times New Roman" w:cs="Times New Roman"/>
          <w:bCs/>
          <w:sz w:val="24"/>
          <w:szCs w:val="24"/>
          <w:lang w:val="en-US"/>
        </w:rPr>
      </w:pPr>
      <w:r w:rsidRPr="00756FD6">
        <w:rPr>
          <w:rFonts w:ascii="Times New Roman" w:hAnsi="Times New Roman" w:cs="Times New Roman"/>
          <w:sz w:val="24"/>
          <w:szCs w:val="24"/>
          <w:lang w:val="en-US"/>
        </w:rPr>
        <w:t xml:space="preserve">Setelah dilakukan </w:t>
      </w:r>
      <w:r w:rsidRPr="00756FD6">
        <w:rPr>
          <w:rFonts w:ascii="Times New Roman" w:hAnsi="Times New Roman" w:cs="Times New Roman"/>
          <w:i/>
          <w:iCs/>
          <w:sz w:val="24"/>
          <w:szCs w:val="24"/>
          <w:lang w:val="en-US"/>
        </w:rPr>
        <w:t>case folding</w:t>
      </w:r>
      <w:r w:rsidRPr="00756FD6">
        <w:rPr>
          <w:rFonts w:ascii="Times New Roman" w:hAnsi="Times New Roman" w:cs="Times New Roman"/>
          <w:sz w:val="24"/>
          <w:szCs w:val="24"/>
          <w:lang w:val="en-US"/>
        </w:rPr>
        <w:t xml:space="preserve">, tahap </w:t>
      </w:r>
      <w:proofErr w:type="spellStart"/>
      <w:r w:rsidRPr="00756FD6">
        <w:rPr>
          <w:rFonts w:ascii="Times New Roman" w:hAnsi="Times New Roman" w:cs="Times New Roman"/>
          <w:sz w:val="24"/>
          <w:szCs w:val="24"/>
          <w:lang w:val="en-US"/>
        </w:rPr>
        <w:t>praproses</w:t>
      </w:r>
      <w:proofErr w:type="spellEnd"/>
      <w:r w:rsidRPr="00756FD6">
        <w:rPr>
          <w:rFonts w:ascii="Times New Roman" w:hAnsi="Times New Roman" w:cs="Times New Roman"/>
          <w:sz w:val="24"/>
          <w:szCs w:val="24"/>
          <w:lang w:val="en-US"/>
        </w:rPr>
        <w:t xml:space="preserve"> data selanjutnya adalah </w:t>
      </w:r>
      <w:r w:rsidRPr="00756FD6">
        <w:rPr>
          <w:rFonts w:ascii="Times New Roman" w:hAnsi="Times New Roman" w:cs="Times New Roman"/>
          <w:i/>
          <w:iCs/>
          <w:sz w:val="24"/>
          <w:szCs w:val="24"/>
          <w:lang w:val="en-US"/>
        </w:rPr>
        <w:t>Tokenizing</w:t>
      </w:r>
      <w:r w:rsidRPr="00756FD6">
        <w:rPr>
          <w:rFonts w:ascii="Times New Roman" w:eastAsia="Times New Roman" w:hAnsi="Times New Roman" w:cs="Times New Roman"/>
          <w:bCs/>
          <w:sz w:val="24"/>
          <w:szCs w:val="24"/>
          <w:lang w:val="en-US"/>
        </w:rPr>
        <w:t xml:space="preserve"> yang berfungsi untuk melakukan penghapusan </w:t>
      </w:r>
      <w:r w:rsidRPr="00756FD6">
        <w:rPr>
          <w:rFonts w:ascii="Times New Roman" w:eastAsia="Times New Roman" w:hAnsi="Times New Roman" w:cs="Times New Roman"/>
          <w:bCs/>
          <w:i/>
          <w:iCs/>
          <w:sz w:val="24"/>
          <w:szCs w:val="24"/>
          <w:lang w:val="en-US"/>
        </w:rPr>
        <w:t>hashtag</w:t>
      </w:r>
      <w:r w:rsidRPr="00756FD6">
        <w:rPr>
          <w:rFonts w:ascii="Times New Roman" w:eastAsia="Times New Roman" w:hAnsi="Times New Roman" w:cs="Times New Roman"/>
          <w:bCs/>
          <w:sz w:val="24"/>
          <w:szCs w:val="24"/>
          <w:lang w:val="en-US"/>
        </w:rPr>
        <w:t xml:space="preserve">, angka, </w:t>
      </w:r>
      <w:r w:rsidRPr="00756FD6">
        <w:rPr>
          <w:rFonts w:ascii="Times New Roman" w:eastAsia="Times New Roman" w:hAnsi="Times New Roman" w:cs="Times New Roman"/>
          <w:bCs/>
          <w:i/>
          <w:iCs/>
          <w:sz w:val="24"/>
          <w:szCs w:val="24"/>
          <w:lang w:val="en-US"/>
        </w:rPr>
        <w:t>mention</w:t>
      </w:r>
      <w:r w:rsidRPr="00756FD6">
        <w:rPr>
          <w:rFonts w:ascii="Times New Roman" w:eastAsia="Times New Roman" w:hAnsi="Times New Roman" w:cs="Times New Roman"/>
          <w:bCs/>
          <w:sz w:val="24"/>
          <w:szCs w:val="24"/>
          <w:lang w:val="en-US"/>
        </w:rPr>
        <w:t xml:space="preserve">, URL, dan tanda baca. Contoh hasil </w:t>
      </w:r>
      <w:proofErr w:type="spellStart"/>
      <w:r w:rsidRPr="00756FD6">
        <w:rPr>
          <w:rFonts w:ascii="Times New Roman" w:eastAsia="Times New Roman" w:hAnsi="Times New Roman" w:cs="Times New Roman"/>
          <w:bCs/>
          <w:sz w:val="24"/>
          <w:szCs w:val="24"/>
          <w:lang w:val="en-US"/>
        </w:rPr>
        <w:t>praproses</w:t>
      </w:r>
      <w:proofErr w:type="spellEnd"/>
      <w:r w:rsidRPr="00756FD6">
        <w:rPr>
          <w:rFonts w:ascii="Times New Roman" w:eastAsia="Times New Roman" w:hAnsi="Times New Roman" w:cs="Times New Roman"/>
          <w:bCs/>
          <w:sz w:val="24"/>
          <w:szCs w:val="24"/>
          <w:lang w:val="en-US"/>
        </w:rPr>
        <w:t xml:space="preserve"> data tahap </w:t>
      </w:r>
      <w:r w:rsidRPr="00756FD6">
        <w:rPr>
          <w:rFonts w:ascii="Times New Roman" w:eastAsia="Times New Roman" w:hAnsi="Times New Roman" w:cs="Times New Roman"/>
          <w:bCs/>
          <w:i/>
          <w:iCs/>
          <w:sz w:val="24"/>
          <w:szCs w:val="24"/>
          <w:lang w:val="en-US"/>
        </w:rPr>
        <w:t>tokenizing</w:t>
      </w:r>
      <w:r w:rsidRPr="00756FD6">
        <w:rPr>
          <w:rFonts w:ascii="Times New Roman" w:eastAsia="Times New Roman" w:hAnsi="Times New Roman" w:cs="Times New Roman"/>
          <w:bCs/>
          <w:sz w:val="24"/>
          <w:szCs w:val="24"/>
          <w:lang w:val="en-US"/>
        </w:rPr>
        <w:t xml:space="preserve"> dapat dilihat pada Tabel 4.3. Langkah – langkah </w:t>
      </w:r>
      <w:r w:rsidRPr="00756FD6">
        <w:rPr>
          <w:rFonts w:ascii="Times New Roman" w:eastAsia="Times New Roman" w:hAnsi="Times New Roman" w:cs="Times New Roman"/>
          <w:bCs/>
          <w:i/>
          <w:iCs/>
          <w:sz w:val="24"/>
          <w:szCs w:val="24"/>
          <w:lang w:val="en-US"/>
        </w:rPr>
        <w:t>tokenizing</w:t>
      </w:r>
      <w:r w:rsidRPr="00756FD6">
        <w:rPr>
          <w:rFonts w:ascii="Times New Roman" w:eastAsia="Times New Roman" w:hAnsi="Times New Roman" w:cs="Times New Roman"/>
          <w:bCs/>
          <w:sz w:val="24"/>
          <w:szCs w:val="24"/>
          <w:lang w:val="en-US"/>
        </w:rPr>
        <w:t xml:space="preserve"> adalah sebagai berikut:</w:t>
      </w:r>
    </w:p>
    <w:p w14:paraId="26C43704" w14:textId="77777777" w:rsidR="00756FD6" w:rsidRPr="00756FD6" w:rsidRDefault="00756FD6" w:rsidP="00756FD6">
      <w:pPr>
        <w:pStyle w:val="ListParagraph"/>
        <w:numPr>
          <w:ilvl w:val="0"/>
          <w:numId w:val="23"/>
        </w:numPr>
        <w:spacing w:line="360" w:lineRule="auto"/>
        <w:jc w:val="both"/>
        <w:rPr>
          <w:rFonts w:eastAsia="Times New Roman" w:cs="Times New Roman"/>
          <w:bCs/>
          <w:szCs w:val="24"/>
          <w:lang w:val="en-US"/>
        </w:rPr>
      </w:pPr>
      <w:r w:rsidRPr="00756FD6">
        <w:rPr>
          <w:rFonts w:eastAsia="Times New Roman" w:cs="Times New Roman"/>
          <w:bCs/>
          <w:szCs w:val="24"/>
          <w:lang w:val="en-US"/>
        </w:rPr>
        <w:t xml:space="preserve">Memanggil </w:t>
      </w:r>
      <w:r w:rsidRPr="00756FD6">
        <w:rPr>
          <w:rFonts w:eastAsia="Times New Roman" w:cs="Times New Roman"/>
          <w:bCs/>
          <w:i/>
          <w:iCs/>
          <w:szCs w:val="24"/>
          <w:lang w:val="en-US"/>
        </w:rPr>
        <w:t>library</w:t>
      </w:r>
      <w:r w:rsidRPr="00756FD6">
        <w:rPr>
          <w:rFonts w:eastAsia="Times New Roman" w:cs="Times New Roman"/>
          <w:bCs/>
          <w:szCs w:val="24"/>
          <w:lang w:val="en-US"/>
        </w:rPr>
        <w:t>,</w:t>
      </w:r>
      <w:r w:rsidRPr="00756FD6">
        <w:rPr>
          <w:rFonts w:eastAsia="Times New Roman" w:cs="Times New Roman"/>
          <w:bCs/>
          <w:i/>
          <w:iCs/>
          <w:szCs w:val="24"/>
          <w:lang w:val="en-US"/>
        </w:rPr>
        <w:t xml:space="preserve"> </w:t>
      </w:r>
      <w:proofErr w:type="spellStart"/>
      <w:r w:rsidRPr="00756FD6">
        <w:rPr>
          <w:rFonts w:eastAsia="Times New Roman" w:cs="Times New Roman"/>
          <w:bCs/>
          <w:i/>
          <w:iCs/>
          <w:szCs w:val="24"/>
          <w:lang w:val="en-US"/>
        </w:rPr>
        <w:t>numpy</w:t>
      </w:r>
      <w:proofErr w:type="spellEnd"/>
      <w:r w:rsidRPr="00756FD6">
        <w:rPr>
          <w:rFonts w:eastAsia="Times New Roman" w:cs="Times New Roman"/>
          <w:bCs/>
          <w:i/>
          <w:iCs/>
          <w:szCs w:val="24"/>
          <w:lang w:val="en-US"/>
        </w:rPr>
        <w:t>, re,</w:t>
      </w:r>
      <w:r w:rsidRPr="00756FD6">
        <w:rPr>
          <w:rFonts w:eastAsia="Times New Roman" w:cs="Times New Roman"/>
          <w:bCs/>
          <w:szCs w:val="24"/>
          <w:lang w:val="en-US"/>
        </w:rPr>
        <w:t xml:space="preserve"> dan </w:t>
      </w:r>
      <w:r w:rsidRPr="00756FD6">
        <w:rPr>
          <w:rFonts w:eastAsia="Times New Roman" w:cs="Times New Roman"/>
          <w:bCs/>
          <w:i/>
          <w:iCs/>
          <w:szCs w:val="24"/>
          <w:lang w:val="en-US"/>
        </w:rPr>
        <w:t>string</w:t>
      </w:r>
      <w:r w:rsidRPr="00756FD6">
        <w:rPr>
          <w:rFonts w:eastAsia="Times New Roman" w:cs="Times New Roman"/>
          <w:bCs/>
          <w:szCs w:val="24"/>
          <w:lang w:val="en-US"/>
        </w:rPr>
        <w:t>.</w:t>
      </w:r>
    </w:p>
    <w:p w14:paraId="507F5E8E" w14:textId="77777777" w:rsidR="00756FD6" w:rsidRPr="00756FD6" w:rsidRDefault="00756FD6" w:rsidP="00756FD6">
      <w:pPr>
        <w:pStyle w:val="ListParagraph"/>
        <w:numPr>
          <w:ilvl w:val="0"/>
          <w:numId w:val="23"/>
        </w:numPr>
        <w:spacing w:line="360" w:lineRule="auto"/>
        <w:jc w:val="both"/>
        <w:rPr>
          <w:rFonts w:eastAsia="Times New Roman" w:cs="Times New Roman"/>
          <w:bCs/>
          <w:szCs w:val="24"/>
          <w:lang w:val="en-US"/>
        </w:rPr>
      </w:pPr>
      <w:r w:rsidRPr="00756FD6">
        <w:rPr>
          <w:rFonts w:eastAsia="Times New Roman" w:cs="Times New Roman"/>
          <w:bCs/>
          <w:szCs w:val="24"/>
          <w:lang w:val="en-US"/>
        </w:rPr>
        <w:t xml:space="preserve">Menggunakan </w:t>
      </w:r>
      <w:r w:rsidRPr="00756FD6">
        <w:rPr>
          <w:rFonts w:eastAsia="Times New Roman" w:cs="Times New Roman"/>
          <w:bCs/>
          <w:i/>
          <w:iCs/>
          <w:szCs w:val="24"/>
          <w:lang w:val="en-US"/>
        </w:rPr>
        <w:t xml:space="preserve">library </w:t>
      </w:r>
      <w:r w:rsidRPr="00756FD6">
        <w:rPr>
          <w:rFonts w:eastAsia="Times New Roman" w:cs="Times New Roman"/>
          <w:bCs/>
          <w:szCs w:val="24"/>
          <w:lang w:val="en-US"/>
        </w:rPr>
        <w:t xml:space="preserve">pandas untuk membaca data csv menjadi </w:t>
      </w:r>
      <w:proofErr w:type="spellStart"/>
      <w:r w:rsidRPr="00756FD6">
        <w:rPr>
          <w:rFonts w:eastAsia="Times New Roman" w:cs="Times New Roman"/>
          <w:bCs/>
          <w:i/>
          <w:iCs/>
          <w:szCs w:val="24"/>
          <w:lang w:val="en-US"/>
        </w:rPr>
        <w:t>dataframe</w:t>
      </w:r>
      <w:proofErr w:type="spellEnd"/>
      <w:r w:rsidRPr="00756FD6">
        <w:rPr>
          <w:rFonts w:eastAsia="Times New Roman" w:cs="Times New Roman"/>
          <w:bCs/>
          <w:i/>
          <w:iCs/>
          <w:szCs w:val="24"/>
          <w:lang w:val="en-US"/>
        </w:rPr>
        <w:t>.</w:t>
      </w:r>
    </w:p>
    <w:p w14:paraId="415B6014" w14:textId="77777777" w:rsidR="00756FD6" w:rsidRPr="00756FD6" w:rsidRDefault="00756FD6" w:rsidP="00756FD6">
      <w:pPr>
        <w:pStyle w:val="ListParagraph"/>
        <w:numPr>
          <w:ilvl w:val="0"/>
          <w:numId w:val="23"/>
        </w:numPr>
        <w:spacing w:line="360" w:lineRule="auto"/>
        <w:jc w:val="both"/>
        <w:rPr>
          <w:rFonts w:eastAsia="Times New Roman" w:cs="Times New Roman"/>
          <w:bCs/>
          <w:szCs w:val="24"/>
          <w:lang w:val="en-US"/>
        </w:rPr>
      </w:pPr>
      <w:r w:rsidRPr="00756FD6">
        <w:rPr>
          <w:rFonts w:eastAsia="Times New Roman" w:cs="Times New Roman"/>
          <w:bCs/>
          <w:szCs w:val="24"/>
          <w:lang w:val="en-US"/>
        </w:rPr>
        <w:t xml:space="preserve">Mengambil data di kolom </w:t>
      </w:r>
      <w:r w:rsidRPr="00756FD6">
        <w:rPr>
          <w:rFonts w:eastAsia="Times New Roman" w:cs="Times New Roman"/>
          <w:bCs/>
          <w:i/>
          <w:iCs/>
          <w:szCs w:val="24"/>
          <w:lang w:val="en-US"/>
        </w:rPr>
        <w:t>text</w:t>
      </w:r>
      <w:r w:rsidRPr="00756FD6">
        <w:rPr>
          <w:rFonts w:eastAsia="Times New Roman" w:cs="Times New Roman"/>
          <w:bCs/>
          <w:szCs w:val="24"/>
          <w:lang w:val="en-US"/>
        </w:rPr>
        <w:t xml:space="preserve"> dan menyimpan di dalam </w:t>
      </w:r>
      <w:r w:rsidRPr="00756FD6">
        <w:rPr>
          <w:rFonts w:eastAsia="Times New Roman" w:cs="Times New Roman"/>
          <w:bCs/>
          <w:i/>
          <w:iCs/>
          <w:szCs w:val="24"/>
          <w:lang w:val="en-US"/>
        </w:rPr>
        <w:t>list.</w:t>
      </w:r>
    </w:p>
    <w:p w14:paraId="6981A7B8" w14:textId="77777777" w:rsidR="00756FD6" w:rsidRPr="00756FD6" w:rsidRDefault="00756FD6" w:rsidP="00756FD6">
      <w:pPr>
        <w:pStyle w:val="ListParagraph"/>
        <w:numPr>
          <w:ilvl w:val="0"/>
          <w:numId w:val="23"/>
        </w:numPr>
        <w:spacing w:line="360" w:lineRule="auto"/>
        <w:jc w:val="both"/>
        <w:rPr>
          <w:rFonts w:eastAsia="Times New Roman" w:cs="Times New Roman"/>
          <w:bCs/>
          <w:szCs w:val="24"/>
          <w:lang w:val="en-US"/>
        </w:rPr>
      </w:pPr>
      <w:r w:rsidRPr="00756FD6">
        <w:rPr>
          <w:rFonts w:eastAsia="Times New Roman" w:cs="Times New Roman"/>
          <w:bCs/>
          <w:szCs w:val="24"/>
          <w:lang w:val="en-US"/>
        </w:rPr>
        <w:t xml:space="preserve">Melakukan iterasi pada </w:t>
      </w:r>
      <w:r w:rsidRPr="00756FD6">
        <w:rPr>
          <w:rFonts w:eastAsia="Times New Roman" w:cs="Times New Roman"/>
          <w:bCs/>
          <w:i/>
          <w:iCs/>
          <w:szCs w:val="24"/>
          <w:lang w:val="en-US"/>
        </w:rPr>
        <w:t>list</w:t>
      </w:r>
      <w:r w:rsidRPr="00756FD6">
        <w:rPr>
          <w:rFonts w:eastAsia="Times New Roman" w:cs="Times New Roman"/>
          <w:bCs/>
          <w:szCs w:val="24"/>
          <w:lang w:val="en-US"/>
        </w:rPr>
        <w:t xml:space="preserve"> dan menghapus </w:t>
      </w:r>
      <w:r w:rsidRPr="00756FD6">
        <w:rPr>
          <w:rFonts w:eastAsia="Times New Roman" w:cs="Times New Roman"/>
          <w:bCs/>
          <w:i/>
          <w:iCs/>
          <w:szCs w:val="24"/>
          <w:lang w:val="en-US"/>
        </w:rPr>
        <w:t xml:space="preserve">hashtag, </w:t>
      </w:r>
      <w:r w:rsidRPr="00756FD6">
        <w:rPr>
          <w:rFonts w:eastAsia="Times New Roman" w:cs="Times New Roman"/>
          <w:bCs/>
          <w:szCs w:val="24"/>
          <w:lang w:val="en-US"/>
        </w:rPr>
        <w:t xml:space="preserve">angka, </w:t>
      </w:r>
      <w:r w:rsidRPr="00756FD6">
        <w:rPr>
          <w:rFonts w:eastAsia="Times New Roman" w:cs="Times New Roman"/>
          <w:bCs/>
          <w:i/>
          <w:iCs/>
          <w:szCs w:val="24"/>
          <w:lang w:val="en-US"/>
        </w:rPr>
        <w:t xml:space="preserve">mention, </w:t>
      </w:r>
      <w:r w:rsidRPr="00756FD6">
        <w:rPr>
          <w:rFonts w:eastAsia="Times New Roman" w:cs="Times New Roman"/>
          <w:bCs/>
          <w:szCs w:val="24"/>
          <w:lang w:val="en-US"/>
        </w:rPr>
        <w:t>URL, dan tanda baca.</w:t>
      </w:r>
    </w:p>
    <w:p w14:paraId="4CDA50C3" w14:textId="472B7286" w:rsidR="0095702D" w:rsidRDefault="0095702D">
      <w:pPr>
        <w:rPr>
          <w:lang w:val="en-US"/>
        </w:rPr>
      </w:pPr>
      <w:r>
        <w:rPr>
          <w:lang w:val="en-US"/>
        </w:rPr>
        <w:br w:type="page"/>
      </w:r>
    </w:p>
    <w:p w14:paraId="68D54D6D" w14:textId="6D8FC30D" w:rsidR="00756FD6" w:rsidRPr="00224E76" w:rsidRDefault="00224E76" w:rsidP="00224E76">
      <w:pPr>
        <w:pStyle w:val="Caption"/>
        <w:jc w:val="center"/>
        <w:rPr>
          <w:rFonts w:ascii="Times New Roman" w:eastAsia="Arial" w:hAnsi="Times New Roman" w:cs="Times New Roman"/>
          <w:b/>
          <w:bCs/>
          <w:i w:val="0"/>
          <w:iCs w:val="0"/>
          <w:noProof/>
          <w:color w:val="auto"/>
          <w:sz w:val="24"/>
          <w:szCs w:val="24"/>
          <w:lang w:val="en-US" w:eastAsia="en-ID"/>
        </w:rPr>
      </w:pPr>
      <w:bookmarkStart w:id="427" w:name="_Toc149217270"/>
      <w:r w:rsidRPr="00224E76">
        <w:rPr>
          <w:rFonts w:ascii="Times New Roman" w:hAnsi="Times New Roman" w:cs="Times New Roman"/>
          <w:b/>
          <w:bCs/>
          <w:i w:val="0"/>
          <w:iCs w:val="0"/>
          <w:color w:val="auto"/>
          <w:sz w:val="24"/>
          <w:szCs w:val="24"/>
        </w:rPr>
        <w:lastRenderedPageBreak/>
        <w:t xml:space="preserve">Tabel 4. </w:t>
      </w:r>
      <w:r w:rsidRPr="00224E76">
        <w:rPr>
          <w:rFonts w:ascii="Times New Roman" w:hAnsi="Times New Roman" w:cs="Times New Roman"/>
          <w:b/>
          <w:bCs/>
          <w:i w:val="0"/>
          <w:iCs w:val="0"/>
          <w:color w:val="auto"/>
          <w:sz w:val="24"/>
          <w:szCs w:val="24"/>
        </w:rPr>
        <w:fldChar w:fldCharType="begin"/>
      </w:r>
      <w:r w:rsidRPr="00224E76">
        <w:rPr>
          <w:rFonts w:ascii="Times New Roman" w:hAnsi="Times New Roman" w:cs="Times New Roman"/>
          <w:b/>
          <w:bCs/>
          <w:i w:val="0"/>
          <w:iCs w:val="0"/>
          <w:color w:val="auto"/>
          <w:sz w:val="24"/>
          <w:szCs w:val="24"/>
        </w:rPr>
        <w:instrText xml:space="preserve"> SEQ Tabel_4. \* ARABIC </w:instrText>
      </w:r>
      <w:r w:rsidRPr="00224E76">
        <w:rPr>
          <w:rFonts w:ascii="Times New Roman" w:hAnsi="Times New Roman" w:cs="Times New Roman"/>
          <w:b/>
          <w:bCs/>
          <w:i w:val="0"/>
          <w:iCs w:val="0"/>
          <w:color w:val="auto"/>
          <w:sz w:val="24"/>
          <w:szCs w:val="24"/>
        </w:rPr>
        <w:fldChar w:fldCharType="separate"/>
      </w:r>
      <w:r w:rsidR="00A164B2">
        <w:rPr>
          <w:rFonts w:ascii="Times New Roman" w:hAnsi="Times New Roman" w:cs="Times New Roman"/>
          <w:b/>
          <w:bCs/>
          <w:i w:val="0"/>
          <w:iCs w:val="0"/>
          <w:noProof/>
          <w:color w:val="auto"/>
          <w:sz w:val="24"/>
          <w:szCs w:val="24"/>
        </w:rPr>
        <w:t>3</w:t>
      </w:r>
      <w:r w:rsidRPr="00224E76">
        <w:rPr>
          <w:rFonts w:ascii="Times New Roman" w:hAnsi="Times New Roman" w:cs="Times New Roman"/>
          <w:b/>
          <w:bCs/>
          <w:i w:val="0"/>
          <w:iCs w:val="0"/>
          <w:color w:val="auto"/>
          <w:sz w:val="24"/>
          <w:szCs w:val="24"/>
        </w:rPr>
        <w:fldChar w:fldCharType="end"/>
      </w:r>
      <w:r w:rsidRPr="00224E76">
        <w:rPr>
          <w:rFonts w:ascii="Times New Roman" w:eastAsia="Arial" w:hAnsi="Times New Roman" w:cs="Times New Roman"/>
          <w:b/>
          <w:bCs/>
          <w:i w:val="0"/>
          <w:iCs w:val="0"/>
          <w:color w:val="auto"/>
          <w:sz w:val="24"/>
          <w:szCs w:val="24"/>
          <w:lang w:val="id-ID" w:eastAsia="en-ID"/>
        </w:rPr>
        <w:t xml:space="preserve"> </w:t>
      </w:r>
      <w:r>
        <w:rPr>
          <w:rFonts w:ascii="Times New Roman" w:eastAsia="Arial" w:hAnsi="Times New Roman" w:cs="Times New Roman"/>
          <w:b/>
          <w:bCs/>
          <w:i w:val="0"/>
          <w:iCs w:val="0"/>
          <w:color w:val="auto"/>
          <w:sz w:val="24"/>
          <w:szCs w:val="24"/>
          <w:lang w:val="id-ID" w:eastAsia="en-ID"/>
        </w:rPr>
        <w:t>P</w:t>
      </w:r>
      <w:r w:rsidR="0095702D" w:rsidRPr="00224E76">
        <w:rPr>
          <w:rFonts w:ascii="Times New Roman" w:eastAsia="Arial" w:hAnsi="Times New Roman" w:cs="Times New Roman"/>
          <w:b/>
          <w:bCs/>
          <w:i w:val="0"/>
          <w:iCs w:val="0"/>
          <w:noProof/>
          <w:color w:val="auto"/>
          <w:sz w:val="24"/>
          <w:szCs w:val="24"/>
          <w:lang w:val="en-US" w:eastAsia="en-ID"/>
        </w:rPr>
        <w:t xml:space="preserve">roses </w:t>
      </w:r>
      <w:r w:rsidR="0095702D" w:rsidRPr="00224E76">
        <w:rPr>
          <w:rFonts w:ascii="Times New Roman" w:eastAsia="Arial" w:hAnsi="Times New Roman" w:cs="Times New Roman"/>
          <w:b/>
          <w:bCs/>
          <w:noProof/>
          <w:color w:val="auto"/>
          <w:sz w:val="24"/>
          <w:szCs w:val="24"/>
          <w:lang w:val="en-US" w:eastAsia="en-ID"/>
        </w:rPr>
        <w:t>tokenizing</w:t>
      </w:r>
      <w:bookmarkEnd w:id="427"/>
    </w:p>
    <w:tbl>
      <w:tblPr>
        <w:tblStyle w:val="TableGrid"/>
        <w:tblW w:w="0" w:type="auto"/>
        <w:tblLook w:val="04A0" w:firstRow="1" w:lastRow="0" w:firstColumn="1" w:lastColumn="0" w:noHBand="0" w:noVBand="1"/>
      </w:tblPr>
      <w:tblGrid>
        <w:gridCol w:w="1217"/>
        <w:gridCol w:w="3483"/>
        <w:gridCol w:w="3230"/>
      </w:tblGrid>
      <w:tr w:rsidR="0095702D" w:rsidRPr="0095702D" w14:paraId="5A4375AB" w14:textId="77777777" w:rsidTr="0095702D">
        <w:tc>
          <w:tcPr>
            <w:tcW w:w="1217" w:type="dxa"/>
          </w:tcPr>
          <w:p w14:paraId="586AF59B" w14:textId="77777777" w:rsidR="0095702D" w:rsidRPr="0095702D" w:rsidRDefault="0095702D" w:rsidP="0095702D">
            <w:pPr>
              <w:spacing w:line="360" w:lineRule="auto"/>
              <w:jc w:val="center"/>
              <w:rPr>
                <w:rFonts w:ascii="Times New Roman" w:hAnsi="Times New Roman"/>
                <w:b/>
                <w:bCs/>
                <w:sz w:val="24"/>
                <w:lang w:val="en-US"/>
              </w:rPr>
            </w:pPr>
            <w:r w:rsidRPr="0095702D">
              <w:rPr>
                <w:rFonts w:ascii="Times New Roman" w:hAnsi="Times New Roman"/>
                <w:b/>
                <w:bCs/>
                <w:sz w:val="24"/>
                <w:lang w:val="en-US"/>
              </w:rPr>
              <w:t>Dokumen</w:t>
            </w:r>
          </w:p>
        </w:tc>
        <w:tc>
          <w:tcPr>
            <w:tcW w:w="3483" w:type="dxa"/>
          </w:tcPr>
          <w:p w14:paraId="1A5D2183" w14:textId="77777777" w:rsidR="0095702D" w:rsidRPr="0095702D" w:rsidRDefault="0095702D" w:rsidP="0095702D">
            <w:pPr>
              <w:spacing w:line="360" w:lineRule="auto"/>
              <w:jc w:val="center"/>
              <w:rPr>
                <w:rFonts w:ascii="Times New Roman" w:hAnsi="Times New Roman"/>
                <w:b/>
                <w:bCs/>
                <w:i/>
                <w:iCs/>
                <w:sz w:val="24"/>
                <w:lang w:val="en-US"/>
              </w:rPr>
            </w:pPr>
            <w:r w:rsidRPr="0095702D">
              <w:rPr>
                <w:rFonts w:ascii="Times New Roman" w:hAnsi="Times New Roman"/>
                <w:b/>
                <w:bCs/>
                <w:sz w:val="24"/>
                <w:lang w:val="en-US"/>
              </w:rPr>
              <w:t xml:space="preserve">Sebelum </w:t>
            </w:r>
            <w:r w:rsidRPr="0095702D">
              <w:rPr>
                <w:rFonts w:ascii="Times New Roman" w:hAnsi="Times New Roman"/>
                <w:b/>
                <w:bCs/>
                <w:i/>
                <w:iCs/>
                <w:sz w:val="24"/>
                <w:lang w:val="en-US"/>
              </w:rPr>
              <w:t>Tokenizing</w:t>
            </w:r>
          </w:p>
        </w:tc>
        <w:tc>
          <w:tcPr>
            <w:tcW w:w="3230" w:type="dxa"/>
          </w:tcPr>
          <w:p w14:paraId="01DB6F24" w14:textId="77777777" w:rsidR="0095702D" w:rsidRPr="0095702D" w:rsidRDefault="0095702D" w:rsidP="0095702D">
            <w:pPr>
              <w:spacing w:line="360" w:lineRule="auto"/>
              <w:jc w:val="center"/>
              <w:rPr>
                <w:rFonts w:ascii="Times New Roman" w:hAnsi="Times New Roman"/>
                <w:b/>
                <w:bCs/>
                <w:i/>
                <w:iCs/>
                <w:sz w:val="24"/>
                <w:lang w:val="en-US"/>
              </w:rPr>
            </w:pPr>
            <w:r w:rsidRPr="0095702D">
              <w:rPr>
                <w:rFonts w:ascii="Times New Roman" w:hAnsi="Times New Roman"/>
                <w:b/>
                <w:bCs/>
                <w:sz w:val="24"/>
                <w:lang w:val="en-US"/>
              </w:rPr>
              <w:t xml:space="preserve">Sesudah </w:t>
            </w:r>
            <w:r w:rsidRPr="0095702D">
              <w:rPr>
                <w:rFonts w:ascii="Times New Roman" w:hAnsi="Times New Roman"/>
                <w:b/>
                <w:bCs/>
                <w:i/>
                <w:iCs/>
                <w:sz w:val="24"/>
                <w:lang w:val="en-US"/>
              </w:rPr>
              <w:t>Tokenizing</w:t>
            </w:r>
          </w:p>
        </w:tc>
      </w:tr>
      <w:tr w:rsidR="0095702D" w:rsidRPr="0095702D" w14:paraId="37A7CEE0" w14:textId="77777777" w:rsidTr="0095702D">
        <w:tc>
          <w:tcPr>
            <w:tcW w:w="1217" w:type="dxa"/>
          </w:tcPr>
          <w:p w14:paraId="690606CD" w14:textId="77777777" w:rsidR="0095702D" w:rsidRPr="0095702D" w:rsidRDefault="0095702D" w:rsidP="0095702D">
            <w:pPr>
              <w:rPr>
                <w:rFonts w:ascii="Times New Roman" w:hAnsi="Times New Roman"/>
                <w:sz w:val="24"/>
                <w:lang w:val="en-US"/>
              </w:rPr>
            </w:pPr>
            <w:r w:rsidRPr="0095702D">
              <w:rPr>
                <w:rFonts w:ascii="Times New Roman" w:hAnsi="Times New Roman"/>
                <w:sz w:val="24"/>
                <w:lang w:val="en-US"/>
              </w:rPr>
              <w:t>1</w:t>
            </w:r>
          </w:p>
        </w:tc>
        <w:tc>
          <w:tcPr>
            <w:tcW w:w="3483" w:type="dxa"/>
          </w:tcPr>
          <w:p w14:paraId="273FC39C" w14:textId="77777777" w:rsidR="0095702D" w:rsidRPr="0095702D" w:rsidRDefault="0095702D" w:rsidP="0095702D">
            <w:pPr>
              <w:jc w:val="both"/>
              <w:rPr>
                <w:rFonts w:ascii="Times New Roman" w:hAnsi="Times New Roman"/>
                <w:sz w:val="24"/>
                <w:lang w:val="en-US"/>
              </w:rPr>
            </w:pPr>
            <w:r w:rsidRPr="0095702D">
              <w:rPr>
                <w:rFonts w:ascii="Times New Roman" w:hAnsi="Times New Roman"/>
                <w:sz w:val="24"/>
              </w:rPr>
              <w:t>breaking news omicron ba dan ba resmi terdetek</w:t>
            </w:r>
            <w:r w:rsidRPr="0095702D">
              <w:rPr>
                <w:rFonts w:ascii="Times New Roman" w:hAnsi="Times New Roman"/>
                <w:sz w:val="24"/>
                <w:lang w:val="en-US"/>
              </w:rPr>
              <w:t xml:space="preserve">si di indonesia. mari kita sama </w:t>
            </w:r>
            <w:proofErr w:type="spellStart"/>
            <w:r w:rsidRPr="0095702D">
              <w:rPr>
                <w:rFonts w:ascii="Times New Roman" w:hAnsi="Times New Roman"/>
                <w:sz w:val="24"/>
                <w:lang w:val="en-US"/>
              </w:rPr>
              <w:t>sama</w:t>
            </w:r>
            <w:proofErr w:type="spellEnd"/>
            <w:r w:rsidRPr="0095702D">
              <w:rPr>
                <w:rFonts w:ascii="Times New Roman" w:hAnsi="Times New Roman"/>
                <w:sz w:val="24"/>
                <w:lang w:val="en-US"/>
              </w:rPr>
              <w:t xml:space="preserve"> </w:t>
            </w:r>
            <w:proofErr w:type="spellStart"/>
            <w:r w:rsidRPr="0095702D">
              <w:rPr>
                <w:rFonts w:ascii="Times New Roman" w:hAnsi="Times New Roman"/>
                <w:sz w:val="24"/>
                <w:lang w:val="en-US"/>
              </w:rPr>
              <w:t>menjegah</w:t>
            </w:r>
            <w:proofErr w:type="spellEnd"/>
            <w:r w:rsidRPr="0095702D">
              <w:rPr>
                <w:rFonts w:ascii="Times New Roman" w:hAnsi="Times New Roman"/>
                <w:sz w:val="24"/>
                <w:lang w:val="en-US"/>
              </w:rPr>
              <w:t xml:space="preserve"> mengantisipasi penularan varian baru covid-19. @</w:t>
            </w:r>
            <w:proofErr w:type="spellStart"/>
            <w:r w:rsidRPr="0095702D">
              <w:rPr>
                <w:rFonts w:ascii="Times New Roman" w:hAnsi="Times New Roman"/>
                <w:sz w:val="24"/>
                <w:lang w:val="en-US"/>
              </w:rPr>
              <w:t>kemensosri</w:t>
            </w:r>
            <w:proofErr w:type="spellEnd"/>
            <w:r w:rsidRPr="0095702D">
              <w:rPr>
                <w:rFonts w:ascii="Times New Roman" w:hAnsi="Times New Roman"/>
                <w:sz w:val="24"/>
                <w:lang w:val="en-US"/>
              </w:rPr>
              <w:t xml:space="preserve"> @</w:t>
            </w:r>
            <w:proofErr w:type="spellStart"/>
            <w:r w:rsidRPr="0095702D">
              <w:rPr>
                <w:rFonts w:ascii="Times New Roman" w:hAnsi="Times New Roman"/>
                <w:sz w:val="24"/>
                <w:lang w:val="en-US"/>
              </w:rPr>
              <w:t>dinkesjkt</w:t>
            </w:r>
            <w:proofErr w:type="spellEnd"/>
            <w:r w:rsidRPr="0095702D">
              <w:rPr>
                <w:rFonts w:ascii="Times New Roman" w:hAnsi="Times New Roman"/>
                <w:sz w:val="24"/>
                <w:lang w:val="en-US"/>
              </w:rPr>
              <w:t xml:space="preserve"> @</w:t>
            </w:r>
            <w:proofErr w:type="spellStart"/>
            <w:r w:rsidRPr="0095702D">
              <w:rPr>
                <w:rFonts w:ascii="Times New Roman" w:hAnsi="Times New Roman"/>
                <w:sz w:val="24"/>
                <w:lang w:val="en-US"/>
              </w:rPr>
              <w:t>bpjskesehatanri</w:t>
            </w:r>
            <w:proofErr w:type="spellEnd"/>
            <w:r w:rsidRPr="0095702D">
              <w:rPr>
                <w:rFonts w:ascii="Times New Roman" w:hAnsi="Times New Roman"/>
                <w:sz w:val="24"/>
                <w:lang w:val="en-US"/>
              </w:rPr>
              <w:t xml:space="preserve"> #</w:t>
            </w:r>
            <w:proofErr w:type="spellStart"/>
            <w:r w:rsidRPr="0095702D">
              <w:rPr>
                <w:rFonts w:ascii="Times New Roman" w:hAnsi="Times New Roman"/>
                <w:sz w:val="24"/>
                <w:lang w:val="en-US"/>
              </w:rPr>
              <w:t>omicronoariant</w:t>
            </w:r>
            <w:proofErr w:type="spellEnd"/>
            <w:r w:rsidRPr="0095702D">
              <w:rPr>
                <w:rFonts w:ascii="Times New Roman" w:hAnsi="Times New Roman"/>
                <w:sz w:val="24"/>
                <w:lang w:val="en-US"/>
              </w:rPr>
              <w:t xml:space="preserve"> #omicron #</w:t>
            </w:r>
            <w:proofErr w:type="spellStart"/>
            <w:r w:rsidRPr="0095702D">
              <w:rPr>
                <w:rFonts w:ascii="Times New Roman" w:hAnsi="Times New Roman"/>
                <w:sz w:val="24"/>
                <w:lang w:val="en-US"/>
              </w:rPr>
              <w:t>covid</w:t>
            </w:r>
            <w:proofErr w:type="spellEnd"/>
            <w:r w:rsidRPr="0095702D">
              <w:rPr>
                <w:rFonts w:ascii="Times New Roman" w:hAnsi="Times New Roman"/>
                <w:sz w:val="24"/>
                <w:lang w:val="en-US"/>
              </w:rPr>
              <w:t xml:space="preserve"> https://t.co/nduwvfg8ja</w:t>
            </w:r>
          </w:p>
        </w:tc>
        <w:tc>
          <w:tcPr>
            <w:tcW w:w="3230" w:type="dxa"/>
          </w:tcPr>
          <w:p w14:paraId="5440090B" w14:textId="77777777" w:rsidR="0095702D" w:rsidRPr="0095702D" w:rsidRDefault="0095702D" w:rsidP="0095702D">
            <w:pPr>
              <w:rPr>
                <w:rFonts w:ascii="Times New Roman" w:hAnsi="Times New Roman"/>
                <w:sz w:val="24"/>
                <w:lang w:val="en-US"/>
              </w:rPr>
            </w:pPr>
            <w:r w:rsidRPr="0095702D">
              <w:rPr>
                <w:rFonts w:ascii="Times New Roman" w:hAnsi="Times New Roman"/>
                <w:sz w:val="24"/>
                <w:lang w:val="en-US"/>
              </w:rPr>
              <w:t>[</w:t>
            </w:r>
            <w:r w:rsidRPr="0095702D">
              <w:rPr>
                <w:rFonts w:ascii="Times New Roman" w:hAnsi="Times New Roman"/>
                <w:sz w:val="24"/>
              </w:rPr>
              <w:t>breaking, news</w:t>
            </w:r>
            <w:r w:rsidRPr="0095702D">
              <w:rPr>
                <w:rFonts w:ascii="Times New Roman" w:hAnsi="Times New Roman"/>
                <w:sz w:val="24"/>
                <w:lang w:val="en-US"/>
              </w:rPr>
              <w:t>,</w:t>
            </w:r>
            <w:r w:rsidRPr="0095702D">
              <w:rPr>
                <w:rFonts w:ascii="Times New Roman" w:hAnsi="Times New Roman"/>
                <w:sz w:val="24"/>
              </w:rPr>
              <w:t xml:space="preserve"> omicron</w:t>
            </w:r>
            <w:r w:rsidRPr="0095702D">
              <w:rPr>
                <w:rFonts w:ascii="Times New Roman" w:hAnsi="Times New Roman"/>
                <w:sz w:val="24"/>
                <w:lang w:val="en-US"/>
              </w:rPr>
              <w:t>,</w:t>
            </w:r>
            <w:r w:rsidRPr="0095702D">
              <w:rPr>
                <w:rFonts w:ascii="Times New Roman" w:hAnsi="Times New Roman"/>
                <w:sz w:val="24"/>
              </w:rPr>
              <w:t xml:space="preserve"> ba</w:t>
            </w:r>
            <w:r w:rsidRPr="0095702D">
              <w:rPr>
                <w:rFonts w:ascii="Times New Roman" w:hAnsi="Times New Roman"/>
                <w:sz w:val="24"/>
                <w:lang w:val="en-US"/>
              </w:rPr>
              <w:t>,</w:t>
            </w:r>
            <w:r w:rsidRPr="0095702D">
              <w:rPr>
                <w:rFonts w:ascii="Times New Roman" w:hAnsi="Times New Roman"/>
                <w:sz w:val="24"/>
              </w:rPr>
              <w:t xml:space="preserve"> dan</w:t>
            </w:r>
            <w:r w:rsidRPr="0095702D">
              <w:rPr>
                <w:rFonts w:ascii="Times New Roman" w:hAnsi="Times New Roman"/>
                <w:sz w:val="24"/>
                <w:lang w:val="en-US"/>
              </w:rPr>
              <w:t>,</w:t>
            </w:r>
            <w:r w:rsidRPr="0095702D">
              <w:rPr>
                <w:rFonts w:ascii="Times New Roman" w:hAnsi="Times New Roman"/>
                <w:sz w:val="24"/>
              </w:rPr>
              <w:t xml:space="preserve"> ba</w:t>
            </w:r>
            <w:r w:rsidRPr="0095702D">
              <w:rPr>
                <w:rFonts w:ascii="Times New Roman" w:hAnsi="Times New Roman"/>
                <w:sz w:val="24"/>
                <w:lang w:val="en-US"/>
              </w:rPr>
              <w:t>,</w:t>
            </w:r>
            <w:r w:rsidRPr="0095702D">
              <w:rPr>
                <w:rFonts w:ascii="Times New Roman" w:hAnsi="Times New Roman"/>
                <w:sz w:val="24"/>
              </w:rPr>
              <w:t xml:space="preserve"> resmi</w:t>
            </w:r>
            <w:r w:rsidRPr="0095702D">
              <w:rPr>
                <w:rFonts w:ascii="Times New Roman" w:hAnsi="Times New Roman"/>
                <w:sz w:val="24"/>
                <w:lang w:val="en-US"/>
              </w:rPr>
              <w:t>,</w:t>
            </w:r>
            <w:r w:rsidRPr="0095702D">
              <w:rPr>
                <w:rFonts w:ascii="Times New Roman" w:hAnsi="Times New Roman"/>
                <w:sz w:val="24"/>
              </w:rPr>
              <w:t xml:space="preserve"> terdetek</w:t>
            </w:r>
            <w:r w:rsidRPr="0095702D">
              <w:rPr>
                <w:rFonts w:ascii="Times New Roman" w:hAnsi="Times New Roman"/>
                <w:sz w:val="24"/>
                <w:lang w:val="en-US"/>
              </w:rPr>
              <w:t xml:space="preserve">si, di, indonesia., mari, kita, sama, sama, mencegah, mengantisipasi, penularan, varian, baru, covid-19.] </w:t>
            </w:r>
          </w:p>
        </w:tc>
      </w:tr>
      <w:tr w:rsidR="0095702D" w:rsidRPr="0095702D" w14:paraId="1E6ED6DB" w14:textId="77777777" w:rsidTr="0095702D">
        <w:tc>
          <w:tcPr>
            <w:tcW w:w="1217" w:type="dxa"/>
          </w:tcPr>
          <w:p w14:paraId="3BB84616" w14:textId="77777777" w:rsidR="0095702D" w:rsidRPr="0095702D" w:rsidRDefault="0095702D" w:rsidP="0095702D">
            <w:pPr>
              <w:spacing w:line="360" w:lineRule="auto"/>
              <w:jc w:val="both"/>
              <w:rPr>
                <w:rFonts w:ascii="Times New Roman" w:hAnsi="Times New Roman"/>
                <w:sz w:val="24"/>
                <w:lang w:val="en-US"/>
              </w:rPr>
            </w:pPr>
            <w:r w:rsidRPr="0095702D">
              <w:rPr>
                <w:rFonts w:ascii="Times New Roman" w:hAnsi="Times New Roman"/>
                <w:sz w:val="24"/>
                <w:lang w:val="en-US"/>
              </w:rPr>
              <w:t>2</w:t>
            </w:r>
          </w:p>
        </w:tc>
        <w:tc>
          <w:tcPr>
            <w:tcW w:w="3483" w:type="dxa"/>
          </w:tcPr>
          <w:p w14:paraId="2765843F" w14:textId="77777777" w:rsidR="0095702D" w:rsidRPr="0095702D" w:rsidRDefault="0095702D" w:rsidP="0095702D">
            <w:pPr>
              <w:rPr>
                <w:rFonts w:ascii="Times New Roman" w:hAnsi="Times New Roman"/>
                <w:sz w:val="24"/>
              </w:rPr>
            </w:pPr>
            <w:r w:rsidRPr="0095702D">
              <w:rPr>
                <w:rFonts w:ascii="Times New Roman" w:hAnsi="Times New Roman"/>
                <w:sz w:val="24"/>
                <w:lang w:val="en-US"/>
              </w:rPr>
              <w:t>varian baru omicron lagi :)</w:t>
            </w:r>
          </w:p>
        </w:tc>
        <w:tc>
          <w:tcPr>
            <w:tcW w:w="3230" w:type="dxa"/>
          </w:tcPr>
          <w:p w14:paraId="7C8F3EF2" w14:textId="77777777" w:rsidR="0095702D" w:rsidRPr="0095702D" w:rsidRDefault="0095702D" w:rsidP="0095702D">
            <w:pPr>
              <w:spacing w:line="360" w:lineRule="auto"/>
              <w:jc w:val="both"/>
              <w:rPr>
                <w:rFonts w:ascii="Times New Roman" w:hAnsi="Times New Roman"/>
                <w:sz w:val="24"/>
                <w:lang w:val="en-US"/>
              </w:rPr>
            </w:pPr>
            <w:r w:rsidRPr="0095702D">
              <w:rPr>
                <w:rFonts w:ascii="Times New Roman" w:hAnsi="Times New Roman"/>
                <w:sz w:val="24"/>
                <w:lang w:val="en-US"/>
              </w:rPr>
              <w:t>[varian, baru, omicron, lagi]</w:t>
            </w:r>
          </w:p>
        </w:tc>
      </w:tr>
      <w:tr w:rsidR="0095702D" w:rsidRPr="0095702D" w14:paraId="18F4B820" w14:textId="77777777" w:rsidTr="0095702D">
        <w:tc>
          <w:tcPr>
            <w:tcW w:w="1217" w:type="dxa"/>
          </w:tcPr>
          <w:p w14:paraId="1D355CAA" w14:textId="77777777" w:rsidR="0095702D" w:rsidRPr="0095702D" w:rsidRDefault="0095702D" w:rsidP="0095702D">
            <w:pPr>
              <w:spacing w:line="360" w:lineRule="auto"/>
              <w:jc w:val="both"/>
              <w:rPr>
                <w:rFonts w:ascii="Times New Roman" w:hAnsi="Times New Roman"/>
                <w:sz w:val="24"/>
                <w:lang w:val="en-US"/>
              </w:rPr>
            </w:pPr>
            <w:r w:rsidRPr="0095702D">
              <w:rPr>
                <w:rFonts w:ascii="Times New Roman" w:hAnsi="Times New Roman"/>
                <w:sz w:val="24"/>
                <w:lang w:val="en-US"/>
              </w:rPr>
              <w:t>3</w:t>
            </w:r>
          </w:p>
        </w:tc>
        <w:tc>
          <w:tcPr>
            <w:tcW w:w="3483" w:type="dxa"/>
          </w:tcPr>
          <w:p w14:paraId="233095B7" w14:textId="77777777" w:rsidR="0095702D" w:rsidRPr="0095702D" w:rsidRDefault="0095702D" w:rsidP="0095702D">
            <w:pPr>
              <w:spacing w:line="360" w:lineRule="auto"/>
              <w:jc w:val="both"/>
              <w:rPr>
                <w:rFonts w:ascii="Times New Roman" w:hAnsi="Times New Roman"/>
                <w:sz w:val="24"/>
                <w:lang w:val="en-US"/>
              </w:rPr>
            </w:pPr>
            <w:r w:rsidRPr="0095702D">
              <w:rPr>
                <w:rFonts w:ascii="Times New Roman" w:hAnsi="Times New Roman"/>
                <w:sz w:val="24"/>
                <w:lang w:val="en-US"/>
              </w:rPr>
              <w:t xml:space="preserve">buset aku batuk udah </w:t>
            </w:r>
            <w:proofErr w:type="spellStart"/>
            <w:r w:rsidRPr="0095702D">
              <w:rPr>
                <w:rFonts w:ascii="Times New Roman" w:hAnsi="Times New Roman"/>
                <w:sz w:val="24"/>
                <w:lang w:val="en-US"/>
              </w:rPr>
              <w:t>kek</w:t>
            </w:r>
            <w:proofErr w:type="spellEnd"/>
            <w:r w:rsidRPr="0095702D">
              <w:rPr>
                <w:rFonts w:ascii="Times New Roman" w:hAnsi="Times New Roman"/>
                <w:sz w:val="24"/>
                <w:lang w:val="en-US"/>
              </w:rPr>
              <w:t xml:space="preserve"> orang mau mati aja.</w:t>
            </w:r>
          </w:p>
        </w:tc>
        <w:tc>
          <w:tcPr>
            <w:tcW w:w="3230" w:type="dxa"/>
          </w:tcPr>
          <w:p w14:paraId="19EC4A8D" w14:textId="77777777" w:rsidR="0095702D" w:rsidRPr="0095702D" w:rsidRDefault="0095702D" w:rsidP="0095702D">
            <w:pPr>
              <w:spacing w:line="360" w:lineRule="auto"/>
              <w:jc w:val="both"/>
              <w:rPr>
                <w:rFonts w:ascii="Times New Roman" w:hAnsi="Times New Roman"/>
                <w:sz w:val="24"/>
                <w:lang w:val="en-US"/>
              </w:rPr>
            </w:pPr>
            <w:r w:rsidRPr="0095702D">
              <w:rPr>
                <w:rFonts w:ascii="Times New Roman" w:hAnsi="Times New Roman"/>
                <w:sz w:val="24"/>
                <w:lang w:val="en-US"/>
              </w:rPr>
              <w:t xml:space="preserve">[buset, aku, batuk, udah, </w:t>
            </w:r>
            <w:proofErr w:type="spellStart"/>
            <w:r w:rsidRPr="0095702D">
              <w:rPr>
                <w:rFonts w:ascii="Times New Roman" w:hAnsi="Times New Roman"/>
                <w:sz w:val="24"/>
                <w:lang w:val="en-US"/>
              </w:rPr>
              <w:t>kek</w:t>
            </w:r>
            <w:proofErr w:type="spellEnd"/>
            <w:r w:rsidRPr="0095702D">
              <w:rPr>
                <w:rFonts w:ascii="Times New Roman" w:hAnsi="Times New Roman"/>
                <w:sz w:val="24"/>
                <w:lang w:val="en-US"/>
              </w:rPr>
              <w:t>, orang, mau, mati, aja.]</w:t>
            </w:r>
          </w:p>
        </w:tc>
      </w:tr>
    </w:tbl>
    <w:p w14:paraId="177262F0" w14:textId="77777777" w:rsidR="0095702D" w:rsidRPr="00756FD6" w:rsidRDefault="0095702D" w:rsidP="0095702D">
      <w:pPr>
        <w:jc w:val="center"/>
        <w:rPr>
          <w:lang w:val="en-US"/>
        </w:rPr>
      </w:pPr>
    </w:p>
    <w:p w14:paraId="36257FEB" w14:textId="16A10258" w:rsidR="00137F32" w:rsidRPr="0095702D" w:rsidRDefault="00137F32" w:rsidP="0095702D">
      <w:pPr>
        <w:pStyle w:val="Heading3"/>
        <w:spacing w:line="360" w:lineRule="auto"/>
        <w:jc w:val="both"/>
        <w:rPr>
          <w:rFonts w:cs="Times New Roman"/>
          <w:lang w:val="en-US"/>
        </w:rPr>
      </w:pPr>
      <w:bookmarkStart w:id="428" w:name="_Toc148647722"/>
      <w:r w:rsidRPr="0095702D">
        <w:rPr>
          <w:rFonts w:cs="Times New Roman"/>
          <w:lang w:val="en-US"/>
        </w:rPr>
        <w:t xml:space="preserve">Penghapusan </w:t>
      </w:r>
      <w:proofErr w:type="spellStart"/>
      <w:r w:rsidRPr="0095702D">
        <w:rPr>
          <w:rFonts w:cs="Times New Roman"/>
          <w:lang w:val="en-US"/>
        </w:rPr>
        <w:t>Stopword</w:t>
      </w:r>
      <w:bookmarkEnd w:id="428"/>
      <w:proofErr w:type="spellEnd"/>
    </w:p>
    <w:p w14:paraId="39E398F3" w14:textId="65161DED" w:rsidR="0095702D" w:rsidRDefault="0095702D" w:rsidP="0095702D">
      <w:pPr>
        <w:spacing w:line="360" w:lineRule="auto"/>
        <w:jc w:val="both"/>
        <w:rPr>
          <w:rFonts w:ascii="Times New Roman" w:hAnsi="Times New Roman" w:cs="Times New Roman"/>
          <w:sz w:val="24"/>
          <w:szCs w:val="24"/>
          <w:lang w:val="en-US"/>
        </w:rPr>
      </w:pPr>
      <w:r w:rsidRPr="0095702D">
        <w:rPr>
          <w:rFonts w:ascii="Times New Roman" w:hAnsi="Times New Roman" w:cs="Times New Roman"/>
          <w:sz w:val="24"/>
          <w:szCs w:val="24"/>
          <w:lang w:val="en-US"/>
        </w:rPr>
        <w:t xml:space="preserve">Pada tahap ini dilakukan penghapusan </w:t>
      </w:r>
      <w:proofErr w:type="spellStart"/>
      <w:r w:rsidRPr="0095702D">
        <w:rPr>
          <w:rFonts w:ascii="Times New Roman" w:hAnsi="Times New Roman" w:cs="Times New Roman"/>
          <w:sz w:val="24"/>
          <w:szCs w:val="24"/>
          <w:lang w:val="en-US"/>
        </w:rPr>
        <w:t>stopword</w:t>
      </w:r>
      <w:proofErr w:type="spellEnd"/>
      <w:r w:rsidRPr="0095702D">
        <w:rPr>
          <w:rFonts w:ascii="Times New Roman" w:hAnsi="Times New Roman" w:cs="Times New Roman"/>
          <w:sz w:val="24"/>
          <w:szCs w:val="24"/>
          <w:lang w:val="en-US"/>
        </w:rPr>
        <w:t xml:space="preserve">. Tahap ini dilakukan untuk membuang kata-kata yang tidak terlalu berpengaruh pada pemrosesan text mining, seperti kata hubung dan termasuk ke dalam daftar </w:t>
      </w:r>
      <w:proofErr w:type="spellStart"/>
      <w:r w:rsidRPr="0095702D">
        <w:rPr>
          <w:rFonts w:ascii="Times New Roman" w:hAnsi="Times New Roman" w:cs="Times New Roman"/>
          <w:sz w:val="24"/>
          <w:szCs w:val="24"/>
          <w:lang w:val="en-US"/>
        </w:rPr>
        <w:t>stopword</w:t>
      </w:r>
      <w:proofErr w:type="spellEnd"/>
      <w:r w:rsidRPr="0095702D">
        <w:rPr>
          <w:rFonts w:ascii="Times New Roman" w:hAnsi="Times New Roman" w:cs="Times New Roman"/>
          <w:sz w:val="24"/>
          <w:szCs w:val="24"/>
          <w:lang w:val="en-US"/>
        </w:rPr>
        <w:t xml:space="preserve">. Daftar kata yang akan dilakukan penghapusan adalah daftar kata yang termasuk pada library Natural Language Tool Kit dan daftar kata tambahan. Langkah – langkah penghapusan </w:t>
      </w:r>
      <w:proofErr w:type="spellStart"/>
      <w:r w:rsidRPr="0095702D">
        <w:rPr>
          <w:rFonts w:ascii="Times New Roman" w:hAnsi="Times New Roman" w:cs="Times New Roman"/>
          <w:sz w:val="24"/>
          <w:szCs w:val="24"/>
          <w:lang w:val="en-US"/>
        </w:rPr>
        <w:t>stopword</w:t>
      </w:r>
      <w:proofErr w:type="spellEnd"/>
      <w:r w:rsidRPr="0095702D">
        <w:rPr>
          <w:rFonts w:ascii="Times New Roman" w:hAnsi="Times New Roman" w:cs="Times New Roman"/>
          <w:sz w:val="24"/>
          <w:szCs w:val="24"/>
          <w:lang w:val="en-US"/>
        </w:rPr>
        <w:t xml:space="preserve"> tertera pada Tabel 4.4.</w:t>
      </w:r>
    </w:p>
    <w:p w14:paraId="1C86EB36" w14:textId="0C7E52E6" w:rsidR="0095702D" w:rsidRPr="00D52006" w:rsidRDefault="00D52006" w:rsidP="00D52006">
      <w:pPr>
        <w:pStyle w:val="Caption"/>
        <w:jc w:val="center"/>
        <w:rPr>
          <w:rFonts w:ascii="Times New Roman" w:eastAsia="Arial" w:hAnsi="Times New Roman" w:cs="Times New Roman"/>
          <w:b/>
          <w:bCs/>
          <w:i w:val="0"/>
          <w:iCs w:val="0"/>
          <w:color w:val="auto"/>
          <w:sz w:val="24"/>
          <w:szCs w:val="24"/>
          <w:lang w:val="en-US" w:eastAsia="en-ID"/>
        </w:rPr>
      </w:pPr>
      <w:bookmarkStart w:id="429" w:name="_Toc149217271"/>
      <w:r w:rsidRPr="00D52006">
        <w:rPr>
          <w:rFonts w:ascii="Times New Roman" w:hAnsi="Times New Roman" w:cs="Times New Roman"/>
          <w:b/>
          <w:bCs/>
          <w:i w:val="0"/>
          <w:iCs w:val="0"/>
          <w:color w:val="auto"/>
          <w:sz w:val="24"/>
          <w:szCs w:val="24"/>
        </w:rPr>
        <w:t>Tabel 4.</w:t>
      </w:r>
      <w:r w:rsidRPr="00D52006">
        <w:rPr>
          <w:rFonts w:ascii="Times New Roman" w:hAnsi="Times New Roman" w:cs="Times New Roman"/>
          <w:b/>
          <w:bCs/>
          <w:i w:val="0"/>
          <w:iCs w:val="0"/>
          <w:color w:val="auto"/>
          <w:sz w:val="24"/>
          <w:szCs w:val="24"/>
        </w:rPr>
        <w:fldChar w:fldCharType="begin"/>
      </w:r>
      <w:r w:rsidRPr="00D52006">
        <w:rPr>
          <w:rFonts w:ascii="Times New Roman" w:hAnsi="Times New Roman" w:cs="Times New Roman"/>
          <w:b/>
          <w:bCs/>
          <w:i w:val="0"/>
          <w:iCs w:val="0"/>
          <w:color w:val="auto"/>
          <w:sz w:val="24"/>
          <w:szCs w:val="24"/>
        </w:rPr>
        <w:instrText xml:space="preserve"> SEQ Tabel_4. \* ARABIC </w:instrText>
      </w:r>
      <w:r w:rsidRPr="00D52006">
        <w:rPr>
          <w:rFonts w:ascii="Times New Roman" w:hAnsi="Times New Roman" w:cs="Times New Roman"/>
          <w:b/>
          <w:bCs/>
          <w:i w:val="0"/>
          <w:iCs w:val="0"/>
          <w:color w:val="auto"/>
          <w:sz w:val="24"/>
          <w:szCs w:val="24"/>
        </w:rPr>
        <w:fldChar w:fldCharType="separate"/>
      </w:r>
      <w:r w:rsidR="00A164B2">
        <w:rPr>
          <w:rFonts w:ascii="Times New Roman" w:hAnsi="Times New Roman" w:cs="Times New Roman"/>
          <w:b/>
          <w:bCs/>
          <w:i w:val="0"/>
          <w:iCs w:val="0"/>
          <w:noProof/>
          <w:color w:val="auto"/>
          <w:sz w:val="24"/>
          <w:szCs w:val="24"/>
        </w:rPr>
        <w:t>4</w:t>
      </w:r>
      <w:r w:rsidRPr="00D52006">
        <w:rPr>
          <w:rFonts w:ascii="Times New Roman" w:hAnsi="Times New Roman" w:cs="Times New Roman"/>
          <w:b/>
          <w:bCs/>
          <w:i w:val="0"/>
          <w:iCs w:val="0"/>
          <w:color w:val="auto"/>
          <w:sz w:val="24"/>
          <w:szCs w:val="24"/>
        </w:rPr>
        <w:fldChar w:fldCharType="end"/>
      </w:r>
      <w:r w:rsidRPr="00D52006">
        <w:rPr>
          <w:rFonts w:ascii="Times New Roman" w:eastAsia="Arial" w:hAnsi="Times New Roman" w:cs="Times New Roman"/>
          <w:b/>
          <w:bCs/>
          <w:i w:val="0"/>
          <w:iCs w:val="0"/>
          <w:color w:val="auto"/>
          <w:sz w:val="24"/>
          <w:szCs w:val="24"/>
          <w:lang w:val="id-ID" w:eastAsia="en-ID"/>
        </w:rPr>
        <w:t xml:space="preserve"> </w:t>
      </w:r>
      <w:r>
        <w:rPr>
          <w:rFonts w:ascii="Times New Roman" w:eastAsia="Arial" w:hAnsi="Times New Roman" w:cs="Times New Roman"/>
          <w:b/>
          <w:bCs/>
          <w:i w:val="0"/>
          <w:iCs w:val="0"/>
          <w:color w:val="auto"/>
          <w:sz w:val="24"/>
          <w:szCs w:val="24"/>
          <w:lang w:val="id-ID" w:eastAsia="en-ID"/>
        </w:rPr>
        <w:t>P</w:t>
      </w:r>
      <w:r w:rsidR="0095702D" w:rsidRPr="00D52006">
        <w:rPr>
          <w:rFonts w:ascii="Times New Roman" w:eastAsia="Arial" w:hAnsi="Times New Roman" w:cs="Times New Roman"/>
          <w:b/>
          <w:bCs/>
          <w:i w:val="0"/>
          <w:iCs w:val="0"/>
          <w:color w:val="auto"/>
          <w:sz w:val="24"/>
          <w:szCs w:val="24"/>
          <w:lang w:val="en-US" w:eastAsia="en-ID"/>
        </w:rPr>
        <w:t xml:space="preserve">roses </w:t>
      </w:r>
      <w:r w:rsidR="0095702D" w:rsidRPr="00D52006">
        <w:rPr>
          <w:rFonts w:ascii="Times New Roman" w:eastAsia="Arial" w:hAnsi="Times New Roman" w:cs="Times New Roman"/>
          <w:b/>
          <w:bCs/>
          <w:i w:val="0"/>
          <w:iCs w:val="0"/>
          <w:color w:val="auto"/>
          <w:sz w:val="24"/>
          <w:szCs w:val="24"/>
          <w:lang w:val="id" w:eastAsia="en-ID"/>
        </w:rPr>
        <w:t>penghapusan</w:t>
      </w:r>
      <w:r w:rsidR="0095702D" w:rsidRPr="00D52006">
        <w:rPr>
          <w:rFonts w:ascii="Times New Roman" w:eastAsia="Arial" w:hAnsi="Times New Roman" w:cs="Times New Roman"/>
          <w:b/>
          <w:bCs/>
          <w:i w:val="0"/>
          <w:iCs w:val="0"/>
          <w:color w:val="auto"/>
          <w:sz w:val="24"/>
          <w:szCs w:val="24"/>
          <w:lang w:val="en-US" w:eastAsia="en-ID"/>
        </w:rPr>
        <w:t xml:space="preserve"> </w:t>
      </w:r>
      <w:proofErr w:type="spellStart"/>
      <w:r w:rsidR="0095702D" w:rsidRPr="00D52006">
        <w:rPr>
          <w:rFonts w:ascii="Times New Roman" w:eastAsia="Arial" w:hAnsi="Times New Roman" w:cs="Times New Roman"/>
          <w:b/>
          <w:bCs/>
          <w:color w:val="auto"/>
          <w:sz w:val="24"/>
          <w:szCs w:val="24"/>
          <w:lang w:val="en-US" w:eastAsia="en-ID"/>
        </w:rPr>
        <w:t>stopwords</w:t>
      </w:r>
      <w:bookmarkEnd w:id="429"/>
      <w:proofErr w:type="spellEnd"/>
    </w:p>
    <w:tbl>
      <w:tblPr>
        <w:tblStyle w:val="TableGrid"/>
        <w:tblW w:w="0" w:type="auto"/>
        <w:tblLook w:val="04A0" w:firstRow="1" w:lastRow="0" w:firstColumn="1" w:lastColumn="0" w:noHBand="0" w:noVBand="1"/>
      </w:tblPr>
      <w:tblGrid>
        <w:gridCol w:w="1217"/>
        <w:gridCol w:w="3483"/>
        <w:gridCol w:w="3230"/>
      </w:tblGrid>
      <w:tr w:rsidR="0095702D" w:rsidRPr="0095702D" w14:paraId="640E417C" w14:textId="77777777" w:rsidTr="0095702D">
        <w:tc>
          <w:tcPr>
            <w:tcW w:w="1217" w:type="dxa"/>
          </w:tcPr>
          <w:p w14:paraId="65B5AABC" w14:textId="77777777" w:rsidR="0095702D" w:rsidRPr="0095702D" w:rsidRDefault="0095702D" w:rsidP="0095702D">
            <w:pPr>
              <w:spacing w:line="360" w:lineRule="auto"/>
              <w:jc w:val="center"/>
              <w:rPr>
                <w:rFonts w:ascii="Times New Roman" w:hAnsi="Times New Roman"/>
                <w:b/>
                <w:bCs/>
                <w:sz w:val="24"/>
                <w:lang w:val="en-US"/>
              </w:rPr>
            </w:pPr>
            <w:r w:rsidRPr="0095702D">
              <w:rPr>
                <w:rFonts w:ascii="Times New Roman" w:hAnsi="Times New Roman"/>
                <w:b/>
                <w:bCs/>
                <w:sz w:val="24"/>
                <w:lang w:val="en-US"/>
              </w:rPr>
              <w:t>Dokumen</w:t>
            </w:r>
          </w:p>
        </w:tc>
        <w:tc>
          <w:tcPr>
            <w:tcW w:w="3483" w:type="dxa"/>
          </w:tcPr>
          <w:p w14:paraId="0563D720" w14:textId="77777777" w:rsidR="0095702D" w:rsidRPr="0095702D" w:rsidRDefault="0095702D" w:rsidP="0095702D">
            <w:pPr>
              <w:spacing w:line="360" w:lineRule="auto"/>
              <w:jc w:val="center"/>
              <w:rPr>
                <w:rFonts w:ascii="Times New Roman" w:hAnsi="Times New Roman"/>
                <w:b/>
                <w:bCs/>
                <w:i/>
                <w:iCs/>
                <w:sz w:val="24"/>
                <w:lang w:val="en-US"/>
              </w:rPr>
            </w:pPr>
            <w:r w:rsidRPr="0095702D">
              <w:rPr>
                <w:rFonts w:ascii="Times New Roman" w:hAnsi="Times New Roman"/>
                <w:b/>
                <w:bCs/>
                <w:sz w:val="24"/>
                <w:lang w:val="en-US"/>
              </w:rPr>
              <w:t xml:space="preserve">Sebelum hapus </w:t>
            </w:r>
            <w:proofErr w:type="spellStart"/>
            <w:r w:rsidRPr="0095702D">
              <w:rPr>
                <w:rFonts w:ascii="Times New Roman" w:hAnsi="Times New Roman"/>
                <w:b/>
                <w:bCs/>
                <w:i/>
                <w:iCs/>
                <w:sz w:val="24"/>
                <w:lang w:val="en-US"/>
              </w:rPr>
              <w:t>stopwords</w:t>
            </w:r>
            <w:proofErr w:type="spellEnd"/>
          </w:p>
        </w:tc>
        <w:tc>
          <w:tcPr>
            <w:tcW w:w="3230" w:type="dxa"/>
          </w:tcPr>
          <w:p w14:paraId="62409E85" w14:textId="77777777" w:rsidR="0095702D" w:rsidRPr="0095702D" w:rsidRDefault="0095702D" w:rsidP="0095702D">
            <w:pPr>
              <w:spacing w:line="360" w:lineRule="auto"/>
              <w:jc w:val="center"/>
              <w:rPr>
                <w:rFonts w:ascii="Times New Roman" w:hAnsi="Times New Roman"/>
                <w:b/>
                <w:bCs/>
                <w:i/>
                <w:iCs/>
                <w:sz w:val="24"/>
                <w:lang w:val="en-US"/>
              </w:rPr>
            </w:pPr>
            <w:r w:rsidRPr="0095702D">
              <w:rPr>
                <w:rFonts w:ascii="Times New Roman" w:hAnsi="Times New Roman"/>
                <w:b/>
                <w:bCs/>
                <w:sz w:val="24"/>
                <w:lang w:val="en-US"/>
              </w:rPr>
              <w:t xml:space="preserve">Sesudah hapus </w:t>
            </w:r>
            <w:proofErr w:type="spellStart"/>
            <w:r w:rsidRPr="0095702D">
              <w:rPr>
                <w:rFonts w:ascii="Times New Roman" w:hAnsi="Times New Roman"/>
                <w:b/>
                <w:bCs/>
                <w:i/>
                <w:iCs/>
                <w:sz w:val="24"/>
                <w:lang w:val="en-US"/>
              </w:rPr>
              <w:t>stopwords</w:t>
            </w:r>
            <w:proofErr w:type="spellEnd"/>
          </w:p>
        </w:tc>
      </w:tr>
      <w:tr w:rsidR="0095702D" w:rsidRPr="0095702D" w14:paraId="4B93228E" w14:textId="77777777" w:rsidTr="0095702D">
        <w:tc>
          <w:tcPr>
            <w:tcW w:w="1217" w:type="dxa"/>
          </w:tcPr>
          <w:p w14:paraId="11F324D7" w14:textId="77777777" w:rsidR="0095702D" w:rsidRPr="0095702D" w:rsidRDefault="0095702D" w:rsidP="0095702D">
            <w:pPr>
              <w:jc w:val="center"/>
              <w:rPr>
                <w:rFonts w:ascii="Times New Roman" w:hAnsi="Times New Roman"/>
                <w:sz w:val="24"/>
                <w:lang w:val="en-US"/>
              </w:rPr>
            </w:pPr>
            <w:r w:rsidRPr="0095702D">
              <w:rPr>
                <w:rFonts w:ascii="Times New Roman" w:hAnsi="Times New Roman"/>
                <w:sz w:val="24"/>
                <w:lang w:val="en-US"/>
              </w:rPr>
              <w:t>1</w:t>
            </w:r>
          </w:p>
        </w:tc>
        <w:tc>
          <w:tcPr>
            <w:tcW w:w="3483" w:type="dxa"/>
          </w:tcPr>
          <w:p w14:paraId="37D90A12" w14:textId="77777777" w:rsidR="0095702D" w:rsidRPr="0095702D" w:rsidRDefault="0095702D" w:rsidP="0095702D">
            <w:pPr>
              <w:jc w:val="both"/>
              <w:rPr>
                <w:rFonts w:ascii="Times New Roman" w:hAnsi="Times New Roman"/>
                <w:sz w:val="24"/>
                <w:lang w:val="en-US"/>
              </w:rPr>
            </w:pPr>
            <w:r w:rsidRPr="0095702D">
              <w:rPr>
                <w:rFonts w:ascii="Times New Roman" w:hAnsi="Times New Roman"/>
                <w:sz w:val="24"/>
              </w:rPr>
              <w:t>breaking news omicron ba dan ba resmi terdetek</w:t>
            </w:r>
            <w:r w:rsidRPr="0095702D">
              <w:rPr>
                <w:rFonts w:ascii="Times New Roman" w:hAnsi="Times New Roman"/>
                <w:sz w:val="24"/>
                <w:lang w:val="en-US"/>
              </w:rPr>
              <w:t xml:space="preserve">si di indonesia mari kita sama </w:t>
            </w:r>
            <w:proofErr w:type="spellStart"/>
            <w:r w:rsidRPr="0095702D">
              <w:rPr>
                <w:rFonts w:ascii="Times New Roman" w:hAnsi="Times New Roman"/>
                <w:sz w:val="24"/>
                <w:lang w:val="en-US"/>
              </w:rPr>
              <w:t>sama</w:t>
            </w:r>
            <w:proofErr w:type="spellEnd"/>
            <w:r w:rsidRPr="0095702D">
              <w:rPr>
                <w:rFonts w:ascii="Times New Roman" w:hAnsi="Times New Roman"/>
                <w:sz w:val="24"/>
                <w:lang w:val="en-US"/>
              </w:rPr>
              <w:t xml:space="preserve"> mencegah mengantisipasi penularan varian baru covid-19</w:t>
            </w:r>
          </w:p>
        </w:tc>
        <w:tc>
          <w:tcPr>
            <w:tcW w:w="3230" w:type="dxa"/>
          </w:tcPr>
          <w:p w14:paraId="1C6436B3" w14:textId="77777777" w:rsidR="0095702D" w:rsidRPr="0095702D" w:rsidRDefault="0095702D" w:rsidP="0095702D">
            <w:pPr>
              <w:rPr>
                <w:rFonts w:ascii="Times New Roman" w:hAnsi="Times New Roman"/>
                <w:sz w:val="24"/>
                <w:lang w:val="en-US"/>
              </w:rPr>
            </w:pPr>
            <w:r w:rsidRPr="0095702D">
              <w:rPr>
                <w:rFonts w:ascii="Times New Roman" w:hAnsi="Times New Roman"/>
                <w:sz w:val="24"/>
              </w:rPr>
              <w:t>breaking news omicron ba</w:t>
            </w:r>
            <w:r w:rsidRPr="0095702D">
              <w:rPr>
                <w:rFonts w:ascii="Times New Roman" w:hAnsi="Times New Roman"/>
                <w:sz w:val="24"/>
                <w:lang w:val="en-US"/>
              </w:rPr>
              <w:t xml:space="preserve"> </w:t>
            </w:r>
            <w:r w:rsidRPr="0095702D">
              <w:rPr>
                <w:rFonts w:ascii="Times New Roman" w:hAnsi="Times New Roman"/>
                <w:sz w:val="24"/>
              </w:rPr>
              <w:t>ba resmi terdetek</w:t>
            </w:r>
            <w:r w:rsidRPr="0095702D">
              <w:rPr>
                <w:rFonts w:ascii="Times New Roman" w:hAnsi="Times New Roman"/>
                <w:sz w:val="24"/>
                <w:lang w:val="en-US"/>
              </w:rPr>
              <w:t xml:space="preserve">si indonesia mari kita sama </w:t>
            </w:r>
            <w:proofErr w:type="spellStart"/>
            <w:r w:rsidRPr="0095702D">
              <w:rPr>
                <w:rFonts w:ascii="Times New Roman" w:hAnsi="Times New Roman"/>
                <w:sz w:val="24"/>
                <w:lang w:val="en-US"/>
              </w:rPr>
              <w:t>sama</w:t>
            </w:r>
            <w:proofErr w:type="spellEnd"/>
            <w:r w:rsidRPr="0095702D">
              <w:rPr>
                <w:rFonts w:ascii="Times New Roman" w:hAnsi="Times New Roman"/>
                <w:sz w:val="24"/>
                <w:lang w:val="en-US"/>
              </w:rPr>
              <w:t xml:space="preserve"> mencegah mengantisipasi penularan varian baru covid-19</w:t>
            </w:r>
          </w:p>
        </w:tc>
      </w:tr>
      <w:tr w:rsidR="0095702D" w:rsidRPr="0095702D" w14:paraId="436F236C" w14:textId="77777777" w:rsidTr="0095702D">
        <w:tc>
          <w:tcPr>
            <w:tcW w:w="1217" w:type="dxa"/>
          </w:tcPr>
          <w:p w14:paraId="66A17DE5" w14:textId="77777777" w:rsidR="0095702D" w:rsidRPr="0095702D" w:rsidRDefault="0095702D" w:rsidP="0095702D">
            <w:pPr>
              <w:spacing w:line="360" w:lineRule="auto"/>
              <w:jc w:val="center"/>
              <w:rPr>
                <w:rFonts w:ascii="Times New Roman" w:hAnsi="Times New Roman"/>
                <w:sz w:val="24"/>
                <w:lang w:val="en-US"/>
              </w:rPr>
            </w:pPr>
            <w:r w:rsidRPr="0095702D">
              <w:rPr>
                <w:rFonts w:ascii="Times New Roman" w:hAnsi="Times New Roman"/>
                <w:sz w:val="24"/>
                <w:lang w:val="en-US"/>
              </w:rPr>
              <w:t>2</w:t>
            </w:r>
          </w:p>
        </w:tc>
        <w:tc>
          <w:tcPr>
            <w:tcW w:w="3483" w:type="dxa"/>
          </w:tcPr>
          <w:p w14:paraId="5C67B200" w14:textId="77777777" w:rsidR="0095702D" w:rsidRPr="0095702D" w:rsidRDefault="0095702D" w:rsidP="0095702D">
            <w:pPr>
              <w:rPr>
                <w:rFonts w:ascii="Times New Roman" w:hAnsi="Times New Roman"/>
                <w:sz w:val="24"/>
              </w:rPr>
            </w:pPr>
            <w:r w:rsidRPr="0095702D">
              <w:rPr>
                <w:rFonts w:ascii="Times New Roman" w:hAnsi="Times New Roman"/>
                <w:sz w:val="24"/>
                <w:lang w:val="en-US"/>
              </w:rPr>
              <w:t>varian baru omicron lagi</w:t>
            </w:r>
          </w:p>
        </w:tc>
        <w:tc>
          <w:tcPr>
            <w:tcW w:w="3230" w:type="dxa"/>
          </w:tcPr>
          <w:p w14:paraId="112494DA" w14:textId="77777777" w:rsidR="0095702D" w:rsidRPr="0095702D" w:rsidRDefault="0095702D" w:rsidP="0095702D">
            <w:pPr>
              <w:spacing w:line="360" w:lineRule="auto"/>
              <w:jc w:val="both"/>
              <w:rPr>
                <w:rFonts w:ascii="Times New Roman" w:hAnsi="Times New Roman"/>
                <w:sz w:val="24"/>
                <w:lang w:val="en-US"/>
              </w:rPr>
            </w:pPr>
            <w:r w:rsidRPr="0095702D">
              <w:rPr>
                <w:rFonts w:ascii="Times New Roman" w:hAnsi="Times New Roman"/>
                <w:sz w:val="24"/>
                <w:lang w:val="en-US"/>
              </w:rPr>
              <w:t>varian baru omicron</w:t>
            </w:r>
          </w:p>
        </w:tc>
      </w:tr>
      <w:tr w:rsidR="0095702D" w:rsidRPr="0095702D" w14:paraId="72CB3ACF" w14:textId="77777777" w:rsidTr="0095702D">
        <w:tc>
          <w:tcPr>
            <w:tcW w:w="1217" w:type="dxa"/>
          </w:tcPr>
          <w:p w14:paraId="19AEB0DE" w14:textId="77777777" w:rsidR="0095702D" w:rsidRPr="0095702D" w:rsidRDefault="0095702D" w:rsidP="0095702D">
            <w:pPr>
              <w:spacing w:line="360" w:lineRule="auto"/>
              <w:jc w:val="center"/>
              <w:rPr>
                <w:rFonts w:ascii="Times New Roman" w:hAnsi="Times New Roman"/>
                <w:sz w:val="24"/>
                <w:lang w:val="en-US"/>
              </w:rPr>
            </w:pPr>
            <w:r w:rsidRPr="0095702D">
              <w:rPr>
                <w:rFonts w:ascii="Times New Roman" w:hAnsi="Times New Roman"/>
                <w:sz w:val="24"/>
                <w:lang w:val="en-US"/>
              </w:rPr>
              <w:t>3</w:t>
            </w:r>
          </w:p>
        </w:tc>
        <w:tc>
          <w:tcPr>
            <w:tcW w:w="3483" w:type="dxa"/>
          </w:tcPr>
          <w:p w14:paraId="5DC3E4D3" w14:textId="77777777" w:rsidR="0095702D" w:rsidRPr="0095702D" w:rsidRDefault="0095702D" w:rsidP="0095702D">
            <w:pPr>
              <w:spacing w:line="360" w:lineRule="auto"/>
              <w:jc w:val="both"/>
              <w:rPr>
                <w:rFonts w:ascii="Times New Roman" w:hAnsi="Times New Roman"/>
                <w:sz w:val="24"/>
                <w:lang w:val="en-US"/>
              </w:rPr>
            </w:pPr>
            <w:r w:rsidRPr="0095702D">
              <w:rPr>
                <w:rFonts w:ascii="Times New Roman" w:hAnsi="Times New Roman"/>
                <w:sz w:val="24"/>
                <w:lang w:val="en-US"/>
              </w:rPr>
              <w:t xml:space="preserve">buset aku batuk udah </w:t>
            </w:r>
            <w:proofErr w:type="spellStart"/>
            <w:r w:rsidRPr="0095702D">
              <w:rPr>
                <w:rFonts w:ascii="Times New Roman" w:hAnsi="Times New Roman"/>
                <w:sz w:val="24"/>
                <w:lang w:val="en-US"/>
              </w:rPr>
              <w:t>kek</w:t>
            </w:r>
            <w:proofErr w:type="spellEnd"/>
            <w:r w:rsidRPr="0095702D">
              <w:rPr>
                <w:rFonts w:ascii="Times New Roman" w:hAnsi="Times New Roman"/>
                <w:sz w:val="24"/>
                <w:lang w:val="en-US"/>
              </w:rPr>
              <w:t xml:space="preserve"> orang mau mati aja</w:t>
            </w:r>
          </w:p>
        </w:tc>
        <w:tc>
          <w:tcPr>
            <w:tcW w:w="3230" w:type="dxa"/>
          </w:tcPr>
          <w:p w14:paraId="3F2E6AFD" w14:textId="77777777" w:rsidR="0095702D" w:rsidRPr="0095702D" w:rsidRDefault="0095702D" w:rsidP="0095702D">
            <w:pPr>
              <w:spacing w:line="360" w:lineRule="auto"/>
              <w:jc w:val="both"/>
              <w:rPr>
                <w:rFonts w:ascii="Times New Roman" w:hAnsi="Times New Roman"/>
                <w:sz w:val="24"/>
                <w:lang w:val="en-US"/>
              </w:rPr>
            </w:pPr>
            <w:r w:rsidRPr="0095702D">
              <w:rPr>
                <w:rFonts w:ascii="Times New Roman" w:hAnsi="Times New Roman"/>
                <w:sz w:val="24"/>
                <w:lang w:val="en-US"/>
              </w:rPr>
              <w:t xml:space="preserve">buset aku batuk udah orang mati </w:t>
            </w:r>
          </w:p>
        </w:tc>
      </w:tr>
    </w:tbl>
    <w:p w14:paraId="6279D1DD" w14:textId="77777777" w:rsidR="0095702D" w:rsidRPr="0095702D" w:rsidRDefault="0095702D" w:rsidP="0095702D">
      <w:pPr>
        <w:spacing w:line="360" w:lineRule="auto"/>
        <w:jc w:val="center"/>
        <w:rPr>
          <w:rFonts w:ascii="Times New Roman" w:hAnsi="Times New Roman" w:cs="Times New Roman"/>
          <w:sz w:val="24"/>
          <w:szCs w:val="24"/>
          <w:lang w:val="en-US"/>
        </w:rPr>
      </w:pPr>
    </w:p>
    <w:p w14:paraId="5D3DD6B9" w14:textId="373BA940" w:rsidR="00137F32" w:rsidRPr="0095702D" w:rsidRDefault="00137F32" w:rsidP="0095702D">
      <w:pPr>
        <w:pStyle w:val="Heading3"/>
        <w:spacing w:line="360" w:lineRule="auto"/>
        <w:jc w:val="both"/>
        <w:rPr>
          <w:rFonts w:cs="Times New Roman"/>
          <w:lang w:val="en-US"/>
        </w:rPr>
      </w:pPr>
      <w:bookmarkStart w:id="430" w:name="_Toc148647723"/>
      <w:r w:rsidRPr="0095702D">
        <w:rPr>
          <w:rFonts w:cs="Times New Roman"/>
          <w:lang w:val="en-US"/>
        </w:rPr>
        <w:lastRenderedPageBreak/>
        <w:t xml:space="preserve">Stemming </w:t>
      </w:r>
      <w:proofErr w:type="spellStart"/>
      <w:r w:rsidRPr="0095702D">
        <w:rPr>
          <w:rFonts w:cs="Times New Roman"/>
          <w:lang w:val="en-US"/>
        </w:rPr>
        <w:t>Nazief-Adriani</w:t>
      </w:r>
      <w:bookmarkEnd w:id="430"/>
      <w:proofErr w:type="spellEnd"/>
    </w:p>
    <w:p w14:paraId="29C7789C" w14:textId="77777777" w:rsidR="0095702D" w:rsidRPr="0095702D" w:rsidRDefault="0095702D" w:rsidP="0095702D">
      <w:pPr>
        <w:spacing w:line="360" w:lineRule="auto"/>
        <w:ind w:firstLine="720"/>
        <w:jc w:val="both"/>
        <w:rPr>
          <w:rFonts w:ascii="Times New Roman" w:eastAsia="Times New Roman" w:hAnsi="Times New Roman" w:cs="Times New Roman"/>
          <w:bCs/>
          <w:sz w:val="24"/>
          <w:szCs w:val="24"/>
          <w:lang w:val="en-US"/>
        </w:rPr>
      </w:pPr>
      <w:r w:rsidRPr="0095702D">
        <w:rPr>
          <w:rFonts w:ascii="Times New Roman" w:hAnsi="Times New Roman" w:cs="Times New Roman"/>
          <w:sz w:val="24"/>
          <w:szCs w:val="24"/>
          <w:lang w:val="en-US"/>
        </w:rPr>
        <w:t xml:space="preserve">Tahap </w:t>
      </w:r>
      <w:proofErr w:type="spellStart"/>
      <w:r w:rsidRPr="0095702D">
        <w:rPr>
          <w:rFonts w:ascii="Times New Roman" w:hAnsi="Times New Roman" w:cs="Times New Roman"/>
          <w:sz w:val="24"/>
          <w:szCs w:val="24"/>
          <w:lang w:val="en-US"/>
        </w:rPr>
        <w:t>praproses</w:t>
      </w:r>
      <w:proofErr w:type="spellEnd"/>
      <w:r w:rsidRPr="0095702D">
        <w:rPr>
          <w:rFonts w:ascii="Times New Roman" w:hAnsi="Times New Roman" w:cs="Times New Roman"/>
          <w:sz w:val="24"/>
          <w:szCs w:val="24"/>
          <w:lang w:val="en-US"/>
        </w:rPr>
        <w:t xml:space="preserve"> data berikutnya adalah </w:t>
      </w:r>
      <w:r w:rsidRPr="0095702D">
        <w:rPr>
          <w:rFonts w:ascii="Times New Roman" w:hAnsi="Times New Roman" w:cs="Times New Roman"/>
          <w:i/>
          <w:iCs/>
          <w:sz w:val="24"/>
          <w:szCs w:val="24"/>
          <w:lang w:val="en-US"/>
        </w:rPr>
        <w:t>stemming</w:t>
      </w:r>
      <w:r w:rsidRPr="0095702D">
        <w:rPr>
          <w:rFonts w:ascii="Times New Roman" w:hAnsi="Times New Roman" w:cs="Times New Roman"/>
          <w:sz w:val="24"/>
          <w:szCs w:val="24"/>
          <w:lang w:val="en-US"/>
        </w:rPr>
        <w:t>, yaitu mengembalikan kata-kata yang menjadi imbuhan dari kata dasar dan</w:t>
      </w:r>
      <w:r w:rsidRPr="0095702D">
        <w:rPr>
          <w:rFonts w:ascii="Times New Roman" w:eastAsia="Times New Roman" w:hAnsi="Times New Roman" w:cs="Times New Roman"/>
          <w:bCs/>
          <w:sz w:val="24"/>
          <w:szCs w:val="24"/>
          <w:lang w:val="en-US"/>
        </w:rPr>
        <w:t xml:space="preserve"> menghapus awalan dan akhiran dari suatu kata. Tujuan dari tahap </w:t>
      </w:r>
      <w:r w:rsidRPr="0095702D">
        <w:rPr>
          <w:rFonts w:ascii="Times New Roman" w:eastAsia="Times New Roman" w:hAnsi="Times New Roman" w:cs="Times New Roman"/>
          <w:bCs/>
          <w:i/>
          <w:iCs/>
          <w:sz w:val="24"/>
          <w:szCs w:val="24"/>
          <w:lang w:val="en-US"/>
        </w:rPr>
        <w:t>stemming</w:t>
      </w:r>
      <w:r w:rsidRPr="0095702D">
        <w:rPr>
          <w:rFonts w:ascii="Times New Roman" w:eastAsia="Times New Roman" w:hAnsi="Times New Roman" w:cs="Times New Roman"/>
          <w:bCs/>
          <w:sz w:val="24"/>
          <w:szCs w:val="24"/>
          <w:lang w:val="en-US"/>
        </w:rPr>
        <w:t xml:space="preserve"> adalah untuk mendapatkan kata dasar yang sesuai. Proses </w:t>
      </w:r>
      <w:r w:rsidRPr="0095702D">
        <w:rPr>
          <w:rFonts w:ascii="Times New Roman" w:eastAsia="Times New Roman" w:hAnsi="Times New Roman" w:cs="Times New Roman"/>
          <w:bCs/>
          <w:i/>
          <w:iCs/>
          <w:sz w:val="24"/>
          <w:szCs w:val="24"/>
          <w:lang w:val="en-US"/>
        </w:rPr>
        <w:t xml:space="preserve">stemming </w:t>
      </w:r>
      <w:r w:rsidRPr="0095702D">
        <w:rPr>
          <w:rFonts w:ascii="Times New Roman" w:eastAsia="Times New Roman" w:hAnsi="Times New Roman" w:cs="Times New Roman"/>
          <w:bCs/>
          <w:sz w:val="24"/>
          <w:szCs w:val="24"/>
          <w:lang w:val="en-US"/>
        </w:rPr>
        <w:t xml:space="preserve">menggunakan </w:t>
      </w:r>
      <w:r w:rsidRPr="0095702D">
        <w:rPr>
          <w:rFonts w:ascii="Times New Roman" w:eastAsia="Times New Roman" w:hAnsi="Times New Roman" w:cs="Times New Roman"/>
          <w:bCs/>
          <w:i/>
          <w:iCs/>
          <w:sz w:val="24"/>
          <w:szCs w:val="24"/>
          <w:lang w:val="en-US"/>
        </w:rPr>
        <w:t>library</w:t>
      </w:r>
      <w:r w:rsidRPr="0095702D">
        <w:rPr>
          <w:rFonts w:ascii="Times New Roman" w:eastAsia="Times New Roman" w:hAnsi="Times New Roman" w:cs="Times New Roman"/>
          <w:bCs/>
          <w:sz w:val="24"/>
          <w:szCs w:val="24"/>
          <w:lang w:val="en-US"/>
        </w:rPr>
        <w:t xml:space="preserve"> Sastrawi berbasis Python yang tersedia pada </w:t>
      </w:r>
      <w:hyperlink r:id="rId12" w:history="1">
        <w:r w:rsidRPr="0095702D">
          <w:rPr>
            <w:rStyle w:val="Hyperlink"/>
            <w:rFonts w:ascii="Times New Roman" w:eastAsia="Times New Roman" w:hAnsi="Times New Roman" w:cs="Times New Roman"/>
            <w:bCs/>
            <w:sz w:val="24"/>
            <w:szCs w:val="24"/>
            <w:lang w:val="en-US"/>
          </w:rPr>
          <w:t>https://github.com/sastrawi/sastrawi</w:t>
        </w:r>
      </w:hyperlink>
      <w:r w:rsidRPr="0095702D">
        <w:rPr>
          <w:rFonts w:ascii="Times New Roman" w:eastAsia="Times New Roman" w:hAnsi="Times New Roman" w:cs="Times New Roman"/>
          <w:bCs/>
          <w:sz w:val="24"/>
          <w:szCs w:val="24"/>
          <w:lang w:val="en-US"/>
        </w:rPr>
        <w:t xml:space="preserve">. </w:t>
      </w:r>
      <w:proofErr w:type="spellStart"/>
      <w:r w:rsidRPr="0095702D">
        <w:rPr>
          <w:rFonts w:ascii="Times New Roman" w:eastAsia="Times New Roman" w:hAnsi="Times New Roman" w:cs="Times New Roman"/>
          <w:bCs/>
          <w:sz w:val="24"/>
          <w:szCs w:val="24"/>
          <w:lang w:val="en-US"/>
        </w:rPr>
        <w:t>Algoritma</w:t>
      </w:r>
      <w:proofErr w:type="spellEnd"/>
      <w:r w:rsidRPr="0095702D">
        <w:rPr>
          <w:rFonts w:ascii="Times New Roman" w:eastAsia="Times New Roman" w:hAnsi="Times New Roman" w:cs="Times New Roman"/>
          <w:bCs/>
          <w:sz w:val="24"/>
          <w:szCs w:val="24"/>
          <w:lang w:val="en-US"/>
        </w:rPr>
        <w:t xml:space="preserve"> yang terdapat pada </w:t>
      </w:r>
      <w:r w:rsidRPr="0095702D">
        <w:rPr>
          <w:rFonts w:ascii="Times New Roman" w:eastAsia="Times New Roman" w:hAnsi="Times New Roman" w:cs="Times New Roman"/>
          <w:bCs/>
          <w:i/>
          <w:iCs/>
          <w:sz w:val="24"/>
          <w:szCs w:val="24"/>
          <w:lang w:val="en-US"/>
        </w:rPr>
        <w:t xml:space="preserve">library </w:t>
      </w:r>
      <w:r w:rsidRPr="0095702D">
        <w:rPr>
          <w:rFonts w:ascii="Times New Roman" w:eastAsia="Times New Roman" w:hAnsi="Times New Roman" w:cs="Times New Roman"/>
          <w:bCs/>
          <w:sz w:val="24"/>
          <w:szCs w:val="24"/>
          <w:lang w:val="en-US"/>
        </w:rPr>
        <w:t xml:space="preserve">Sastrawi adalah </w:t>
      </w:r>
      <w:proofErr w:type="spellStart"/>
      <w:r w:rsidRPr="0095702D">
        <w:rPr>
          <w:rFonts w:ascii="Times New Roman" w:eastAsia="Times New Roman" w:hAnsi="Times New Roman" w:cs="Times New Roman"/>
          <w:bCs/>
          <w:sz w:val="24"/>
          <w:szCs w:val="24"/>
          <w:lang w:val="en-US"/>
        </w:rPr>
        <w:t>Nazief-Adriani</w:t>
      </w:r>
      <w:proofErr w:type="spellEnd"/>
      <w:r w:rsidRPr="0095702D">
        <w:rPr>
          <w:rFonts w:ascii="Times New Roman" w:eastAsia="Times New Roman" w:hAnsi="Times New Roman" w:cs="Times New Roman"/>
          <w:bCs/>
          <w:sz w:val="24"/>
          <w:szCs w:val="24"/>
          <w:lang w:val="en-US"/>
        </w:rPr>
        <w:t xml:space="preserve"> yang digunakan untuk menghapus berbagai variasi awalan dan akhiran kata. Langkah – langkah tahapan </w:t>
      </w:r>
      <w:r w:rsidRPr="0095702D">
        <w:rPr>
          <w:rFonts w:ascii="Times New Roman" w:eastAsia="Times New Roman" w:hAnsi="Times New Roman" w:cs="Times New Roman"/>
          <w:bCs/>
          <w:i/>
          <w:iCs/>
          <w:sz w:val="24"/>
          <w:szCs w:val="24"/>
          <w:lang w:val="en-US"/>
        </w:rPr>
        <w:t>stemming</w:t>
      </w:r>
      <w:r w:rsidRPr="0095702D">
        <w:rPr>
          <w:rFonts w:ascii="Times New Roman" w:eastAsia="Times New Roman" w:hAnsi="Times New Roman" w:cs="Times New Roman"/>
          <w:bCs/>
          <w:sz w:val="24"/>
          <w:szCs w:val="24"/>
          <w:lang w:val="en-US"/>
        </w:rPr>
        <w:t xml:space="preserve"> adalah sebagai berikut:</w:t>
      </w:r>
    </w:p>
    <w:p w14:paraId="646ABB95" w14:textId="77777777" w:rsidR="0095702D" w:rsidRPr="0095702D" w:rsidRDefault="0095702D" w:rsidP="0095702D">
      <w:pPr>
        <w:pStyle w:val="ListParagraph"/>
        <w:numPr>
          <w:ilvl w:val="0"/>
          <w:numId w:val="24"/>
        </w:numPr>
        <w:spacing w:line="360" w:lineRule="auto"/>
        <w:jc w:val="both"/>
        <w:rPr>
          <w:rFonts w:cs="Times New Roman"/>
          <w:szCs w:val="24"/>
          <w:lang w:val="en-US"/>
        </w:rPr>
      </w:pPr>
      <w:r w:rsidRPr="0095702D">
        <w:rPr>
          <w:rFonts w:cs="Times New Roman"/>
          <w:szCs w:val="24"/>
          <w:lang w:val="en-US"/>
        </w:rPr>
        <w:t xml:space="preserve">Memanggil </w:t>
      </w:r>
      <w:r w:rsidRPr="0095702D">
        <w:rPr>
          <w:rFonts w:cs="Times New Roman"/>
          <w:i/>
          <w:iCs/>
          <w:szCs w:val="24"/>
          <w:lang w:val="en-US"/>
        </w:rPr>
        <w:t xml:space="preserve">library </w:t>
      </w:r>
      <w:r w:rsidRPr="0095702D">
        <w:rPr>
          <w:rFonts w:cs="Times New Roman"/>
          <w:szCs w:val="24"/>
          <w:lang w:val="en-US"/>
        </w:rPr>
        <w:t>Sastrawi.</w:t>
      </w:r>
    </w:p>
    <w:p w14:paraId="6DAB24D5" w14:textId="77777777" w:rsidR="0095702D" w:rsidRPr="0095702D" w:rsidRDefault="0095702D" w:rsidP="0095702D">
      <w:pPr>
        <w:pStyle w:val="ListParagraph"/>
        <w:numPr>
          <w:ilvl w:val="0"/>
          <w:numId w:val="24"/>
        </w:numPr>
        <w:spacing w:line="360" w:lineRule="auto"/>
        <w:jc w:val="both"/>
        <w:rPr>
          <w:rFonts w:cs="Times New Roman"/>
          <w:szCs w:val="24"/>
          <w:lang w:val="en-US"/>
        </w:rPr>
      </w:pPr>
      <w:r w:rsidRPr="0095702D">
        <w:rPr>
          <w:rFonts w:cs="Times New Roman"/>
          <w:szCs w:val="24"/>
          <w:lang w:val="en-US"/>
        </w:rPr>
        <w:t xml:space="preserve">Melakukan iterasi dokumen, kemudian memanggil fungsi </w:t>
      </w:r>
      <w:proofErr w:type="gramStart"/>
      <w:r w:rsidRPr="0095702D">
        <w:rPr>
          <w:rFonts w:cs="Times New Roman"/>
          <w:i/>
          <w:iCs/>
          <w:szCs w:val="24"/>
          <w:lang w:val="en-US"/>
        </w:rPr>
        <w:t>stem(</w:t>
      </w:r>
      <w:proofErr w:type="gramEnd"/>
      <w:r w:rsidRPr="0095702D">
        <w:rPr>
          <w:rFonts w:cs="Times New Roman"/>
          <w:i/>
          <w:iCs/>
          <w:szCs w:val="24"/>
          <w:lang w:val="en-US"/>
        </w:rPr>
        <w:t>)</w:t>
      </w:r>
      <w:r w:rsidRPr="0095702D">
        <w:rPr>
          <w:rFonts w:cs="Times New Roman"/>
          <w:szCs w:val="24"/>
          <w:lang w:val="en-US"/>
        </w:rPr>
        <w:t xml:space="preserve"> untuk mengubah kata dalam dokumen tersebut menjadi kata dasar. </w:t>
      </w:r>
    </w:p>
    <w:p w14:paraId="59B0FA2F" w14:textId="749AD7D5" w:rsidR="0095702D" w:rsidRDefault="0095702D" w:rsidP="0095702D">
      <w:pPr>
        <w:spacing w:line="360" w:lineRule="auto"/>
        <w:ind w:left="360"/>
        <w:jc w:val="both"/>
        <w:rPr>
          <w:rFonts w:ascii="Times New Roman" w:hAnsi="Times New Roman" w:cs="Times New Roman"/>
          <w:sz w:val="24"/>
          <w:szCs w:val="24"/>
          <w:lang w:val="en-US"/>
        </w:rPr>
      </w:pPr>
      <w:r w:rsidRPr="0095702D">
        <w:rPr>
          <w:rFonts w:ascii="Times New Roman" w:hAnsi="Times New Roman" w:cs="Times New Roman"/>
          <w:sz w:val="24"/>
          <w:szCs w:val="24"/>
          <w:lang w:val="en-US"/>
        </w:rPr>
        <w:t xml:space="preserve">Contoh hasil </w:t>
      </w:r>
      <w:proofErr w:type="spellStart"/>
      <w:r w:rsidRPr="0095702D">
        <w:rPr>
          <w:rFonts w:ascii="Times New Roman" w:hAnsi="Times New Roman" w:cs="Times New Roman"/>
          <w:sz w:val="24"/>
          <w:szCs w:val="24"/>
          <w:lang w:val="en-US"/>
        </w:rPr>
        <w:t>praproses</w:t>
      </w:r>
      <w:proofErr w:type="spellEnd"/>
      <w:r w:rsidRPr="0095702D">
        <w:rPr>
          <w:rFonts w:ascii="Times New Roman" w:hAnsi="Times New Roman" w:cs="Times New Roman"/>
          <w:sz w:val="24"/>
          <w:szCs w:val="24"/>
          <w:lang w:val="en-US"/>
        </w:rPr>
        <w:t xml:space="preserve"> data tahap </w:t>
      </w:r>
      <w:r w:rsidRPr="0095702D">
        <w:rPr>
          <w:rFonts w:ascii="Times New Roman" w:hAnsi="Times New Roman" w:cs="Times New Roman"/>
          <w:i/>
          <w:iCs/>
          <w:sz w:val="24"/>
          <w:szCs w:val="24"/>
          <w:lang w:val="en-US"/>
        </w:rPr>
        <w:t>stemming</w:t>
      </w:r>
      <w:r w:rsidRPr="0095702D">
        <w:rPr>
          <w:rFonts w:ascii="Times New Roman" w:hAnsi="Times New Roman" w:cs="Times New Roman"/>
          <w:sz w:val="24"/>
          <w:szCs w:val="24"/>
          <w:lang w:val="en-US"/>
        </w:rPr>
        <w:t xml:space="preserve"> dapat dilihat pada Tabel 4.5.</w:t>
      </w:r>
    </w:p>
    <w:p w14:paraId="7356FCFD" w14:textId="0E5BF2C3" w:rsidR="0095702D" w:rsidRPr="009565FB" w:rsidRDefault="009565FB" w:rsidP="009565FB">
      <w:pPr>
        <w:pStyle w:val="Caption"/>
        <w:jc w:val="center"/>
        <w:rPr>
          <w:rFonts w:ascii="Times New Roman" w:eastAsia="Arial" w:hAnsi="Times New Roman" w:cs="Times New Roman"/>
          <w:b/>
          <w:bCs/>
          <w:i w:val="0"/>
          <w:iCs w:val="0"/>
          <w:sz w:val="24"/>
          <w:szCs w:val="24"/>
          <w:lang w:val="en-US" w:eastAsia="en-ID"/>
        </w:rPr>
      </w:pPr>
      <w:bookmarkStart w:id="431" w:name="_Toc149217272"/>
      <w:r w:rsidRPr="009565FB">
        <w:rPr>
          <w:rFonts w:ascii="Times New Roman" w:hAnsi="Times New Roman" w:cs="Times New Roman"/>
          <w:b/>
          <w:bCs/>
          <w:i w:val="0"/>
          <w:iCs w:val="0"/>
          <w:color w:val="auto"/>
          <w:sz w:val="24"/>
          <w:szCs w:val="24"/>
        </w:rPr>
        <w:t>Tabel 4.</w:t>
      </w:r>
      <w:r w:rsidRPr="009565FB">
        <w:rPr>
          <w:rFonts w:ascii="Times New Roman" w:hAnsi="Times New Roman" w:cs="Times New Roman"/>
          <w:b/>
          <w:bCs/>
          <w:i w:val="0"/>
          <w:iCs w:val="0"/>
          <w:color w:val="auto"/>
          <w:sz w:val="24"/>
          <w:szCs w:val="24"/>
        </w:rPr>
        <w:fldChar w:fldCharType="begin"/>
      </w:r>
      <w:r w:rsidRPr="009565FB">
        <w:rPr>
          <w:rFonts w:ascii="Times New Roman" w:hAnsi="Times New Roman" w:cs="Times New Roman"/>
          <w:b/>
          <w:bCs/>
          <w:i w:val="0"/>
          <w:iCs w:val="0"/>
          <w:color w:val="auto"/>
          <w:sz w:val="24"/>
          <w:szCs w:val="24"/>
        </w:rPr>
        <w:instrText xml:space="preserve"> SEQ Tabel_4. \* ARABIC </w:instrText>
      </w:r>
      <w:r w:rsidRPr="009565FB">
        <w:rPr>
          <w:rFonts w:ascii="Times New Roman" w:hAnsi="Times New Roman" w:cs="Times New Roman"/>
          <w:b/>
          <w:bCs/>
          <w:i w:val="0"/>
          <w:iCs w:val="0"/>
          <w:color w:val="auto"/>
          <w:sz w:val="24"/>
          <w:szCs w:val="24"/>
        </w:rPr>
        <w:fldChar w:fldCharType="separate"/>
      </w:r>
      <w:r w:rsidR="00A164B2">
        <w:rPr>
          <w:rFonts w:ascii="Times New Roman" w:hAnsi="Times New Roman" w:cs="Times New Roman"/>
          <w:b/>
          <w:bCs/>
          <w:i w:val="0"/>
          <w:iCs w:val="0"/>
          <w:noProof/>
          <w:color w:val="auto"/>
          <w:sz w:val="24"/>
          <w:szCs w:val="24"/>
        </w:rPr>
        <w:t>5</w:t>
      </w:r>
      <w:r w:rsidRPr="009565FB">
        <w:rPr>
          <w:rFonts w:ascii="Times New Roman" w:hAnsi="Times New Roman" w:cs="Times New Roman"/>
          <w:b/>
          <w:bCs/>
          <w:i w:val="0"/>
          <w:iCs w:val="0"/>
          <w:color w:val="auto"/>
          <w:sz w:val="24"/>
          <w:szCs w:val="24"/>
        </w:rPr>
        <w:fldChar w:fldCharType="end"/>
      </w:r>
      <w:r w:rsidRPr="009565FB">
        <w:rPr>
          <w:rFonts w:ascii="Times New Roman" w:eastAsia="Arial" w:hAnsi="Times New Roman" w:cs="Times New Roman"/>
          <w:b/>
          <w:bCs/>
          <w:i w:val="0"/>
          <w:iCs w:val="0"/>
          <w:color w:val="auto"/>
          <w:sz w:val="24"/>
          <w:szCs w:val="24"/>
          <w:lang w:val="id-ID" w:eastAsia="en-ID"/>
        </w:rPr>
        <w:t xml:space="preserve"> P</w:t>
      </w:r>
      <w:r w:rsidR="0095702D" w:rsidRPr="009565FB">
        <w:rPr>
          <w:rFonts w:ascii="Times New Roman" w:eastAsia="Arial" w:hAnsi="Times New Roman" w:cs="Times New Roman"/>
          <w:b/>
          <w:bCs/>
          <w:i w:val="0"/>
          <w:iCs w:val="0"/>
          <w:color w:val="auto"/>
          <w:sz w:val="24"/>
          <w:szCs w:val="24"/>
          <w:lang w:val="en-US" w:eastAsia="en-ID"/>
        </w:rPr>
        <w:t xml:space="preserve">roses </w:t>
      </w:r>
      <w:r w:rsidR="0095702D" w:rsidRPr="009565FB">
        <w:rPr>
          <w:rFonts w:ascii="Times New Roman" w:eastAsia="Arial" w:hAnsi="Times New Roman" w:cs="Times New Roman"/>
          <w:b/>
          <w:bCs/>
          <w:color w:val="auto"/>
          <w:sz w:val="24"/>
          <w:szCs w:val="24"/>
          <w:lang w:val="en-US" w:eastAsia="en-ID"/>
        </w:rPr>
        <w:t>stemming</w:t>
      </w:r>
      <w:bookmarkEnd w:id="431"/>
    </w:p>
    <w:tbl>
      <w:tblPr>
        <w:tblStyle w:val="TableGrid"/>
        <w:tblW w:w="0" w:type="auto"/>
        <w:tblLook w:val="04A0" w:firstRow="1" w:lastRow="0" w:firstColumn="1" w:lastColumn="0" w:noHBand="0" w:noVBand="1"/>
      </w:tblPr>
      <w:tblGrid>
        <w:gridCol w:w="1217"/>
        <w:gridCol w:w="3483"/>
        <w:gridCol w:w="3230"/>
      </w:tblGrid>
      <w:tr w:rsidR="0095702D" w:rsidRPr="0095702D" w14:paraId="0B2249B7" w14:textId="77777777" w:rsidTr="0095702D">
        <w:tc>
          <w:tcPr>
            <w:tcW w:w="1217" w:type="dxa"/>
          </w:tcPr>
          <w:p w14:paraId="0448F9A6" w14:textId="77777777" w:rsidR="0095702D" w:rsidRPr="0095702D" w:rsidRDefault="0095702D" w:rsidP="0095702D">
            <w:pPr>
              <w:spacing w:line="360" w:lineRule="auto"/>
              <w:jc w:val="center"/>
              <w:rPr>
                <w:rFonts w:ascii="Times New Roman" w:hAnsi="Times New Roman"/>
                <w:b/>
                <w:bCs/>
                <w:sz w:val="24"/>
                <w:lang w:val="en-US"/>
              </w:rPr>
            </w:pPr>
            <w:r w:rsidRPr="0095702D">
              <w:rPr>
                <w:rFonts w:ascii="Times New Roman" w:hAnsi="Times New Roman"/>
                <w:b/>
                <w:bCs/>
                <w:sz w:val="24"/>
                <w:lang w:val="en-US"/>
              </w:rPr>
              <w:t>Dokumen</w:t>
            </w:r>
          </w:p>
        </w:tc>
        <w:tc>
          <w:tcPr>
            <w:tcW w:w="3483" w:type="dxa"/>
          </w:tcPr>
          <w:p w14:paraId="7E9E021C" w14:textId="77777777" w:rsidR="0095702D" w:rsidRPr="0095702D" w:rsidRDefault="0095702D" w:rsidP="0095702D">
            <w:pPr>
              <w:spacing w:line="360" w:lineRule="auto"/>
              <w:jc w:val="center"/>
              <w:rPr>
                <w:rFonts w:ascii="Times New Roman" w:hAnsi="Times New Roman"/>
                <w:b/>
                <w:bCs/>
                <w:i/>
                <w:iCs/>
                <w:sz w:val="24"/>
                <w:lang w:val="en-US"/>
              </w:rPr>
            </w:pPr>
            <w:r w:rsidRPr="0095702D">
              <w:rPr>
                <w:rFonts w:ascii="Times New Roman" w:hAnsi="Times New Roman"/>
                <w:b/>
                <w:bCs/>
                <w:sz w:val="24"/>
                <w:lang w:val="en-US"/>
              </w:rPr>
              <w:t xml:space="preserve">Sebelum hapus </w:t>
            </w:r>
            <w:proofErr w:type="spellStart"/>
            <w:r w:rsidRPr="0095702D">
              <w:rPr>
                <w:rFonts w:ascii="Times New Roman" w:hAnsi="Times New Roman"/>
                <w:b/>
                <w:bCs/>
                <w:i/>
                <w:iCs/>
                <w:sz w:val="24"/>
                <w:lang w:val="en-US"/>
              </w:rPr>
              <w:t>stopwords</w:t>
            </w:r>
            <w:proofErr w:type="spellEnd"/>
          </w:p>
        </w:tc>
        <w:tc>
          <w:tcPr>
            <w:tcW w:w="3230" w:type="dxa"/>
          </w:tcPr>
          <w:p w14:paraId="0EC3DDD7" w14:textId="77777777" w:rsidR="0095702D" w:rsidRPr="0095702D" w:rsidRDefault="0095702D" w:rsidP="0095702D">
            <w:pPr>
              <w:spacing w:line="360" w:lineRule="auto"/>
              <w:jc w:val="center"/>
              <w:rPr>
                <w:rFonts w:ascii="Times New Roman" w:hAnsi="Times New Roman"/>
                <w:b/>
                <w:bCs/>
                <w:i/>
                <w:iCs/>
                <w:sz w:val="24"/>
                <w:lang w:val="en-US"/>
              </w:rPr>
            </w:pPr>
            <w:r w:rsidRPr="0095702D">
              <w:rPr>
                <w:rFonts w:ascii="Times New Roman" w:hAnsi="Times New Roman"/>
                <w:b/>
                <w:bCs/>
                <w:sz w:val="24"/>
                <w:lang w:val="en-US"/>
              </w:rPr>
              <w:t xml:space="preserve">Sesudah hapus </w:t>
            </w:r>
            <w:proofErr w:type="spellStart"/>
            <w:r w:rsidRPr="0095702D">
              <w:rPr>
                <w:rFonts w:ascii="Times New Roman" w:hAnsi="Times New Roman"/>
                <w:b/>
                <w:bCs/>
                <w:i/>
                <w:iCs/>
                <w:sz w:val="24"/>
                <w:lang w:val="en-US"/>
              </w:rPr>
              <w:t>stopwords</w:t>
            </w:r>
            <w:proofErr w:type="spellEnd"/>
          </w:p>
        </w:tc>
      </w:tr>
      <w:tr w:rsidR="0095702D" w:rsidRPr="0095702D" w14:paraId="1CB66D8D" w14:textId="77777777" w:rsidTr="0095702D">
        <w:tc>
          <w:tcPr>
            <w:tcW w:w="1217" w:type="dxa"/>
          </w:tcPr>
          <w:p w14:paraId="3D72A555" w14:textId="77777777" w:rsidR="0095702D" w:rsidRPr="0095702D" w:rsidRDefault="0095702D" w:rsidP="0095702D">
            <w:pPr>
              <w:rPr>
                <w:rFonts w:ascii="Times New Roman" w:hAnsi="Times New Roman"/>
                <w:sz w:val="24"/>
                <w:lang w:val="en-US"/>
              </w:rPr>
            </w:pPr>
            <w:r w:rsidRPr="0095702D">
              <w:rPr>
                <w:rFonts w:ascii="Times New Roman" w:hAnsi="Times New Roman"/>
                <w:sz w:val="24"/>
                <w:lang w:val="en-US"/>
              </w:rPr>
              <w:t>1</w:t>
            </w:r>
          </w:p>
        </w:tc>
        <w:tc>
          <w:tcPr>
            <w:tcW w:w="3483" w:type="dxa"/>
          </w:tcPr>
          <w:p w14:paraId="723D7C07" w14:textId="77777777" w:rsidR="0095702D" w:rsidRPr="0095702D" w:rsidRDefault="0095702D" w:rsidP="0095702D">
            <w:pPr>
              <w:jc w:val="both"/>
              <w:rPr>
                <w:rFonts w:ascii="Times New Roman" w:hAnsi="Times New Roman"/>
                <w:sz w:val="24"/>
                <w:lang w:val="en-US"/>
              </w:rPr>
            </w:pPr>
            <w:r w:rsidRPr="0095702D">
              <w:rPr>
                <w:rFonts w:ascii="Times New Roman" w:hAnsi="Times New Roman"/>
                <w:sz w:val="24"/>
              </w:rPr>
              <w:t>breaking news omicron ba</w:t>
            </w:r>
            <w:r w:rsidRPr="0095702D">
              <w:rPr>
                <w:rFonts w:ascii="Times New Roman" w:hAnsi="Times New Roman"/>
                <w:sz w:val="24"/>
                <w:lang w:val="en-US"/>
              </w:rPr>
              <w:t xml:space="preserve"> </w:t>
            </w:r>
            <w:r w:rsidRPr="0095702D">
              <w:rPr>
                <w:rFonts w:ascii="Times New Roman" w:hAnsi="Times New Roman"/>
                <w:sz w:val="24"/>
              </w:rPr>
              <w:t>ba resmi terdetek</w:t>
            </w:r>
            <w:r w:rsidRPr="0095702D">
              <w:rPr>
                <w:rFonts w:ascii="Times New Roman" w:hAnsi="Times New Roman"/>
                <w:sz w:val="24"/>
                <w:lang w:val="en-US"/>
              </w:rPr>
              <w:t xml:space="preserve">si indonesia mari kita sama </w:t>
            </w:r>
            <w:proofErr w:type="spellStart"/>
            <w:r w:rsidRPr="0095702D">
              <w:rPr>
                <w:rFonts w:ascii="Times New Roman" w:hAnsi="Times New Roman"/>
                <w:sz w:val="24"/>
                <w:lang w:val="en-US"/>
              </w:rPr>
              <w:t>sama</w:t>
            </w:r>
            <w:proofErr w:type="spellEnd"/>
            <w:r w:rsidRPr="0095702D">
              <w:rPr>
                <w:rFonts w:ascii="Times New Roman" w:hAnsi="Times New Roman"/>
                <w:sz w:val="24"/>
                <w:lang w:val="en-US"/>
              </w:rPr>
              <w:t xml:space="preserve"> mencegah mengantisipasi penularan varian baru covid-19</w:t>
            </w:r>
          </w:p>
        </w:tc>
        <w:tc>
          <w:tcPr>
            <w:tcW w:w="3230" w:type="dxa"/>
          </w:tcPr>
          <w:p w14:paraId="3BCC03B1" w14:textId="77777777" w:rsidR="0095702D" w:rsidRPr="0095702D" w:rsidRDefault="0095702D" w:rsidP="0095702D">
            <w:pPr>
              <w:rPr>
                <w:rFonts w:ascii="Times New Roman" w:hAnsi="Times New Roman"/>
                <w:sz w:val="24"/>
                <w:lang w:val="en-US"/>
              </w:rPr>
            </w:pPr>
            <w:r w:rsidRPr="0095702D">
              <w:rPr>
                <w:rFonts w:ascii="Times New Roman" w:hAnsi="Times New Roman"/>
                <w:sz w:val="24"/>
              </w:rPr>
              <w:t>breaking news omicron ba ba resmi deteksi indonesia mari men</w:t>
            </w:r>
            <w:r w:rsidRPr="0095702D">
              <w:rPr>
                <w:rFonts w:ascii="Times New Roman" w:hAnsi="Times New Roman"/>
                <w:sz w:val="24"/>
                <w:lang w:val="en-US"/>
              </w:rPr>
              <w:t>c</w:t>
            </w:r>
            <w:r w:rsidRPr="0095702D">
              <w:rPr>
                <w:rFonts w:ascii="Times New Roman" w:hAnsi="Times New Roman"/>
                <w:sz w:val="24"/>
              </w:rPr>
              <w:t>egah antisipasi tular varian covid</w:t>
            </w:r>
          </w:p>
        </w:tc>
      </w:tr>
      <w:tr w:rsidR="0095702D" w:rsidRPr="0095702D" w14:paraId="014F5FDC" w14:textId="77777777" w:rsidTr="0095702D">
        <w:tc>
          <w:tcPr>
            <w:tcW w:w="1217" w:type="dxa"/>
          </w:tcPr>
          <w:p w14:paraId="1D95824E" w14:textId="77777777" w:rsidR="0095702D" w:rsidRPr="0095702D" w:rsidRDefault="0095702D" w:rsidP="0095702D">
            <w:pPr>
              <w:spacing w:line="360" w:lineRule="auto"/>
              <w:jc w:val="both"/>
              <w:rPr>
                <w:rFonts w:ascii="Times New Roman" w:hAnsi="Times New Roman"/>
                <w:sz w:val="24"/>
                <w:lang w:val="en-US"/>
              </w:rPr>
            </w:pPr>
            <w:r w:rsidRPr="0095702D">
              <w:rPr>
                <w:rFonts w:ascii="Times New Roman" w:hAnsi="Times New Roman"/>
                <w:sz w:val="24"/>
                <w:lang w:val="en-US"/>
              </w:rPr>
              <w:t>2</w:t>
            </w:r>
          </w:p>
        </w:tc>
        <w:tc>
          <w:tcPr>
            <w:tcW w:w="3483" w:type="dxa"/>
          </w:tcPr>
          <w:p w14:paraId="0BB4BA23" w14:textId="77777777" w:rsidR="0095702D" w:rsidRPr="0095702D" w:rsidRDefault="0095702D" w:rsidP="0095702D">
            <w:pPr>
              <w:rPr>
                <w:rFonts w:ascii="Times New Roman" w:hAnsi="Times New Roman"/>
                <w:sz w:val="24"/>
              </w:rPr>
            </w:pPr>
            <w:r w:rsidRPr="0095702D">
              <w:rPr>
                <w:rFonts w:ascii="Times New Roman" w:hAnsi="Times New Roman"/>
                <w:sz w:val="24"/>
                <w:lang w:val="en-US"/>
              </w:rPr>
              <w:t>varian baru omicron</w:t>
            </w:r>
          </w:p>
        </w:tc>
        <w:tc>
          <w:tcPr>
            <w:tcW w:w="3230" w:type="dxa"/>
          </w:tcPr>
          <w:p w14:paraId="2F55955A" w14:textId="77777777" w:rsidR="0095702D" w:rsidRPr="0095702D" w:rsidRDefault="0095702D" w:rsidP="0095702D">
            <w:pPr>
              <w:spacing w:line="360" w:lineRule="auto"/>
              <w:jc w:val="both"/>
              <w:rPr>
                <w:rFonts w:ascii="Times New Roman" w:hAnsi="Times New Roman"/>
                <w:sz w:val="24"/>
                <w:lang w:val="en-US"/>
              </w:rPr>
            </w:pPr>
            <w:r w:rsidRPr="0095702D">
              <w:rPr>
                <w:rFonts w:ascii="Times New Roman" w:hAnsi="Times New Roman"/>
                <w:sz w:val="24"/>
                <w:lang w:val="en-US"/>
              </w:rPr>
              <w:t>varian baru omicron</w:t>
            </w:r>
          </w:p>
        </w:tc>
      </w:tr>
      <w:tr w:rsidR="0095702D" w:rsidRPr="0095702D" w14:paraId="0C1AF829" w14:textId="77777777" w:rsidTr="0095702D">
        <w:tc>
          <w:tcPr>
            <w:tcW w:w="1217" w:type="dxa"/>
          </w:tcPr>
          <w:p w14:paraId="5D1D3D4F" w14:textId="77777777" w:rsidR="0095702D" w:rsidRPr="0095702D" w:rsidRDefault="0095702D" w:rsidP="0095702D">
            <w:pPr>
              <w:spacing w:line="360" w:lineRule="auto"/>
              <w:jc w:val="both"/>
              <w:rPr>
                <w:rFonts w:ascii="Times New Roman" w:hAnsi="Times New Roman"/>
                <w:sz w:val="24"/>
                <w:lang w:val="en-US"/>
              </w:rPr>
            </w:pPr>
            <w:r w:rsidRPr="0095702D">
              <w:rPr>
                <w:rFonts w:ascii="Times New Roman" w:hAnsi="Times New Roman"/>
                <w:sz w:val="24"/>
                <w:lang w:val="en-US"/>
              </w:rPr>
              <w:t>3</w:t>
            </w:r>
          </w:p>
        </w:tc>
        <w:tc>
          <w:tcPr>
            <w:tcW w:w="3483" w:type="dxa"/>
          </w:tcPr>
          <w:p w14:paraId="45C5D6FE" w14:textId="77777777" w:rsidR="0095702D" w:rsidRPr="0095702D" w:rsidRDefault="0095702D" w:rsidP="0095702D">
            <w:pPr>
              <w:spacing w:line="360" w:lineRule="auto"/>
              <w:jc w:val="both"/>
              <w:rPr>
                <w:rFonts w:ascii="Times New Roman" w:hAnsi="Times New Roman"/>
                <w:sz w:val="24"/>
                <w:lang w:val="en-US"/>
              </w:rPr>
            </w:pPr>
            <w:r w:rsidRPr="0095702D">
              <w:rPr>
                <w:rFonts w:ascii="Times New Roman" w:hAnsi="Times New Roman"/>
                <w:sz w:val="24"/>
                <w:lang w:val="en-US"/>
              </w:rPr>
              <w:t>buset aku batuk udah orang mati</w:t>
            </w:r>
          </w:p>
        </w:tc>
        <w:tc>
          <w:tcPr>
            <w:tcW w:w="3230" w:type="dxa"/>
          </w:tcPr>
          <w:p w14:paraId="51D5A4AA" w14:textId="77777777" w:rsidR="0095702D" w:rsidRPr="0095702D" w:rsidRDefault="0095702D" w:rsidP="0095702D">
            <w:pPr>
              <w:spacing w:line="360" w:lineRule="auto"/>
              <w:jc w:val="both"/>
              <w:rPr>
                <w:rFonts w:ascii="Times New Roman" w:hAnsi="Times New Roman"/>
                <w:sz w:val="24"/>
                <w:lang w:val="en-US"/>
              </w:rPr>
            </w:pPr>
            <w:r w:rsidRPr="0095702D">
              <w:rPr>
                <w:rFonts w:ascii="Times New Roman" w:hAnsi="Times New Roman"/>
                <w:sz w:val="24"/>
                <w:lang w:val="en-US"/>
              </w:rPr>
              <w:t xml:space="preserve">aku batuk udah orang mati </w:t>
            </w:r>
          </w:p>
        </w:tc>
      </w:tr>
    </w:tbl>
    <w:p w14:paraId="46A1425E" w14:textId="77777777" w:rsidR="0095702D" w:rsidRPr="0095702D" w:rsidRDefault="0095702D" w:rsidP="0095702D">
      <w:pPr>
        <w:spacing w:line="360" w:lineRule="auto"/>
        <w:ind w:left="360"/>
        <w:jc w:val="center"/>
        <w:rPr>
          <w:rFonts w:ascii="Times New Roman" w:hAnsi="Times New Roman" w:cs="Times New Roman"/>
          <w:sz w:val="24"/>
          <w:szCs w:val="24"/>
          <w:lang w:val="en-US"/>
        </w:rPr>
      </w:pPr>
    </w:p>
    <w:p w14:paraId="06D8DB7D" w14:textId="77777777" w:rsidR="0095702D" w:rsidRPr="0095702D" w:rsidRDefault="0095702D" w:rsidP="0095702D">
      <w:pPr>
        <w:rPr>
          <w:lang w:val="en-US"/>
        </w:rPr>
      </w:pPr>
    </w:p>
    <w:p w14:paraId="0DB568C4" w14:textId="1736477C" w:rsidR="00137F32" w:rsidRPr="009E25F3" w:rsidRDefault="00137F32" w:rsidP="009E25F3">
      <w:pPr>
        <w:pStyle w:val="Heading3"/>
        <w:spacing w:line="360" w:lineRule="auto"/>
        <w:jc w:val="both"/>
        <w:rPr>
          <w:rFonts w:cs="Times New Roman"/>
          <w:lang w:val="en-US"/>
        </w:rPr>
      </w:pPr>
      <w:bookmarkStart w:id="432" w:name="_Toc148647724"/>
      <w:r w:rsidRPr="009E25F3">
        <w:rPr>
          <w:rFonts w:cs="Times New Roman"/>
          <w:lang w:val="en-US"/>
        </w:rPr>
        <w:t>Term Document Matrix</w:t>
      </w:r>
      <w:bookmarkEnd w:id="432"/>
    </w:p>
    <w:p w14:paraId="1861122D" w14:textId="692721F9" w:rsidR="009E25F3" w:rsidRPr="009E25F3" w:rsidRDefault="009E25F3" w:rsidP="009E25F3">
      <w:pPr>
        <w:spacing w:line="360" w:lineRule="auto"/>
        <w:ind w:firstLine="576"/>
        <w:jc w:val="both"/>
        <w:rPr>
          <w:rFonts w:ascii="Times New Roman" w:hAnsi="Times New Roman" w:cs="Times New Roman"/>
          <w:sz w:val="24"/>
          <w:szCs w:val="24"/>
          <w:lang w:val="en-US"/>
        </w:rPr>
      </w:pPr>
      <w:r w:rsidRPr="009E25F3">
        <w:rPr>
          <w:rFonts w:ascii="Times New Roman" w:hAnsi="Times New Roman" w:cs="Times New Roman"/>
          <w:sz w:val="24"/>
          <w:szCs w:val="24"/>
          <w:lang w:val="en-US"/>
        </w:rPr>
        <w:t>Tahap selanjutnya adalah pembuatan Term Document Matrix dilakukan untuk menghasilkan matriks frekuensi kemunculan term pada suatu dokumen. Pada tahap ini menghasilkan 8.114 dokumen dengan minimal 20 sample pada 15 kata kunci yang dipilih. Banyaknya term yang dihasilkan membuat dimensi matriks menjadi terlalu besar sehingga perlu diperkecil dengan cara mereduksi term.</w:t>
      </w:r>
    </w:p>
    <w:p w14:paraId="55AE93D2" w14:textId="175EC31C" w:rsidR="00A27302" w:rsidRPr="00A27302" w:rsidRDefault="00A27302" w:rsidP="00A27302">
      <w:pPr>
        <w:pStyle w:val="Heading2"/>
        <w:spacing w:line="360" w:lineRule="auto"/>
        <w:jc w:val="both"/>
        <w:rPr>
          <w:rFonts w:cs="Times New Roman"/>
          <w:sz w:val="24"/>
          <w:szCs w:val="24"/>
        </w:rPr>
      </w:pPr>
      <w:bookmarkStart w:id="433" w:name="_Toc148647726"/>
      <w:proofErr w:type="spellStart"/>
      <w:r w:rsidRPr="00A27302">
        <w:rPr>
          <w:rFonts w:cs="Times New Roman"/>
          <w:sz w:val="24"/>
          <w:szCs w:val="24"/>
        </w:rPr>
        <w:lastRenderedPageBreak/>
        <w:t>Pembobotan</w:t>
      </w:r>
      <w:proofErr w:type="spellEnd"/>
      <w:r w:rsidRPr="00A27302">
        <w:rPr>
          <w:rFonts w:cs="Times New Roman"/>
          <w:sz w:val="24"/>
          <w:szCs w:val="24"/>
        </w:rPr>
        <w:t xml:space="preserve"> TF-IDF</w:t>
      </w:r>
    </w:p>
    <w:p w14:paraId="6829A15C" w14:textId="77777777" w:rsidR="00A27302" w:rsidRPr="00A27302" w:rsidRDefault="00A27302" w:rsidP="00A27302">
      <w:pPr>
        <w:spacing w:line="360" w:lineRule="auto"/>
        <w:ind w:firstLine="576"/>
        <w:jc w:val="both"/>
        <w:rPr>
          <w:rFonts w:ascii="Times New Roman" w:hAnsi="Times New Roman" w:cs="Times New Roman"/>
          <w:sz w:val="24"/>
          <w:szCs w:val="24"/>
          <w:lang w:val="en-US"/>
        </w:rPr>
      </w:pPr>
      <w:r w:rsidRPr="00A27302">
        <w:rPr>
          <w:rFonts w:ascii="Times New Roman" w:hAnsi="Times New Roman" w:cs="Times New Roman"/>
          <w:sz w:val="24"/>
          <w:szCs w:val="24"/>
          <w:lang w:val="en-US"/>
        </w:rPr>
        <w:t xml:space="preserve">Pada tahap </w:t>
      </w:r>
      <w:proofErr w:type="spellStart"/>
      <w:r w:rsidRPr="00A27302">
        <w:rPr>
          <w:rFonts w:ascii="Times New Roman" w:hAnsi="Times New Roman" w:cs="Times New Roman"/>
          <w:sz w:val="24"/>
          <w:szCs w:val="24"/>
          <w:lang w:val="en-US"/>
        </w:rPr>
        <w:t>pembobotan</w:t>
      </w:r>
      <w:proofErr w:type="spellEnd"/>
      <w:r w:rsidRPr="00A27302">
        <w:rPr>
          <w:rFonts w:ascii="Times New Roman" w:hAnsi="Times New Roman" w:cs="Times New Roman"/>
          <w:sz w:val="24"/>
          <w:szCs w:val="24"/>
          <w:lang w:val="en-US"/>
        </w:rPr>
        <w:t xml:space="preserve"> ini dilakukan dengan metode </w:t>
      </w:r>
      <w:proofErr w:type="spellStart"/>
      <w:r w:rsidRPr="00A27302">
        <w:rPr>
          <w:rFonts w:ascii="Times New Roman" w:hAnsi="Times New Roman" w:cs="Times New Roman"/>
          <w:sz w:val="24"/>
          <w:szCs w:val="24"/>
          <w:lang w:val="en-US"/>
        </w:rPr>
        <w:t>algoritma</w:t>
      </w:r>
      <w:proofErr w:type="spellEnd"/>
      <w:r w:rsidRPr="00A27302">
        <w:rPr>
          <w:rFonts w:ascii="Times New Roman" w:hAnsi="Times New Roman" w:cs="Times New Roman"/>
          <w:sz w:val="24"/>
          <w:szCs w:val="24"/>
          <w:lang w:val="en-US"/>
        </w:rPr>
        <w:t xml:space="preserve"> TF-IDF, yaitu menghitung tingkat pentingnya kata dalam sebuah dokumen, serta mengubah teks menjadi vektor yang berisikan hasil perhitungan TF-IDF. Perhitungan TF-IDF terdapat 3 langkah, menghitung Term Frequency (TF), menghitung Inverse Document Frequency (IDF), kemudian menghitung hasil perhitungan antara TF-IDF. Ketiga langkah tersebut mengacu pada perhitungan rumus 2.1, 2.2, dan 2.3. Secara rinci, langkah penerapan algoritme TF-IDF adalah sebagai berikut:</w:t>
      </w:r>
    </w:p>
    <w:p w14:paraId="55494278" w14:textId="77777777" w:rsidR="00A27302" w:rsidRDefault="00A27302" w:rsidP="00A27302">
      <w:pPr>
        <w:pStyle w:val="ListParagraph"/>
        <w:numPr>
          <w:ilvl w:val="0"/>
          <w:numId w:val="25"/>
        </w:numPr>
        <w:spacing w:line="360" w:lineRule="auto"/>
        <w:jc w:val="both"/>
        <w:rPr>
          <w:rFonts w:cs="Times New Roman"/>
          <w:szCs w:val="24"/>
          <w:lang w:val="en-US"/>
        </w:rPr>
      </w:pPr>
      <w:r w:rsidRPr="00A27302">
        <w:rPr>
          <w:rFonts w:cs="Times New Roman"/>
          <w:szCs w:val="24"/>
          <w:lang w:val="en-US"/>
        </w:rPr>
        <w:t>Menghitung Term Frequency (TF)</w:t>
      </w:r>
    </w:p>
    <w:p w14:paraId="1105DC84" w14:textId="3B768A6E" w:rsidR="00A27302" w:rsidRPr="00DB68BC" w:rsidRDefault="00A27302" w:rsidP="00A27302">
      <w:pPr>
        <w:pStyle w:val="ListParagraph"/>
        <w:spacing w:line="360" w:lineRule="auto"/>
        <w:ind w:firstLine="720"/>
        <w:jc w:val="both"/>
        <w:rPr>
          <w:rFonts w:cs="Times New Roman"/>
          <w:szCs w:val="24"/>
          <w:lang w:val="en-US"/>
        </w:rPr>
      </w:pPr>
      <w:r w:rsidRPr="00A27302">
        <w:rPr>
          <w:rFonts w:cs="Times New Roman"/>
          <w:szCs w:val="24"/>
          <w:lang w:val="en-US"/>
        </w:rPr>
        <w:t xml:space="preserve">Memanggil modul </w:t>
      </w:r>
      <w:proofErr w:type="spellStart"/>
      <w:r w:rsidRPr="00A27302">
        <w:rPr>
          <w:rFonts w:cs="Times New Roman"/>
          <w:i/>
          <w:iCs/>
          <w:szCs w:val="24"/>
          <w:lang w:val="en-US"/>
        </w:rPr>
        <w:t>CountVectorizer</w:t>
      </w:r>
      <w:proofErr w:type="spellEnd"/>
      <w:r w:rsidRPr="00A27302">
        <w:rPr>
          <w:rFonts w:cs="Times New Roman"/>
          <w:szCs w:val="24"/>
          <w:lang w:val="en-US"/>
        </w:rPr>
        <w:t xml:space="preserve"> dan </w:t>
      </w:r>
      <w:r w:rsidRPr="00A27302">
        <w:rPr>
          <w:rFonts w:cs="Times New Roman"/>
          <w:i/>
          <w:iCs/>
          <w:szCs w:val="24"/>
          <w:lang w:val="en-US"/>
        </w:rPr>
        <w:t xml:space="preserve">library </w:t>
      </w:r>
      <w:proofErr w:type="spellStart"/>
      <w:r w:rsidRPr="00A27302">
        <w:rPr>
          <w:rFonts w:cs="Times New Roman"/>
          <w:i/>
          <w:iCs/>
          <w:szCs w:val="24"/>
          <w:lang w:val="en-US"/>
        </w:rPr>
        <w:t>scikit</w:t>
      </w:r>
      <w:proofErr w:type="spellEnd"/>
      <w:r w:rsidRPr="00A27302">
        <w:rPr>
          <w:rFonts w:cs="Times New Roman"/>
          <w:i/>
          <w:iCs/>
          <w:szCs w:val="24"/>
          <w:lang w:val="en-US"/>
        </w:rPr>
        <w:t>-learn</w:t>
      </w:r>
      <w:r w:rsidRPr="00A27302">
        <w:rPr>
          <w:rFonts w:cs="Times New Roman"/>
          <w:szCs w:val="24"/>
          <w:lang w:val="en-US"/>
        </w:rPr>
        <w:t>,</w:t>
      </w:r>
      <w:r w:rsidR="00DB68BC">
        <w:rPr>
          <w:rFonts w:cs="Times New Roman"/>
          <w:szCs w:val="24"/>
          <w:lang w:val="en-US"/>
        </w:rPr>
        <w:t xml:space="preserve"> kemudian menginisialisasi data dengan objek </w:t>
      </w:r>
      <w:proofErr w:type="spellStart"/>
      <w:r w:rsidR="00DB68BC" w:rsidRPr="00DB68BC">
        <w:rPr>
          <w:rFonts w:cs="Times New Roman"/>
          <w:i/>
          <w:iCs/>
          <w:szCs w:val="24"/>
          <w:lang w:val="en-US"/>
        </w:rPr>
        <w:t>CountVectorizer</w:t>
      </w:r>
      <w:proofErr w:type="spellEnd"/>
      <w:r w:rsidR="00DB68BC">
        <w:rPr>
          <w:rFonts w:cs="Times New Roman"/>
          <w:szCs w:val="24"/>
          <w:lang w:val="en-US"/>
        </w:rPr>
        <w:t xml:space="preserve">. Kemudian, </w:t>
      </w:r>
    </w:p>
    <w:p w14:paraId="4DFDD9AA" w14:textId="77777777" w:rsidR="00DB68BC" w:rsidRDefault="00A27302" w:rsidP="00DB68BC">
      <w:pPr>
        <w:pStyle w:val="ListParagraph"/>
        <w:numPr>
          <w:ilvl w:val="0"/>
          <w:numId w:val="25"/>
        </w:numPr>
        <w:spacing w:line="360" w:lineRule="auto"/>
        <w:jc w:val="both"/>
        <w:rPr>
          <w:rFonts w:cs="Times New Roman"/>
          <w:szCs w:val="24"/>
          <w:lang w:val="en-US"/>
        </w:rPr>
      </w:pPr>
      <w:r w:rsidRPr="00A27302">
        <w:rPr>
          <w:rFonts w:cs="Times New Roman"/>
          <w:szCs w:val="24"/>
          <w:lang w:val="en-US"/>
        </w:rPr>
        <w:t>Menghitung Inverse Document Frequency (IDF)</w:t>
      </w:r>
    </w:p>
    <w:p w14:paraId="09B68396" w14:textId="4229898B" w:rsidR="00DB68BC" w:rsidRPr="00DB68BC" w:rsidRDefault="00DB68BC" w:rsidP="00DB68BC">
      <w:pPr>
        <w:pStyle w:val="ListParagraph"/>
        <w:spacing w:line="360" w:lineRule="auto"/>
        <w:ind w:firstLine="720"/>
        <w:jc w:val="both"/>
        <w:rPr>
          <w:rFonts w:cs="Times New Roman"/>
          <w:szCs w:val="24"/>
          <w:lang w:val="en-US"/>
        </w:rPr>
      </w:pPr>
      <w:r w:rsidRPr="00DB68BC">
        <w:rPr>
          <w:rFonts w:cs="Times New Roman"/>
          <w:szCs w:val="24"/>
          <w:lang w:val="en-US"/>
        </w:rPr>
        <w:t xml:space="preserve">Memanggil modul </w:t>
      </w:r>
      <w:proofErr w:type="spellStart"/>
      <w:r w:rsidRPr="00DB68BC">
        <w:rPr>
          <w:rFonts w:cs="Times New Roman"/>
          <w:i/>
          <w:iCs/>
          <w:szCs w:val="24"/>
          <w:lang w:val="en-US"/>
        </w:rPr>
        <w:t>TfidfTransformer</w:t>
      </w:r>
      <w:proofErr w:type="spellEnd"/>
      <w:r w:rsidRPr="00DB68BC">
        <w:rPr>
          <w:rFonts w:cs="Times New Roman"/>
          <w:szCs w:val="24"/>
          <w:lang w:val="en-US"/>
        </w:rPr>
        <w:t xml:space="preserve"> dari </w:t>
      </w:r>
      <w:r w:rsidRPr="00DB68BC">
        <w:rPr>
          <w:rFonts w:cs="Times New Roman"/>
          <w:i/>
          <w:iCs/>
          <w:szCs w:val="24"/>
          <w:lang w:val="en-US"/>
        </w:rPr>
        <w:t>library</w:t>
      </w:r>
      <w:r w:rsidRPr="00DB68BC">
        <w:rPr>
          <w:rFonts w:cs="Times New Roman"/>
          <w:szCs w:val="24"/>
          <w:lang w:val="en-US"/>
        </w:rPr>
        <w:t xml:space="preserve"> </w:t>
      </w:r>
      <w:proofErr w:type="spellStart"/>
      <w:r w:rsidRPr="00DB68BC">
        <w:rPr>
          <w:rFonts w:cs="Times New Roman"/>
          <w:i/>
          <w:iCs/>
          <w:szCs w:val="24"/>
          <w:lang w:val="en-US"/>
        </w:rPr>
        <w:t>scikit</w:t>
      </w:r>
      <w:proofErr w:type="spellEnd"/>
      <w:r w:rsidRPr="00DB68BC">
        <w:rPr>
          <w:rFonts w:cs="Times New Roman"/>
          <w:i/>
          <w:iCs/>
          <w:szCs w:val="24"/>
          <w:lang w:val="en-US"/>
        </w:rPr>
        <w:t>-learn</w:t>
      </w:r>
      <w:r w:rsidRPr="00DB68BC">
        <w:rPr>
          <w:rFonts w:cs="Times New Roman"/>
          <w:szCs w:val="24"/>
          <w:lang w:val="en-US"/>
        </w:rPr>
        <w:t xml:space="preserve">, kemudian menginisialisasi objek </w:t>
      </w:r>
      <w:proofErr w:type="spellStart"/>
      <w:r w:rsidRPr="00DB68BC">
        <w:rPr>
          <w:rFonts w:cs="Times New Roman"/>
          <w:i/>
          <w:iCs/>
          <w:szCs w:val="24"/>
          <w:lang w:val="en-US"/>
        </w:rPr>
        <w:t>TfidfTransformer</w:t>
      </w:r>
      <w:proofErr w:type="spellEnd"/>
      <w:r w:rsidRPr="00DB68BC">
        <w:rPr>
          <w:rFonts w:cs="Times New Roman"/>
          <w:szCs w:val="24"/>
          <w:lang w:val="en-US"/>
        </w:rPr>
        <w:t xml:space="preserve">. Kemudian, memasukkan objek </w:t>
      </w:r>
      <w:proofErr w:type="spellStart"/>
      <w:r w:rsidRPr="00DB68BC">
        <w:rPr>
          <w:rFonts w:cs="Times New Roman"/>
          <w:i/>
          <w:iCs/>
          <w:szCs w:val="24"/>
          <w:lang w:val="en-US"/>
        </w:rPr>
        <w:t>CountVectorizer</w:t>
      </w:r>
      <w:proofErr w:type="spellEnd"/>
      <w:r w:rsidRPr="00DB68BC">
        <w:rPr>
          <w:rFonts w:cs="Times New Roman"/>
          <w:i/>
          <w:iCs/>
          <w:szCs w:val="24"/>
          <w:lang w:val="en-US"/>
        </w:rPr>
        <w:t xml:space="preserve"> </w:t>
      </w:r>
      <w:r w:rsidRPr="00DB68BC">
        <w:rPr>
          <w:rFonts w:cs="Times New Roman"/>
          <w:szCs w:val="24"/>
          <w:lang w:val="en-US"/>
        </w:rPr>
        <w:t xml:space="preserve">yang didapatkan dari langkah sebelumnya menggunakan fungsi </w:t>
      </w:r>
      <w:proofErr w:type="spellStart"/>
      <w:r w:rsidRPr="00DB68BC">
        <w:rPr>
          <w:rFonts w:cs="Times New Roman"/>
          <w:i/>
          <w:iCs/>
          <w:szCs w:val="24"/>
          <w:lang w:val="en-US"/>
        </w:rPr>
        <w:t>fit_</w:t>
      </w:r>
      <w:proofErr w:type="gramStart"/>
      <w:r w:rsidRPr="00DB68BC">
        <w:rPr>
          <w:rFonts w:cs="Times New Roman"/>
          <w:i/>
          <w:iCs/>
          <w:szCs w:val="24"/>
          <w:lang w:val="en-US"/>
        </w:rPr>
        <w:t>transform</w:t>
      </w:r>
      <w:proofErr w:type="spellEnd"/>
      <w:r w:rsidRPr="00DB68BC">
        <w:rPr>
          <w:rFonts w:cs="Times New Roman"/>
          <w:i/>
          <w:iCs/>
          <w:szCs w:val="24"/>
          <w:lang w:val="en-US"/>
        </w:rPr>
        <w:t>(</w:t>
      </w:r>
      <w:proofErr w:type="gramEnd"/>
      <w:r w:rsidRPr="00DB68BC">
        <w:rPr>
          <w:rFonts w:cs="Times New Roman"/>
          <w:i/>
          <w:iCs/>
          <w:szCs w:val="24"/>
          <w:lang w:val="en-US"/>
        </w:rPr>
        <w:t xml:space="preserve">). </w:t>
      </w:r>
      <w:r w:rsidRPr="00DB68BC">
        <w:rPr>
          <w:rFonts w:cs="Times New Roman"/>
          <w:szCs w:val="24"/>
          <w:lang w:val="en-US"/>
        </w:rPr>
        <w:t xml:space="preserve">Langkah terakhir, membuat </w:t>
      </w:r>
      <w:proofErr w:type="spellStart"/>
      <w:r w:rsidRPr="00DB68BC">
        <w:rPr>
          <w:rFonts w:cs="Times New Roman"/>
          <w:i/>
          <w:iCs/>
          <w:szCs w:val="24"/>
          <w:lang w:val="en-US"/>
        </w:rPr>
        <w:t>DataFrame</w:t>
      </w:r>
      <w:proofErr w:type="spellEnd"/>
      <w:r w:rsidRPr="00DB68BC">
        <w:rPr>
          <w:rFonts w:cs="Times New Roman"/>
          <w:szCs w:val="24"/>
          <w:lang w:val="en-US"/>
        </w:rPr>
        <w:t xml:space="preserve"> untuk menampilkan bobot dari setiap </w:t>
      </w:r>
      <w:r w:rsidRPr="00DB68BC">
        <w:rPr>
          <w:rFonts w:cs="Times New Roman"/>
          <w:i/>
          <w:iCs/>
          <w:szCs w:val="24"/>
          <w:lang w:val="en-US"/>
        </w:rPr>
        <w:t>term</w:t>
      </w:r>
      <w:r w:rsidRPr="00DB68BC">
        <w:rPr>
          <w:rFonts w:cs="Times New Roman"/>
          <w:szCs w:val="24"/>
          <w:lang w:val="en-US"/>
        </w:rPr>
        <w:t xml:space="preserve">. Langkah opsional, mengurutkan bobot yang dipilih dari frekuensi kemunculan </w:t>
      </w:r>
      <w:proofErr w:type="spellStart"/>
      <w:r w:rsidRPr="00DB68BC">
        <w:rPr>
          <w:rFonts w:cs="Times New Roman"/>
          <w:i/>
          <w:iCs/>
          <w:szCs w:val="24"/>
          <w:lang w:val="en-US"/>
        </w:rPr>
        <w:t>min_df</w:t>
      </w:r>
      <w:proofErr w:type="spellEnd"/>
      <w:r w:rsidRPr="00DB68BC">
        <w:rPr>
          <w:rFonts w:cs="Times New Roman"/>
          <w:szCs w:val="24"/>
          <w:lang w:val="en-US"/>
        </w:rPr>
        <w:t xml:space="preserve"> sebanyak 300 dokumen.</w:t>
      </w:r>
    </w:p>
    <w:p w14:paraId="082261ED" w14:textId="09E2646B" w:rsidR="00DB68BC" w:rsidRPr="000C6B32" w:rsidRDefault="000C6B32" w:rsidP="00A27302">
      <w:pPr>
        <w:pStyle w:val="ListParagraph"/>
        <w:numPr>
          <w:ilvl w:val="0"/>
          <w:numId w:val="25"/>
        </w:numPr>
        <w:spacing w:line="360" w:lineRule="auto"/>
        <w:jc w:val="both"/>
        <w:rPr>
          <w:rFonts w:cs="Times New Roman"/>
          <w:szCs w:val="24"/>
          <w:lang w:val="en-US"/>
        </w:rPr>
      </w:pPr>
      <w:r w:rsidRPr="009A28D0">
        <w:rPr>
          <w:noProof/>
          <w:lang w:val="en-US"/>
        </w:rPr>
        <w:drawing>
          <wp:anchor distT="0" distB="0" distL="114300" distR="114300" simplePos="0" relativeHeight="251669504" behindDoc="1" locked="0" layoutInCell="1" allowOverlap="1" wp14:anchorId="788B7498" wp14:editId="133B1B9C">
            <wp:simplePos x="0" y="0"/>
            <wp:positionH relativeFrom="margin">
              <wp:posOffset>160020</wp:posOffset>
            </wp:positionH>
            <wp:positionV relativeFrom="page">
              <wp:posOffset>7153275</wp:posOffset>
            </wp:positionV>
            <wp:extent cx="4917982" cy="880533"/>
            <wp:effectExtent l="0" t="0" r="0" b="0"/>
            <wp:wrapTopAndBottom/>
            <wp:docPr id="33"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917982" cy="880533"/>
                    </a:xfrm>
                    <a:prstGeom prst="rect">
                      <a:avLst/>
                    </a:prstGeom>
                  </pic:spPr>
                </pic:pic>
              </a:graphicData>
            </a:graphic>
            <wp14:sizeRelH relativeFrom="margin">
              <wp14:pctWidth>0</wp14:pctWidth>
            </wp14:sizeRelH>
            <wp14:sizeRelV relativeFrom="margin">
              <wp14:pctHeight>0</wp14:pctHeight>
            </wp14:sizeRelV>
          </wp:anchor>
        </w:drawing>
      </w:r>
      <w:r w:rsidR="00DB68BC">
        <w:rPr>
          <w:lang w:val="en-US"/>
        </w:rPr>
        <w:t xml:space="preserve">Menghitung hasil perkalian antara </w:t>
      </w:r>
      <w:r w:rsidR="00DB68BC" w:rsidRPr="009A28D0">
        <w:rPr>
          <w:i/>
          <w:iCs/>
          <w:lang w:val="en-US"/>
        </w:rPr>
        <w:t>Term Frequency</w:t>
      </w:r>
      <w:r w:rsidR="00DB68BC">
        <w:rPr>
          <w:lang w:val="en-US"/>
        </w:rPr>
        <w:t xml:space="preserve"> (TF) dan </w:t>
      </w:r>
      <w:r w:rsidR="00DB68BC" w:rsidRPr="009A28D0">
        <w:rPr>
          <w:i/>
          <w:iCs/>
          <w:lang w:val="en-US"/>
        </w:rPr>
        <w:t>Inverse Document Frequency</w:t>
      </w:r>
      <w:r w:rsidR="00DB68BC">
        <w:rPr>
          <w:lang w:val="en-US"/>
        </w:rPr>
        <w:t xml:space="preserve"> (IDF)</w:t>
      </w:r>
    </w:p>
    <w:p w14:paraId="793B64DD" w14:textId="5289C1F3" w:rsidR="000C6B32" w:rsidRPr="000C6B32" w:rsidRDefault="000C6B32" w:rsidP="000C6B32">
      <w:pPr>
        <w:pStyle w:val="ListParagraph"/>
        <w:spacing w:line="360" w:lineRule="auto"/>
        <w:jc w:val="center"/>
        <w:rPr>
          <w:rFonts w:cs="Times New Roman"/>
          <w:szCs w:val="24"/>
          <w:lang w:val="en-US"/>
        </w:rPr>
      </w:pPr>
    </w:p>
    <w:p w14:paraId="1A961F18" w14:textId="6B18A65D" w:rsidR="000C6B32" w:rsidRPr="007147AC" w:rsidRDefault="007147AC" w:rsidP="007147AC">
      <w:pPr>
        <w:pStyle w:val="Caption"/>
        <w:jc w:val="center"/>
        <w:rPr>
          <w:rFonts w:ascii="Times New Roman" w:hAnsi="Times New Roman" w:cs="Times New Roman"/>
          <w:b/>
          <w:bCs/>
          <w:i w:val="0"/>
          <w:iCs w:val="0"/>
          <w:color w:val="auto"/>
          <w:sz w:val="24"/>
          <w:szCs w:val="24"/>
        </w:rPr>
      </w:pPr>
      <w:bookmarkStart w:id="434" w:name="_Toc149217302"/>
      <w:r w:rsidRPr="007147AC">
        <w:rPr>
          <w:rFonts w:ascii="Times New Roman" w:hAnsi="Times New Roman" w:cs="Times New Roman"/>
          <w:b/>
          <w:bCs/>
          <w:i w:val="0"/>
          <w:iCs w:val="0"/>
          <w:color w:val="auto"/>
          <w:sz w:val="24"/>
          <w:szCs w:val="24"/>
        </w:rPr>
        <w:t>Gambar 4.</w:t>
      </w:r>
      <w:r w:rsidRPr="007147AC">
        <w:rPr>
          <w:rFonts w:ascii="Times New Roman" w:hAnsi="Times New Roman" w:cs="Times New Roman"/>
          <w:b/>
          <w:bCs/>
          <w:i w:val="0"/>
          <w:iCs w:val="0"/>
          <w:color w:val="auto"/>
          <w:sz w:val="24"/>
          <w:szCs w:val="24"/>
        </w:rPr>
        <w:fldChar w:fldCharType="begin"/>
      </w:r>
      <w:r w:rsidRPr="007147AC">
        <w:rPr>
          <w:rFonts w:ascii="Times New Roman" w:hAnsi="Times New Roman" w:cs="Times New Roman"/>
          <w:b/>
          <w:bCs/>
          <w:i w:val="0"/>
          <w:iCs w:val="0"/>
          <w:color w:val="auto"/>
          <w:sz w:val="24"/>
          <w:szCs w:val="24"/>
        </w:rPr>
        <w:instrText xml:space="preserve"> SEQ Gambar_4. \* ARABIC </w:instrText>
      </w:r>
      <w:r w:rsidRPr="007147AC">
        <w:rPr>
          <w:rFonts w:ascii="Times New Roman" w:hAnsi="Times New Roman" w:cs="Times New Roman"/>
          <w:b/>
          <w:bCs/>
          <w:i w:val="0"/>
          <w:iCs w:val="0"/>
          <w:color w:val="auto"/>
          <w:sz w:val="24"/>
          <w:szCs w:val="24"/>
        </w:rPr>
        <w:fldChar w:fldCharType="separate"/>
      </w:r>
      <w:r w:rsidR="00A164B2">
        <w:rPr>
          <w:rFonts w:ascii="Times New Roman" w:hAnsi="Times New Roman" w:cs="Times New Roman"/>
          <w:b/>
          <w:bCs/>
          <w:i w:val="0"/>
          <w:iCs w:val="0"/>
          <w:noProof/>
          <w:color w:val="auto"/>
          <w:sz w:val="24"/>
          <w:szCs w:val="24"/>
        </w:rPr>
        <w:t>2</w:t>
      </w:r>
      <w:r w:rsidRPr="007147AC">
        <w:rPr>
          <w:rFonts w:ascii="Times New Roman" w:hAnsi="Times New Roman" w:cs="Times New Roman"/>
          <w:b/>
          <w:bCs/>
          <w:i w:val="0"/>
          <w:iCs w:val="0"/>
          <w:color w:val="auto"/>
          <w:sz w:val="24"/>
          <w:szCs w:val="24"/>
        </w:rPr>
        <w:fldChar w:fldCharType="end"/>
      </w:r>
      <w:r w:rsidRPr="007147AC">
        <w:rPr>
          <w:rFonts w:ascii="Times New Roman" w:hAnsi="Times New Roman" w:cs="Times New Roman"/>
          <w:b/>
          <w:bCs/>
          <w:i w:val="0"/>
          <w:iCs w:val="0"/>
          <w:color w:val="auto"/>
          <w:sz w:val="24"/>
          <w:szCs w:val="24"/>
        </w:rPr>
        <w:t xml:space="preserve"> </w:t>
      </w:r>
      <w:r w:rsidR="000C6B32" w:rsidRPr="007147AC">
        <w:rPr>
          <w:rFonts w:ascii="Times New Roman" w:hAnsi="Times New Roman" w:cs="Times New Roman"/>
          <w:b/>
          <w:bCs/>
          <w:i w:val="0"/>
          <w:iCs w:val="0"/>
          <w:color w:val="auto"/>
          <w:sz w:val="24"/>
          <w:szCs w:val="24"/>
        </w:rPr>
        <w:t>Hasil Perhitungan TF-IDF</w:t>
      </w:r>
      <w:bookmarkEnd w:id="434"/>
    </w:p>
    <w:p w14:paraId="49C8FD77" w14:textId="195EE9D9" w:rsidR="00DB68BC" w:rsidRDefault="00DB68BC" w:rsidP="00DB68BC">
      <w:pPr>
        <w:pStyle w:val="ListParagraph"/>
        <w:spacing w:line="360" w:lineRule="auto"/>
        <w:ind w:firstLine="720"/>
        <w:jc w:val="both"/>
        <w:rPr>
          <w:rFonts w:cs="Times New Roman"/>
          <w:szCs w:val="24"/>
          <w:lang w:val="en-US"/>
        </w:rPr>
      </w:pPr>
      <w:r>
        <w:rPr>
          <w:lang w:val="en-US"/>
        </w:rPr>
        <w:t xml:space="preserve">Memanggil modul </w:t>
      </w:r>
      <w:proofErr w:type="spellStart"/>
      <w:r w:rsidRPr="00CB7E6B">
        <w:rPr>
          <w:i/>
          <w:iCs/>
          <w:lang w:val="en-US"/>
        </w:rPr>
        <w:t>TfidfVectorizer</w:t>
      </w:r>
      <w:proofErr w:type="spellEnd"/>
      <w:r>
        <w:rPr>
          <w:lang w:val="en-US"/>
        </w:rPr>
        <w:t xml:space="preserve"> dari </w:t>
      </w:r>
      <w:r>
        <w:rPr>
          <w:i/>
          <w:iCs/>
          <w:lang w:val="en-US"/>
        </w:rPr>
        <w:t xml:space="preserve">library </w:t>
      </w:r>
      <w:proofErr w:type="spellStart"/>
      <w:r>
        <w:rPr>
          <w:i/>
          <w:iCs/>
          <w:lang w:val="en-US"/>
        </w:rPr>
        <w:t>scikit</w:t>
      </w:r>
      <w:proofErr w:type="spellEnd"/>
      <w:r>
        <w:rPr>
          <w:i/>
          <w:iCs/>
          <w:lang w:val="en-US"/>
        </w:rPr>
        <w:t>-learn</w:t>
      </w:r>
      <w:r>
        <w:rPr>
          <w:lang w:val="en-US"/>
        </w:rPr>
        <w:t xml:space="preserve">. </w:t>
      </w:r>
      <w:proofErr w:type="spellStart"/>
      <w:r>
        <w:rPr>
          <w:lang w:val="en-US"/>
        </w:rPr>
        <w:t>Menginputkan</w:t>
      </w:r>
      <w:proofErr w:type="spellEnd"/>
      <w:r>
        <w:rPr>
          <w:lang w:val="en-US"/>
        </w:rPr>
        <w:t xml:space="preserve"> data atau fungsi </w:t>
      </w:r>
      <w:proofErr w:type="spellStart"/>
      <w:r w:rsidRPr="00CB7E6B">
        <w:rPr>
          <w:i/>
          <w:iCs/>
          <w:lang w:val="en-US"/>
        </w:rPr>
        <w:t>fit_</w:t>
      </w:r>
      <w:proofErr w:type="gramStart"/>
      <w:r w:rsidRPr="00CB7E6B">
        <w:rPr>
          <w:i/>
          <w:iCs/>
          <w:lang w:val="en-US"/>
        </w:rPr>
        <w:t>transform</w:t>
      </w:r>
      <w:proofErr w:type="spellEnd"/>
      <w:r w:rsidRPr="00CB7E6B">
        <w:rPr>
          <w:i/>
          <w:iCs/>
          <w:lang w:val="en-US"/>
        </w:rPr>
        <w:t>(</w:t>
      </w:r>
      <w:proofErr w:type="gramEnd"/>
      <w:r w:rsidRPr="00CB7E6B">
        <w:rPr>
          <w:i/>
          <w:iCs/>
          <w:lang w:val="en-US"/>
        </w:rPr>
        <w:t>)</w:t>
      </w:r>
      <w:r>
        <w:rPr>
          <w:lang w:val="en-US"/>
        </w:rPr>
        <w:t xml:space="preserve">. Lalu, membuat </w:t>
      </w:r>
      <w:proofErr w:type="spellStart"/>
      <w:r>
        <w:rPr>
          <w:i/>
          <w:iCs/>
          <w:lang w:val="en-US"/>
        </w:rPr>
        <w:t>dataframe</w:t>
      </w:r>
      <w:proofErr w:type="spellEnd"/>
      <w:r>
        <w:rPr>
          <w:lang w:val="en-US"/>
        </w:rPr>
        <w:t xml:space="preserve"> untuk menampilkan matriks hasil perhitungan TF-IDF yang dapat dilihat </w:t>
      </w:r>
      <w:r>
        <w:rPr>
          <w:lang w:val="en-US"/>
        </w:rPr>
        <w:lastRenderedPageBreak/>
        <w:t xml:space="preserve">pada Gambar 4.3. Hasil dari proses </w:t>
      </w:r>
      <w:proofErr w:type="spellStart"/>
      <w:r>
        <w:rPr>
          <w:lang w:val="en-US"/>
        </w:rPr>
        <w:t>pembobotan</w:t>
      </w:r>
      <w:proofErr w:type="spellEnd"/>
      <w:r>
        <w:rPr>
          <w:lang w:val="en-US"/>
        </w:rPr>
        <w:t xml:space="preserve"> ini akan disimpan dalam bentuk</w:t>
      </w:r>
      <w:r>
        <w:rPr>
          <w:i/>
          <w:iCs/>
          <w:lang w:val="en-US"/>
        </w:rPr>
        <w:t xml:space="preserve"> array</w:t>
      </w:r>
      <w:r>
        <w:rPr>
          <w:lang w:val="en-US"/>
        </w:rPr>
        <w:t xml:space="preserve"> dan dilanjutkan ke proses berikutnya.</w:t>
      </w:r>
    </w:p>
    <w:p w14:paraId="6585651C" w14:textId="77777777" w:rsidR="00DB68BC" w:rsidRPr="00DB68BC" w:rsidRDefault="00DB68BC" w:rsidP="00DB68BC">
      <w:pPr>
        <w:pStyle w:val="ListParagraph"/>
        <w:spacing w:line="360" w:lineRule="auto"/>
        <w:ind w:firstLine="720"/>
        <w:jc w:val="both"/>
        <w:rPr>
          <w:rFonts w:cs="Times New Roman"/>
          <w:szCs w:val="24"/>
          <w:lang w:val="en-US"/>
        </w:rPr>
      </w:pPr>
    </w:p>
    <w:p w14:paraId="1AC48FC6" w14:textId="3F339A3B" w:rsidR="00085257" w:rsidRDefault="002D5FED" w:rsidP="00085257">
      <w:pPr>
        <w:pStyle w:val="Heading2"/>
        <w:rPr>
          <w:lang w:val="en-US"/>
        </w:rPr>
      </w:pPr>
      <w:proofErr w:type="spellStart"/>
      <w:r w:rsidRPr="003815FD">
        <w:rPr>
          <w:rFonts w:eastAsia="Arial" w:cs="Arial"/>
          <w:i/>
          <w:iCs/>
          <w:sz w:val="24"/>
          <w:lang w:val="en-US" w:eastAsia="en-ID"/>
        </w:rPr>
        <w:t>NearestNeighbors</w:t>
      </w:r>
      <w:bookmarkEnd w:id="433"/>
      <w:proofErr w:type="spellEnd"/>
    </w:p>
    <w:p w14:paraId="61FB0871" w14:textId="199748E6" w:rsidR="00085257" w:rsidRDefault="003815FD" w:rsidP="00E40AF0">
      <w:pPr>
        <w:spacing w:line="360" w:lineRule="auto"/>
        <w:ind w:firstLine="576"/>
        <w:jc w:val="both"/>
        <w:rPr>
          <w:rFonts w:ascii="Times New Roman" w:eastAsia="Arial" w:hAnsi="Times New Roman" w:cs="Arial"/>
          <w:sz w:val="24"/>
          <w:lang w:val="en-US" w:eastAsia="en-ID"/>
        </w:rPr>
      </w:pPr>
      <w:r w:rsidRPr="00A73A83">
        <w:rPr>
          <w:noProof/>
          <w:lang w:val="en-US"/>
        </w:rPr>
        <w:drawing>
          <wp:anchor distT="0" distB="0" distL="114300" distR="114300" simplePos="0" relativeHeight="251671552" behindDoc="1" locked="0" layoutInCell="1" allowOverlap="1" wp14:anchorId="249E73D4" wp14:editId="65FCFE26">
            <wp:simplePos x="0" y="0"/>
            <wp:positionH relativeFrom="page">
              <wp:posOffset>1440180</wp:posOffset>
            </wp:positionH>
            <wp:positionV relativeFrom="page">
              <wp:posOffset>3001645</wp:posOffset>
            </wp:positionV>
            <wp:extent cx="5041900" cy="4037965"/>
            <wp:effectExtent l="0" t="0" r="6350" b="635"/>
            <wp:wrapTopAndBottom/>
            <wp:docPr id="54" name="Picture 54"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041900" cy="4037965"/>
                    </a:xfrm>
                    <a:prstGeom prst="rect">
                      <a:avLst/>
                    </a:prstGeom>
                  </pic:spPr>
                </pic:pic>
              </a:graphicData>
            </a:graphic>
          </wp:anchor>
        </w:drawing>
      </w:r>
      <w:r w:rsidRPr="003815FD">
        <w:rPr>
          <w:rFonts w:ascii="Times New Roman" w:eastAsia="Arial" w:hAnsi="Times New Roman" w:cs="Arial"/>
          <w:sz w:val="24"/>
          <w:lang w:val="en-US" w:eastAsia="en-ID"/>
        </w:rPr>
        <w:t xml:space="preserve">Hasil dari penghitungan </w:t>
      </w:r>
      <w:r w:rsidRPr="003815FD">
        <w:rPr>
          <w:rFonts w:ascii="Times New Roman" w:eastAsia="Arial" w:hAnsi="Times New Roman" w:cs="Arial"/>
          <w:i/>
          <w:iCs/>
          <w:sz w:val="24"/>
          <w:lang w:val="en-US" w:eastAsia="en-ID"/>
        </w:rPr>
        <w:t>k-distance</w:t>
      </w:r>
      <w:r w:rsidRPr="003815FD">
        <w:rPr>
          <w:rFonts w:ascii="Times New Roman" w:eastAsia="Arial" w:hAnsi="Times New Roman" w:cs="Arial"/>
          <w:sz w:val="24"/>
          <w:lang w:val="en-US" w:eastAsia="en-ID"/>
        </w:rPr>
        <w:t xml:space="preserve"> </w:t>
      </w:r>
      <w:proofErr w:type="spellStart"/>
      <w:r w:rsidRPr="003815FD">
        <w:rPr>
          <w:rFonts w:ascii="Times New Roman" w:eastAsia="Arial" w:hAnsi="Times New Roman" w:cs="Arial"/>
          <w:i/>
          <w:iCs/>
          <w:sz w:val="24"/>
          <w:lang w:val="en-US" w:eastAsia="en-ID"/>
        </w:rPr>
        <w:t>NearestNeighbors</w:t>
      </w:r>
      <w:proofErr w:type="spellEnd"/>
      <w:r w:rsidRPr="003815FD">
        <w:rPr>
          <w:rFonts w:ascii="Times New Roman" w:eastAsia="Arial" w:hAnsi="Times New Roman" w:cs="Arial"/>
          <w:i/>
          <w:iCs/>
          <w:sz w:val="24"/>
          <w:lang w:val="en-US" w:eastAsia="en-ID"/>
        </w:rPr>
        <w:t xml:space="preserve"> </w:t>
      </w:r>
      <w:r w:rsidRPr="003815FD">
        <w:rPr>
          <w:rFonts w:ascii="Times New Roman" w:eastAsia="Arial" w:hAnsi="Times New Roman" w:cs="Arial"/>
          <w:sz w:val="24"/>
          <w:lang w:val="en-US" w:eastAsia="en-ID"/>
        </w:rPr>
        <w:t xml:space="preserve">ini digunakan pada nilai </w:t>
      </w:r>
      <w:r w:rsidRPr="003815FD">
        <w:rPr>
          <w:rFonts w:ascii="Times New Roman" w:eastAsia="Arial" w:hAnsi="Times New Roman" w:cs="Arial"/>
          <w:i/>
          <w:iCs/>
          <w:sz w:val="24"/>
          <w:lang w:val="en-US" w:eastAsia="en-ID"/>
        </w:rPr>
        <w:t>Eps</w:t>
      </w:r>
      <w:r w:rsidRPr="003815FD">
        <w:rPr>
          <w:rFonts w:ascii="Times New Roman" w:eastAsia="Arial" w:hAnsi="Times New Roman" w:cs="Arial"/>
          <w:sz w:val="24"/>
          <w:lang w:val="en-US" w:eastAsia="en-ID"/>
        </w:rPr>
        <w:t xml:space="preserve"> dan </w:t>
      </w:r>
      <w:proofErr w:type="spellStart"/>
      <w:r w:rsidRPr="003815FD">
        <w:rPr>
          <w:rFonts w:ascii="Times New Roman" w:eastAsia="Arial" w:hAnsi="Times New Roman" w:cs="Arial"/>
          <w:sz w:val="24"/>
          <w:lang w:val="en-US" w:eastAsia="en-ID"/>
        </w:rPr>
        <w:t>min_samples</w:t>
      </w:r>
      <w:proofErr w:type="spellEnd"/>
      <w:r w:rsidRPr="003815FD">
        <w:rPr>
          <w:rFonts w:ascii="Times New Roman" w:eastAsia="Arial" w:hAnsi="Times New Roman" w:cs="Arial"/>
          <w:sz w:val="24"/>
          <w:lang w:val="en-US" w:eastAsia="en-ID"/>
        </w:rPr>
        <w:t xml:space="preserve"> / </w:t>
      </w:r>
      <w:proofErr w:type="spellStart"/>
      <w:r w:rsidRPr="003815FD">
        <w:rPr>
          <w:rFonts w:ascii="Times New Roman" w:eastAsia="Arial" w:hAnsi="Times New Roman" w:cs="Arial"/>
          <w:sz w:val="24"/>
          <w:lang w:val="en-US" w:eastAsia="en-ID"/>
        </w:rPr>
        <w:t>minpts</w:t>
      </w:r>
      <w:proofErr w:type="spellEnd"/>
      <w:r>
        <w:rPr>
          <w:rFonts w:ascii="Times New Roman" w:eastAsia="Arial" w:hAnsi="Times New Roman" w:cs="Arial"/>
          <w:sz w:val="24"/>
          <w:lang w:val="en-US" w:eastAsia="en-ID"/>
        </w:rPr>
        <w:t>.</w:t>
      </w:r>
    </w:p>
    <w:p w14:paraId="539A2F3F" w14:textId="10E27E35" w:rsidR="003815FD" w:rsidRPr="00A451CB" w:rsidRDefault="00A451CB" w:rsidP="00A451CB">
      <w:pPr>
        <w:pStyle w:val="Caption"/>
        <w:jc w:val="center"/>
        <w:rPr>
          <w:rFonts w:ascii="Times New Roman" w:hAnsi="Times New Roman" w:cs="Times New Roman"/>
          <w:b/>
          <w:bCs/>
          <w:i w:val="0"/>
          <w:iCs w:val="0"/>
          <w:color w:val="auto"/>
          <w:sz w:val="24"/>
          <w:szCs w:val="24"/>
        </w:rPr>
      </w:pPr>
      <w:bookmarkStart w:id="435" w:name="_Toc149217303"/>
      <w:r w:rsidRPr="00A451CB">
        <w:rPr>
          <w:rFonts w:ascii="Times New Roman" w:hAnsi="Times New Roman" w:cs="Times New Roman"/>
          <w:b/>
          <w:bCs/>
          <w:i w:val="0"/>
          <w:iCs w:val="0"/>
          <w:color w:val="auto"/>
          <w:sz w:val="24"/>
          <w:szCs w:val="24"/>
        </w:rPr>
        <w:t>Gambar 4.</w:t>
      </w:r>
      <w:r w:rsidRPr="00A451CB">
        <w:rPr>
          <w:rFonts w:ascii="Times New Roman" w:hAnsi="Times New Roman" w:cs="Times New Roman"/>
          <w:b/>
          <w:bCs/>
          <w:i w:val="0"/>
          <w:iCs w:val="0"/>
          <w:color w:val="auto"/>
          <w:sz w:val="24"/>
          <w:szCs w:val="24"/>
        </w:rPr>
        <w:fldChar w:fldCharType="begin"/>
      </w:r>
      <w:r w:rsidRPr="00A451CB">
        <w:rPr>
          <w:rFonts w:ascii="Times New Roman" w:hAnsi="Times New Roman" w:cs="Times New Roman"/>
          <w:b/>
          <w:bCs/>
          <w:i w:val="0"/>
          <w:iCs w:val="0"/>
          <w:color w:val="auto"/>
          <w:sz w:val="24"/>
          <w:szCs w:val="24"/>
        </w:rPr>
        <w:instrText xml:space="preserve"> SEQ Gambar_4. \* ARABIC </w:instrText>
      </w:r>
      <w:r w:rsidRPr="00A451CB">
        <w:rPr>
          <w:rFonts w:ascii="Times New Roman" w:hAnsi="Times New Roman" w:cs="Times New Roman"/>
          <w:b/>
          <w:bCs/>
          <w:i w:val="0"/>
          <w:iCs w:val="0"/>
          <w:color w:val="auto"/>
          <w:sz w:val="24"/>
          <w:szCs w:val="24"/>
        </w:rPr>
        <w:fldChar w:fldCharType="separate"/>
      </w:r>
      <w:r w:rsidR="00A164B2">
        <w:rPr>
          <w:rFonts w:ascii="Times New Roman" w:hAnsi="Times New Roman" w:cs="Times New Roman"/>
          <w:b/>
          <w:bCs/>
          <w:i w:val="0"/>
          <w:iCs w:val="0"/>
          <w:noProof/>
          <w:color w:val="auto"/>
          <w:sz w:val="24"/>
          <w:szCs w:val="24"/>
        </w:rPr>
        <w:t>3</w:t>
      </w:r>
      <w:r w:rsidRPr="00A451CB">
        <w:rPr>
          <w:rFonts w:ascii="Times New Roman" w:hAnsi="Times New Roman" w:cs="Times New Roman"/>
          <w:b/>
          <w:bCs/>
          <w:i w:val="0"/>
          <w:iCs w:val="0"/>
          <w:color w:val="auto"/>
          <w:sz w:val="24"/>
          <w:szCs w:val="24"/>
        </w:rPr>
        <w:fldChar w:fldCharType="end"/>
      </w:r>
      <w:r w:rsidRPr="00A451CB">
        <w:rPr>
          <w:rFonts w:ascii="Times New Roman" w:hAnsi="Times New Roman" w:cs="Times New Roman"/>
          <w:b/>
          <w:bCs/>
          <w:i w:val="0"/>
          <w:iCs w:val="0"/>
          <w:color w:val="auto"/>
          <w:sz w:val="24"/>
          <w:szCs w:val="24"/>
        </w:rPr>
        <w:t xml:space="preserve"> </w:t>
      </w:r>
      <w:r w:rsidR="003815FD" w:rsidRPr="00A451CB">
        <w:rPr>
          <w:rFonts w:ascii="Times New Roman" w:hAnsi="Times New Roman" w:cs="Times New Roman"/>
          <w:b/>
          <w:bCs/>
          <w:i w:val="0"/>
          <w:iCs w:val="0"/>
          <w:color w:val="auto"/>
          <w:sz w:val="24"/>
          <w:szCs w:val="24"/>
        </w:rPr>
        <w:t xml:space="preserve">Grafik Metode </w:t>
      </w:r>
      <w:r w:rsidR="003815FD" w:rsidRPr="00617BE4">
        <w:rPr>
          <w:rFonts w:ascii="Times New Roman" w:hAnsi="Times New Roman" w:cs="Times New Roman"/>
          <w:b/>
          <w:bCs/>
          <w:color w:val="auto"/>
          <w:sz w:val="24"/>
          <w:szCs w:val="24"/>
        </w:rPr>
        <w:t>k-distance</w:t>
      </w:r>
      <w:r w:rsidR="003815FD" w:rsidRPr="00A451CB">
        <w:rPr>
          <w:rFonts w:ascii="Times New Roman" w:hAnsi="Times New Roman" w:cs="Times New Roman"/>
          <w:b/>
          <w:bCs/>
          <w:i w:val="0"/>
          <w:iCs w:val="0"/>
          <w:color w:val="auto"/>
          <w:sz w:val="24"/>
          <w:szCs w:val="24"/>
        </w:rPr>
        <w:t xml:space="preserve"> pada </w:t>
      </w:r>
      <w:proofErr w:type="spellStart"/>
      <w:r w:rsidR="003815FD" w:rsidRPr="00A451CB">
        <w:rPr>
          <w:rFonts w:ascii="Times New Roman" w:hAnsi="Times New Roman" w:cs="Times New Roman"/>
          <w:b/>
          <w:bCs/>
          <w:i w:val="0"/>
          <w:iCs w:val="0"/>
          <w:color w:val="auto"/>
          <w:sz w:val="24"/>
          <w:szCs w:val="24"/>
        </w:rPr>
        <w:t>minpts</w:t>
      </w:r>
      <w:proofErr w:type="spellEnd"/>
      <w:r w:rsidR="003815FD" w:rsidRPr="00A451CB">
        <w:rPr>
          <w:rFonts w:ascii="Times New Roman" w:hAnsi="Times New Roman" w:cs="Times New Roman"/>
          <w:b/>
          <w:bCs/>
          <w:i w:val="0"/>
          <w:iCs w:val="0"/>
          <w:color w:val="auto"/>
          <w:sz w:val="24"/>
          <w:szCs w:val="24"/>
        </w:rPr>
        <w:t xml:space="preserve"> bernilai 5</w:t>
      </w:r>
      <w:bookmarkEnd w:id="435"/>
    </w:p>
    <w:p w14:paraId="198A014F" w14:textId="77777777" w:rsidR="006C4513" w:rsidRDefault="006C4513">
      <w:pPr>
        <w:rPr>
          <w:rFonts w:ascii="Times New Roman" w:hAnsi="Times New Roman" w:cs="Times New Roman"/>
          <w:sz w:val="24"/>
          <w:szCs w:val="24"/>
          <w:lang w:val="en-US"/>
        </w:rPr>
      </w:pPr>
      <w:r>
        <w:rPr>
          <w:rFonts w:ascii="Times New Roman" w:hAnsi="Times New Roman" w:cs="Times New Roman"/>
          <w:sz w:val="24"/>
          <w:szCs w:val="24"/>
          <w:lang w:val="en-US"/>
        </w:rPr>
        <w:br w:type="page"/>
      </w:r>
    </w:p>
    <w:p w14:paraId="49160E72" w14:textId="679FC35A" w:rsidR="006C4513" w:rsidRPr="000B6EC7" w:rsidRDefault="000B6EC7" w:rsidP="000B6EC7">
      <w:pPr>
        <w:pStyle w:val="Caption"/>
        <w:jc w:val="center"/>
        <w:rPr>
          <w:rFonts w:ascii="Times New Roman" w:hAnsi="Times New Roman" w:cs="Times New Roman"/>
          <w:b/>
          <w:bCs/>
          <w:i w:val="0"/>
          <w:iCs w:val="0"/>
          <w:color w:val="auto"/>
          <w:sz w:val="24"/>
          <w:szCs w:val="24"/>
        </w:rPr>
      </w:pPr>
      <w:bookmarkStart w:id="436" w:name="_Toc149217304"/>
      <w:r w:rsidRPr="000B6EC7">
        <w:rPr>
          <w:rFonts w:ascii="Times New Roman" w:hAnsi="Times New Roman" w:cs="Times New Roman"/>
          <w:b/>
          <w:bCs/>
          <w:i w:val="0"/>
          <w:iCs w:val="0"/>
          <w:color w:val="auto"/>
          <w:sz w:val="24"/>
          <w:szCs w:val="24"/>
        </w:rPr>
        <w:lastRenderedPageBreak/>
        <w:t>Gambar 4.</w:t>
      </w:r>
      <w:r w:rsidRPr="000B6EC7">
        <w:rPr>
          <w:rFonts w:ascii="Times New Roman" w:hAnsi="Times New Roman" w:cs="Times New Roman"/>
          <w:b/>
          <w:bCs/>
          <w:i w:val="0"/>
          <w:iCs w:val="0"/>
          <w:color w:val="auto"/>
          <w:sz w:val="24"/>
          <w:szCs w:val="24"/>
        </w:rPr>
        <w:fldChar w:fldCharType="begin"/>
      </w:r>
      <w:r w:rsidRPr="000B6EC7">
        <w:rPr>
          <w:rFonts w:ascii="Times New Roman" w:hAnsi="Times New Roman" w:cs="Times New Roman"/>
          <w:b/>
          <w:bCs/>
          <w:i w:val="0"/>
          <w:iCs w:val="0"/>
          <w:color w:val="auto"/>
          <w:sz w:val="24"/>
          <w:szCs w:val="24"/>
        </w:rPr>
        <w:instrText xml:space="preserve"> SEQ Gambar_4. \* ARABIC </w:instrText>
      </w:r>
      <w:r w:rsidRPr="000B6EC7">
        <w:rPr>
          <w:rFonts w:ascii="Times New Roman" w:hAnsi="Times New Roman" w:cs="Times New Roman"/>
          <w:b/>
          <w:bCs/>
          <w:i w:val="0"/>
          <w:iCs w:val="0"/>
          <w:color w:val="auto"/>
          <w:sz w:val="24"/>
          <w:szCs w:val="24"/>
        </w:rPr>
        <w:fldChar w:fldCharType="separate"/>
      </w:r>
      <w:r w:rsidR="00A164B2">
        <w:rPr>
          <w:rFonts w:ascii="Times New Roman" w:hAnsi="Times New Roman" w:cs="Times New Roman"/>
          <w:b/>
          <w:bCs/>
          <w:i w:val="0"/>
          <w:iCs w:val="0"/>
          <w:noProof/>
          <w:color w:val="auto"/>
          <w:sz w:val="24"/>
          <w:szCs w:val="24"/>
        </w:rPr>
        <w:t>4</w:t>
      </w:r>
      <w:r w:rsidRPr="000B6EC7">
        <w:rPr>
          <w:rFonts w:ascii="Times New Roman" w:hAnsi="Times New Roman" w:cs="Times New Roman"/>
          <w:b/>
          <w:bCs/>
          <w:i w:val="0"/>
          <w:iCs w:val="0"/>
          <w:color w:val="auto"/>
          <w:sz w:val="24"/>
          <w:szCs w:val="24"/>
        </w:rPr>
        <w:fldChar w:fldCharType="end"/>
      </w:r>
      <w:r w:rsidR="00B52E03" w:rsidRPr="000B6EC7">
        <w:rPr>
          <w:rFonts w:ascii="Times New Roman" w:hAnsi="Times New Roman" w:cs="Times New Roman"/>
          <w:b/>
          <w:bCs/>
          <w:i w:val="0"/>
          <w:iCs w:val="0"/>
          <w:color w:val="auto"/>
          <w:sz w:val="24"/>
          <w:szCs w:val="24"/>
        </w:rPr>
        <w:t xml:space="preserve"> </w:t>
      </w:r>
      <w:r w:rsidR="006C4513" w:rsidRPr="000B6EC7">
        <w:rPr>
          <w:rFonts w:ascii="Times New Roman" w:hAnsi="Times New Roman" w:cs="Times New Roman"/>
          <w:b/>
          <w:bCs/>
          <w:i w:val="0"/>
          <w:iCs w:val="0"/>
          <w:color w:val="auto"/>
          <w:sz w:val="24"/>
          <w:szCs w:val="24"/>
        </w:rPr>
        <w:t xml:space="preserve">Grafik Metode </w:t>
      </w:r>
      <w:r w:rsidR="006C4513" w:rsidRPr="006D0DFD">
        <w:rPr>
          <w:rFonts w:ascii="Times New Roman" w:hAnsi="Times New Roman" w:cs="Times New Roman"/>
          <w:b/>
          <w:bCs/>
          <w:color w:val="auto"/>
          <w:sz w:val="24"/>
          <w:szCs w:val="24"/>
        </w:rPr>
        <w:t>k-distance</w:t>
      </w:r>
      <w:r w:rsidR="006C4513" w:rsidRPr="000B6EC7">
        <w:rPr>
          <w:rFonts w:ascii="Times New Roman" w:hAnsi="Times New Roman" w:cs="Times New Roman"/>
          <w:b/>
          <w:bCs/>
          <w:i w:val="0"/>
          <w:iCs w:val="0"/>
          <w:color w:val="auto"/>
          <w:sz w:val="24"/>
          <w:szCs w:val="24"/>
        </w:rPr>
        <w:t xml:space="preserve"> pada </w:t>
      </w:r>
      <w:proofErr w:type="spellStart"/>
      <w:r w:rsidR="006C4513" w:rsidRPr="000B6EC7">
        <w:rPr>
          <w:rFonts w:ascii="Times New Roman" w:hAnsi="Times New Roman" w:cs="Times New Roman"/>
          <w:b/>
          <w:bCs/>
          <w:i w:val="0"/>
          <w:iCs w:val="0"/>
          <w:color w:val="auto"/>
          <w:sz w:val="24"/>
          <w:szCs w:val="24"/>
        </w:rPr>
        <w:t>minpts</w:t>
      </w:r>
      <w:proofErr w:type="spellEnd"/>
      <w:r w:rsidR="006C4513" w:rsidRPr="000B6EC7">
        <w:rPr>
          <w:rFonts w:ascii="Times New Roman" w:hAnsi="Times New Roman" w:cs="Times New Roman"/>
          <w:b/>
          <w:bCs/>
          <w:i w:val="0"/>
          <w:iCs w:val="0"/>
          <w:color w:val="auto"/>
          <w:sz w:val="24"/>
          <w:szCs w:val="24"/>
        </w:rPr>
        <w:t xml:space="preserve"> bernilai 10</w:t>
      </w:r>
      <w:bookmarkEnd w:id="436"/>
    </w:p>
    <w:p w14:paraId="2AE23B4E" w14:textId="5729A351" w:rsidR="006C4513" w:rsidRDefault="006C4513" w:rsidP="006C4513">
      <w:pPr>
        <w:ind w:firstLine="576"/>
        <w:jc w:val="both"/>
        <w:rPr>
          <w:rFonts w:ascii="Times New Roman" w:eastAsia="Arial" w:hAnsi="Times New Roman" w:cs="Arial"/>
          <w:sz w:val="24"/>
          <w:lang w:val="en-US" w:eastAsia="en-ID"/>
        </w:rPr>
      </w:pPr>
      <w:r w:rsidRPr="00855F68">
        <w:rPr>
          <w:noProof/>
          <w:lang w:val="en-US"/>
        </w:rPr>
        <w:drawing>
          <wp:anchor distT="0" distB="0" distL="114300" distR="114300" simplePos="0" relativeHeight="251673600" behindDoc="1" locked="0" layoutInCell="1" allowOverlap="1" wp14:anchorId="2920CC22" wp14:editId="2A146AFC">
            <wp:simplePos x="0" y="0"/>
            <wp:positionH relativeFrom="margin">
              <wp:posOffset>114300</wp:posOffset>
            </wp:positionH>
            <wp:positionV relativeFrom="page">
              <wp:posOffset>1003300</wp:posOffset>
            </wp:positionV>
            <wp:extent cx="5041900" cy="3930015"/>
            <wp:effectExtent l="0" t="0" r="6350" b="0"/>
            <wp:wrapTopAndBottom/>
            <wp:docPr id="62" name="Picture 62" descr="A graph with a line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041900" cy="3930015"/>
                    </a:xfrm>
                    <a:prstGeom prst="rect">
                      <a:avLst/>
                    </a:prstGeom>
                  </pic:spPr>
                </pic:pic>
              </a:graphicData>
            </a:graphic>
          </wp:anchor>
        </w:drawing>
      </w:r>
      <w:r w:rsidRPr="006C4513">
        <w:rPr>
          <w:rFonts w:ascii="Times New Roman" w:eastAsia="Arial" w:hAnsi="Times New Roman" w:cs="Arial"/>
          <w:sz w:val="24"/>
          <w:lang w:val="en-US" w:eastAsia="en-ID"/>
        </w:rPr>
        <w:t xml:space="preserve"> Pada grafik ini didapatkan nilai </w:t>
      </w:r>
      <w:r w:rsidRPr="006C4513">
        <w:rPr>
          <w:rFonts w:ascii="Times New Roman" w:eastAsia="Arial" w:hAnsi="Times New Roman" w:cs="Arial"/>
          <w:i/>
          <w:iCs/>
          <w:sz w:val="24"/>
          <w:lang w:val="en-US" w:eastAsia="en-ID"/>
        </w:rPr>
        <w:t xml:space="preserve">Eps </w:t>
      </w:r>
      <w:r w:rsidRPr="006C4513">
        <w:rPr>
          <w:rFonts w:ascii="Times New Roman" w:eastAsia="Arial" w:hAnsi="Times New Roman" w:cs="Arial"/>
          <w:sz w:val="24"/>
          <w:lang w:val="en-US" w:eastAsia="en-ID"/>
        </w:rPr>
        <w:t xml:space="preserve">yang diperoleh sebesar 1,25 dan 1,35, kemudian k sebagai representatif </w:t>
      </w:r>
      <w:proofErr w:type="spellStart"/>
      <w:r w:rsidRPr="006C4513">
        <w:rPr>
          <w:rFonts w:ascii="Times New Roman" w:eastAsia="Arial" w:hAnsi="Times New Roman" w:cs="Arial"/>
          <w:sz w:val="24"/>
          <w:lang w:val="en-US" w:eastAsia="en-ID"/>
        </w:rPr>
        <w:t>min_samples</w:t>
      </w:r>
      <w:proofErr w:type="spellEnd"/>
      <w:r w:rsidRPr="006C4513">
        <w:rPr>
          <w:rFonts w:ascii="Times New Roman" w:eastAsia="Arial" w:hAnsi="Times New Roman" w:cs="Arial"/>
          <w:sz w:val="24"/>
          <w:lang w:val="en-US" w:eastAsia="en-ID"/>
        </w:rPr>
        <w:t xml:space="preserve"> / </w:t>
      </w:r>
      <w:proofErr w:type="spellStart"/>
      <w:r w:rsidRPr="006C4513">
        <w:rPr>
          <w:rFonts w:ascii="Times New Roman" w:eastAsia="Arial" w:hAnsi="Times New Roman" w:cs="Arial"/>
          <w:i/>
          <w:iCs/>
          <w:sz w:val="24"/>
          <w:lang w:val="en-US" w:eastAsia="en-ID"/>
        </w:rPr>
        <w:t>minpts</w:t>
      </w:r>
      <w:proofErr w:type="spellEnd"/>
      <w:r w:rsidRPr="006C4513">
        <w:rPr>
          <w:rFonts w:ascii="Times New Roman" w:eastAsia="Arial" w:hAnsi="Times New Roman" w:cs="Arial"/>
          <w:sz w:val="24"/>
          <w:lang w:val="en-US" w:eastAsia="en-ID"/>
        </w:rPr>
        <w:t xml:space="preserve"> bernilai 5. Hasil dari penghitungan ini selanjutnya digunakan dalam penghitungan </w:t>
      </w:r>
      <w:proofErr w:type="spellStart"/>
      <w:r w:rsidRPr="006C4513">
        <w:rPr>
          <w:rFonts w:ascii="Times New Roman" w:eastAsia="Arial" w:hAnsi="Times New Roman" w:cs="Arial"/>
          <w:sz w:val="24"/>
          <w:lang w:val="en-US" w:eastAsia="en-ID"/>
        </w:rPr>
        <w:t>klasterisasi</w:t>
      </w:r>
      <w:proofErr w:type="spellEnd"/>
      <w:r w:rsidRPr="006C4513">
        <w:rPr>
          <w:rFonts w:ascii="Times New Roman" w:eastAsia="Arial" w:hAnsi="Times New Roman" w:cs="Arial"/>
          <w:sz w:val="24"/>
          <w:lang w:val="en-US" w:eastAsia="en-ID"/>
        </w:rPr>
        <w:t xml:space="preserve"> dengan </w:t>
      </w:r>
      <w:proofErr w:type="spellStart"/>
      <w:r w:rsidRPr="006C4513">
        <w:rPr>
          <w:rFonts w:ascii="Times New Roman" w:eastAsia="Arial" w:hAnsi="Times New Roman" w:cs="Arial"/>
          <w:sz w:val="24"/>
          <w:lang w:val="en-US" w:eastAsia="en-ID"/>
        </w:rPr>
        <w:t>algoritma</w:t>
      </w:r>
      <w:proofErr w:type="spellEnd"/>
      <w:r w:rsidRPr="006C4513">
        <w:rPr>
          <w:rFonts w:ascii="Times New Roman" w:eastAsia="Arial" w:hAnsi="Times New Roman" w:cs="Arial"/>
          <w:sz w:val="24"/>
          <w:lang w:val="en-US" w:eastAsia="en-ID"/>
        </w:rPr>
        <w:t xml:space="preserve"> DBSCAN. Sedangkan </w:t>
      </w:r>
      <w:proofErr w:type="spellStart"/>
      <w:r w:rsidRPr="006C4513">
        <w:rPr>
          <w:rFonts w:ascii="Times New Roman" w:eastAsia="Arial" w:hAnsi="Times New Roman" w:cs="Arial"/>
          <w:sz w:val="24"/>
          <w:lang w:val="en-US" w:eastAsia="en-ID"/>
        </w:rPr>
        <w:t>algoritma</w:t>
      </w:r>
      <w:proofErr w:type="spellEnd"/>
      <w:r w:rsidRPr="006C4513">
        <w:rPr>
          <w:rFonts w:ascii="Times New Roman" w:eastAsia="Arial" w:hAnsi="Times New Roman" w:cs="Arial"/>
          <w:sz w:val="24"/>
          <w:lang w:val="en-US" w:eastAsia="en-ID"/>
        </w:rPr>
        <w:t xml:space="preserve"> OPTICS tidak membutuhkan hasil penghitungan ini, karena berlawanan dengan prinsip </w:t>
      </w:r>
      <w:proofErr w:type="spellStart"/>
      <w:r w:rsidRPr="006C4513">
        <w:rPr>
          <w:rFonts w:ascii="Times New Roman" w:eastAsia="Arial" w:hAnsi="Times New Roman" w:cs="Arial"/>
          <w:sz w:val="24"/>
          <w:lang w:val="en-US" w:eastAsia="en-ID"/>
        </w:rPr>
        <w:t>algoritma</w:t>
      </w:r>
      <w:proofErr w:type="spellEnd"/>
      <w:r w:rsidRPr="006C4513">
        <w:rPr>
          <w:rFonts w:ascii="Times New Roman" w:eastAsia="Arial" w:hAnsi="Times New Roman" w:cs="Arial"/>
          <w:sz w:val="24"/>
          <w:lang w:val="en-US" w:eastAsia="en-ID"/>
        </w:rPr>
        <w:t xml:space="preserve"> OPTICS. </w:t>
      </w:r>
    </w:p>
    <w:p w14:paraId="736B328A" w14:textId="05314C48" w:rsidR="006C4513" w:rsidRPr="004D091D" w:rsidRDefault="004D091D" w:rsidP="004D091D">
      <w:pPr>
        <w:pStyle w:val="Caption"/>
        <w:jc w:val="center"/>
        <w:rPr>
          <w:rFonts w:ascii="Times New Roman" w:hAnsi="Times New Roman" w:cs="Times New Roman"/>
          <w:b/>
          <w:bCs/>
          <w:i w:val="0"/>
          <w:iCs w:val="0"/>
          <w:color w:val="auto"/>
          <w:sz w:val="24"/>
          <w:szCs w:val="24"/>
        </w:rPr>
      </w:pPr>
      <w:bookmarkStart w:id="437" w:name="_Toc149217273"/>
      <w:r w:rsidRPr="004D091D">
        <w:rPr>
          <w:rFonts w:ascii="Times New Roman" w:hAnsi="Times New Roman" w:cs="Times New Roman"/>
          <w:b/>
          <w:bCs/>
          <w:i w:val="0"/>
          <w:iCs w:val="0"/>
          <w:color w:val="auto"/>
          <w:sz w:val="24"/>
          <w:szCs w:val="24"/>
        </w:rPr>
        <w:t xml:space="preserve">Tabel 4. </w:t>
      </w:r>
      <w:r w:rsidRPr="004D091D">
        <w:rPr>
          <w:rFonts w:ascii="Times New Roman" w:hAnsi="Times New Roman" w:cs="Times New Roman"/>
          <w:b/>
          <w:bCs/>
          <w:i w:val="0"/>
          <w:iCs w:val="0"/>
          <w:color w:val="auto"/>
          <w:sz w:val="24"/>
          <w:szCs w:val="24"/>
        </w:rPr>
        <w:fldChar w:fldCharType="begin"/>
      </w:r>
      <w:r w:rsidRPr="004D091D">
        <w:rPr>
          <w:rFonts w:ascii="Times New Roman" w:hAnsi="Times New Roman" w:cs="Times New Roman"/>
          <w:b/>
          <w:bCs/>
          <w:i w:val="0"/>
          <w:iCs w:val="0"/>
          <w:color w:val="auto"/>
          <w:sz w:val="24"/>
          <w:szCs w:val="24"/>
        </w:rPr>
        <w:instrText xml:space="preserve"> SEQ Tabel_4. \* ARABIC </w:instrText>
      </w:r>
      <w:r w:rsidRPr="004D091D">
        <w:rPr>
          <w:rFonts w:ascii="Times New Roman" w:hAnsi="Times New Roman" w:cs="Times New Roman"/>
          <w:b/>
          <w:bCs/>
          <w:i w:val="0"/>
          <w:iCs w:val="0"/>
          <w:color w:val="auto"/>
          <w:sz w:val="24"/>
          <w:szCs w:val="24"/>
        </w:rPr>
        <w:fldChar w:fldCharType="separate"/>
      </w:r>
      <w:r w:rsidR="00A164B2">
        <w:rPr>
          <w:rFonts w:ascii="Times New Roman" w:hAnsi="Times New Roman" w:cs="Times New Roman"/>
          <w:b/>
          <w:bCs/>
          <w:i w:val="0"/>
          <w:iCs w:val="0"/>
          <w:noProof/>
          <w:color w:val="auto"/>
          <w:sz w:val="24"/>
          <w:szCs w:val="24"/>
        </w:rPr>
        <w:t>6</w:t>
      </w:r>
      <w:r w:rsidRPr="004D091D">
        <w:rPr>
          <w:rFonts w:ascii="Times New Roman" w:hAnsi="Times New Roman" w:cs="Times New Roman"/>
          <w:b/>
          <w:bCs/>
          <w:i w:val="0"/>
          <w:iCs w:val="0"/>
          <w:color w:val="auto"/>
          <w:sz w:val="24"/>
          <w:szCs w:val="24"/>
        </w:rPr>
        <w:fldChar w:fldCharType="end"/>
      </w:r>
      <w:r w:rsidRPr="004D091D">
        <w:rPr>
          <w:rFonts w:ascii="Times New Roman" w:hAnsi="Times New Roman" w:cs="Times New Roman"/>
          <w:b/>
          <w:bCs/>
          <w:i w:val="0"/>
          <w:iCs w:val="0"/>
          <w:color w:val="auto"/>
          <w:sz w:val="24"/>
          <w:szCs w:val="24"/>
        </w:rPr>
        <w:t xml:space="preserve"> </w:t>
      </w:r>
      <w:r w:rsidR="006C4513" w:rsidRPr="004D091D">
        <w:rPr>
          <w:rFonts w:ascii="Times New Roman" w:hAnsi="Times New Roman" w:cs="Times New Roman"/>
          <w:b/>
          <w:bCs/>
          <w:i w:val="0"/>
          <w:iCs w:val="0"/>
          <w:color w:val="auto"/>
          <w:sz w:val="24"/>
          <w:szCs w:val="24"/>
        </w:rPr>
        <w:t xml:space="preserve">Hasil </w:t>
      </w:r>
      <w:r w:rsidR="006C4513" w:rsidRPr="009229FC">
        <w:rPr>
          <w:rFonts w:ascii="Times New Roman" w:hAnsi="Times New Roman" w:cs="Times New Roman"/>
          <w:b/>
          <w:bCs/>
          <w:color w:val="auto"/>
          <w:sz w:val="24"/>
          <w:szCs w:val="24"/>
        </w:rPr>
        <w:t>silhouette coefficient</w:t>
      </w:r>
      <w:bookmarkEnd w:id="437"/>
    </w:p>
    <w:tbl>
      <w:tblPr>
        <w:tblStyle w:val="TableGrid"/>
        <w:tblW w:w="0" w:type="auto"/>
        <w:tblLook w:val="04A0" w:firstRow="1" w:lastRow="0" w:firstColumn="1" w:lastColumn="0" w:noHBand="0" w:noVBand="1"/>
      </w:tblPr>
      <w:tblGrid>
        <w:gridCol w:w="1606"/>
        <w:gridCol w:w="1527"/>
        <w:gridCol w:w="1625"/>
        <w:gridCol w:w="1576"/>
        <w:gridCol w:w="1596"/>
      </w:tblGrid>
      <w:tr w:rsidR="006C4513" w:rsidRPr="006C4513" w14:paraId="2F15D52B" w14:textId="77777777" w:rsidTr="0081316F">
        <w:trPr>
          <w:trHeight w:val="611"/>
        </w:trPr>
        <w:tc>
          <w:tcPr>
            <w:tcW w:w="1606" w:type="dxa"/>
            <w:vAlign w:val="center"/>
          </w:tcPr>
          <w:p w14:paraId="32C2E068" w14:textId="77777777" w:rsidR="006C4513" w:rsidRPr="006C4513" w:rsidRDefault="006C4513" w:rsidP="006C4513">
            <w:pPr>
              <w:spacing w:line="360" w:lineRule="auto"/>
              <w:jc w:val="center"/>
              <w:rPr>
                <w:rFonts w:ascii="Times New Roman" w:hAnsi="Times New Roman"/>
                <w:b/>
                <w:bCs/>
                <w:i/>
                <w:iCs/>
                <w:sz w:val="24"/>
                <w:lang w:val="en-US"/>
              </w:rPr>
            </w:pPr>
            <w:r w:rsidRPr="006C4513">
              <w:rPr>
                <w:rFonts w:ascii="Times New Roman" w:hAnsi="Times New Roman"/>
                <w:sz w:val="24"/>
              </w:rPr>
              <w:br w:type="page"/>
            </w:r>
            <w:proofErr w:type="spellStart"/>
            <w:r w:rsidRPr="006C4513">
              <w:rPr>
                <w:rFonts w:ascii="Times New Roman" w:hAnsi="Times New Roman"/>
                <w:b/>
                <w:bCs/>
                <w:i/>
                <w:iCs/>
                <w:sz w:val="24"/>
                <w:lang w:val="en-US"/>
              </w:rPr>
              <w:t>minpts</w:t>
            </w:r>
            <w:proofErr w:type="spellEnd"/>
          </w:p>
        </w:tc>
        <w:tc>
          <w:tcPr>
            <w:tcW w:w="1527" w:type="dxa"/>
            <w:vAlign w:val="center"/>
          </w:tcPr>
          <w:p w14:paraId="7927D40A" w14:textId="77777777" w:rsidR="006C4513" w:rsidRPr="006C4513" w:rsidRDefault="006C4513" w:rsidP="006C4513">
            <w:pPr>
              <w:spacing w:line="360" w:lineRule="auto"/>
              <w:jc w:val="center"/>
              <w:rPr>
                <w:rFonts w:ascii="Times New Roman" w:hAnsi="Times New Roman"/>
                <w:b/>
                <w:bCs/>
                <w:i/>
                <w:iCs/>
                <w:sz w:val="24"/>
                <w:lang w:val="en-US"/>
              </w:rPr>
            </w:pPr>
            <w:r w:rsidRPr="006C4513">
              <w:rPr>
                <w:rFonts w:ascii="Times New Roman" w:hAnsi="Times New Roman"/>
                <w:b/>
                <w:bCs/>
                <w:i/>
                <w:iCs/>
                <w:sz w:val="24"/>
                <w:lang w:val="en-US"/>
              </w:rPr>
              <w:t>eps</w:t>
            </w:r>
          </w:p>
        </w:tc>
        <w:tc>
          <w:tcPr>
            <w:tcW w:w="1625" w:type="dxa"/>
            <w:vAlign w:val="center"/>
          </w:tcPr>
          <w:p w14:paraId="07FE70CF" w14:textId="77777777" w:rsidR="006C4513" w:rsidRPr="006C4513" w:rsidRDefault="006C4513" w:rsidP="006C4513">
            <w:pPr>
              <w:spacing w:line="360" w:lineRule="auto"/>
              <w:jc w:val="center"/>
              <w:rPr>
                <w:rFonts w:ascii="Times New Roman" w:hAnsi="Times New Roman"/>
                <w:b/>
                <w:bCs/>
                <w:sz w:val="24"/>
                <w:lang w:val="en-US"/>
              </w:rPr>
            </w:pPr>
            <w:r w:rsidRPr="006C4513">
              <w:rPr>
                <w:rFonts w:ascii="Times New Roman" w:hAnsi="Times New Roman"/>
                <w:b/>
                <w:bCs/>
                <w:sz w:val="20"/>
                <w:szCs w:val="18"/>
                <w:lang w:val="en-US"/>
              </w:rPr>
              <w:t xml:space="preserve">Jumlah </w:t>
            </w:r>
            <w:proofErr w:type="spellStart"/>
            <w:r w:rsidRPr="006C4513">
              <w:rPr>
                <w:rFonts w:ascii="Times New Roman" w:hAnsi="Times New Roman"/>
                <w:b/>
                <w:bCs/>
                <w:sz w:val="20"/>
                <w:szCs w:val="18"/>
                <w:lang w:val="en-US"/>
              </w:rPr>
              <w:t>Klaster</w:t>
            </w:r>
            <w:proofErr w:type="spellEnd"/>
          </w:p>
        </w:tc>
        <w:tc>
          <w:tcPr>
            <w:tcW w:w="1576" w:type="dxa"/>
            <w:vAlign w:val="center"/>
          </w:tcPr>
          <w:p w14:paraId="473A5B56" w14:textId="77777777" w:rsidR="006C4513" w:rsidRPr="006C4513" w:rsidRDefault="006C4513" w:rsidP="006C4513">
            <w:pPr>
              <w:spacing w:line="360" w:lineRule="auto"/>
              <w:jc w:val="center"/>
              <w:rPr>
                <w:rFonts w:ascii="Times New Roman" w:hAnsi="Times New Roman"/>
                <w:b/>
                <w:bCs/>
                <w:i/>
                <w:iCs/>
                <w:sz w:val="24"/>
                <w:lang w:val="en-US"/>
              </w:rPr>
            </w:pPr>
            <w:r w:rsidRPr="006C4513">
              <w:rPr>
                <w:rFonts w:ascii="Times New Roman" w:hAnsi="Times New Roman"/>
                <w:b/>
                <w:bCs/>
                <w:i/>
                <w:iCs/>
                <w:sz w:val="24"/>
                <w:lang w:val="en-US"/>
              </w:rPr>
              <w:t>Noise</w:t>
            </w:r>
          </w:p>
        </w:tc>
        <w:tc>
          <w:tcPr>
            <w:tcW w:w="1596" w:type="dxa"/>
            <w:vAlign w:val="center"/>
          </w:tcPr>
          <w:p w14:paraId="24CEDD8B" w14:textId="77777777" w:rsidR="006C4513" w:rsidRPr="006C4513" w:rsidRDefault="006C4513" w:rsidP="006C4513">
            <w:pPr>
              <w:spacing w:line="360" w:lineRule="auto"/>
              <w:jc w:val="center"/>
              <w:rPr>
                <w:rFonts w:ascii="Times New Roman" w:hAnsi="Times New Roman"/>
                <w:b/>
                <w:bCs/>
                <w:sz w:val="24"/>
                <w:lang w:val="en-US"/>
              </w:rPr>
            </w:pPr>
            <w:r w:rsidRPr="006C4513">
              <w:rPr>
                <w:rFonts w:ascii="Times New Roman" w:hAnsi="Times New Roman"/>
                <w:b/>
                <w:bCs/>
                <w:sz w:val="24"/>
                <w:lang w:val="en-US"/>
              </w:rPr>
              <w:t>Silhouette Score</w:t>
            </w:r>
          </w:p>
        </w:tc>
      </w:tr>
      <w:tr w:rsidR="006C4513" w:rsidRPr="006C4513" w14:paraId="6BF21969" w14:textId="77777777" w:rsidTr="0081316F">
        <w:tc>
          <w:tcPr>
            <w:tcW w:w="1606" w:type="dxa"/>
          </w:tcPr>
          <w:p w14:paraId="739FAAE2" w14:textId="77777777" w:rsidR="006C4513" w:rsidRPr="006C4513" w:rsidRDefault="006C4513" w:rsidP="006C4513">
            <w:pPr>
              <w:spacing w:line="360" w:lineRule="auto"/>
              <w:jc w:val="center"/>
              <w:rPr>
                <w:rFonts w:ascii="Times New Roman" w:hAnsi="Times New Roman"/>
                <w:sz w:val="24"/>
                <w:lang w:val="en-US"/>
              </w:rPr>
            </w:pPr>
            <w:r w:rsidRPr="006C4513">
              <w:rPr>
                <w:rFonts w:ascii="Times New Roman" w:hAnsi="Times New Roman"/>
                <w:sz w:val="24"/>
                <w:lang w:val="en-US"/>
              </w:rPr>
              <w:t>5</w:t>
            </w:r>
          </w:p>
        </w:tc>
        <w:tc>
          <w:tcPr>
            <w:tcW w:w="1527" w:type="dxa"/>
          </w:tcPr>
          <w:p w14:paraId="4F6B9F41" w14:textId="77777777" w:rsidR="006C4513" w:rsidRPr="006C4513" w:rsidRDefault="006C4513" w:rsidP="006C4513">
            <w:pPr>
              <w:spacing w:line="360" w:lineRule="auto"/>
              <w:jc w:val="center"/>
              <w:rPr>
                <w:rFonts w:ascii="Times New Roman" w:hAnsi="Times New Roman"/>
                <w:sz w:val="24"/>
                <w:lang w:val="en-US"/>
              </w:rPr>
            </w:pPr>
            <w:r w:rsidRPr="006C4513">
              <w:rPr>
                <w:rFonts w:ascii="Times New Roman" w:hAnsi="Times New Roman"/>
                <w:sz w:val="24"/>
                <w:lang w:val="en-US"/>
              </w:rPr>
              <w:t>1,25</w:t>
            </w:r>
          </w:p>
        </w:tc>
        <w:tc>
          <w:tcPr>
            <w:tcW w:w="1625" w:type="dxa"/>
          </w:tcPr>
          <w:p w14:paraId="6EC963E4" w14:textId="77777777" w:rsidR="006C4513" w:rsidRPr="006C4513" w:rsidRDefault="006C4513" w:rsidP="006C4513">
            <w:pPr>
              <w:spacing w:line="360" w:lineRule="auto"/>
              <w:jc w:val="center"/>
              <w:rPr>
                <w:rFonts w:ascii="Times New Roman" w:hAnsi="Times New Roman"/>
                <w:sz w:val="24"/>
                <w:lang w:val="en-US"/>
              </w:rPr>
            </w:pPr>
            <w:r w:rsidRPr="006C4513">
              <w:rPr>
                <w:rFonts w:ascii="Times New Roman" w:hAnsi="Times New Roman"/>
                <w:sz w:val="24"/>
                <w:lang w:val="en-US"/>
              </w:rPr>
              <w:t>3</w:t>
            </w:r>
          </w:p>
        </w:tc>
        <w:tc>
          <w:tcPr>
            <w:tcW w:w="1576" w:type="dxa"/>
          </w:tcPr>
          <w:p w14:paraId="3F0A1585" w14:textId="77777777" w:rsidR="006C4513" w:rsidRPr="006C4513" w:rsidRDefault="006C4513" w:rsidP="006C4513">
            <w:pPr>
              <w:spacing w:line="360" w:lineRule="auto"/>
              <w:jc w:val="center"/>
              <w:rPr>
                <w:rFonts w:ascii="Times New Roman" w:hAnsi="Times New Roman"/>
                <w:sz w:val="24"/>
                <w:lang w:val="en-US"/>
              </w:rPr>
            </w:pPr>
            <w:r w:rsidRPr="006C4513">
              <w:rPr>
                <w:rFonts w:ascii="Times New Roman" w:hAnsi="Times New Roman"/>
                <w:sz w:val="24"/>
                <w:lang w:val="en-US"/>
              </w:rPr>
              <w:t>826</w:t>
            </w:r>
          </w:p>
        </w:tc>
        <w:tc>
          <w:tcPr>
            <w:tcW w:w="1596" w:type="dxa"/>
          </w:tcPr>
          <w:p w14:paraId="00E8542E" w14:textId="77777777" w:rsidR="006C4513" w:rsidRPr="006C4513" w:rsidRDefault="006C4513" w:rsidP="006C4513">
            <w:pPr>
              <w:spacing w:line="360" w:lineRule="auto"/>
              <w:jc w:val="center"/>
              <w:rPr>
                <w:rFonts w:ascii="Times New Roman" w:hAnsi="Times New Roman"/>
                <w:sz w:val="24"/>
                <w:lang w:val="en-US"/>
              </w:rPr>
            </w:pPr>
            <w:r w:rsidRPr="006C4513">
              <w:rPr>
                <w:rFonts w:ascii="Times New Roman" w:hAnsi="Times New Roman"/>
                <w:sz w:val="24"/>
                <w:lang w:val="en-US"/>
              </w:rPr>
              <w:t>0.0014497934</w:t>
            </w:r>
          </w:p>
        </w:tc>
      </w:tr>
      <w:tr w:rsidR="006C4513" w:rsidRPr="006C4513" w14:paraId="0BB1696A" w14:textId="77777777" w:rsidTr="0081316F">
        <w:tc>
          <w:tcPr>
            <w:tcW w:w="1606" w:type="dxa"/>
          </w:tcPr>
          <w:p w14:paraId="41C5D3E5" w14:textId="77777777" w:rsidR="006C4513" w:rsidRPr="006C4513" w:rsidRDefault="006C4513" w:rsidP="006C4513">
            <w:pPr>
              <w:spacing w:line="360" w:lineRule="auto"/>
              <w:jc w:val="center"/>
              <w:rPr>
                <w:rFonts w:ascii="Times New Roman" w:hAnsi="Times New Roman"/>
                <w:sz w:val="24"/>
                <w:lang w:val="en-US"/>
              </w:rPr>
            </w:pPr>
          </w:p>
        </w:tc>
        <w:tc>
          <w:tcPr>
            <w:tcW w:w="1527" w:type="dxa"/>
          </w:tcPr>
          <w:p w14:paraId="5D5EDC38" w14:textId="77777777" w:rsidR="006C4513" w:rsidRPr="006C4513" w:rsidRDefault="006C4513" w:rsidP="006C4513">
            <w:pPr>
              <w:spacing w:line="360" w:lineRule="auto"/>
              <w:jc w:val="center"/>
              <w:rPr>
                <w:rFonts w:ascii="Times New Roman" w:hAnsi="Times New Roman"/>
                <w:sz w:val="24"/>
                <w:lang w:val="en-US"/>
              </w:rPr>
            </w:pPr>
            <w:r w:rsidRPr="006C4513">
              <w:rPr>
                <w:rFonts w:ascii="Times New Roman" w:hAnsi="Times New Roman"/>
                <w:sz w:val="24"/>
                <w:lang w:val="en-US"/>
              </w:rPr>
              <w:t>1,35</w:t>
            </w:r>
          </w:p>
        </w:tc>
        <w:tc>
          <w:tcPr>
            <w:tcW w:w="1625" w:type="dxa"/>
          </w:tcPr>
          <w:p w14:paraId="1B333CFE" w14:textId="77777777" w:rsidR="006C4513" w:rsidRPr="006C4513" w:rsidRDefault="006C4513" w:rsidP="006C4513">
            <w:pPr>
              <w:spacing w:line="360" w:lineRule="auto"/>
              <w:jc w:val="center"/>
              <w:rPr>
                <w:rFonts w:ascii="Times New Roman" w:hAnsi="Times New Roman"/>
                <w:sz w:val="24"/>
                <w:lang w:val="en-US"/>
              </w:rPr>
            </w:pPr>
            <w:r w:rsidRPr="006C4513">
              <w:rPr>
                <w:rFonts w:ascii="Times New Roman" w:hAnsi="Times New Roman"/>
                <w:sz w:val="24"/>
                <w:lang w:val="en-US"/>
              </w:rPr>
              <w:t>1</w:t>
            </w:r>
          </w:p>
        </w:tc>
        <w:tc>
          <w:tcPr>
            <w:tcW w:w="1576" w:type="dxa"/>
          </w:tcPr>
          <w:p w14:paraId="17B79E4A" w14:textId="77777777" w:rsidR="006C4513" w:rsidRPr="006C4513" w:rsidRDefault="006C4513" w:rsidP="006C4513">
            <w:pPr>
              <w:spacing w:line="360" w:lineRule="auto"/>
              <w:jc w:val="center"/>
              <w:rPr>
                <w:rFonts w:ascii="Times New Roman" w:hAnsi="Times New Roman"/>
                <w:sz w:val="24"/>
                <w:lang w:val="en-US"/>
              </w:rPr>
            </w:pPr>
            <w:r w:rsidRPr="006C4513">
              <w:rPr>
                <w:rFonts w:ascii="Times New Roman" w:hAnsi="Times New Roman"/>
                <w:sz w:val="24"/>
                <w:lang w:val="en-US"/>
              </w:rPr>
              <w:t>18</w:t>
            </w:r>
          </w:p>
        </w:tc>
        <w:tc>
          <w:tcPr>
            <w:tcW w:w="1596" w:type="dxa"/>
          </w:tcPr>
          <w:p w14:paraId="7A403154" w14:textId="77777777" w:rsidR="006C4513" w:rsidRPr="006C4513" w:rsidRDefault="006C4513" w:rsidP="006C4513">
            <w:pPr>
              <w:spacing w:line="360" w:lineRule="auto"/>
              <w:jc w:val="center"/>
              <w:rPr>
                <w:rFonts w:ascii="Times New Roman" w:hAnsi="Times New Roman"/>
                <w:b/>
                <w:bCs/>
                <w:sz w:val="24"/>
                <w:lang w:val="en-US"/>
              </w:rPr>
            </w:pPr>
            <w:r w:rsidRPr="006C4513">
              <w:rPr>
                <w:rFonts w:ascii="Times New Roman" w:hAnsi="Times New Roman"/>
                <w:b/>
                <w:bCs/>
                <w:sz w:val="24"/>
                <w:lang w:val="en-US"/>
              </w:rPr>
              <w:t>0.0056921409</w:t>
            </w:r>
          </w:p>
        </w:tc>
      </w:tr>
      <w:tr w:rsidR="006C4513" w:rsidRPr="006C4513" w14:paraId="325293DC" w14:textId="77777777" w:rsidTr="0081316F">
        <w:tc>
          <w:tcPr>
            <w:tcW w:w="1606" w:type="dxa"/>
          </w:tcPr>
          <w:p w14:paraId="3025D1C3" w14:textId="77777777" w:rsidR="006C4513" w:rsidRPr="006C4513" w:rsidRDefault="006C4513" w:rsidP="006C4513">
            <w:pPr>
              <w:spacing w:line="360" w:lineRule="auto"/>
              <w:jc w:val="center"/>
              <w:rPr>
                <w:rFonts w:ascii="Times New Roman" w:hAnsi="Times New Roman"/>
                <w:sz w:val="24"/>
                <w:lang w:val="en-US"/>
              </w:rPr>
            </w:pPr>
            <w:r w:rsidRPr="006C4513">
              <w:rPr>
                <w:rFonts w:ascii="Times New Roman" w:hAnsi="Times New Roman"/>
                <w:sz w:val="24"/>
                <w:lang w:val="en-US"/>
              </w:rPr>
              <w:t>10</w:t>
            </w:r>
          </w:p>
        </w:tc>
        <w:tc>
          <w:tcPr>
            <w:tcW w:w="1527" w:type="dxa"/>
          </w:tcPr>
          <w:p w14:paraId="35ECFFE8" w14:textId="77777777" w:rsidR="006C4513" w:rsidRPr="006C4513" w:rsidRDefault="006C4513" w:rsidP="006C4513">
            <w:pPr>
              <w:spacing w:line="360" w:lineRule="auto"/>
              <w:jc w:val="center"/>
              <w:rPr>
                <w:rFonts w:ascii="Times New Roman" w:hAnsi="Times New Roman"/>
                <w:sz w:val="24"/>
                <w:lang w:val="en-US"/>
              </w:rPr>
            </w:pPr>
            <w:r w:rsidRPr="006C4513">
              <w:rPr>
                <w:rFonts w:ascii="Times New Roman" w:hAnsi="Times New Roman"/>
                <w:sz w:val="24"/>
                <w:lang w:val="en-US"/>
              </w:rPr>
              <w:t>1,25</w:t>
            </w:r>
          </w:p>
        </w:tc>
        <w:tc>
          <w:tcPr>
            <w:tcW w:w="1625" w:type="dxa"/>
          </w:tcPr>
          <w:p w14:paraId="6022277E" w14:textId="77777777" w:rsidR="006C4513" w:rsidRPr="006C4513" w:rsidRDefault="006C4513" w:rsidP="006C4513">
            <w:pPr>
              <w:spacing w:line="360" w:lineRule="auto"/>
              <w:jc w:val="center"/>
              <w:rPr>
                <w:rFonts w:ascii="Times New Roman" w:hAnsi="Times New Roman"/>
                <w:sz w:val="24"/>
                <w:lang w:val="en-US"/>
              </w:rPr>
            </w:pPr>
            <w:r w:rsidRPr="006C4513">
              <w:rPr>
                <w:rFonts w:ascii="Times New Roman" w:hAnsi="Times New Roman"/>
                <w:sz w:val="24"/>
                <w:lang w:val="en-US"/>
              </w:rPr>
              <w:t>2</w:t>
            </w:r>
          </w:p>
        </w:tc>
        <w:tc>
          <w:tcPr>
            <w:tcW w:w="1576" w:type="dxa"/>
          </w:tcPr>
          <w:p w14:paraId="1952002A" w14:textId="77777777" w:rsidR="006C4513" w:rsidRPr="006C4513" w:rsidRDefault="006C4513" w:rsidP="006C4513">
            <w:pPr>
              <w:spacing w:line="360" w:lineRule="auto"/>
              <w:jc w:val="center"/>
              <w:rPr>
                <w:rFonts w:ascii="Times New Roman" w:hAnsi="Times New Roman"/>
                <w:sz w:val="24"/>
                <w:lang w:val="en-US"/>
              </w:rPr>
            </w:pPr>
            <w:r w:rsidRPr="006C4513">
              <w:rPr>
                <w:rFonts w:ascii="Times New Roman" w:hAnsi="Times New Roman"/>
                <w:sz w:val="24"/>
                <w:lang w:val="en-US"/>
              </w:rPr>
              <w:t>1056</w:t>
            </w:r>
          </w:p>
        </w:tc>
        <w:tc>
          <w:tcPr>
            <w:tcW w:w="1596" w:type="dxa"/>
          </w:tcPr>
          <w:p w14:paraId="79DD1A9B" w14:textId="77777777" w:rsidR="006C4513" w:rsidRPr="006C4513" w:rsidRDefault="006C4513" w:rsidP="006C4513">
            <w:pPr>
              <w:spacing w:line="360" w:lineRule="auto"/>
              <w:jc w:val="center"/>
              <w:rPr>
                <w:rFonts w:ascii="Times New Roman" w:hAnsi="Times New Roman"/>
                <w:sz w:val="24"/>
                <w:lang w:val="en-US"/>
              </w:rPr>
            </w:pPr>
            <w:r w:rsidRPr="006C4513">
              <w:rPr>
                <w:rFonts w:ascii="Times New Roman" w:hAnsi="Times New Roman"/>
                <w:sz w:val="24"/>
                <w:lang w:val="en-US"/>
              </w:rPr>
              <w:t>0.0024541545</w:t>
            </w:r>
          </w:p>
        </w:tc>
      </w:tr>
      <w:tr w:rsidR="006C4513" w:rsidRPr="006C4513" w14:paraId="17874DEE" w14:textId="77777777" w:rsidTr="0081316F">
        <w:tc>
          <w:tcPr>
            <w:tcW w:w="1606" w:type="dxa"/>
          </w:tcPr>
          <w:p w14:paraId="24FF39F6" w14:textId="77777777" w:rsidR="006C4513" w:rsidRPr="006C4513" w:rsidRDefault="006C4513" w:rsidP="006C4513">
            <w:pPr>
              <w:spacing w:line="360" w:lineRule="auto"/>
              <w:jc w:val="center"/>
              <w:rPr>
                <w:rFonts w:ascii="Times New Roman" w:hAnsi="Times New Roman"/>
                <w:sz w:val="24"/>
                <w:lang w:val="en-US"/>
              </w:rPr>
            </w:pPr>
          </w:p>
        </w:tc>
        <w:tc>
          <w:tcPr>
            <w:tcW w:w="1527" w:type="dxa"/>
          </w:tcPr>
          <w:p w14:paraId="6E5F6071" w14:textId="77777777" w:rsidR="006C4513" w:rsidRPr="006C4513" w:rsidRDefault="006C4513" w:rsidP="006C4513">
            <w:pPr>
              <w:spacing w:line="360" w:lineRule="auto"/>
              <w:jc w:val="center"/>
              <w:rPr>
                <w:rFonts w:ascii="Times New Roman" w:hAnsi="Times New Roman"/>
                <w:sz w:val="24"/>
                <w:lang w:val="en-US"/>
              </w:rPr>
            </w:pPr>
            <w:r w:rsidRPr="006C4513">
              <w:rPr>
                <w:rFonts w:ascii="Times New Roman" w:hAnsi="Times New Roman"/>
                <w:sz w:val="24"/>
                <w:lang w:val="en-US"/>
              </w:rPr>
              <w:t>1,35</w:t>
            </w:r>
          </w:p>
        </w:tc>
        <w:tc>
          <w:tcPr>
            <w:tcW w:w="1625" w:type="dxa"/>
          </w:tcPr>
          <w:p w14:paraId="5C03B33B" w14:textId="77777777" w:rsidR="006C4513" w:rsidRPr="006C4513" w:rsidRDefault="006C4513" w:rsidP="006C4513">
            <w:pPr>
              <w:spacing w:line="360" w:lineRule="auto"/>
              <w:jc w:val="center"/>
              <w:rPr>
                <w:rFonts w:ascii="Times New Roman" w:hAnsi="Times New Roman"/>
                <w:sz w:val="24"/>
                <w:lang w:val="en-US"/>
              </w:rPr>
            </w:pPr>
            <w:r w:rsidRPr="006C4513">
              <w:rPr>
                <w:rFonts w:ascii="Times New Roman" w:hAnsi="Times New Roman"/>
                <w:sz w:val="24"/>
                <w:lang w:val="en-US"/>
              </w:rPr>
              <w:t>1</w:t>
            </w:r>
          </w:p>
        </w:tc>
        <w:tc>
          <w:tcPr>
            <w:tcW w:w="1576" w:type="dxa"/>
          </w:tcPr>
          <w:p w14:paraId="14FFB2BB" w14:textId="77777777" w:rsidR="006C4513" w:rsidRPr="006C4513" w:rsidRDefault="006C4513" w:rsidP="006C4513">
            <w:pPr>
              <w:spacing w:line="360" w:lineRule="auto"/>
              <w:jc w:val="center"/>
              <w:rPr>
                <w:rFonts w:ascii="Times New Roman" w:hAnsi="Times New Roman"/>
                <w:sz w:val="24"/>
                <w:lang w:val="en-US"/>
              </w:rPr>
            </w:pPr>
            <w:r w:rsidRPr="006C4513">
              <w:rPr>
                <w:rFonts w:ascii="Times New Roman" w:hAnsi="Times New Roman"/>
                <w:sz w:val="24"/>
                <w:lang w:val="en-US"/>
              </w:rPr>
              <w:t>19</w:t>
            </w:r>
          </w:p>
        </w:tc>
        <w:tc>
          <w:tcPr>
            <w:tcW w:w="1596" w:type="dxa"/>
          </w:tcPr>
          <w:p w14:paraId="307870AC" w14:textId="77777777" w:rsidR="006C4513" w:rsidRPr="006C4513" w:rsidRDefault="006C4513" w:rsidP="006C4513">
            <w:pPr>
              <w:spacing w:line="360" w:lineRule="auto"/>
              <w:jc w:val="center"/>
              <w:rPr>
                <w:rFonts w:ascii="Times New Roman" w:hAnsi="Times New Roman"/>
                <w:b/>
                <w:bCs/>
                <w:sz w:val="24"/>
                <w:lang w:val="en-US"/>
              </w:rPr>
            </w:pPr>
            <w:r w:rsidRPr="006C4513">
              <w:rPr>
                <w:rFonts w:ascii="Times New Roman" w:hAnsi="Times New Roman"/>
                <w:b/>
                <w:bCs/>
                <w:sz w:val="24"/>
                <w:lang w:val="en-US"/>
              </w:rPr>
              <w:t>0.0056951958</w:t>
            </w:r>
          </w:p>
        </w:tc>
      </w:tr>
    </w:tbl>
    <w:p w14:paraId="0E47CC55" w14:textId="601ABEC6" w:rsidR="00276E3C" w:rsidRDefault="00276E3C" w:rsidP="006C4513">
      <w:pPr>
        <w:spacing w:line="360" w:lineRule="auto"/>
        <w:rPr>
          <w:rFonts w:ascii="Times New Roman" w:hAnsi="Times New Roman" w:cs="Times New Roman"/>
          <w:sz w:val="24"/>
          <w:szCs w:val="24"/>
          <w:lang w:val="en-US"/>
        </w:rPr>
      </w:pPr>
    </w:p>
    <w:p w14:paraId="7D15AA56" w14:textId="77777777" w:rsidR="00276E3C" w:rsidRDefault="00276E3C">
      <w:pPr>
        <w:rPr>
          <w:rFonts w:ascii="Times New Roman" w:hAnsi="Times New Roman" w:cs="Times New Roman"/>
          <w:sz w:val="24"/>
          <w:szCs w:val="24"/>
          <w:lang w:val="en-US"/>
        </w:rPr>
      </w:pPr>
      <w:r>
        <w:rPr>
          <w:rFonts w:ascii="Times New Roman" w:hAnsi="Times New Roman" w:cs="Times New Roman"/>
          <w:sz w:val="24"/>
          <w:szCs w:val="24"/>
          <w:lang w:val="en-US"/>
        </w:rPr>
        <w:br w:type="page"/>
      </w:r>
    </w:p>
    <w:p w14:paraId="4BB0FE5B" w14:textId="77777777" w:rsidR="006C4513" w:rsidRPr="003815FD" w:rsidRDefault="006C4513" w:rsidP="006C4513">
      <w:pPr>
        <w:spacing w:line="360" w:lineRule="auto"/>
        <w:rPr>
          <w:rFonts w:ascii="Times New Roman" w:hAnsi="Times New Roman" w:cs="Times New Roman"/>
          <w:sz w:val="24"/>
          <w:szCs w:val="24"/>
          <w:lang w:val="en-US"/>
        </w:rPr>
      </w:pPr>
    </w:p>
    <w:p w14:paraId="1F1045B4" w14:textId="774E28EA" w:rsidR="00085257" w:rsidRPr="00276E3C" w:rsidRDefault="00085257" w:rsidP="00276E3C">
      <w:pPr>
        <w:pStyle w:val="Heading2"/>
        <w:spacing w:line="360" w:lineRule="auto"/>
        <w:jc w:val="both"/>
        <w:rPr>
          <w:rFonts w:cs="Times New Roman"/>
          <w:sz w:val="24"/>
          <w:szCs w:val="24"/>
          <w:lang w:val="en-US"/>
        </w:rPr>
      </w:pPr>
      <w:bookmarkStart w:id="438" w:name="_Toc148647727"/>
      <w:proofErr w:type="spellStart"/>
      <w:r w:rsidRPr="00276E3C">
        <w:rPr>
          <w:rFonts w:cs="Times New Roman"/>
          <w:sz w:val="24"/>
          <w:szCs w:val="24"/>
          <w:lang w:val="en-US"/>
        </w:rPr>
        <w:t>K</w:t>
      </w:r>
      <w:r w:rsidR="00A35FB4" w:rsidRPr="00276E3C">
        <w:rPr>
          <w:rFonts w:cs="Times New Roman"/>
          <w:sz w:val="24"/>
          <w:szCs w:val="24"/>
          <w:lang w:val="en-US"/>
        </w:rPr>
        <w:t>lasterisasi</w:t>
      </w:r>
      <w:bookmarkEnd w:id="438"/>
      <w:proofErr w:type="spellEnd"/>
    </w:p>
    <w:p w14:paraId="26404EED" w14:textId="4334A179" w:rsidR="00276E3C" w:rsidRPr="00276E3C" w:rsidRDefault="00276E3C" w:rsidP="00276E3C">
      <w:pPr>
        <w:pStyle w:val="Heading3"/>
        <w:spacing w:line="360" w:lineRule="auto"/>
        <w:jc w:val="both"/>
        <w:rPr>
          <w:rFonts w:cs="Times New Roman"/>
        </w:rPr>
      </w:pPr>
      <w:bookmarkStart w:id="439" w:name="_Toc148647728"/>
      <w:r w:rsidRPr="00276E3C">
        <w:rPr>
          <w:rFonts w:cs="Times New Roman"/>
        </w:rPr>
        <w:t>DBSCAN</w:t>
      </w:r>
    </w:p>
    <w:p w14:paraId="3AA978F4" w14:textId="435F7DDB" w:rsidR="00276E3C" w:rsidRDefault="00276E3C" w:rsidP="00CA1FB4">
      <w:pPr>
        <w:spacing w:line="360" w:lineRule="auto"/>
        <w:ind w:firstLine="720"/>
        <w:jc w:val="both"/>
        <w:rPr>
          <w:rFonts w:ascii="Times New Roman" w:hAnsi="Times New Roman" w:cs="Times New Roman"/>
          <w:sz w:val="24"/>
          <w:szCs w:val="24"/>
        </w:rPr>
      </w:pPr>
      <w:r w:rsidRPr="00276E3C">
        <w:rPr>
          <w:rFonts w:ascii="Times New Roman" w:hAnsi="Times New Roman" w:cs="Times New Roman"/>
          <w:sz w:val="24"/>
          <w:szCs w:val="24"/>
        </w:rPr>
        <w:t xml:space="preserve">Pada tahap ini, hasil penghitungan jarak </w:t>
      </w:r>
      <w:proofErr w:type="spellStart"/>
      <w:r w:rsidRPr="00276E3C">
        <w:rPr>
          <w:rFonts w:ascii="Times New Roman" w:hAnsi="Times New Roman" w:cs="Times New Roman"/>
          <w:sz w:val="24"/>
          <w:szCs w:val="24"/>
        </w:rPr>
        <w:t>NearestNeighbors</w:t>
      </w:r>
      <w:proofErr w:type="spellEnd"/>
      <w:r w:rsidRPr="00276E3C">
        <w:rPr>
          <w:rFonts w:ascii="Times New Roman" w:hAnsi="Times New Roman" w:cs="Times New Roman"/>
          <w:sz w:val="24"/>
          <w:szCs w:val="24"/>
        </w:rPr>
        <w:t xml:space="preserve"> dengan modul </w:t>
      </w:r>
      <w:proofErr w:type="spellStart"/>
      <w:proofErr w:type="gramStart"/>
      <w:r w:rsidRPr="00276E3C">
        <w:rPr>
          <w:rFonts w:ascii="Times New Roman" w:hAnsi="Times New Roman" w:cs="Times New Roman"/>
          <w:sz w:val="24"/>
          <w:szCs w:val="24"/>
        </w:rPr>
        <w:t>sklearn.neighbors</w:t>
      </w:r>
      <w:proofErr w:type="spellEnd"/>
      <w:proofErr w:type="gramEnd"/>
      <w:r w:rsidRPr="00276E3C">
        <w:rPr>
          <w:rFonts w:ascii="Times New Roman" w:hAnsi="Times New Roman" w:cs="Times New Roman"/>
          <w:sz w:val="24"/>
          <w:szCs w:val="24"/>
        </w:rPr>
        <w:t xml:space="preserve"> import </w:t>
      </w:r>
      <w:proofErr w:type="spellStart"/>
      <w:r w:rsidRPr="00276E3C">
        <w:rPr>
          <w:rFonts w:ascii="Times New Roman" w:hAnsi="Times New Roman" w:cs="Times New Roman"/>
          <w:sz w:val="24"/>
          <w:szCs w:val="24"/>
        </w:rPr>
        <w:t>NearestNeighbors</w:t>
      </w:r>
      <w:proofErr w:type="spellEnd"/>
      <w:r w:rsidRPr="00276E3C">
        <w:rPr>
          <w:rFonts w:ascii="Times New Roman" w:hAnsi="Times New Roman" w:cs="Times New Roman"/>
          <w:sz w:val="24"/>
          <w:szCs w:val="24"/>
        </w:rPr>
        <w:t xml:space="preserve"> dari package </w:t>
      </w:r>
      <w:proofErr w:type="spellStart"/>
      <w:r w:rsidRPr="00276E3C">
        <w:rPr>
          <w:rFonts w:ascii="Times New Roman" w:hAnsi="Times New Roman" w:cs="Times New Roman"/>
          <w:sz w:val="24"/>
          <w:szCs w:val="24"/>
        </w:rPr>
        <w:t>scikit</w:t>
      </w:r>
      <w:proofErr w:type="spellEnd"/>
      <w:r w:rsidRPr="00276E3C">
        <w:rPr>
          <w:rFonts w:ascii="Times New Roman" w:hAnsi="Times New Roman" w:cs="Times New Roman"/>
          <w:sz w:val="24"/>
          <w:szCs w:val="24"/>
        </w:rPr>
        <w:t xml:space="preserve">-learn akan diterapkan proses </w:t>
      </w:r>
      <w:proofErr w:type="spellStart"/>
      <w:r w:rsidRPr="00276E3C">
        <w:rPr>
          <w:rFonts w:ascii="Times New Roman" w:hAnsi="Times New Roman" w:cs="Times New Roman"/>
          <w:sz w:val="24"/>
          <w:szCs w:val="24"/>
        </w:rPr>
        <w:t>klasterisasi</w:t>
      </w:r>
      <w:proofErr w:type="spellEnd"/>
      <w:r w:rsidRPr="00276E3C">
        <w:rPr>
          <w:rFonts w:ascii="Times New Roman" w:hAnsi="Times New Roman" w:cs="Times New Roman"/>
          <w:sz w:val="24"/>
          <w:szCs w:val="24"/>
        </w:rPr>
        <w:t xml:space="preserve">. Modul yang digunakan adalah modul cluster pada package ini. Pada modul ini terdapat cluster DBSCAN yang berfungsi untuk menerapkan </w:t>
      </w:r>
      <w:proofErr w:type="spellStart"/>
      <w:r w:rsidRPr="00276E3C">
        <w:rPr>
          <w:rFonts w:ascii="Times New Roman" w:hAnsi="Times New Roman" w:cs="Times New Roman"/>
          <w:sz w:val="24"/>
          <w:szCs w:val="24"/>
        </w:rPr>
        <w:t>klasterisasi</w:t>
      </w:r>
      <w:proofErr w:type="spellEnd"/>
      <w:r w:rsidRPr="00276E3C">
        <w:rPr>
          <w:rFonts w:ascii="Times New Roman" w:hAnsi="Times New Roman" w:cs="Times New Roman"/>
          <w:sz w:val="24"/>
          <w:szCs w:val="24"/>
        </w:rPr>
        <w:t xml:space="preserve"> DBSCAN pada Term Document Matrix setelah proses reduksi dimensi metrik parameter dengan modul PCA. Tujuan dari </w:t>
      </w:r>
      <w:proofErr w:type="spellStart"/>
      <w:r w:rsidRPr="00276E3C">
        <w:rPr>
          <w:rFonts w:ascii="Times New Roman" w:hAnsi="Times New Roman" w:cs="Times New Roman"/>
          <w:sz w:val="24"/>
          <w:szCs w:val="24"/>
        </w:rPr>
        <w:t>klasterisasi</w:t>
      </w:r>
      <w:proofErr w:type="spellEnd"/>
      <w:r w:rsidRPr="00276E3C">
        <w:rPr>
          <w:rFonts w:ascii="Times New Roman" w:hAnsi="Times New Roman" w:cs="Times New Roman"/>
          <w:sz w:val="24"/>
          <w:szCs w:val="24"/>
        </w:rPr>
        <w:t xml:space="preserve"> ini adalah untuk mencari kesamaan (similarity) feature antar dokumen sehingga dapat ditentukan cluster dari dokumen tersebut. Terdapat beberapa parameter untuk menentukan cluster dalam metode DBSCAN. Dapat dilihat pada Tabel 4.6.</w:t>
      </w:r>
    </w:p>
    <w:p w14:paraId="416C0F3A" w14:textId="250EADFC" w:rsidR="00276E3C" w:rsidRPr="0044284B" w:rsidRDefault="0044284B" w:rsidP="0044284B">
      <w:pPr>
        <w:pStyle w:val="Caption"/>
        <w:jc w:val="center"/>
        <w:rPr>
          <w:rFonts w:ascii="Times New Roman" w:hAnsi="Times New Roman" w:cs="Times New Roman"/>
          <w:b/>
          <w:bCs/>
          <w:i w:val="0"/>
          <w:iCs w:val="0"/>
          <w:color w:val="auto"/>
          <w:sz w:val="24"/>
          <w:szCs w:val="24"/>
        </w:rPr>
      </w:pPr>
      <w:bookmarkStart w:id="440" w:name="_Toc149217274"/>
      <w:r w:rsidRPr="0044284B">
        <w:rPr>
          <w:rFonts w:ascii="Times New Roman" w:hAnsi="Times New Roman" w:cs="Times New Roman"/>
          <w:b/>
          <w:bCs/>
          <w:i w:val="0"/>
          <w:iCs w:val="0"/>
          <w:color w:val="auto"/>
          <w:sz w:val="24"/>
          <w:szCs w:val="24"/>
        </w:rPr>
        <w:t xml:space="preserve">Tabel 4. </w:t>
      </w:r>
      <w:r w:rsidRPr="0044284B">
        <w:rPr>
          <w:rFonts w:ascii="Times New Roman" w:hAnsi="Times New Roman" w:cs="Times New Roman"/>
          <w:b/>
          <w:bCs/>
          <w:i w:val="0"/>
          <w:iCs w:val="0"/>
          <w:color w:val="auto"/>
          <w:sz w:val="24"/>
          <w:szCs w:val="24"/>
        </w:rPr>
        <w:fldChar w:fldCharType="begin"/>
      </w:r>
      <w:r w:rsidRPr="0044284B">
        <w:rPr>
          <w:rFonts w:ascii="Times New Roman" w:hAnsi="Times New Roman" w:cs="Times New Roman"/>
          <w:b/>
          <w:bCs/>
          <w:i w:val="0"/>
          <w:iCs w:val="0"/>
          <w:color w:val="auto"/>
          <w:sz w:val="24"/>
          <w:szCs w:val="24"/>
        </w:rPr>
        <w:instrText xml:space="preserve"> SEQ Tabel_4. \* ARABIC </w:instrText>
      </w:r>
      <w:r w:rsidRPr="0044284B">
        <w:rPr>
          <w:rFonts w:ascii="Times New Roman" w:hAnsi="Times New Roman" w:cs="Times New Roman"/>
          <w:b/>
          <w:bCs/>
          <w:i w:val="0"/>
          <w:iCs w:val="0"/>
          <w:color w:val="auto"/>
          <w:sz w:val="24"/>
          <w:szCs w:val="24"/>
        </w:rPr>
        <w:fldChar w:fldCharType="separate"/>
      </w:r>
      <w:r w:rsidR="00A164B2">
        <w:rPr>
          <w:rFonts w:ascii="Times New Roman" w:hAnsi="Times New Roman" w:cs="Times New Roman"/>
          <w:b/>
          <w:bCs/>
          <w:i w:val="0"/>
          <w:iCs w:val="0"/>
          <w:noProof/>
          <w:color w:val="auto"/>
          <w:sz w:val="24"/>
          <w:szCs w:val="24"/>
        </w:rPr>
        <w:t>7</w:t>
      </w:r>
      <w:r w:rsidRPr="0044284B">
        <w:rPr>
          <w:rFonts w:ascii="Times New Roman" w:hAnsi="Times New Roman" w:cs="Times New Roman"/>
          <w:b/>
          <w:bCs/>
          <w:i w:val="0"/>
          <w:iCs w:val="0"/>
          <w:color w:val="auto"/>
          <w:sz w:val="24"/>
          <w:szCs w:val="24"/>
        </w:rPr>
        <w:fldChar w:fldCharType="end"/>
      </w:r>
      <w:r w:rsidRPr="0044284B">
        <w:rPr>
          <w:rFonts w:ascii="Times New Roman" w:hAnsi="Times New Roman" w:cs="Times New Roman"/>
          <w:b/>
          <w:bCs/>
          <w:i w:val="0"/>
          <w:iCs w:val="0"/>
          <w:color w:val="auto"/>
          <w:sz w:val="24"/>
          <w:szCs w:val="24"/>
        </w:rPr>
        <w:t xml:space="preserve"> </w:t>
      </w:r>
      <w:r w:rsidR="00276E3C" w:rsidRPr="0044284B">
        <w:rPr>
          <w:rFonts w:ascii="Times New Roman" w:hAnsi="Times New Roman" w:cs="Times New Roman"/>
          <w:b/>
          <w:bCs/>
          <w:i w:val="0"/>
          <w:iCs w:val="0"/>
          <w:color w:val="auto"/>
          <w:sz w:val="24"/>
          <w:szCs w:val="24"/>
        </w:rPr>
        <w:t>Daftar Parameter DBSCAN yang digunakan</w:t>
      </w:r>
      <w:bookmarkEnd w:id="440"/>
    </w:p>
    <w:tbl>
      <w:tblPr>
        <w:tblStyle w:val="TableGrid"/>
        <w:tblW w:w="8311" w:type="dxa"/>
        <w:tblInd w:w="-5" w:type="dxa"/>
        <w:tblLook w:val="04A0" w:firstRow="1" w:lastRow="0" w:firstColumn="1" w:lastColumn="0" w:noHBand="0" w:noVBand="1"/>
      </w:tblPr>
      <w:tblGrid>
        <w:gridCol w:w="1622"/>
        <w:gridCol w:w="1556"/>
        <w:gridCol w:w="5133"/>
      </w:tblGrid>
      <w:tr w:rsidR="00276E3C" w:rsidRPr="00276E3C" w14:paraId="0C727763" w14:textId="77777777" w:rsidTr="0081316F">
        <w:trPr>
          <w:trHeight w:val="361"/>
        </w:trPr>
        <w:tc>
          <w:tcPr>
            <w:tcW w:w="1622" w:type="dxa"/>
            <w:vAlign w:val="center"/>
          </w:tcPr>
          <w:p w14:paraId="49B9733E" w14:textId="77777777" w:rsidR="00276E3C" w:rsidRPr="00276E3C" w:rsidRDefault="00276E3C" w:rsidP="00276E3C">
            <w:pPr>
              <w:spacing w:line="360" w:lineRule="auto"/>
              <w:jc w:val="center"/>
              <w:rPr>
                <w:rFonts w:ascii="Times New Roman" w:hAnsi="Times New Roman"/>
                <w:sz w:val="24"/>
                <w:lang w:val="en-US"/>
              </w:rPr>
            </w:pPr>
            <w:r w:rsidRPr="00276E3C">
              <w:rPr>
                <w:rFonts w:ascii="Times New Roman" w:hAnsi="Times New Roman"/>
                <w:sz w:val="24"/>
                <w:lang w:val="en-US"/>
              </w:rPr>
              <w:t>Parameter</w:t>
            </w:r>
          </w:p>
        </w:tc>
        <w:tc>
          <w:tcPr>
            <w:tcW w:w="1556" w:type="dxa"/>
            <w:vAlign w:val="center"/>
          </w:tcPr>
          <w:p w14:paraId="6A86F6AD" w14:textId="77777777" w:rsidR="00276E3C" w:rsidRPr="00276E3C" w:rsidRDefault="00276E3C" w:rsidP="00276E3C">
            <w:pPr>
              <w:spacing w:line="360" w:lineRule="auto"/>
              <w:jc w:val="center"/>
              <w:rPr>
                <w:rFonts w:ascii="Times New Roman" w:hAnsi="Times New Roman"/>
                <w:sz w:val="24"/>
                <w:lang w:val="en-US"/>
              </w:rPr>
            </w:pPr>
            <w:r w:rsidRPr="00276E3C">
              <w:rPr>
                <w:rFonts w:ascii="Times New Roman" w:hAnsi="Times New Roman"/>
                <w:sz w:val="24"/>
                <w:lang w:val="en-US"/>
              </w:rPr>
              <w:t>Nilai</w:t>
            </w:r>
          </w:p>
        </w:tc>
        <w:tc>
          <w:tcPr>
            <w:tcW w:w="5133" w:type="dxa"/>
            <w:vAlign w:val="center"/>
          </w:tcPr>
          <w:p w14:paraId="56B22CED" w14:textId="77777777" w:rsidR="00276E3C" w:rsidRPr="00276E3C" w:rsidRDefault="00276E3C" w:rsidP="00276E3C">
            <w:pPr>
              <w:spacing w:line="360" w:lineRule="auto"/>
              <w:jc w:val="center"/>
              <w:rPr>
                <w:rFonts w:ascii="Times New Roman" w:hAnsi="Times New Roman"/>
                <w:sz w:val="24"/>
                <w:lang w:val="en-US"/>
              </w:rPr>
            </w:pPr>
            <w:r w:rsidRPr="00276E3C">
              <w:rPr>
                <w:rFonts w:ascii="Times New Roman" w:hAnsi="Times New Roman"/>
                <w:sz w:val="24"/>
                <w:lang w:val="en-US"/>
              </w:rPr>
              <w:t>Deskripsi</w:t>
            </w:r>
          </w:p>
        </w:tc>
      </w:tr>
      <w:tr w:rsidR="00276E3C" w:rsidRPr="00276E3C" w14:paraId="13622E6D" w14:textId="77777777" w:rsidTr="0081316F">
        <w:trPr>
          <w:trHeight w:val="361"/>
        </w:trPr>
        <w:tc>
          <w:tcPr>
            <w:tcW w:w="1622" w:type="dxa"/>
          </w:tcPr>
          <w:p w14:paraId="1E5ACB09" w14:textId="77777777" w:rsidR="00276E3C" w:rsidRPr="00276E3C" w:rsidRDefault="00276E3C" w:rsidP="00276E3C">
            <w:pPr>
              <w:spacing w:line="360" w:lineRule="auto"/>
              <w:jc w:val="both"/>
              <w:rPr>
                <w:rFonts w:ascii="Times New Roman" w:hAnsi="Times New Roman"/>
                <w:sz w:val="24"/>
                <w:lang w:val="en-US"/>
              </w:rPr>
            </w:pPr>
            <w:proofErr w:type="spellStart"/>
            <w:r w:rsidRPr="00276E3C">
              <w:rPr>
                <w:rFonts w:ascii="Times New Roman" w:hAnsi="Times New Roman"/>
                <w:sz w:val="24"/>
                <w:lang w:val="en-US"/>
              </w:rPr>
              <w:t>min_samples</w:t>
            </w:r>
            <w:proofErr w:type="spellEnd"/>
            <w:r w:rsidRPr="00276E3C">
              <w:rPr>
                <w:rFonts w:ascii="Times New Roman" w:hAnsi="Times New Roman"/>
                <w:sz w:val="24"/>
                <w:lang w:val="en-US"/>
              </w:rPr>
              <w:t xml:space="preserve"> </w:t>
            </w:r>
          </w:p>
          <w:p w14:paraId="1C2BE958" w14:textId="77777777" w:rsidR="00276E3C" w:rsidRPr="00276E3C" w:rsidRDefault="00276E3C" w:rsidP="00276E3C">
            <w:pPr>
              <w:spacing w:line="360" w:lineRule="auto"/>
              <w:jc w:val="both"/>
              <w:rPr>
                <w:rFonts w:ascii="Times New Roman" w:hAnsi="Times New Roman"/>
                <w:sz w:val="24"/>
                <w:lang w:val="en-US"/>
              </w:rPr>
            </w:pPr>
            <w:r w:rsidRPr="00276E3C">
              <w:rPr>
                <w:rFonts w:ascii="Times New Roman" w:hAnsi="Times New Roman"/>
                <w:sz w:val="24"/>
                <w:lang w:val="en-US"/>
              </w:rPr>
              <w:t xml:space="preserve">/ </w:t>
            </w:r>
            <w:proofErr w:type="spellStart"/>
            <w:r w:rsidRPr="00276E3C">
              <w:rPr>
                <w:rFonts w:ascii="Times New Roman" w:hAnsi="Times New Roman"/>
                <w:i/>
                <w:iCs/>
                <w:sz w:val="24"/>
                <w:lang w:val="en-US"/>
              </w:rPr>
              <w:t>minpts</w:t>
            </w:r>
            <w:proofErr w:type="spellEnd"/>
          </w:p>
        </w:tc>
        <w:tc>
          <w:tcPr>
            <w:tcW w:w="1556" w:type="dxa"/>
          </w:tcPr>
          <w:p w14:paraId="5BA39CF9" w14:textId="77777777" w:rsidR="00276E3C" w:rsidRPr="00276E3C" w:rsidRDefault="00276E3C" w:rsidP="00276E3C">
            <w:pPr>
              <w:spacing w:line="360" w:lineRule="auto"/>
              <w:jc w:val="both"/>
              <w:rPr>
                <w:rFonts w:ascii="Times New Roman" w:hAnsi="Times New Roman"/>
                <w:sz w:val="24"/>
                <w:lang w:val="en-US"/>
              </w:rPr>
            </w:pPr>
            <w:r w:rsidRPr="00276E3C">
              <w:rPr>
                <w:rFonts w:ascii="Times New Roman" w:hAnsi="Times New Roman"/>
                <w:sz w:val="24"/>
                <w:lang w:val="en-US"/>
              </w:rPr>
              <w:t>int</w:t>
            </w:r>
          </w:p>
        </w:tc>
        <w:tc>
          <w:tcPr>
            <w:tcW w:w="5133" w:type="dxa"/>
          </w:tcPr>
          <w:p w14:paraId="2EC9EBA7" w14:textId="77777777" w:rsidR="00276E3C" w:rsidRPr="00276E3C" w:rsidRDefault="00276E3C" w:rsidP="00276E3C">
            <w:pPr>
              <w:spacing w:line="360" w:lineRule="auto"/>
              <w:jc w:val="both"/>
              <w:rPr>
                <w:rFonts w:ascii="Times New Roman" w:hAnsi="Times New Roman"/>
                <w:sz w:val="24"/>
                <w:lang w:val="en-US"/>
              </w:rPr>
            </w:pPr>
            <w:r w:rsidRPr="00276E3C">
              <w:rPr>
                <w:rFonts w:ascii="Times New Roman" w:hAnsi="Times New Roman"/>
                <w:sz w:val="24"/>
                <w:lang w:val="en-US"/>
              </w:rPr>
              <w:t>Jumlah sampel (atau bobot total) di suatu lingkungan untuk suatu titik yang dianggap sebagai titik inti. Ini termasuk poin itu sendiri.</w:t>
            </w:r>
          </w:p>
        </w:tc>
      </w:tr>
      <w:tr w:rsidR="00276E3C" w:rsidRPr="00276E3C" w14:paraId="7517A5B2" w14:textId="77777777" w:rsidTr="0081316F">
        <w:trPr>
          <w:trHeight w:val="372"/>
        </w:trPr>
        <w:tc>
          <w:tcPr>
            <w:tcW w:w="1622" w:type="dxa"/>
          </w:tcPr>
          <w:p w14:paraId="389BCD63" w14:textId="77777777" w:rsidR="00276E3C" w:rsidRPr="00276E3C" w:rsidRDefault="00276E3C" w:rsidP="00276E3C">
            <w:pPr>
              <w:spacing w:line="360" w:lineRule="auto"/>
              <w:jc w:val="both"/>
              <w:rPr>
                <w:rFonts w:ascii="Times New Roman" w:hAnsi="Times New Roman"/>
                <w:sz w:val="24"/>
                <w:lang w:val="en-US"/>
              </w:rPr>
            </w:pPr>
            <w:r w:rsidRPr="00276E3C">
              <w:rPr>
                <w:rFonts w:ascii="Times New Roman" w:hAnsi="Times New Roman"/>
                <w:sz w:val="24"/>
                <w:lang w:val="en-US"/>
              </w:rPr>
              <w:t>epsilon (</w:t>
            </w:r>
            <w:r w:rsidRPr="00276E3C">
              <w:rPr>
                <w:rFonts w:ascii="Times New Roman" w:hAnsi="Times New Roman" w:cs="Times New Roman"/>
                <w:sz w:val="24"/>
                <w:lang w:val="en-US"/>
              </w:rPr>
              <w:t xml:space="preserve">ε / </w:t>
            </w:r>
            <w:r w:rsidRPr="00276E3C">
              <w:rPr>
                <w:rFonts w:ascii="Times New Roman" w:hAnsi="Times New Roman" w:cs="Times New Roman"/>
                <w:i/>
                <w:iCs/>
                <w:sz w:val="24"/>
                <w:lang w:val="en-US"/>
              </w:rPr>
              <w:t>Eps</w:t>
            </w:r>
            <w:r w:rsidRPr="00276E3C">
              <w:rPr>
                <w:rFonts w:ascii="Times New Roman" w:hAnsi="Times New Roman"/>
                <w:sz w:val="24"/>
                <w:lang w:val="en-US"/>
              </w:rPr>
              <w:t>)</w:t>
            </w:r>
          </w:p>
        </w:tc>
        <w:tc>
          <w:tcPr>
            <w:tcW w:w="1556" w:type="dxa"/>
          </w:tcPr>
          <w:p w14:paraId="4C2314DF" w14:textId="77777777" w:rsidR="00276E3C" w:rsidRPr="00276E3C" w:rsidRDefault="00276E3C" w:rsidP="00276E3C">
            <w:pPr>
              <w:spacing w:line="360" w:lineRule="auto"/>
              <w:jc w:val="both"/>
              <w:rPr>
                <w:rFonts w:ascii="Times New Roman" w:hAnsi="Times New Roman"/>
                <w:sz w:val="24"/>
                <w:lang w:val="en-US"/>
              </w:rPr>
            </w:pPr>
            <w:r w:rsidRPr="00276E3C">
              <w:rPr>
                <w:rFonts w:ascii="Times New Roman" w:hAnsi="Times New Roman"/>
                <w:sz w:val="24"/>
                <w:lang w:val="en-US"/>
              </w:rPr>
              <w:t>float</w:t>
            </w:r>
          </w:p>
        </w:tc>
        <w:tc>
          <w:tcPr>
            <w:tcW w:w="5133" w:type="dxa"/>
          </w:tcPr>
          <w:p w14:paraId="78E49AE8" w14:textId="77777777" w:rsidR="00276E3C" w:rsidRPr="00276E3C" w:rsidRDefault="00276E3C" w:rsidP="00276E3C">
            <w:pPr>
              <w:spacing w:line="360" w:lineRule="auto"/>
              <w:jc w:val="both"/>
              <w:rPr>
                <w:rFonts w:ascii="Times New Roman" w:hAnsi="Times New Roman"/>
                <w:sz w:val="24"/>
                <w:lang w:val="en-US"/>
              </w:rPr>
            </w:pPr>
            <w:r w:rsidRPr="00276E3C">
              <w:rPr>
                <w:rFonts w:ascii="Times New Roman" w:hAnsi="Times New Roman"/>
                <w:sz w:val="24"/>
                <w:lang w:val="en-US"/>
              </w:rPr>
              <w:t xml:space="preserve">Jarak maksimum antara dua sampel untuk satu dianggap sebagai di lingkungan yang lain. Ini bukan batas maksimum pada jarak titik dalam sebuah </w:t>
            </w:r>
            <w:r w:rsidRPr="00276E3C">
              <w:rPr>
                <w:rFonts w:ascii="Times New Roman" w:hAnsi="Times New Roman"/>
                <w:i/>
                <w:iCs/>
                <w:sz w:val="24"/>
                <w:lang w:val="en-US"/>
              </w:rPr>
              <w:t>cluster</w:t>
            </w:r>
            <w:r w:rsidRPr="00276E3C">
              <w:rPr>
                <w:rFonts w:ascii="Times New Roman" w:hAnsi="Times New Roman"/>
                <w:sz w:val="24"/>
                <w:lang w:val="en-US"/>
              </w:rPr>
              <w:t>.</w:t>
            </w:r>
          </w:p>
        </w:tc>
      </w:tr>
      <w:tr w:rsidR="00276E3C" w:rsidRPr="00276E3C" w14:paraId="15727560" w14:textId="77777777" w:rsidTr="0081316F">
        <w:trPr>
          <w:trHeight w:val="361"/>
        </w:trPr>
        <w:tc>
          <w:tcPr>
            <w:tcW w:w="1622" w:type="dxa"/>
          </w:tcPr>
          <w:p w14:paraId="273CA1C4" w14:textId="77777777" w:rsidR="00276E3C" w:rsidRPr="00276E3C" w:rsidRDefault="00276E3C" w:rsidP="00276E3C">
            <w:pPr>
              <w:spacing w:line="360" w:lineRule="auto"/>
              <w:jc w:val="both"/>
              <w:rPr>
                <w:rFonts w:ascii="Times New Roman" w:hAnsi="Times New Roman"/>
                <w:sz w:val="24"/>
                <w:lang w:val="en-US"/>
              </w:rPr>
            </w:pPr>
            <w:proofErr w:type="spellStart"/>
            <w:r w:rsidRPr="00276E3C">
              <w:rPr>
                <w:rFonts w:ascii="Times New Roman" w:hAnsi="Times New Roman"/>
                <w:sz w:val="24"/>
                <w:lang w:val="en-US"/>
              </w:rPr>
              <w:t>fit_predict</w:t>
            </w:r>
            <w:proofErr w:type="spellEnd"/>
          </w:p>
        </w:tc>
        <w:tc>
          <w:tcPr>
            <w:tcW w:w="1556" w:type="dxa"/>
          </w:tcPr>
          <w:p w14:paraId="5C1698AB" w14:textId="77777777" w:rsidR="00276E3C" w:rsidRPr="00276E3C" w:rsidRDefault="00276E3C" w:rsidP="00276E3C">
            <w:pPr>
              <w:spacing w:line="360" w:lineRule="auto"/>
              <w:jc w:val="both"/>
              <w:rPr>
                <w:rFonts w:ascii="Times New Roman" w:hAnsi="Times New Roman"/>
                <w:i/>
                <w:iCs/>
                <w:sz w:val="24"/>
                <w:lang w:val="en-US"/>
              </w:rPr>
            </w:pPr>
            <w:r w:rsidRPr="00276E3C">
              <w:rPr>
                <w:rFonts w:ascii="Times New Roman" w:hAnsi="Times New Roman"/>
                <w:sz w:val="24"/>
                <w:lang w:val="en-US"/>
              </w:rPr>
              <w:t xml:space="preserve">X / </w:t>
            </w:r>
            <w:r w:rsidRPr="00276E3C">
              <w:rPr>
                <w:rFonts w:ascii="Times New Roman" w:hAnsi="Times New Roman"/>
                <w:i/>
                <w:iCs/>
                <w:sz w:val="24"/>
                <w:lang w:val="en-US"/>
              </w:rPr>
              <w:t>cluster sample</w:t>
            </w:r>
          </w:p>
        </w:tc>
        <w:tc>
          <w:tcPr>
            <w:tcW w:w="5133" w:type="dxa"/>
          </w:tcPr>
          <w:p w14:paraId="69EBC85D" w14:textId="77777777" w:rsidR="00276E3C" w:rsidRPr="00276E3C" w:rsidRDefault="00276E3C" w:rsidP="00276E3C">
            <w:pPr>
              <w:spacing w:line="360" w:lineRule="auto"/>
              <w:jc w:val="both"/>
              <w:rPr>
                <w:rFonts w:ascii="Times New Roman" w:hAnsi="Times New Roman"/>
                <w:sz w:val="24"/>
                <w:lang w:val="en-US"/>
              </w:rPr>
            </w:pPr>
            <w:r w:rsidRPr="00276E3C">
              <w:rPr>
                <w:rFonts w:ascii="Times New Roman" w:hAnsi="Times New Roman"/>
                <w:sz w:val="24"/>
                <w:lang w:val="en-US"/>
              </w:rPr>
              <w:t xml:space="preserve">Metode hitung </w:t>
            </w:r>
            <w:r w:rsidRPr="00276E3C">
              <w:rPr>
                <w:rFonts w:ascii="Times New Roman" w:hAnsi="Times New Roman"/>
                <w:i/>
                <w:iCs/>
                <w:sz w:val="24"/>
                <w:lang w:val="en-US"/>
              </w:rPr>
              <w:t>cluster</w:t>
            </w:r>
            <w:r w:rsidRPr="00276E3C">
              <w:rPr>
                <w:rFonts w:ascii="Times New Roman" w:hAnsi="Times New Roman"/>
                <w:sz w:val="24"/>
                <w:lang w:val="en-US"/>
              </w:rPr>
              <w:t xml:space="preserve"> dari data atau matriks jarak dan prediksi label.</w:t>
            </w:r>
          </w:p>
        </w:tc>
      </w:tr>
      <w:tr w:rsidR="00276E3C" w:rsidRPr="00276E3C" w14:paraId="7DE482C5" w14:textId="77777777" w:rsidTr="0081316F">
        <w:trPr>
          <w:trHeight w:val="361"/>
        </w:trPr>
        <w:tc>
          <w:tcPr>
            <w:tcW w:w="1622" w:type="dxa"/>
          </w:tcPr>
          <w:p w14:paraId="630D9254" w14:textId="77777777" w:rsidR="00276E3C" w:rsidRPr="00276E3C" w:rsidRDefault="00276E3C" w:rsidP="00276E3C">
            <w:pPr>
              <w:spacing w:line="360" w:lineRule="auto"/>
              <w:jc w:val="both"/>
              <w:rPr>
                <w:rFonts w:ascii="Times New Roman" w:hAnsi="Times New Roman"/>
                <w:sz w:val="24"/>
                <w:lang w:val="en-US"/>
              </w:rPr>
            </w:pPr>
            <w:r w:rsidRPr="00276E3C">
              <w:rPr>
                <w:rFonts w:ascii="Times New Roman" w:hAnsi="Times New Roman"/>
                <w:sz w:val="24"/>
                <w:lang w:val="en-US"/>
              </w:rPr>
              <w:t>metric</w:t>
            </w:r>
          </w:p>
        </w:tc>
        <w:tc>
          <w:tcPr>
            <w:tcW w:w="1556" w:type="dxa"/>
          </w:tcPr>
          <w:p w14:paraId="1AB39209" w14:textId="77777777" w:rsidR="00276E3C" w:rsidRPr="00276E3C" w:rsidRDefault="00276E3C" w:rsidP="00276E3C">
            <w:pPr>
              <w:spacing w:line="360" w:lineRule="auto"/>
              <w:jc w:val="both"/>
              <w:rPr>
                <w:rFonts w:ascii="Times New Roman" w:hAnsi="Times New Roman"/>
                <w:sz w:val="24"/>
                <w:lang w:val="en-US"/>
              </w:rPr>
            </w:pPr>
            <w:r w:rsidRPr="00276E3C">
              <w:rPr>
                <w:rFonts w:ascii="Times New Roman" w:hAnsi="Times New Roman"/>
                <w:sz w:val="24"/>
                <w:lang w:val="en-US"/>
              </w:rPr>
              <w:t>Euclidean (</w:t>
            </w:r>
            <w:r w:rsidRPr="00276E3C">
              <w:rPr>
                <w:rFonts w:ascii="Times New Roman" w:hAnsi="Times New Roman"/>
                <w:i/>
                <w:iCs/>
                <w:sz w:val="24"/>
                <w:lang w:val="en-US"/>
              </w:rPr>
              <w:t>default</w:t>
            </w:r>
            <w:r w:rsidRPr="00276E3C">
              <w:rPr>
                <w:rFonts w:ascii="Times New Roman" w:hAnsi="Times New Roman"/>
                <w:sz w:val="24"/>
                <w:lang w:val="en-US"/>
              </w:rPr>
              <w:t>)</w:t>
            </w:r>
          </w:p>
        </w:tc>
        <w:tc>
          <w:tcPr>
            <w:tcW w:w="5133" w:type="dxa"/>
          </w:tcPr>
          <w:p w14:paraId="75F61DDC" w14:textId="77777777" w:rsidR="00276E3C" w:rsidRPr="00276E3C" w:rsidRDefault="00276E3C" w:rsidP="00276E3C">
            <w:pPr>
              <w:spacing w:line="360" w:lineRule="auto"/>
              <w:jc w:val="both"/>
              <w:rPr>
                <w:rFonts w:ascii="Times New Roman" w:hAnsi="Times New Roman"/>
                <w:sz w:val="24"/>
                <w:lang w:val="en-US"/>
              </w:rPr>
            </w:pPr>
            <w:r w:rsidRPr="00276E3C">
              <w:rPr>
                <w:rFonts w:ascii="Times New Roman" w:hAnsi="Times New Roman"/>
                <w:sz w:val="24"/>
                <w:lang w:val="en-US"/>
              </w:rPr>
              <w:t xml:space="preserve">Metrik yang akan digunakan saat menghitung jarak antar </w:t>
            </w:r>
            <w:r w:rsidRPr="00276E3C">
              <w:rPr>
                <w:rFonts w:ascii="Times New Roman" w:hAnsi="Times New Roman"/>
                <w:i/>
                <w:iCs/>
                <w:sz w:val="24"/>
                <w:lang w:val="en-US"/>
              </w:rPr>
              <w:t>instance</w:t>
            </w:r>
            <w:r w:rsidRPr="00276E3C">
              <w:rPr>
                <w:rFonts w:ascii="Times New Roman" w:hAnsi="Times New Roman"/>
                <w:sz w:val="24"/>
                <w:lang w:val="en-US"/>
              </w:rPr>
              <w:t xml:space="preserve"> dalam larik fitur. </w:t>
            </w:r>
          </w:p>
        </w:tc>
      </w:tr>
    </w:tbl>
    <w:p w14:paraId="0E4CD48E" w14:textId="77777777" w:rsidR="00276E3C" w:rsidRPr="00276E3C" w:rsidRDefault="00276E3C" w:rsidP="00276E3C">
      <w:pPr>
        <w:spacing w:line="360" w:lineRule="auto"/>
        <w:rPr>
          <w:rFonts w:ascii="Times New Roman" w:hAnsi="Times New Roman" w:cs="Times New Roman"/>
          <w:sz w:val="24"/>
          <w:szCs w:val="24"/>
        </w:rPr>
      </w:pPr>
    </w:p>
    <w:p w14:paraId="69A34B7B" w14:textId="0D3B97A4" w:rsidR="00CA1FB4" w:rsidRDefault="00276E3C" w:rsidP="00CA1FB4">
      <w:pPr>
        <w:spacing w:after="0" w:line="276" w:lineRule="auto"/>
        <w:ind w:firstLine="426"/>
        <w:jc w:val="both"/>
        <w:rPr>
          <w:rFonts w:ascii="Times New Roman" w:eastAsia="Arial" w:hAnsi="Times New Roman" w:cs="Arial"/>
          <w:sz w:val="24"/>
          <w:lang w:val="en-US" w:eastAsia="en-ID"/>
        </w:rPr>
      </w:pPr>
      <w:r w:rsidRPr="00276E3C">
        <w:rPr>
          <w:rFonts w:ascii="Times New Roman" w:eastAsia="Arial" w:hAnsi="Times New Roman" w:cs="Arial"/>
          <w:sz w:val="24"/>
          <w:lang w:val="en-US" w:eastAsia="en-ID"/>
        </w:rPr>
        <w:t xml:space="preserve">Implementasi validasi </w:t>
      </w:r>
      <w:proofErr w:type="spellStart"/>
      <w:r w:rsidRPr="00276E3C">
        <w:rPr>
          <w:rFonts w:ascii="Times New Roman" w:eastAsia="Arial" w:hAnsi="Times New Roman" w:cs="Arial"/>
          <w:sz w:val="24"/>
          <w:lang w:val="en-US" w:eastAsia="en-ID"/>
        </w:rPr>
        <w:t>klaster</w:t>
      </w:r>
      <w:proofErr w:type="spellEnd"/>
      <w:r w:rsidRPr="00276E3C">
        <w:rPr>
          <w:rFonts w:ascii="Times New Roman" w:eastAsia="Arial" w:hAnsi="Times New Roman" w:cs="Arial"/>
          <w:sz w:val="24"/>
          <w:lang w:val="en-US" w:eastAsia="en-ID"/>
        </w:rPr>
        <w:t xml:space="preserve"> menggunakan </w:t>
      </w:r>
      <w:r w:rsidRPr="00276E3C">
        <w:rPr>
          <w:rFonts w:ascii="Times New Roman" w:eastAsia="Arial" w:hAnsi="Times New Roman" w:cs="Arial"/>
          <w:i/>
          <w:iCs/>
          <w:sz w:val="24"/>
          <w:lang w:val="en-US" w:eastAsia="en-ID"/>
        </w:rPr>
        <w:t>silhouette coefficient</w:t>
      </w:r>
      <w:r w:rsidRPr="00276E3C">
        <w:rPr>
          <w:rFonts w:ascii="Times New Roman" w:eastAsia="Arial" w:hAnsi="Times New Roman" w:cs="Arial"/>
          <w:sz w:val="24"/>
          <w:lang w:val="en-US" w:eastAsia="en-ID"/>
        </w:rPr>
        <w:t xml:space="preserve"> dan mendapatkan nilai </w:t>
      </w:r>
      <w:r w:rsidRPr="00276E3C">
        <w:rPr>
          <w:rFonts w:ascii="Times New Roman" w:eastAsia="Arial" w:hAnsi="Times New Roman" w:cs="Arial"/>
          <w:i/>
          <w:iCs/>
          <w:sz w:val="24"/>
          <w:lang w:val="en-US" w:eastAsia="en-ID"/>
        </w:rPr>
        <w:t>k-distance</w:t>
      </w:r>
      <w:r w:rsidRPr="00276E3C">
        <w:rPr>
          <w:rFonts w:ascii="Times New Roman" w:eastAsia="Arial" w:hAnsi="Times New Roman" w:cs="Arial"/>
          <w:sz w:val="24"/>
          <w:lang w:val="en-US" w:eastAsia="en-ID"/>
        </w:rPr>
        <w:t xml:space="preserve">. Implementasi dilakukan dengan memanfaatkan </w:t>
      </w:r>
      <w:r w:rsidRPr="00276E3C">
        <w:rPr>
          <w:rFonts w:ascii="Times New Roman" w:eastAsia="Arial" w:hAnsi="Times New Roman" w:cs="Arial"/>
          <w:i/>
          <w:iCs/>
          <w:sz w:val="24"/>
          <w:lang w:val="en-US" w:eastAsia="en-ID"/>
        </w:rPr>
        <w:t>library</w:t>
      </w:r>
      <w:r w:rsidRPr="00276E3C">
        <w:rPr>
          <w:rFonts w:ascii="Times New Roman" w:eastAsia="Arial" w:hAnsi="Times New Roman" w:cs="Arial"/>
          <w:sz w:val="24"/>
          <w:lang w:val="en-US" w:eastAsia="en-ID"/>
        </w:rPr>
        <w:t xml:space="preserve"> </w:t>
      </w:r>
      <w:proofErr w:type="spellStart"/>
      <w:r w:rsidRPr="00276E3C">
        <w:rPr>
          <w:rFonts w:ascii="Times New Roman" w:eastAsia="Arial" w:hAnsi="Times New Roman" w:cs="Arial"/>
          <w:sz w:val="24"/>
          <w:lang w:val="en-US" w:eastAsia="en-ID"/>
        </w:rPr>
        <w:t>NearestNeighbors</w:t>
      </w:r>
      <w:proofErr w:type="spellEnd"/>
      <w:r w:rsidRPr="00276E3C">
        <w:rPr>
          <w:rFonts w:ascii="Times New Roman" w:eastAsia="Arial" w:hAnsi="Times New Roman" w:cs="Arial"/>
          <w:sz w:val="24"/>
          <w:lang w:val="en-US" w:eastAsia="en-ID"/>
        </w:rPr>
        <w:t xml:space="preserve">, dengan memasukkan rentang nilai yang sudah dijelaskan sebelum subbab ini.  Kode implementasi Python </w:t>
      </w:r>
      <w:proofErr w:type="spellStart"/>
      <w:r w:rsidRPr="00276E3C">
        <w:rPr>
          <w:rFonts w:ascii="Times New Roman" w:eastAsia="Arial" w:hAnsi="Times New Roman" w:cs="Arial"/>
          <w:sz w:val="24"/>
          <w:lang w:val="en-US" w:eastAsia="en-ID"/>
        </w:rPr>
        <w:t>klasterisasi</w:t>
      </w:r>
      <w:proofErr w:type="spellEnd"/>
      <w:r w:rsidRPr="00276E3C">
        <w:rPr>
          <w:rFonts w:ascii="Times New Roman" w:eastAsia="Arial" w:hAnsi="Times New Roman" w:cs="Arial"/>
          <w:sz w:val="24"/>
          <w:lang w:val="en-US" w:eastAsia="en-ID"/>
        </w:rPr>
        <w:t xml:space="preserve"> dan validasi jumlah </w:t>
      </w:r>
      <w:proofErr w:type="spellStart"/>
      <w:r w:rsidRPr="00276E3C">
        <w:rPr>
          <w:rFonts w:ascii="Times New Roman" w:eastAsia="Arial" w:hAnsi="Times New Roman" w:cs="Arial"/>
          <w:sz w:val="24"/>
          <w:lang w:val="en-US" w:eastAsia="en-ID"/>
        </w:rPr>
        <w:lastRenderedPageBreak/>
        <w:t>klaster</w:t>
      </w:r>
      <w:proofErr w:type="spellEnd"/>
      <w:r w:rsidRPr="00276E3C">
        <w:rPr>
          <w:rFonts w:ascii="Times New Roman" w:eastAsia="Arial" w:hAnsi="Times New Roman" w:cs="Arial"/>
          <w:sz w:val="24"/>
          <w:lang w:val="en-US" w:eastAsia="en-ID"/>
        </w:rPr>
        <w:t xml:space="preserve"> pada</w:t>
      </w:r>
      <w:r w:rsidR="00CA1FB4">
        <w:rPr>
          <w:rFonts w:ascii="Times New Roman" w:eastAsia="Arial" w:hAnsi="Times New Roman" w:cs="Arial"/>
          <w:sz w:val="24"/>
          <w:lang w:val="en-US" w:eastAsia="en-ID"/>
        </w:rPr>
        <w:t xml:space="preserve"> </w:t>
      </w:r>
      <w:r w:rsidR="00CA1FB4" w:rsidRPr="00276E3C">
        <w:rPr>
          <w:rFonts w:ascii="Times New Roman" w:eastAsia="Arial" w:hAnsi="Times New Roman" w:cs="Times New Roman"/>
          <w:sz w:val="24"/>
          <w:lang w:val="en-US" w:eastAsia="en-ID"/>
        </w:rPr>
        <w:t xml:space="preserve">ε </w:t>
      </w:r>
      <w:r w:rsidR="00CA1FB4">
        <w:rPr>
          <w:rFonts w:ascii="Times New Roman" w:eastAsia="Arial" w:hAnsi="Times New Roman" w:cs="Times New Roman"/>
          <w:sz w:val="24"/>
          <w:lang w:val="en-US" w:eastAsia="en-ID"/>
        </w:rPr>
        <w:t xml:space="preserve">= </w:t>
      </w:r>
      <w:r w:rsidR="00CA1FB4">
        <w:rPr>
          <w:rFonts w:ascii="Times New Roman" w:eastAsia="Arial" w:hAnsi="Times New Roman" w:cs="Arial"/>
          <w:sz w:val="24"/>
          <w:lang w:val="en-US" w:eastAsia="en-ID"/>
        </w:rPr>
        <w:t xml:space="preserve">1,25 dan </w:t>
      </w:r>
      <w:proofErr w:type="spellStart"/>
      <w:r w:rsidR="00CA1FB4">
        <w:rPr>
          <w:rFonts w:ascii="Times New Roman" w:eastAsia="Arial" w:hAnsi="Times New Roman" w:cs="Arial"/>
          <w:sz w:val="24"/>
          <w:lang w:val="en-US" w:eastAsia="en-ID"/>
        </w:rPr>
        <w:t>minpts</w:t>
      </w:r>
      <w:proofErr w:type="spellEnd"/>
      <w:r w:rsidR="00CA1FB4">
        <w:rPr>
          <w:rFonts w:ascii="Times New Roman" w:eastAsia="Arial" w:hAnsi="Times New Roman" w:cs="Arial"/>
          <w:sz w:val="24"/>
          <w:lang w:val="en-US" w:eastAsia="en-ID"/>
        </w:rPr>
        <w:t xml:space="preserve"> = 5 </w:t>
      </w:r>
      <w:r w:rsidRPr="00276E3C">
        <w:rPr>
          <w:rFonts w:ascii="Times New Roman" w:eastAsia="Arial" w:hAnsi="Times New Roman" w:cs="Arial"/>
          <w:sz w:val="24"/>
          <w:lang w:val="en-US" w:eastAsia="en-ID"/>
        </w:rPr>
        <w:t>terlihat pada</w:t>
      </w:r>
      <w:r w:rsidR="00CA1FB4">
        <w:rPr>
          <w:rFonts w:ascii="Times New Roman" w:eastAsia="Arial" w:hAnsi="Times New Roman" w:cs="Arial"/>
          <w:sz w:val="24"/>
          <w:lang w:val="en-US" w:eastAsia="en-ID"/>
        </w:rPr>
        <w:t xml:space="preserve"> Gambar 4, </w:t>
      </w:r>
      <w:r w:rsidR="00CA1FB4" w:rsidRPr="00276E3C">
        <w:rPr>
          <w:rFonts w:ascii="Times New Roman" w:eastAsia="Arial" w:hAnsi="Times New Roman" w:cs="Times New Roman"/>
          <w:sz w:val="24"/>
          <w:lang w:val="en-US" w:eastAsia="en-ID"/>
        </w:rPr>
        <w:t xml:space="preserve">ε </w:t>
      </w:r>
      <w:r w:rsidR="00CA1FB4">
        <w:rPr>
          <w:rFonts w:ascii="Times New Roman" w:eastAsia="Arial" w:hAnsi="Times New Roman" w:cs="Times New Roman"/>
          <w:sz w:val="24"/>
          <w:lang w:val="en-US" w:eastAsia="en-ID"/>
        </w:rPr>
        <w:t xml:space="preserve">= </w:t>
      </w:r>
      <w:r w:rsidR="00CA1FB4">
        <w:rPr>
          <w:rFonts w:ascii="Times New Roman" w:eastAsia="Arial" w:hAnsi="Times New Roman" w:cs="Arial"/>
          <w:sz w:val="24"/>
          <w:lang w:val="en-US" w:eastAsia="en-ID"/>
        </w:rPr>
        <w:t xml:space="preserve">1,35 dan </w:t>
      </w:r>
      <w:proofErr w:type="spellStart"/>
      <w:r w:rsidR="00CA1FB4">
        <w:rPr>
          <w:rFonts w:ascii="Times New Roman" w:eastAsia="Arial" w:hAnsi="Times New Roman" w:cs="Arial"/>
          <w:sz w:val="24"/>
          <w:lang w:val="en-US" w:eastAsia="en-ID"/>
        </w:rPr>
        <w:t>minpts</w:t>
      </w:r>
      <w:proofErr w:type="spellEnd"/>
      <w:r w:rsidR="00CA1FB4">
        <w:rPr>
          <w:rFonts w:ascii="Times New Roman" w:eastAsia="Arial" w:hAnsi="Times New Roman" w:cs="Arial"/>
          <w:sz w:val="24"/>
          <w:lang w:val="en-US" w:eastAsia="en-ID"/>
        </w:rPr>
        <w:t xml:space="preserve"> = 5 </w:t>
      </w:r>
      <w:r w:rsidR="00CA1FB4" w:rsidRPr="00CA1FB4">
        <w:rPr>
          <w:rFonts w:ascii="Times New Roman" w:eastAsia="Arial" w:hAnsi="Times New Roman" w:cs="Arial"/>
          <w:noProof/>
          <w:sz w:val="24"/>
          <w:lang w:val="en-US" w:eastAsia="en-ID"/>
        </w:rPr>
        <w:drawing>
          <wp:anchor distT="0" distB="0" distL="114300" distR="114300" simplePos="0" relativeHeight="251675648" behindDoc="1" locked="0" layoutInCell="1" allowOverlap="1" wp14:anchorId="22EE16A8" wp14:editId="501162D0">
            <wp:simplePos x="0" y="0"/>
            <wp:positionH relativeFrom="page">
              <wp:posOffset>2156460</wp:posOffset>
            </wp:positionH>
            <wp:positionV relativeFrom="page">
              <wp:posOffset>1897380</wp:posOffset>
            </wp:positionV>
            <wp:extent cx="3710940" cy="1385570"/>
            <wp:effectExtent l="0" t="0" r="3810" b="5080"/>
            <wp:wrapTopAndBottom/>
            <wp:docPr id="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710940" cy="1385570"/>
                    </a:xfrm>
                    <a:prstGeom prst="rect">
                      <a:avLst/>
                    </a:prstGeom>
                  </pic:spPr>
                </pic:pic>
              </a:graphicData>
            </a:graphic>
            <wp14:sizeRelH relativeFrom="margin">
              <wp14:pctWidth>0</wp14:pctWidth>
            </wp14:sizeRelH>
            <wp14:sizeRelV relativeFrom="margin">
              <wp14:pctHeight>0</wp14:pctHeight>
            </wp14:sizeRelV>
          </wp:anchor>
        </w:drawing>
      </w:r>
      <w:r w:rsidR="00CA1FB4">
        <w:rPr>
          <w:rFonts w:ascii="Times New Roman" w:eastAsia="Arial" w:hAnsi="Times New Roman" w:cs="Arial"/>
          <w:sz w:val="24"/>
          <w:lang w:val="en-US" w:eastAsia="en-ID"/>
        </w:rPr>
        <w:t xml:space="preserve">terlihat pada Gambar 4, </w:t>
      </w:r>
      <w:r w:rsidR="00B45CAF" w:rsidRPr="00276E3C">
        <w:rPr>
          <w:rFonts w:ascii="Times New Roman" w:eastAsia="Arial" w:hAnsi="Times New Roman" w:cs="Times New Roman"/>
          <w:sz w:val="24"/>
          <w:lang w:val="en-US" w:eastAsia="en-ID"/>
        </w:rPr>
        <w:t xml:space="preserve">ε </w:t>
      </w:r>
      <w:r w:rsidR="00B45CAF">
        <w:rPr>
          <w:rFonts w:ascii="Times New Roman" w:eastAsia="Arial" w:hAnsi="Times New Roman" w:cs="Times New Roman"/>
          <w:sz w:val="24"/>
          <w:lang w:val="en-US" w:eastAsia="en-ID"/>
        </w:rPr>
        <w:t xml:space="preserve">= </w:t>
      </w:r>
      <w:r w:rsidR="00B45CAF">
        <w:rPr>
          <w:rFonts w:ascii="Times New Roman" w:eastAsia="Arial" w:hAnsi="Times New Roman" w:cs="Arial"/>
          <w:sz w:val="24"/>
          <w:lang w:val="en-US" w:eastAsia="en-ID"/>
        </w:rPr>
        <w:t xml:space="preserve">1,25 dan </w:t>
      </w:r>
      <w:proofErr w:type="spellStart"/>
      <w:r w:rsidR="00B45CAF">
        <w:rPr>
          <w:rFonts w:ascii="Times New Roman" w:eastAsia="Arial" w:hAnsi="Times New Roman" w:cs="Arial"/>
          <w:sz w:val="24"/>
          <w:lang w:val="en-US" w:eastAsia="en-ID"/>
        </w:rPr>
        <w:t>minpts</w:t>
      </w:r>
      <w:proofErr w:type="spellEnd"/>
      <w:r w:rsidR="00B45CAF">
        <w:rPr>
          <w:rFonts w:ascii="Times New Roman" w:eastAsia="Arial" w:hAnsi="Times New Roman" w:cs="Arial"/>
          <w:sz w:val="24"/>
          <w:lang w:val="en-US" w:eastAsia="en-ID"/>
        </w:rPr>
        <w:t xml:space="preserve"> = 10, dan </w:t>
      </w:r>
      <w:r w:rsidR="00B45CAF" w:rsidRPr="00276E3C">
        <w:rPr>
          <w:rFonts w:ascii="Times New Roman" w:eastAsia="Arial" w:hAnsi="Times New Roman" w:cs="Times New Roman"/>
          <w:sz w:val="24"/>
          <w:lang w:val="en-US" w:eastAsia="en-ID"/>
        </w:rPr>
        <w:t xml:space="preserve">ε </w:t>
      </w:r>
      <w:r w:rsidR="00B45CAF">
        <w:rPr>
          <w:rFonts w:ascii="Times New Roman" w:eastAsia="Arial" w:hAnsi="Times New Roman" w:cs="Times New Roman"/>
          <w:sz w:val="24"/>
          <w:lang w:val="en-US" w:eastAsia="en-ID"/>
        </w:rPr>
        <w:t xml:space="preserve">= </w:t>
      </w:r>
      <w:r w:rsidR="00B45CAF">
        <w:rPr>
          <w:rFonts w:ascii="Times New Roman" w:eastAsia="Arial" w:hAnsi="Times New Roman" w:cs="Arial"/>
          <w:sz w:val="24"/>
          <w:lang w:val="en-US" w:eastAsia="en-ID"/>
        </w:rPr>
        <w:t xml:space="preserve">1,35 dan </w:t>
      </w:r>
      <w:proofErr w:type="spellStart"/>
      <w:r w:rsidR="00B45CAF">
        <w:rPr>
          <w:rFonts w:ascii="Times New Roman" w:eastAsia="Arial" w:hAnsi="Times New Roman" w:cs="Arial"/>
          <w:sz w:val="24"/>
          <w:lang w:val="en-US" w:eastAsia="en-ID"/>
        </w:rPr>
        <w:t>minpts</w:t>
      </w:r>
      <w:proofErr w:type="spellEnd"/>
      <w:r w:rsidR="00B45CAF">
        <w:rPr>
          <w:rFonts w:ascii="Times New Roman" w:eastAsia="Arial" w:hAnsi="Times New Roman" w:cs="Arial"/>
          <w:sz w:val="24"/>
          <w:lang w:val="en-US" w:eastAsia="en-ID"/>
        </w:rPr>
        <w:t xml:space="preserve"> = 10.</w:t>
      </w:r>
    </w:p>
    <w:p w14:paraId="0DDB534D" w14:textId="57A93891" w:rsidR="00CA1FB4" w:rsidRPr="001B5C9E" w:rsidRDefault="00BE332A" w:rsidP="001B5C9E">
      <w:pPr>
        <w:pStyle w:val="Caption"/>
        <w:jc w:val="center"/>
        <w:rPr>
          <w:rFonts w:ascii="Times New Roman" w:eastAsia="Arial" w:hAnsi="Times New Roman" w:cs="Arial"/>
          <w:i w:val="0"/>
          <w:iCs w:val="0"/>
          <w:sz w:val="24"/>
          <w:lang w:val="id-ID" w:eastAsia="en-ID"/>
        </w:rPr>
      </w:pPr>
      <w:bookmarkStart w:id="441" w:name="_Toc149217305"/>
      <w:r w:rsidRPr="001B5C9E">
        <w:rPr>
          <w:rFonts w:ascii="Times New Roman" w:hAnsi="Times New Roman" w:cs="Times New Roman"/>
          <w:b/>
          <w:bCs/>
          <w:i w:val="0"/>
          <w:iCs w:val="0"/>
          <w:noProof/>
          <w:color w:val="auto"/>
          <w:sz w:val="24"/>
          <w:szCs w:val="24"/>
        </w:rPr>
        <w:drawing>
          <wp:anchor distT="0" distB="0" distL="114300" distR="114300" simplePos="0" relativeHeight="251677696" behindDoc="1" locked="0" layoutInCell="1" allowOverlap="1" wp14:anchorId="43B5876F" wp14:editId="7523E1C0">
            <wp:simplePos x="0" y="0"/>
            <wp:positionH relativeFrom="page">
              <wp:posOffset>2157095</wp:posOffset>
            </wp:positionH>
            <wp:positionV relativeFrom="page">
              <wp:posOffset>3718560</wp:posOffset>
            </wp:positionV>
            <wp:extent cx="3710940" cy="1388745"/>
            <wp:effectExtent l="0" t="0" r="3810" b="1905"/>
            <wp:wrapTopAndBottom/>
            <wp:docPr id="6" name="Picture 6"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710940" cy="1388745"/>
                    </a:xfrm>
                    <a:prstGeom prst="rect">
                      <a:avLst/>
                    </a:prstGeom>
                  </pic:spPr>
                </pic:pic>
              </a:graphicData>
            </a:graphic>
            <wp14:sizeRelH relativeFrom="margin">
              <wp14:pctWidth>0</wp14:pctWidth>
            </wp14:sizeRelH>
            <wp14:sizeRelV relativeFrom="margin">
              <wp14:pctHeight>0</wp14:pctHeight>
            </wp14:sizeRelV>
          </wp:anchor>
        </w:drawing>
      </w:r>
      <w:r w:rsidR="001B5C9E" w:rsidRPr="001B5C9E">
        <w:rPr>
          <w:rFonts w:ascii="Times New Roman" w:hAnsi="Times New Roman" w:cs="Times New Roman"/>
          <w:b/>
          <w:bCs/>
          <w:i w:val="0"/>
          <w:iCs w:val="0"/>
          <w:color w:val="auto"/>
          <w:sz w:val="24"/>
          <w:szCs w:val="24"/>
        </w:rPr>
        <w:t>Gambar 4.</w:t>
      </w:r>
      <w:r w:rsidR="001B5C9E" w:rsidRPr="001B5C9E">
        <w:rPr>
          <w:rFonts w:ascii="Times New Roman" w:hAnsi="Times New Roman" w:cs="Times New Roman"/>
          <w:b/>
          <w:bCs/>
          <w:i w:val="0"/>
          <w:iCs w:val="0"/>
          <w:color w:val="auto"/>
          <w:sz w:val="24"/>
          <w:szCs w:val="24"/>
        </w:rPr>
        <w:fldChar w:fldCharType="begin"/>
      </w:r>
      <w:r w:rsidR="001B5C9E" w:rsidRPr="001B5C9E">
        <w:rPr>
          <w:rFonts w:ascii="Times New Roman" w:hAnsi="Times New Roman" w:cs="Times New Roman"/>
          <w:b/>
          <w:bCs/>
          <w:i w:val="0"/>
          <w:iCs w:val="0"/>
          <w:color w:val="auto"/>
          <w:sz w:val="24"/>
          <w:szCs w:val="24"/>
        </w:rPr>
        <w:instrText xml:space="preserve"> SEQ Gambar_4. \* ARABIC </w:instrText>
      </w:r>
      <w:r w:rsidR="001B5C9E" w:rsidRPr="001B5C9E">
        <w:rPr>
          <w:rFonts w:ascii="Times New Roman" w:hAnsi="Times New Roman" w:cs="Times New Roman"/>
          <w:b/>
          <w:bCs/>
          <w:i w:val="0"/>
          <w:iCs w:val="0"/>
          <w:color w:val="auto"/>
          <w:sz w:val="24"/>
          <w:szCs w:val="24"/>
        </w:rPr>
        <w:fldChar w:fldCharType="separate"/>
      </w:r>
      <w:r w:rsidR="00A164B2">
        <w:rPr>
          <w:rFonts w:ascii="Times New Roman" w:hAnsi="Times New Roman" w:cs="Times New Roman"/>
          <w:b/>
          <w:bCs/>
          <w:i w:val="0"/>
          <w:iCs w:val="0"/>
          <w:noProof/>
          <w:color w:val="auto"/>
          <w:sz w:val="24"/>
          <w:szCs w:val="24"/>
        </w:rPr>
        <w:t>5</w:t>
      </w:r>
      <w:r w:rsidR="001B5C9E" w:rsidRPr="001B5C9E">
        <w:rPr>
          <w:rFonts w:ascii="Times New Roman" w:hAnsi="Times New Roman" w:cs="Times New Roman"/>
          <w:b/>
          <w:bCs/>
          <w:i w:val="0"/>
          <w:iCs w:val="0"/>
          <w:color w:val="auto"/>
          <w:sz w:val="24"/>
          <w:szCs w:val="24"/>
        </w:rPr>
        <w:fldChar w:fldCharType="end"/>
      </w:r>
      <w:r w:rsidR="001B5C9E" w:rsidRPr="001B5C9E">
        <w:rPr>
          <w:rFonts w:ascii="Times New Roman" w:hAnsi="Times New Roman" w:cs="Times New Roman"/>
          <w:b/>
          <w:bCs/>
          <w:i w:val="0"/>
          <w:iCs w:val="0"/>
          <w:color w:val="auto"/>
          <w:sz w:val="24"/>
          <w:szCs w:val="24"/>
        </w:rPr>
        <w:t xml:space="preserve"> </w:t>
      </w:r>
      <w:r w:rsidR="00CA1FB4" w:rsidRPr="001B5C9E">
        <w:rPr>
          <w:rFonts w:ascii="Times New Roman" w:hAnsi="Times New Roman" w:cs="Times New Roman"/>
          <w:b/>
          <w:bCs/>
          <w:i w:val="0"/>
          <w:iCs w:val="0"/>
          <w:color w:val="auto"/>
          <w:sz w:val="24"/>
          <w:szCs w:val="24"/>
        </w:rPr>
        <w:t xml:space="preserve">Kode Python Implementasi ε = 1,25 dan </w:t>
      </w:r>
      <w:proofErr w:type="spellStart"/>
      <w:r w:rsidR="00CA1FB4" w:rsidRPr="001B5C9E">
        <w:rPr>
          <w:rFonts w:ascii="Times New Roman" w:hAnsi="Times New Roman" w:cs="Times New Roman"/>
          <w:b/>
          <w:bCs/>
          <w:i w:val="0"/>
          <w:iCs w:val="0"/>
          <w:color w:val="auto"/>
          <w:sz w:val="24"/>
          <w:szCs w:val="24"/>
        </w:rPr>
        <w:t>minpts</w:t>
      </w:r>
      <w:proofErr w:type="spellEnd"/>
      <w:r w:rsidR="00CA1FB4" w:rsidRPr="001B5C9E">
        <w:rPr>
          <w:rFonts w:ascii="Times New Roman" w:hAnsi="Times New Roman" w:cs="Times New Roman"/>
          <w:b/>
          <w:bCs/>
          <w:i w:val="0"/>
          <w:iCs w:val="0"/>
          <w:color w:val="auto"/>
          <w:sz w:val="24"/>
          <w:szCs w:val="24"/>
        </w:rPr>
        <w:t xml:space="preserve"> = 5 dengan </w:t>
      </w:r>
      <w:r w:rsidR="00CA1FB4" w:rsidRPr="00030324">
        <w:rPr>
          <w:rFonts w:ascii="Times New Roman" w:hAnsi="Times New Roman" w:cs="Times New Roman"/>
          <w:b/>
          <w:bCs/>
          <w:color w:val="auto"/>
          <w:sz w:val="24"/>
          <w:szCs w:val="24"/>
        </w:rPr>
        <w:t xml:space="preserve">silhouette </w:t>
      </w:r>
      <w:proofErr w:type="spellStart"/>
      <w:r w:rsidR="00CA1FB4" w:rsidRPr="00030324">
        <w:rPr>
          <w:rFonts w:ascii="Times New Roman" w:hAnsi="Times New Roman" w:cs="Times New Roman"/>
          <w:b/>
          <w:bCs/>
          <w:color w:val="auto"/>
          <w:sz w:val="24"/>
          <w:szCs w:val="24"/>
        </w:rPr>
        <w:t>coeffici</w:t>
      </w:r>
      <w:proofErr w:type="spellEnd"/>
      <w:r w:rsidR="001B5C9E" w:rsidRPr="00030324">
        <w:rPr>
          <w:rFonts w:ascii="Times New Roman" w:hAnsi="Times New Roman" w:cs="Times New Roman"/>
          <w:b/>
          <w:bCs/>
          <w:color w:val="auto"/>
          <w:sz w:val="24"/>
          <w:szCs w:val="24"/>
          <w:lang w:val="id-ID"/>
        </w:rPr>
        <w:t>ent</w:t>
      </w:r>
      <w:bookmarkEnd w:id="441"/>
    </w:p>
    <w:p w14:paraId="3379F4C5" w14:textId="163699C2" w:rsidR="00CA1FB4" w:rsidRPr="00030324" w:rsidRDefault="00BE332A" w:rsidP="00030324">
      <w:pPr>
        <w:pStyle w:val="Caption"/>
        <w:jc w:val="center"/>
        <w:rPr>
          <w:rFonts w:ascii="Times New Roman" w:hAnsi="Times New Roman" w:cs="Times New Roman"/>
          <w:b/>
          <w:bCs/>
          <w:i w:val="0"/>
          <w:iCs w:val="0"/>
          <w:color w:val="auto"/>
          <w:sz w:val="24"/>
          <w:szCs w:val="24"/>
        </w:rPr>
      </w:pPr>
      <w:bookmarkStart w:id="442" w:name="_Toc149217306"/>
      <w:r w:rsidRPr="00030324">
        <w:rPr>
          <w:rFonts w:ascii="Times New Roman" w:hAnsi="Times New Roman" w:cs="Times New Roman"/>
          <w:b/>
          <w:bCs/>
          <w:i w:val="0"/>
          <w:iCs w:val="0"/>
          <w:noProof/>
          <w:color w:val="auto"/>
          <w:sz w:val="24"/>
          <w:szCs w:val="24"/>
        </w:rPr>
        <w:drawing>
          <wp:anchor distT="0" distB="0" distL="114300" distR="114300" simplePos="0" relativeHeight="251679744" behindDoc="1" locked="0" layoutInCell="1" allowOverlap="1" wp14:anchorId="78BE5984" wp14:editId="3A5F018F">
            <wp:simplePos x="0" y="0"/>
            <wp:positionH relativeFrom="page">
              <wp:posOffset>2156460</wp:posOffset>
            </wp:positionH>
            <wp:positionV relativeFrom="page">
              <wp:posOffset>5516880</wp:posOffset>
            </wp:positionV>
            <wp:extent cx="3710940" cy="1362710"/>
            <wp:effectExtent l="0" t="0" r="3810" b="8890"/>
            <wp:wrapTopAndBottom/>
            <wp:docPr id="16" name="Picture 16"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710940" cy="1362710"/>
                    </a:xfrm>
                    <a:prstGeom prst="rect">
                      <a:avLst/>
                    </a:prstGeom>
                  </pic:spPr>
                </pic:pic>
              </a:graphicData>
            </a:graphic>
            <wp14:sizeRelH relativeFrom="margin">
              <wp14:pctWidth>0</wp14:pctWidth>
            </wp14:sizeRelH>
            <wp14:sizeRelV relativeFrom="margin">
              <wp14:pctHeight>0</wp14:pctHeight>
            </wp14:sizeRelV>
          </wp:anchor>
        </w:drawing>
      </w:r>
      <w:r w:rsidRPr="00030324">
        <w:rPr>
          <w:rFonts w:ascii="Times New Roman" w:hAnsi="Times New Roman" w:cs="Times New Roman"/>
          <w:b/>
          <w:bCs/>
          <w:i w:val="0"/>
          <w:iCs w:val="0"/>
          <w:color w:val="auto"/>
          <w:sz w:val="24"/>
          <w:szCs w:val="24"/>
        </w:rPr>
        <w:t>Gambar 4.</w:t>
      </w:r>
      <w:r w:rsidRPr="00030324">
        <w:rPr>
          <w:rFonts w:ascii="Times New Roman" w:hAnsi="Times New Roman" w:cs="Times New Roman"/>
          <w:b/>
          <w:bCs/>
          <w:i w:val="0"/>
          <w:iCs w:val="0"/>
          <w:color w:val="auto"/>
          <w:sz w:val="24"/>
          <w:szCs w:val="24"/>
        </w:rPr>
        <w:fldChar w:fldCharType="begin"/>
      </w:r>
      <w:r w:rsidRPr="00030324">
        <w:rPr>
          <w:rFonts w:ascii="Times New Roman" w:hAnsi="Times New Roman" w:cs="Times New Roman"/>
          <w:b/>
          <w:bCs/>
          <w:i w:val="0"/>
          <w:iCs w:val="0"/>
          <w:color w:val="auto"/>
          <w:sz w:val="24"/>
          <w:szCs w:val="24"/>
        </w:rPr>
        <w:instrText xml:space="preserve"> SEQ Gambar_4. \* ARABIC </w:instrText>
      </w:r>
      <w:r w:rsidRPr="00030324">
        <w:rPr>
          <w:rFonts w:ascii="Times New Roman" w:hAnsi="Times New Roman" w:cs="Times New Roman"/>
          <w:b/>
          <w:bCs/>
          <w:i w:val="0"/>
          <w:iCs w:val="0"/>
          <w:color w:val="auto"/>
          <w:sz w:val="24"/>
          <w:szCs w:val="24"/>
        </w:rPr>
        <w:fldChar w:fldCharType="separate"/>
      </w:r>
      <w:r w:rsidR="00A164B2">
        <w:rPr>
          <w:rFonts w:ascii="Times New Roman" w:hAnsi="Times New Roman" w:cs="Times New Roman"/>
          <w:b/>
          <w:bCs/>
          <w:i w:val="0"/>
          <w:iCs w:val="0"/>
          <w:noProof/>
          <w:color w:val="auto"/>
          <w:sz w:val="24"/>
          <w:szCs w:val="24"/>
        </w:rPr>
        <w:t>6</w:t>
      </w:r>
      <w:r w:rsidRPr="00030324">
        <w:rPr>
          <w:rFonts w:ascii="Times New Roman" w:hAnsi="Times New Roman" w:cs="Times New Roman"/>
          <w:b/>
          <w:bCs/>
          <w:i w:val="0"/>
          <w:iCs w:val="0"/>
          <w:color w:val="auto"/>
          <w:sz w:val="24"/>
          <w:szCs w:val="24"/>
        </w:rPr>
        <w:fldChar w:fldCharType="end"/>
      </w:r>
      <w:r w:rsidR="00632B4A">
        <w:rPr>
          <w:rFonts w:ascii="Times New Roman" w:hAnsi="Times New Roman" w:cs="Times New Roman"/>
          <w:b/>
          <w:bCs/>
          <w:i w:val="0"/>
          <w:iCs w:val="0"/>
          <w:color w:val="auto"/>
          <w:sz w:val="24"/>
          <w:szCs w:val="24"/>
          <w:lang w:val="id-ID"/>
        </w:rPr>
        <w:t xml:space="preserve"> </w:t>
      </w:r>
      <w:r w:rsidR="00CA1FB4" w:rsidRPr="00030324">
        <w:rPr>
          <w:rFonts w:ascii="Times New Roman" w:hAnsi="Times New Roman" w:cs="Times New Roman"/>
          <w:b/>
          <w:bCs/>
          <w:i w:val="0"/>
          <w:iCs w:val="0"/>
          <w:color w:val="auto"/>
          <w:sz w:val="24"/>
          <w:szCs w:val="24"/>
        </w:rPr>
        <w:t xml:space="preserve">Kode Python Implementasi ε = 1,35 dan </w:t>
      </w:r>
      <w:proofErr w:type="spellStart"/>
      <w:r w:rsidR="00CA1FB4" w:rsidRPr="00030324">
        <w:rPr>
          <w:rFonts w:ascii="Times New Roman" w:hAnsi="Times New Roman" w:cs="Times New Roman"/>
          <w:b/>
          <w:bCs/>
          <w:i w:val="0"/>
          <w:iCs w:val="0"/>
          <w:color w:val="auto"/>
          <w:sz w:val="24"/>
          <w:szCs w:val="24"/>
        </w:rPr>
        <w:t>minpts</w:t>
      </w:r>
      <w:proofErr w:type="spellEnd"/>
      <w:r w:rsidR="00CA1FB4" w:rsidRPr="00030324">
        <w:rPr>
          <w:rFonts w:ascii="Times New Roman" w:hAnsi="Times New Roman" w:cs="Times New Roman"/>
          <w:b/>
          <w:bCs/>
          <w:i w:val="0"/>
          <w:iCs w:val="0"/>
          <w:color w:val="auto"/>
          <w:sz w:val="24"/>
          <w:szCs w:val="24"/>
        </w:rPr>
        <w:t xml:space="preserve"> = 5 dengan </w:t>
      </w:r>
      <w:r w:rsidR="00CA1FB4" w:rsidRPr="00030324">
        <w:rPr>
          <w:rFonts w:ascii="Times New Roman" w:hAnsi="Times New Roman" w:cs="Times New Roman"/>
          <w:b/>
          <w:bCs/>
          <w:color w:val="auto"/>
          <w:sz w:val="24"/>
          <w:szCs w:val="24"/>
        </w:rPr>
        <w:t>silhouette coefficient</w:t>
      </w:r>
      <w:bookmarkEnd w:id="442"/>
    </w:p>
    <w:p w14:paraId="5FF33896" w14:textId="7385C669" w:rsidR="003C6001" w:rsidRDefault="003C6001" w:rsidP="00CA1FB4">
      <w:pPr>
        <w:spacing w:after="0" w:line="276" w:lineRule="auto"/>
        <w:ind w:firstLine="426"/>
        <w:jc w:val="center"/>
        <w:rPr>
          <w:rFonts w:ascii="Times New Roman" w:eastAsia="Arial" w:hAnsi="Times New Roman" w:cs="Arial"/>
          <w:i/>
          <w:iCs/>
          <w:sz w:val="24"/>
          <w:lang w:val="en-US" w:eastAsia="en-ID"/>
        </w:rPr>
      </w:pPr>
    </w:p>
    <w:p w14:paraId="4AFA2B5C" w14:textId="46519976" w:rsidR="003C6001" w:rsidRPr="00632B4A" w:rsidRDefault="00632B4A" w:rsidP="00632B4A">
      <w:pPr>
        <w:pStyle w:val="Caption"/>
        <w:jc w:val="center"/>
        <w:rPr>
          <w:rFonts w:ascii="Times New Roman" w:hAnsi="Times New Roman" w:cs="Times New Roman"/>
          <w:b/>
          <w:bCs/>
          <w:i w:val="0"/>
          <w:iCs w:val="0"/>
          <w:color w:val="auto"/>
          <w:sz w:val="24"/>
          <w:szCs w:val="24"/>
        </w:rPr>
      </w:pPr>
      <w:bookmarkStart w:id="443" w:name="_Toc149217307"/>
      <w:r w:rsidRPr="00632B4A">
        <w:rPr>
          <w:rFonts w:ascii="Times New Roman" w:hAnsi="Times New Roman" w:cs="Times New Roman"/>
          <w:b/>
          <w:bCs/>
          <w:i w:val="0"/>
          <w:iCs w:val="0"/>
          <w:color w:val="auto"/>
          <w:sz w:val="24"/>
          <w:szCs w:val="24"/>
        </w:rPr>
        <w:t>Gambar 4.</w:t>
      </w:r>
      <w:r w:rsidRPr="00632B4A">
        <w:rPr>
          <w:rFonts w:ascii="Times New Roman" w:hAnsi="Times New Roman" w:cs="Times New Roman"/>
          <w:b/>
          <w:bCs/>
          <w:i w:val="0"/>
          <w:iCs w:val="0"/>
          <w:color w:val="auto"/>
          <w:sz w:val="24"/>
          <w:szCs w:val="24"/>
        </w:rPr>
        <w:fldChar w:fldCharType="begin"/>
      </w:r>
      <w:r w:rsidRPr="00632B4A">
        <w:rPr>
          <w:rFonts w:ascii="Times New Roman" w:hAnsi="Times New Roman" w:cs="Times New Roman"/>
          <w:b/>
          <w:bCs/>
          <w:i w:val="0"/>
          <w:iCs w:val="0"/>
          <w:color w:val="auto"/>
          <w:sz w:val="24"/>
          <w:szCs w:val="24"/>
        </w:rPr>
        <w:instrText xml:space="preserve"> SEQ Gambar_4. \* ARABIC </w:instrText>
      </w:r>
      <w:r w:rsidRPr="00632B4A">
        <w:rPr>
          <w:rFonts w:ascii="Times New Roman" w:hAnsi="Times New Roman" w:cs="Times New Roman"/>
          <w:b/>
          <w:bCs/>
          <w:i w:val="0"/>
          <w:iCs w:val="0"/>
          <w:color w:val="auto"/>
          <w:sz w:val="24"/>
          <w:szCs w:val="24"/>
        </w:rPr>
        <w:fldChar w:fldCharType="separate"/>
      </w:r>
      <w:r w:rsidR="00A164B2">
        <w:rPr>
          <w:rFonts w:ascii="Times New Roman" w:hAnsi="Times New Roman" w:cs="Times New Roman"/>
          <w:b/>
          <w:bCs/>
          <w:i w:val="0"/>
          <w:iCs w:val="0"/>
          <w:noProof/>
          <w:color w:val="auto"/>
          <w:sz w:val="24"/>
          <w:szCs w:val="24"/>
        </w:rPr>
        <w:t>7</w:t>
      </w:r>
      <w:r w:rsidRPr="00632B4A">
        <w:rPr>
          <w:rFonts w:ascii="Times New Roman" w:hAnsi="Times New Roman" w:cs="Times New Roman"/>
          <w:b/>
          <w:bCs/>
          <w:i w:val="0"/>
          <w:iCs w:val="0"/>
          <w:color w:val="auto"/>
          <w:sz w:val="24"/>
          <w:szCs w:val="24"/>
        </w:rPr>
        <w:fldChar w:fldCharType="end"/>
      </w:r>
      <w:r w:rsidR="003C6001" w:rsidRPr="00632B4A">
        <w:rPr>
          <w:rFonts w:ascii="Times New Roman" w:hAnsi="Times New Roman" w:cs="Times New Roman"/>
          <w:b/>
          <w:bCs/>
          <w:i w:val="0"/>
          <w:iCs w:val="0"/>
          <w:noProof/>
          <w:color w:val="auto"/>
          <w:sz w:val="24"/>
          <w:szCs w:val="24"/>
        </w:rPr>
        <w:drawing>
          <wp:anchor distT="0" distB="0" distL="114300" distR="114300" simplePos="0" relativeHeight="251681792" behindDoc="1" locked="0" layoutInCell="1" allowOverlap="1" wp14:anchorId="0B0C86C3" wp14:editId="343BEC01">
            <wp:simplePos x="0" y="0"/>
            <wp:positionH relativeFrom="page">
              <wp:posOffset>2110740</wp:posOffset>
            </wp:positionH>
            <wp:positionV relativeFrom="page">
              <wp:posOffset>7551420</wp:posOffset>
            </wp:positionV>
            <wp:extent cx="3810000" cy="1346936"/>
            <wp:effectExtent l="0" t="0" r="0" b="5715"/>
            <wp:wrapTopAndBottom/>
            <wp:docPr id="18" name="Picture 18"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810000" cy="1346936"/>
                    </a:xfrm>
                    <a:prstGeom prst="rect">
                      <a:avLst/>
                    </a:prstGeom>
                  </pic:spPr>
                </pic:pic>
              </a:graphicData>
            </a:graphic>
            <wp14:sizeRelH relativeFrom="margin">
              <wp14:pctWidth>0</wp14:pctWidth>
            </wp14:sizeRelH>
            <wp14:sizeRelV relativeFrom="margin">
              <wp14:pctHeight>0</wp14:pctHeight>
            </wp14:sizeRelV>
          </wp:anchor>
        </w:drawing>
      </w:r>
      <w:r w:rsidRPr="00632B4A">
        <w:rPr>
          <w:rFonts w:ascii="Times New Roman" w:hAnsi="Times New Roman" w:cs="Times New Roman"/>
          <w:b/>
          <w:bCs/>
          <w:i w:val="0"/>
          <w:iCs w:val="0"/>
          <w:color w:val="auto"/>
          <w:sz w:val="24"/>
          <w:szCs w:val="24"/>
        </w:rPr>
        <w:t xml:space="preserve"> </w:t>
      </w:r>
      <w:r w:rsidR="003C6001" w:rsidRPr="00632B4A">
        <w:rPr>
          <w:rFonts w:ascii="Times New Roman" w:hAnsi="Times New Roman" w:cs="Times New Roman"/>
          <w:b/>
          <w:bCs/>
          <w:i w:val="0"/>
          <w:iCs w:val="0"/>
          <w:color w:val="auto"/>
          <w:sz w:val="24"/>
          <w:szCs w:val="24"/>
        </w:rPr>
        <w:t xml:space="preserve">Kode Python Implementasi ε = 1,25 dan </w:t>
      </w:r>
      <w:proofErr w:type="spellStart"/>
      <w:r w:rsidR="003C6001" w:rsidRPr="00632B4A">
        <w:rPr>
          <w:rFonts w:ascii="Times New Roman" w:hAnsi="Times New Roman" w:cs="Times New Roman"/>
          <w:b/>
          <w:bCs/>
          <w:i w:val="0"/>
          <w:iCs w:val="0"/>
          <w:color w:val="auto"/>
          <w:sz w:val="24"/>
          <w:szCs w:val="24"/>
        </w:rPr>
        <w:t>minpts</w:t>
      </w:r>
      <w:proofErr w:type="spellEnd"/>
      <w:r w:rsidR="003C6001" w:rsidRPr="00632B4A">
        <w:rPr>
          <w:rFonts w:ascii="Times New Roman" w:hAnsi="Times New Roman" w:cs="Times New Roman"/>
          <w:b/>
          <w:bCs/>
          <w:i w:val="0"/>
          <w:iCs w:val="0"/>
          <w:color w:val="auto"/>
          <w:sz w:val="24"/>
          <w:szCs w:val="24"/>
        </w:rPr>
        <w:t xml:space="preserve"> = 10 dengan </w:t>
      </w:r>
      <w:r w:rsidR="003C6001" w:rsidRPr="00632B4A">
        <w:rPr>
          <w:rFonts w:ascii="Times New Roman" w:hAnsi="Times New Roman" w:cs="Times New Roman"/>
          <w:b/>
          <w:bCs/>
          <w:color w:val="auto"/>
          <w:sz w:val="24"/>
          <w:szCs w:val="24"/>
        </w:rPr>
        <w:t>silhouette coefficient</w:t>
      </w:r>
      <w:bookmarkEnd w:id="443"/>
    </w:p>
    <w:p w14:paraId="0D46942E" w14:textId="040693BC" w:rsidR="003C6001" w:rsidRPr="008D3A76" w:rsidRDefault="008D3A76" w:rsidP="008D3A76">
      <w:pPr>
        <w:pStyle w:val="Caption"/>
        <w:jc w:val="center"/>
        <w:rPr>
          <w:rFonts w:ascii="Times New Roman" w:hAnsi="Times New Roman" w:cs="Times New Roman"/>
          <w:b/>
          <w:bCs/>
          <w:i w:val="0"/>
          <w:iCs w:val="0"/>
          <w:color w:val="auto"/>
          <w:sz w:val="24"/>
          <w:szCs w:val="24"/>
        </w:rPr>
      </w:pPr>
      <w:bookmarkStart w:id="444" w:name="_Toc149217308"/>
      <w:r w:rsidRPr="008D3A76">
        <w:rPr>
          <w:rFonts w:ascii="Times New Roman" w:hAnsi="Times New Roman" w:cs="Times New Roman"/>
          <w:b/>
          <w:bCs/>
          <w:i w:val="0"/>
          <w:iCs w:val="0"/>
          <w:color w:val="auto"/>
          <w:sz w:val="24"/>
          <w:szCs w:val="24"/>
        </w:rPr>
        <w:t xml:space="preserve">Gambar 4. </w:t>
      </w:r>
      <w:r w:rsidRPr="008D3A76">
        <w:rPr>
          <w:rFonts w:ascii="Times New Roman" w:hAnsi="Times New Roman" w:cs="Times New Roman"/>
          <w:b/>
          <w:bCs/>
          <w:i w:val="0"/>
          <w:iCs w:val="0"/>
          <w:color w:val="auto"/>
          <w:sz w:val="24"/>
          <w:szCs w:val="24"/>
        </w:rPr>
        <w:fldChar w:fldCharType="begin"/>
      </w:r>
      <w:r w:rsidRPr="008D3A76">
        <w:rPr>
          <w:rFonts w:ascii="Times New Roman" w:hAnsi="Times New Roman" w:cs="Times New Roman"/>
          <w:b/>
          <w:bCs/>
          <w:i w:val="0"/>
          <w:iCs w:val="0"/>
          <w:color w:val="auto"/>
          <w:sz w:val="24"/>
          <w:szCs w:val="24"/>
        </w:rPr>
        <w:instrText xml:space="preserve"> SEQ Gambar_4. \* ARABIC </w:instrText>
      </w:r>
      <w:r w:rsidRPr="008D3A76">
        <w:rPr>
          <w:rFonts w:ascii="Times New Roman" w:hAnsi="Times New Roman" w:cs="Times New Roman"/>
          <w:b/>
          <w:bCs/>
          <w:i w:val="0"/>
          <w:iCs w:val="0"/>
          <w:color w:val="auto"/>
          <w:sz w:val="24"/>
          <w:szCs w:val="24"/>
        </w:rPr>
        <w:fldChar w:fldCharType="separate"/>
      </w:r>
      <w:r w:rsidR="00A164B2">
        <w:rPr>
          <w:rFonts w:ascii="Times New Roman" w:hAnsi="Times New Roman" w:cs="Times New Roman"/>
          <w:b/>
          <w:bCs/>
          <w:i w:val="0"/>
          <w:iCs w:val="0"/>
          <w:noProof/>
          <w:color w:val="auto"/>
          <w:sz w:val="24"/>
          <w:szCs w:val="24"/>
        </w:rPr>
        <w:t>8</w:t>
      </w:r>
      <w:r w:rsidRPr="008D3A76">
        <w:rPr>
          <w:rFonts w:ascii="Times New Roman" w:hAnsi="Times New Roman" w:cs="Times New Roman"/>
          <w:b/>
          <w:bCs/>
          <w:i w:val="0"/>
          <w:iCs w:val="0"/>
          <w:color w:val="auto"/>
          <w:sz w:val="24"/>
          <w:szCs w:val="24"/>
        </w:rPr>
        <w:fldChar w:fldCharType="end"/>
      </w:r>
      <w:r w:rsidRPr="008D3A76">
        <w:rPr>
          <w:rFonts w:ascii="Times New Roman" w:hAnsi="Times New Roman" w:cs="Times New Roman"/>
          <w:b/>
          <w:bCs/>
          <w:i w:val="0"/>
          <w:iCs w:val="0"/>
          <w:color w:val="auto"/>
          <w:sz w:val="24"/>
          <w:szCs w:val="24"/>
        </w:rPr>
        <w:t xml:space="preserve"> </w:t>
      </w:r>
      <w:r w:rsidR="003C6001" w:rsidRPr="008D3A76">
        <w:rPr>
          <w:rFonts w:ascii="Times New Roman" w:hAnsi="Times New Roman" w:cs="Times New Roman"/>
          <w:b/>
          <w:bCs/>
          <w:i w:val="0"/>
          <w:iCs w:val="0"/>
          <w:color w:val="auto"/>
          <w:sz w:val="24"/>
          <w:szCs w:val="24"/>
        </w:rPr>
        <w:t xml:space="preserve">Kode Python Implementasi ε = 1,35 dan </w:t>
      </w:r>
      <w:proofErr w:type="spellStart"/>
      <w:r w:rsidR="003C6001" w:rsidRPr="008D3A76">
        <w:rPr>
          <w:rFonts w:ascii="Times New Roman" w:hAnsi="Times New Roman" w:cs="Times New Roman"/>
          <w:b/>
          <w:bCs/>
          <w:i w:val="0"/>
          <w:iCs w:val="0"/>
          <w:color w:val="auto"/>
          <w:sz w:val="24"/>
          <w:szCs w:val="24"/>
        </w:rPr>
        <w:t>minpts</w:t>
      </w:r>
      <w:proofErr w:type="spellEnd"/>
      <w:r w:rsidR="003C6001" w:rsidRPr="008D3A76">
        <w:rPr>
          <w:rFonts w:ascii="Times New Roman" w:hAnsi="Times New Roman" w:cs="Times New Roman"/>
          <w:b/>
          <w:bCs/>
          <w:i w:val="0"/>
          <w:iCs w:val="0"/>
          <w:color w:val="auto"/>
          <w:sz w:val="24"/>
          <w:szCs w:val="24"/>
        </w:rPr>
        <w:t xml:space="preserve"> = 10 dengan </w:t>
      </w:r>
      <w:r w:rsidR="003C6001" w:rsidRPr="008D3A76">
        <w:rPr>
          <w:rFonts w:ascii="Times New Roman" w:hAnsi="Times New Roman" w:cs="Times New Roman"/>
          <w:b/>
          <w:bCs/>
          <w:color w:val="auto"/>
          <w:sz w:val="24"/>
          <w:szCs w:val="24"/>
        </w:rPr>
        <w:t>silhouette coefficient</w:t>
      </w:r>
      <w:bookmarkEnd w:id="444"/>
    </w:p>
    <w:p w14:paraId="43B1D54C" w14:textId="59372822" w:rsidR="003C6001" w:rsidRDefault="003C6001" w:rsidP="003C6001">
      <w:pPr>
        <w:spacing w:after="0" w:line="276" w:lineRule="auto"/>
        <w:ind w:firstLine="426"/>
        <w:jc w:val="center"/>
        <w:rPr>
          <w:rFonts w:ascii="Times New Roman" w:eastAsia="Arial" w:hAnsi="Times New Roman" w:cs="Arial"/>
          <w:i/>
          <w:iCs/>
          <w:sz w:val="24"/>
          <w:lang w:val="en-US" w:eastAsia="en-ID"/>
        </w:rPr>
      </w:pPr>
    </w:p>
    <w:p w14:paraId="64D85D7D" w14:textId="1342BCF3" w:rsidR="003C6001" w:rsidRDefault="003C6001" w:rsidP="003C6001">
      <w:pPr>
        <w:spacing w:after="0" w:line="276" w:lineRule="auto"/>
        <w:ind w:firstLine="426"/>
        <w:jc w:val="both"/>
        <w:rPr>
          <w:rFonts w:ascii="Times New Roman" w:eastAsia="Arial" w:hAnsi="Times New Roman" w:cs="Arial"/>
          <w:sz w:val="24"/>
          <w:lang w:val="en-US" w:eastAsia="en-ID"/>
        </w:rPr>
      </w:pPr>
      <w:r>
        <w:rPr>
          <w:rFonts w:ascii="Times New Roman" w:eastAsia="Arial" w:hAnsi="Times New Roman" w:cs="Arial"/>
          <w:sz w:val="24"/>
          <w:lang w:val="en-US" w:eastAsia="en-ID"/>
        </w:rPr>
        <w:lastRenderedPageBreak/>
        <w:t xml:space="preserve">Hasil dari implementasi kode dan validasi </w:t>
      </w:r>
      <w:proofErr w:type="spellStart"/>
      <w:r>
        <w:rPr>
          <w:rFonts w:ascii="Times New Roman" w:eastAsia="Arial" w:hAnsi="Times New Roman" w:cs="Arial"/>
          <w:sz w:val="24"/>
          <w:lang w:val="en-US" w:eastAsia="en-ID"/>
        </w:rPr>
        <w:t>klaster</w:t>
      </w:r>
      <w:proofErr w:type="spellEnd"/>
      <w:r>
        <w:rPr>
          <w:rFonts w:ascii="Times New Roman" w:eastAsia="Arial" w:hAnsi="Times New Roman" w:cs="Arial"/>
          <w:sz w:val="24"/>
          <w:lang w:val="en-US" w:eastAsia="en-ID"/>
        </w:rPr>
        <w:t xml:space="preserve"> menggunakan </w:t>
      </w:r>
      <w:r>
        <w:rPr>
          <w:rFonts w:ascii="Times New Roman" w:eastAsia="Arial" w:hAnsi="Times New Roman" w:cs="Arial"/>
          <w:i/>
          <w:iCs/>
          <w:sz w:val="24"/>
          <w:lang w:val="en-US" w:eastAsia="en-ID"/>
        </w:rPr>
        <w:t xml:space="preserve">silhouette coefficient </w:t>
      </w:r>
      <w:r>
        <w:rPr>
          <w:rFonts w:ascii="Times New Roman" w:eastAsia="Arial" w:hAnsi="Times New Roman" w:cs="Arial"/>
          <w:sz w:val="24"/>
          <w:lang w:val="en-US" w:eastAsia="en-ID"/>
        </w:rPr>
        <w:t xml:space="preserve">pada beberapa sampel epsilon dan </w:t>
      </w:r>
      <w:proofErr w:type="spellStart"/>
      <w:r>
        <w:rPr>
          <w:rFonts w:ascii="Times New Roman" w:eastAsia="Arial" w:hAnsi="Times New Roman" w:cs="Arial"/>
          <w:sz w:val="24"/>
          <w:lang w:val="en-US" w:eastAsia="en-ID"/>
        </w:rPr>
        <w:t>minpts</w:t>
      </w:r>
      <w:proofErr w:type="spellEnd"/>
      <w:r>
        <w:rPr>
          <w:rFonts w:ascii="Times New Roman" w:eastAsia="Arial" w:hAnsi="Times New Roman" w:cs="Arial"/>
          <w:sz w:val="24"/>
          <w:lang w:val="en-US" w:eastAsia="en-ID"/>
        </w:rPr>
        <w:t xml:space="preserve"> dapat dilihat pada Tabel.</w:t>
      </w:r>
      <w:r w:rsidR="00BD3A70">
        <w:rPr>
          <w:rFonts w:ascii="Times New Roman" w:eastAsia="Arial" w:hAnsi="Times New Roman" w:cs="Arial"/>
          <w:sz w:val="24"/>
          <w:lang w:val="en-US" w:eastAsia="en-ID"/>
        </w:rPr>
        <w:t xml:space="preserve"> </w:t>
      </w:r>
      <w:r w:rsidR="009356C2">
        <w:rPr>
          <w:rFonts w:ascii="Times New Roman" w:eastAsia="Arial" w:hAnsi="Times New Roman" w:cs="Arial"/>
          <w:i/>
          <w:iCs/>
          <w:sz w:val="24"/>
          <w:lang w:val="en-US" w:eastAsia="en-ID"/>
        </w:rPr>
        <w:t>Silhouette coefficient</w:t>
      </w:r>
      <w:r w:rsidR="00914A8C" w:rsidRPr="00914A8C">
        <w:rPr>
          <w:rFonts w:ascii="Times New Roman" w:eastAsia="Arial" w:hAnsi="Times New Roman" w:cs="Arial"/>
          <w:sz w:val="24"/>
          <w:lang w:val="en-US" w:eastAsia="en-ID"/>
        </w:rPr>
        <w:t xml:space="preserve"> memiliki rentang nilai dari -1 sampai 1. Jika koefisien silhouette mendekati 1 maka kualitas </w:t>
      </w:r>
      <w:proofErr w:type="spellStart"/>
      <w:r w:rsidR="00914A8C" w:rsidRPr="00914A8C">
        <w:rPr>
          <w:rFonts w:ascii="Times New Roman" w:eastAsia="Arial" w:hAnsi="Times New Roman" w:cs="Arial"/>
          <w:sz w:val="24"/>
          <w:lang w:val="en-US" w:eastAsia="en-ID"/>
        </w:rPr>
        <w:t>klaster</w:t>
      </w:r>
      <w:proofErr w:type="spellEnd"/>
      <w:r w:rsidR="00914A8C" w:rsidRPr="00914A8C">
        <w:rPr>
          <w:rFonts w:ascii="Times New Roman" w:eastAsia="Arial" w:hAnsi="Times New Roman" w:cs="Arial"/>
          <w:sz w:val="24"/>
          <w:lang w:val="en-US" w:eastAsia="en-ID"/>
        </w:rPr>
        <w:t xml:space="preserve"> semakin baik dan berlaku sebaliknya. </w:t>
      </w:r>
      <w:r>
        <w:rPr>
          <w:rFonts w:ascii="Times New Roman" w:eastAsia="Arial" w:hAnsi="Times New Roman" w:cs="Arial"/>
          <w:sz w:val="24"/>
          <w:lang w:val="en-US" w:eastAsia="en-ID"/>
        </w:rPr>
        <w:t xml:space="preserve">Didapatkan </w:t>
      </w:r>
      <w:r>
        <w:rPr>
          <w:rFonts w:ascii="Times New Roman" w:eastAsia="Arial" w:hAnsi="Times New Roman" w:cs="Arial"/>
          <w:i/>
          <w:iCs/>
          <w:sz w:val="24"/>
          <w:lang w:val="en-US" w:eastAsia="en-ID"/>
        </w:rPr>
        <w:t xml:space="preserve">silhouette coefficient </w:t>
      </w:r>
      <w:r>
        <w:rPr>
          <w:rFonts w:ascii="Times New Roman" w:eastAsia="Arial" w:hAnsi="Times New Roman" w:cs="Arial"/>
          <w:sz w:val="24"/>
          <w:lang w:val="en-US" w:eastAsia="en-ID"/>
        </w:rPr>
        <w:t xml:space="preserve">tertinggi dari, pada </w:t>
      </w:r>
      <w:proofErr w:type="spellStart"/>
      <w:r>
        <w:rPr>
          <w:rFonts w:ascii="Times New Roman" w:eastAsia="Arial" w:hAnsi="Times New Roman" w:cs="Arial"/>
          <w:sz w:val="24"/>
          <w:lang w:val="en-US" w:eastAsia="en-ID"/>
        </w:rPr>
        <w:t>minpts</w:t>
      </w:r>
      <w:proofErr w:type="spellEnd"/>
      <w:r>
        <w:rPr>
          <w:rFonts w:ascii="Times New Roman" w:eastAsia="Arial" w:hAnsi="Times New Roman" w:cs="Arial"/>
          <w:sz w:val="24"/>
          <w:lang w:val="en-US" w:eastAsia="en-ID"/>
        </w:rPr>
        <w:t xml:space="preserve"> = 5 adalah 1 </w:t>
      </w:r>
      <w:proofErr w:type="spellStart"/>
      <w:r>
        <w:rPr>
          <w:rFonts w:ascii="Times New Roman" w:eastAsia="Arial" w:hAnsi="Times New Roman" w:cs="Arial"/>
          <w:sz w:val="24"/>
          <w:lang w:val="en-US" w:eastAsia="en-ID"/>
        </w:rPr>
        <w:t>klaster</w:t>
      </w:r>
      <w:proofErr w:type="spellEnd"/>
      <w:r>
        <w:rPr>
          <w:rFonts w:ascii="Times New Roman" w:eastAsia="Arial" w:hAnsi="Times New Roman" w:cs="Arial"/>
          <w:sz w:val="24"/>
          <w:lang w:val="en-US" w:eastAsia="en-ID"/>
        </w:rPr>
        <w:t xml:space="preserve">, dan </w:t>
      </w:r>
      <w:proofErr w:type="spellStart"/>
      <w:r>
        <w:rPr>
          <w:rFonts w:ascii="Times New Roman" w:eastAsia="Arial" w:hAnsi="Times New Roman" w:cs="Arial"/>
          <w:sz w:val="24"/>
          <w:lang w:val="en-US" w:eastAsia="en-ID"/>
        </w:rPr>
        <w:t>minpts</w:t>
      </w:r>
      <w:proofErr w:type="spellEnd"/>
      <w:r>
        <w:rPr>
          <w:rFonts w:ascii="Times New Roman" w:eastAsia="Arial" w:hAnsi="Times New Roman" w:cs="Arial"/>
          <w:sz w:val="24"/>
          <w:lang w:val="en-US" w:eastAsia="en-ID"/>
        </w:rPr>
        <w:t xml:space="preserve"> = 10 adalah 1 </w:t>
      </w:r>
      <w:proofErr w:type="spellStart"/>
      <w:r>
        <w:rPr>
          <w:rFonts w:ascii="Times New Roman" w:eastAsia="Arial" w:hAnsi="Times New Roman" w:cs="Arial"/>
          <w:sz w:val="24"/>
          <w:lang w:val="en-US" w:eastAsia="en-ID"/>
        </w:rPr>
        <w:t>klaster</w:t>
      </w:r>
      <w:proofErr w:type="spellEnd"/>
      <w:r>
        <w:rPr>
          <w:rFonts w:ascii="Times New Roman" w:eastAsia="Arial" w:hAnsi="Times New Roman" w:cs="Arial"/>
          <w:sz w:val="24"/>
          <w:lang w:val="en-US" w:eastAsia="en-ID"/>
        </w:rPr>
        <w:t>.</w:t>
      </w:r>
      <w:r w:rsidR="00914A8C">
        <w:rPr>
          <w:rFonts w:ascii="Times New Roman" w:eastAsia="Arial" w:hAnsi="Times New Roman" w:cs="Arial"/>
          <w:sz w:val="24"/>
          <w:lang w:val="en-US" w:eastAsia="en-ID"/>
        </w:rPr>
        <w:t xml:space="preserve"> </w:t>
      </w:r>
    </w:p>
    <w:p w14:paraId="170A54AA" w14:textId="025EAA32" w:rsidR="004F115E" w:rsidRDefault="004F115E" w:rsidP="003C6001">
      <w:pPr>
        <w:spacing w:after="0" w:line="276" w:lineRule="auto"/>
        <w:ind w:firstLine="426"/>
        <w:jc w:val="both"/>
        <w:rPr>
          <w:rFonts w:ascii="Times New Roman" w:eastAsia="Arial" w:hAnsi="Times New Roman" w:cs="Arial"/>
          <w:sz w:val="24"/>
          <w:lang w:val="en-US" w:eastAsia="en-ID"/>
        </w:rPr>
      </w:pPr>
    </w:p>
    <w:p w14:paraId="7E6154C8" w14:textId="24B4B2B9" w:rsidR="003C6001" w:rsidRPr="00C31DB4" w:rsidRDefault="00C31DB4" w:rsidP="00C31DB4">
      <w:pPr>
        <w:pStyle w:val="Caption"/>
        <w:jc w:val="center"/>
        <w:rPr>
          <w:rFonts w:ascii="Times New Roman" w:hAnsi="Times New Roman" w:cs="Times New Roman"/>
          <w:b/>
          <w:bCs/>
          <w:i w:val="0"/>
          <w:iCs w:val="0"/>
          <w:color w:val="auto"/>
          <w:sz w:val="24"/>
          <w:szCs w:val="24"/>
        </w:rPr>
      </w:pPr>
      <w:bookmarkStart w:id="445" w:name="_Toc149217275"/>
      <w:r w:rsidRPr="00C31DB4">
        <w:rPr>
          <w:rFonts w:ascii="Times New Roman" w:hAnsi="Times New Roman" w:cs="Times New Roman"/>
          <w:b/>
          <w:bCs/>
          <w:i w:val="0"/>
          <w:iCs w:val="0"/>
          <w:color w:val="auto"/>
          <w:sz w:val="24"/>
          <w:szCs w:val="24"/>
        </w:rPr>
        <w:t>Tabel 4.</w:t>
      </w:r>
      <w:r w:rsidRPr="00C31DB4">
        <w:rPr>
          <w:rFonts w:ascii="Times New Roman" w:hAnsi="Times New Roman" w:cs="Times New Roman"/>
          <w:b/>
          <w:bCs/>
          <w:i w:val="0"/>
          <w:iCs w:val="0"/>
          <w:color w:val="auto"/>
          <w:sz w:val="24"/>
          <w:szCs w:val="24"/>
        </w:rPr>
        <w:fldChar w:fldCharType="begin"/>
      </w:r>
      <w:r w:rsidRPr="00C31DB4">
        <w:rPr>
          <w:rFonts w:ascii="Times New Roman" w:hAnsi="Times New Roman" w:cs="Times New Roman"/>
          <w:b/>
          <w:bCs/>
          <w:i w:val="0"/>
          <w:iCs w:val="0"/>
          <w:color w:val="auto"/>
          <w:sz w:val="24"/>
          <w:szCs w:val="24"/>
        </w:rPr>
        <w:instrText xml:space="preserve"> SEQ Tabel_4. \* ARABIC </w:instrText>
      </w:r>
      <w:r w:rsidRPr="00C31DB4">
        <w:rPr>
          <w:rFonts w:ascii="Times New Roman" w:hAnsi="Times New Roman" w:cs="Times New Roman"/>
          <w:b/>
          <w:bCs/>
          <w:i w:val="0"/>
          <w:iCs w:val="0"/>
          <w:color w:val="auto"/>
          <w:sz w:val="24"/>
          <w:szCs w:val="24"/>
        </w:rPr>
        <w:fldChar w:fldCharType="separate"/>
      </w:r>
      <w:r w:rsidR="00A164B2">
        <w:rPr>
          <w:rFonts w:ascii="Times New Roman" w:hAnsi="Times New Roman" w:cs="Times New Roman"/>
          <w:b/>
          <w:bCs/>
          <w:i w:val="0"/>
          <w:iCs w:val="0"/>
          <w:noProof/>
          <w:color w:val="auto"/>
          <w:sz w:val="24"/>
          <w:szCs w:val="24"/>
        </w:rPr>
        <w:t>8</w:t>
      </w:r>
      <w:r w:rsidRPr="00C31DB4">
        <w:rPr>
          <w:rFonts w:ascii="Times New Roman" w:hAnsi="Times New Roman" w:cs="Times New Roman"/>
          <w:b/>
          <w:bCs/>
          <w:i w:val="0"/>
          <w:iCs w:val="0"/>
          <w:color w:val="auto"/>
          <w:sz w:val="24"/>
          <w:szCs w:val="24"/>
        </w:rPr>
        <w:fldChar w:fldCharType="end"/>
      </w:r>
      <w:r w:rsidRPr="00C31DB4">
        <w:rPr>
          <w:rFonts w:ascii="Times New Roman" w:hAnsi="Times New Roman" w:cs="Times New Roman"/>
          <w:b/>
          <w:bCs/>
          <w:i w:val="0"/>
          <w:iCs w:val="0"/>
          <w:color w:val="auto"/>
          <w:sz w:val="24"/>
          <w:szCs w:val="24"/>
        </w:rPr>
        <w:t xml:space="preserve"> </w:t>
      </w:r>
      <w:r w:rsidR="003C6001" w:rsidRPr="00C31DB4">
        <w:rPr>
          <w:rFonts w:ascii="Times New Roman" w:hAnsi="Times New Roman" w:cs="Times New Roman"/>
          <w:b/>
          <w:bCs/>
          <w:i w:val="0"/>
          <w:iCs w:val="0"/>
          <w:color w:val="auto"/>
          <w:sz w:val="24"/>
          <w:szCs w:val="24"/>
        </w:rPr>
        <w:t xml:space="preserve">Hasil </w:t>
      </w:r>
      <w:r w:rsidR="003C6001" w:rsidRPr="0047758C">
        <w:rPr>
          <w:rFonts w:ascii="Times New Roman" w:hAnsi="Times New Roman" w:cs="Times New Roman"/>
          <w:b/>
          <w:bCs/>
          <w:color w:val="auto"/>
          <w:sz w:val="24"/>
          <w:szCs w:val="24"/>
        </w:rPr>
        <w:t>Silhouette Coefficient</w:t>
      </w:r>
      <w:r w:rsidR="00117222" w:rsidRPr="00C31DB4">
        <w:rPr>
          <w:rFonts w:ascii="Times New Roman" w:hAnsi="Times New Roman" w:cs="Times New Roman"/>
          <w:b/>
          <w:bCs/>
          <w:i w:val="0"/>
          <w:iCs w:val="0"/>
          <w:color w:val="auto"/>
          <w:sz w:val="24"/>
          <w:szCs w:val="24"/>
        </w:rPr>
        <w:t xml:space="preserve"> DBSCAN</w:t>
      </w:r>
      <w:bookmarkEnd w:id="445"/>
    </w:p>
    <w:tbl>
      <w:tblPr>
        <w:tblStyle w:val="TableGrid"/>
        <w:tblW w:w="0" w:type="auto"/>
        <w:tblLook w:val="04A0" w:firstRow="1" w:lastRow="0" w:firstColumn="1" w:lastColumn="0" w:noHBand="0" w:noVBand="1"/>
      </w:tblPr>
      <w:tblGrid>
        <w:gridCol w:w="1606"/>
        <w:gridCol w:w="1527"/>
        <w:gridCol w:w="1625"/>
        <w:gridCol w:w="1576"/>
        <w:gridCol w:w="1596"/>
      </w:tblGrid>
      <w:tr w:rsidR="003C6001" w:rsidRPr="003C6001" w14:paraId="71277D2D" w14:textId="77777777" w:rsidTr="0081316F">
        <w:trPr>
          <w:trHeight w:val="611"/>
        </w:trPr>
        <w:tc>
          <w:tcPr>
            <w:tcW w:w="1606" w:type="dxa"/>
            <w:vAlign w:val="center"/>
          </w:tcPr>
          <w:p w14:paraId="76E31A5E" w14:textId="77777777" w:rsidR="003C6001" w:rsidRPr="003C6001" w:rsidRDefault="003C6001" w:rsidP="003C6001">
            <w:pPr>
              <w:spacing w:line="360" w:lineRule="auto"/>
              <w:jc w:val="center"/>
              <w:rPr>
                <w:rFonts w:ascii="Times New Roman" w:hAnsi="Times New Roman"/>
                <w:b/>
                <w:bCs/>
                <w:i/>
                <w:iCs/>
                <w:sz w:val="24"/>
                <w:lang w:val="en-US"/>
              </w:rPr>
            </w:pPr>
            <w:r w:rsidRPr="003C6001">
              <w:rPr>
                <w:rFonts w:ascii="Times New Roman" w:hAnsi="Times New Roman"/>
                <w:sz w:val="24"/>
              </w:rPr>
              <w:br w:type="page"/>
            </w:r>
            <w:proofErr w:type="spellStart"/>
            <w:r w:rsidRPr="003C6001">
              <w:rPr>
                <w:rFonts w:ascii="Times New Roman" w:hAnsi="Times New Roman"/>
                <w:b/>
                <w:bCs/>
                <w:i/>
                <w:iCs/>
                <w:sz w:val="24"/>
                <w:lang w:val="en-US"/>
              </w:rPr>
              <w:t>minpts</w:t>
            </w:r>
            <w:proofErr w:type="spellEnd"/>
          </w:p>
        </w:tc>
        <w:tc>
          <w:tcPr>
            <w:tcW w:w="1527" w:type="dxa"/>
            <w:vAlign w:val="center"/>
          </w:tcPr>
          <w:p w14:paraId="01779099" w14:textId="00B343DE" w:rsidR="003C6001" w:rsidRPr="003C6001" w:rsidRDefault="004F115E" w:rsidP="003C6001">
            <w:pPr>
              <w:spacing w:line="360" w:lineRule="auto"/>
              <w:jc w:val="center"/>
              <w:rPr>
                <w:rFonts w:ascii="Times New Roman" w:hAnsi="Times New Roman"/>
                <w:b/>
                <w:bCs/>
                <w:i/>
                <w:iCs/>
                <w:sz w:val="24"/>
                <w:lang w:val="en-US"/>
              </w:rPr>
            </w:pPr>
            <w:r>
              <w:rPr>
                <w:rFonts w:ascii="Times New Roman" w:hAnsi="Times New Roman"/>
                <w:b/>
                <w:bCs/>
                <w:i/>
                <w:iCs/>
                <w:sz w:val="24"/>
                <w:lang w:val="en-US"/>
              </w:rPr>
              <w:t>e</w:t>
            </w:r>
            <w:r w:rsidR="003C6001" w:rsidRPr="003C6001">
              <w:rPr>
                <w:rFonts w:ascii="Times New Roman" w:hAnsi="Times New Roman"/>
                <w:b/>
                <w:bCs/>
                <w:i/>
                <w:iCs/>
                <w:sz w:val="24"/>
                <w:lang w:val="en-US"/>
              </w:rPr>
              <w:t>ps</w:t>
            </w:r>
          </w:p>
        </w:tc>
        <w:tc>
          <w:tcPr>
            <w:tcW w:w="1625" w:type="dxa"/>
            <w:vAlign w:val="center"/>
          </w:tcPr>
          <w:p w14:paraId="62F2E837" w14:textId="77777777" w:rsidR="003C6001" w:rsidRPr="003C6001" w:rsidRDefault="003C6001" w:rsidP="003C6001">
            <w:pPr>
              <w:spacing w:line="360" w:lineRule="auto"/>
              <w:jc w:val="center"/>
              <w:rPr>
                <w:rFonts w:ascii="Times New Roman" w:hAnsi="Times New Roman"/>
                <w:b/>
                <w:bCs/>
                <w:sz w:val="24"/>
                <w:lang w:val="en-US"/>
              </w:rPr>
            </w:pPr>
            <w:r w:rsidRPr="003C6001">
              <w:rPr>
                <w:rFonts w:ascii="Times New Roman" w:hAnsi="Times New Roman"/>
                <w:b/>
                <w:bCs/>
                <w:sz w:val="20"/>
                <w:szCs w:val="18"/>
                <w:lang w:val="en-US"/>
              </w:rPr>
              <w:t xml:space="preserve">Jumlah </w:t>
            </w:r>
            <w:proofErr w:type="spellStart"/>
            <w:r w:rsidRPr="003C6001">
              <w:rPr>
                <w:rFonts w:ascii="Times New Roman" w:hAnsi="Times New Roman"/>
                <w:b/>
                <w:bCs/>
                <w:sz w:val="20"/>
                <w:szCs w:val="18"/>
                <w:lang w:val="en-US"/>
              </w:rPr>
              <w:t>Klaster</w:t>
            </w:r>
            <w:proofErr w:type="spellEnd"/>
          </w:p>
        </w:tc>
        <w:tc>
          <w:tcPr>
            <w:tcW w:w="1576" w:type="dxa"/>
            <w:vAlign w:val="center"/>
          </w:tcPr>
          <w:p w14:paraId="1BC36D63" w14:textId="77777777" w:rsidR="003C6001" w:rsidRPr="003C6001" w:rsidRDefault="003C6001" w:rsidP="003C6001">
            <w:pPr>
              <w:spacing w:line="360" w:lineRule="auto"/>
              <w:jc w:val="center"/>
              <w:rPr>
                <w:rFonts w:ascii="Times New Roman" w:hAnsi="Times New Roman"/>
                <w:b/>
                <w:bCs/>
                <w:i/>
                <w:iCs/>
                <w:sz w:val="24"/>
                <w:lang w:val="en-US"/>
              </w:rPr>
            </w:pPr>
            <w:r w:rsidRPr="003C6001">
              <w:rPr>
                <w:rFonts w:ascii="Times New Roman" w:hAnsi="Times New Roman"/>
                <w:b/>
                <w:bCs/>
                <w:i/>
                <w:iCs/>
                <w:sz w:val="24"/>
                <w:lang w:val="en-US"/>
              </w:rPr>
              <w:t>Noise</w:t>
            </w:r>
          </w:p>
        </w:tc>
        <w:tc>
          <w:tcPr>
            <w:tcW w:w="1596" w:type="dxa"/>
            <w:vAlign w:val="center"/>
          </w:tcPr>
          <w:p w14:paraId="33482105" w14:textId="13FCEF80" w:rsidR="003C6001" w:rsidRPr="003C6001" w:rsidRDefault="003C6001" w:rsidP="003C6001">
            <w:pPr>
              <w:spacing w:line="360" w:lineRule="auto"/>
              <w:jc w:val="center"/>
              <w:rPr>
                <w:rFonts w:ascii="Times New Roman" w:hAnsi="Times New Roman"/>
                <w:b/>
                <w:bCs/>
                <w:i/>
                <w:iCs/>
                <w:sz w:val="24"/>
                <w:lang w:val="en-US"/>
              </w:rPr>
            </w:pPr>
            <w:r w:rsidRPr="003C6001">
              <w:rPr>
                <w:rFonts w:ascii="Times New Roman" w:hAnsi="Times New Roman"/>
                <w:b/>
                <w:bCs/>
                <w:i/>
                <w:iCs/>
                <w:sz w:val="24"/>
                <w:lang w:val="en-US"/>
              </w:rPr>
              <w:t xml:space="preserve">Silhouette </w:t>
            </w:r>
            <w:proofErr w:type="spellStart"/>
            <w:r w:rsidR="007F1516" w:rsidRPr="007F1516">
              <w:rPr>
                <w:rFonts w:ascii="Times New Roman" w:hAnsi="Times New Roman"/>
                <w:b/>
                <w:bCs/>
                <w:i/>
                <w:iCs/>
                <w:sz w:val="24"/>
                <w:lang w:val="en-US"/>
              </w:rPr>
              <w:t>Coeffiecient</w:t>
            </w:r>
            <w:proofErr w:type="spellEnd"/>
          </w:p>
        </w:tc>
      </w:tr>
      <w:tr w:rsidR="003C6001" w:rsidRPr="003C6001" w14:paraId="1E13B8E0" w14:textId="77777777" w:rsidTr="0081316F">
        <w:tc>
          <w:tcPr>
            <w:tcW w:w="1606" w:type="dxa"/>
          </w:tcPr>
          <w:p w14:paraId="12FA28AD" w14:textId="77777777" w:rsidR="003C6001" w:rsidRPr="003C6001" w:rsidRDefault="003C6001" w:rsidP="003C6001">
            <w:pPr>
              <w:spacing w:line="360" w:lineRule="auto"/>
              <w:jc w:val="center"/>
              <w:rPr>
                <w:rFonts w:ascii="Times New Roman" w:hAnsi="Times New Roman"/>
                <w:sz w:val="24"/>
                <w:lang w:val="en-US"/>
              </w:rPr>
            </w:pPr>
            <w:r w:rsidRPr="003C6001">
              <w:rPr>
                <w:rFonts w:ascii="Times New Roman" w:hAnsi="Times New Roman"/>
                <w:sz w:val="24"/>
                <w:lang w:val="en-US"/>
              </w:rPr>
              <w:t>5</w:t>
            </w:r>
          </w:p>
        </w:tc>
        <w:tc>
          <w:tcPr>
            <w:tcW w:w="1527" w:type="dxa"/>
          </w:tcPr>
          <w:p w14:paraId="21F73C1B" w14:textId="77777777" w:rsidR="003C6001" w:rsidRPr="003C6001" w:rsidRDefault="003C6001" w:rsidP="003C6001">
            <w:pPr>
              <w:spacing w:line="360" w:lineRule="auto"/>
              <w:jc w:val="center"/>
              <w:rPr>
                <w:rFonts w:ascii="Times New Roman" w:hAnsi="Times New Roman"/>
                <w:sz w:val="24"/>
                <w:lang w:val="en-US"/>
              </w:rPr>
            </w:pPr>
            <w:r w:rsidRPr="003C6001">
              <w:rPr>
                <w:rFonts w:ascii="Times New Roman" w:hAnsi="Times New Roman"/>
                <w:sz w:val="24"/>
                <w:lang w:val="en-US"/>
              </w:rPr>
              <w:t>1,25</w:t>
            </w:r>
          </w:p>
        </w:tc>
        <w:tc>
          <w:tcPr>
            <w:tcW w:w="1625" w:type="dxa"/>
          </w:tcPr>
          <w:p w14:paraId="24C9A7AF" w14:textId="77777777" w:rsidR="003C6001" w:rsidRPr="003C6001" w:rsidRDefault="003C6001" w:rsidP="003C6001">
            <w:pPr>
              <w:spacing w:line="360" w:lineRule="auto"/>
              <w:jc w:val="center"/>
              <w:rPr>
                <w:rFonts w:ascii="Times New Roman" w:hAnsi="Times New Roman"/>
                <w:sz w:val="24"/>
                <w:lang w:val="en-US"/>
              </w:rPr>
            </w:pPr>
            <w:r w:rsidRPr="003C6001">
              <w:rPr>
                <w:rFonts w:ascii="Times New Roman" w:hAnsi="Times New Roman"/>
                <w:sz w:val="24"/>
                <w:lang w:val="en-US"/>
              </w:rPr>
              <w:t>3</w:t>
            </w:r>
          </w:p>
        </w:tc>
        <w:tc>
          <w:tcPr>
            <w:tcW w:w="1576" w:type="dxa"/>
          </w:tcPr>
          <w:p w14:paraId="6732B02D" w14:textId="77777777" w:rsidR="003C6001" w:rsidRPr="003C6001" w:rsidRDefault="003C6001" w:rsidP="003C6001">
            <w:pPr>
              <w:spacing w:line="360" w:lineRule="auto"/>
              <w:jc w:val="center"/>
              <w:rPr>
                <w:rFonts w:ascii="Times New Roman" w:hAnsi="Times New Roman"/>
                <w:sz w:val="24"/>
                <w:lang w:val="en-US"/>
              </w:rPr>
            </w:pPr>
            <w:r w:rsidRPr="003C6001">
              <w:rPr>
                <w:rFonts w:ascii="Times New Roman" w:hAnsi="Times New Roman"/>
                <w:sz w:val="24"/>
                <w:lang w:val="en-US"/>
              </w:rPr>
              <w:t>826</w:t>
            </w:r>
          </w:p>
        </w:tc>
        <w:tc>
          <w:tcPr>
            <w:tcW w:w="1596" w:type="dxa"/>
          </w:tcPr>
          <w:p w14:paraId="1E9D92C1" w14:textId="77777777" w:rsidR="003C6001" w:rsidRPr="003C6001" w:rsidRDefault="003C6001" w:rsidP="003C6001">
            <w:pPr>
              <w:spacing w:line="360" w:lineRule="auto"/>
              <w:jc w:val="center"/>
              <w:rPr>
                <w:rFonts w:ascii="Times New Roman" w:hAnsi="Times New Roman"/>
                <w:sz w:val="24"/>
                <w:lang w:val="en-US"/>
              </w:rPr>
            </w:pPr>
            <w:r w:rsidRPr="003C6001">
              <w:rPr>
                <w:rFonts w:ascii="Times New Roman" w:hAnsi="Times New Roman"/>
                <w:sz w:val="24"/>
                <w:lang w:val="en-US"/>
              </w:rPr>
              <w:t>0.0014497934</w:t>
            </w:r>
          </w:p>
        </w:tc>
      </w:tr>
      <w:tr w:rsidR="003C6001" w:rsidRPr="003C6001" w14:paraId="1CD1B7B5" w14:textId="77777777" w:rsidTr="0081316F">
        <w:tc>
          <w:tcPr>
            <w:tcW w:w="1606" w:type="dxa"/>
          </w:tcPr>
          <w:p w14:paraId="75A83D24" w14:textId="77777777" w:rsidR="003C6001" w:rsidRPr="003C6001" w:rsidRDefault="003C6001" w:rsidP="003C6001">
            <w:pPr>
              <w:spacing w:line="360" w:lineRule="auto"/>
              <w:jc w:val="center"/>
              <w:rPr>
                <w:rFonts w:ascii="Times New Roman" w:hAnsi="Times New Roman"/>
                <w:sz w:val="24"/>
                <w:lang w:val="en-US"/>
              </w:rPr>
            </w:pPr>
          </w:p>
        </w:tc>
        <w:tc>
          <w:tcPr>
            <w:tcW w:w="1527" w:type="dxa"/>
          </w:tcPr>
          <w:p w14:paraId="523E9120" w14:textId="77777777" w:rsidR="003C6001" w:rsidRPr="003C6001" w:rsidRDefault="003C6001" w:rsidP="003C6001">
            <w:pPr>
              <w:spacing w:line="360" w:lineRule="auto"/>
              <w:jc w:val="center"/>
              <w:rPr>
                <w:rFonts w:ascii="Times New Roman" w:hAnsi="Times New Roman"/>
                <w:sz w:val="24"/>
                <w:lang w:val="en-US"/>
              </w:rPr>
            </w:pPr>
            <w:r w:rsidRPr="003C6001">
              <w:rPr>
                <w:rFonts w:ascii="Times New Roman" w:hAnsi="Times New Roman"/>
                <w:sz w:val="24"/>
                <w:lang w:val="en-US"/>
              </w:rPr>
              <w:t>1,35</w:t>
            </w:r>
          </w:p>
        </w:tc>
        <w:tc>
          <w:tcPr>
            <w:tcW w:w="1625" w:type="dxa"/>
          </w:tcPr>
          <w:p w14:paraId="45526CFD" w14:textId="77777777" w:rsidR="003C6001" w:rsidRPr="003C6001" w:rsidRDefault="003C6001" w:rsidP="003C6001">
            <w:pPr>
              <w:spacing w:line="360" w:lineRule="auto"/>
              <w:jc w:val="center"/>
              <w:rPr>
                <w:rFonts w:ascii="Times New Roman" w:hAnsi="Times New Roman"/>
                <w:sz w:val="24"/>
                <w:lang w:val="en-US"/>
              </w:rPr>
            </w:pPr>
            <w:r w:rsidRPr="003C6001">
              <w:rPr>
                <w:rFonts w:ascii="Times New Roman" w:hAnsi="Times New Roman"/>
                <w:sz w:val="24"/>
                <w:lang w:val="en-US"/>
              </w:rPr>
              <w:t>1</w:t>
            </w:r>
          </w:p>
        </w:tc>
        <w:tc>
          <w:tcPr>
            <w:tcW w:w="1576" w:type="dxa"/>
          </w:tcPr>
          <w:p w14:paraId="062C0320" w14:textId="77777777" w:rsidR="003C6001" w:rsidRPr="003C6001" w:rsidRDefault="003C6001" w:rsidP="003C6001">
            <w:pPr>
              <w:spacing w:line="360" w:lineRule="auto"/>
              <w:jc w:val="center"/>
              <w:rPr>
                <w:rFonts w:ascii="Times New Roman" w:hAnsi="Times New Roman"/>
                <w:sz w:val="24"/>
                <w:lang w:val="en-US"/>
              </w:rPr>
            </w:pPr>
            <w:r w:rsidRPr="003C6001">
              <w:rPr>
                <w:rFonts w:ascii="Times New Roman" w:hAnsi="Times New Roman"/>
                <w:sz w:val="24"/>
                <w:lang w:val="en-US"/>
              </w:rPr>
              <w:t>18</w:t>
            </w:r>
          </w:p>
        </w:tc>
        <w:tc>
          <w:tcPr>
            <w:tcW w:w="1596" w:type="dxa"/>
          </w:tcPr>
          <w:p w14:paraId="6180949A" w14:textId="77777777" w:rsidR="003C6001" w:rsidRPr="003C6001" w:rsidRDefault="003C6001" w:rsidP="003C6001">
            <w:pPr>
              <w:spacing w:line="360" w:lineRule="auto"/>
              <w:jc w:val="center"/>
              <w:rPr>
                <w:rFonts w:ascii="Times New Roman" w:hAnsi="Times New Roman"/>
                <w:b/>
                <w:bCs/>
                <w:sz w:val="24"/>
                <w:lang w:val="en-US"/>
              </w:rPr>
            </w:pPr>
            <w:r w:rsidRPr="003C6001">
              <w:rPr>
                <w:rFonts w:ascii="Times New Roman" w:hAnsi="Times New Roman"/>
                <w:b/>
                <w:bCs/>
                <w:sz w:val="24"/>
                <w:lang w:val="en-US"/>
              </w:rPr>
              <w:t>0.0056921409</w:t>
            </w:r>
          </w:p>
        </w:tc>
      </w:tr>
      <w:tr w:rsidR="003C6001" w:rsidRPr="003C6001" w14:paraId="61950113" w14:textId="77777777" w:rsidTr="0081316F">
        <w:tc>
          <w:tcPr>
            <w:tcW w:w="1606" w:type="dxa"/>
          </w:tcPr>
          <w:p w14:paraId="3481537A" w14:textId="77777777" w:rsidR="003C6001" w:rsidRPr="003C6001" w:rsidRDefault="003C6001" w:rsidP="003C6001">
            <w:pPr>
              <w:spacing w:line="360" w:lineRule="auto"/>
              <w:jc w:val="center"/>
              <w:rPr>
                <w:rFonts w:ascii="Times New Roman" w:hAnsi="Times New Roman"/>
                <w:sz w:val="24"/>
                <w:lang w:val="en-US"/>
              </w:rPr>
            </w:pPr>
            <w:r w:rsidRPr="003C6001">
              <w:rPr>
                <w:rFonts w:ascii="Times New Roman" w:hAnsi="Times New Roman"/>
                <w:sz w:val="24"/>
                <w:lang w:val="en-US"/>
              </w:rPr>
              <w:t>10</w:t>
            </w:r>
          </w:p>
        </w:tc>
        <w:tc>
          <w:tcPr>
            <w:tcW w:w="1527" w:type="dxa"/>
          </w:tcPr>
          <w:p w14:paraId="606C360D" w14:textId="77777777" w:rsidR="003C6001" w:rsidRPr="003C6001" w:rsidRDefault="003C6001" w:rsidP="003C6001">
            <w:pPr>
              <w:spacing w:line="360" w:lineRule="auto"/>
              <w:jc w:val="center"/>
              <w:rPr>
                <w:rFonts w:ascii="Times New Roman" w:hAnsi="Times New Roman"/>
                <w:sz w:val="24"/>
                <w:lang w:val="en-US"/>
              </w:rPr>
            </w:pPr>
            <w:r w:rsidRPr="003C6001">
              <w:rPr>
                <w:rFonts w:ascii="Times New Roman" w:hAnsi="Times New Roman"/>
                <w:sz w:val="24"/>
                <w:lang w:val="en-US"/>
              </w:rPr>
              <w:t>1,25</w:t>
            </w:r>
          </w:p>
        </w:tc>
        <w:tc>
          <w:tcPr>
            <w:tcW w:w="1625" w:type="dxa"/>
          </w:tcPr>
          <w:p w14:paraId="32627C8C" w14:textId="77777777" w:rsidR="003C6001" w:rsidRPr="003C6001" w:rsidRDefault="003C6001" w:rsidP="003C6001">
            <w:pPr>
              <w:spacing w:line="360" w:lineRule="auto"/>
              <w:jc w:val="center"/>
              <w:rPr>
                <w:rFonts w:ascii="Times New Roman" w:hAnsi="Times New Roman"/>
                <w:sz w:val="24"/>
                <w:lang w:val="en-US"/>
              </w:rPr>
            </w:pPr>
            <w:r w:rsidRPr="003C6001">
              <w:rPr>
                <w:rFonts w:ascii="Times New Roman" w:hAnsi="Times New Roman"/>
                <w:sz w:val="24"/>
                <w:lang w:val="en-US"/>
              </w:rPr>
              <w:t>2</w:t>
            </w:r>
          </w:p>
        </w:tc>
        <w:tc>
          <w:tcPr>
            <w:tcW w:w="1576" w:type="dxa"/>
          </w:tcPr>
          <w:p w14:paraId="0750C8F3" w14:textId="77777777" w:rsidR="003C6001" w:rsidRPr="003C6001" w:rsidRDefault="003C6001" w:rsidP="003C6001">
            <w:pPr>
              <w:spacing w:line="360" w:lineRule="auto"/>
              <w:jc w:val="center"/>
              <w:rPr>
                <w:rFonts w:ascii="Times New Roman" w:hAnsi="Times New Roman"/>
                <w:sz w:val="24"/>
                <w:lang w:val="en-US"/>
              </w:rPr>
            </w:pPr>
            <w:r w:rsidRPr="003C6001">
              <w:rPr>
                <w:rFonts w:ascii="Times New Roman" w:hAnsi="Times New Roman"/>
                <w:sz w:val="24"/>
                <w:lang w:val="en-US"/>
              </w:rPr>
              <w:t>1056</w:t>
            </w:r>
          </w:p>
        </w:tc>
        <w:tc>
          <w:tcPr>
            <w:tcW w:w="1596" w:type="dxa"/>
          </w:tcPr>
          <w:p w14:paraId="4139CDB2" w14:textId="77777777" w:rsidR="003C6001" w:rsidRPr="003C6001" w:rsidRDefault="003C6001" w:rsidP="003C6001">
            <w:pPr>
              <w:spacing w:line="360" w:lineRule="auto"/>
              <w:jc w:val="center"/>
              <w:rPr>
                <w:rFonts w:ascii="Times New Roman" w:hAnsi="Times New Roman"/>
                <w:sz w:val="24"/>
                <w:lang w:val="en-US"/>
              </w:rPr>
            </w:pPr>
            <w:r w:rsidRPr="003C6001">
              <w:rPr>
                <w:rFonts w:ascii="Times New Roman" w:hAnsi="Times New Roman"/>
                <w:sz w:val="24"/>
                <w:lang w:val="en-US"/>
              </w:rPr>
              <w:t>0.0024541545</w:t>
            </w:r>
          </w:p>
        </w:tc>
      </w:tr>
      <w:tr w:rsidR="003C6001" w:rsidRPr="003C6001" w14:paraId="65B18F16" w14:textId="77777777" w:rsidTr="0081316F">
        <w:tc>
          <w:tcPr>
            <w:tcW w:w="1606" w:type="dxa"/>
          </w:tcPr>
          <w:p w14:paraId="2C5726D2" w14:textId="77777777" w:rsidR="003C6001" w:rsidRPr="003C6001" w:rsidRDefault="003C6001" w:rsidP="003C6001">
            <w:pPr>
              <w:spacing w:line="360" w:lineRule="auto"/>
              <w:jc w:val="center"/>
              <w:rPr>
                <w:rFonts w:ascii="Times New Roman" w:hAnsi="Times New Roman"/>
                <w:sz w:val="24"/>
                <w:lang w:val="en-US"/>
              </w:rPr>
            </w:pPr>
          </w:p>
        </w:tc>
        <w:tc>
          <w:tcPr>
            <w:tcW w:w="1527" w:type="dxa"/>
          </w:tcPr>
          <w:p w14:paraId="267915DD" w14:textId="77777777" w:rsidR="003C6001" w:rsidRPr="003C6001" w:rsidRDefault="003C6001" w:rsidP="003C6001">
            <w:pPr>
              <w:spacing w:line="360" w:lineRule="auto"/>
              <w:jc w:val="center"/>
              <w:rPr>
                <w:rFonts w:ascii="Times New Roman" w:hAnsi="Times New Roman"/>
                <w:sz w:val="24"/>
                <w:lang w:val="en-US"/>
              </w:rPr>
            </w:pPr>
            <w:r w:rsidRPr="003C6001">
              <w:rPr>
                <w:rFonts w:ascii="Times New Roman" w:hAnsi="Times New Roman"/>
                <w:sz w:val="24"/>
                <w:lang w:val="en-US"/>
              </w:rPr>
              <w:t>1,35</w:t>
            </w:r>
          </w:p>
        </w:tc>
        <w:tc>
          <w:tcPr>
            <w:tcW w:w="1625" w:type="dxa"/>
          </w:tcPr>
          <w:p w14:paraId="0E489562" w14:textId="77777777" w:rsidR="003C6001" w:rsidRPr="003C6001" w:rsidRDefault="003C6001" w:rsidP="003C6001">
            <w:pPr>
              <w:spacing w:line="360" w:lineRule="auto"/>
              <w:jc w:val="center"/>
              <w:rPr>
                <w:rFonts w:ascii="Times New Roman" w:hAnsi="Times New Roman"/>
                <w:sz w:val="24"/>
                <w:lang w:val="en-US"/>
              </w:rPr>
            </w:pPr>
            <w:r w:rsidRPr="003C6001">
              <w:rPr>
                <w:rFonts w:ascii="Times New Roman" w:hAnsi="Times New Roman"/>
                <w:sz w:val="24"/>
                <w:lang w:val="en-US"/>
              </w:rPr>
              <w:t>1</w:t>
            </w:r>
          </w:p>
        </w:tc>
        <w:tc>
          <w:tcPr>
            <w:tcW w:w="1576" w:type="dxa"/>
          </w:tcPr>
          <w:p w14:paraId="119778C4" w14:textId="77777777" w:rsidR="003C6001" w:rsidRPr="003C6001" w:rsidRDefault="003C6001" w:rsidP="003C6001">
            <w:pPr>
              <w:spacing w:line="360" w:lineRule="auto"/>
              <w:jc w:val="center"/>
              <w:rPr>
                <w:rFonts w:ascii="Times New Roman" w:hAnsi="Times New Roman"/>
                <w:sz w:val="24"/>
                <w:lang w:val="en-US"/>
              </w:rPr>
            </w:pPr>
            <w:r w:rsidRPr="003C6001">
              <w:rPr>
                <w:rFonts w:ascii="Times New Roman" w:hAnsi="Times New Roman"/>
                <w:sz w:val="24"/>
                <w:lang w:val="en-US"/>
              </w:rPr>
              <w:t>19</w:t>
            </w:r>
          </w:p>
        </w:tc>
        <w:tc>
          <w:tcPr>
            <w:tcW w:w="1596" w:type="dxa"/>
          </w:tcPr>
          <w:p w14:paraId="7B00B876" w14:textId="77777777" w:rsidR="003C6001" w:rsidRPr="003C6001" w:rsidRDefault="003C6001" w:rsidP="003C6001">
            <w:pPr>
              <w:spacing w:line="360" w:lineRule="auto"/>
              <w:jc w:val="center"/>
              <w:rPr>
                <w:rFonts w:ascii="Times New Roman" w:hAnsi="Times New Roman"/>
                <w:b/>
                <w:bCs/>
                <w:sz w:val="24"/>
                <w:lang w:val="en-US"/>
              </w:rPr>
            </w:pPr>
            <w:r w:rsidRPr="003C6001">
              <w:rPr>
                <w:rFonts w:ascii="Times New Roman" w:hAnsi="Times New Roman"/>
                <w:b/>
                <w:bCs/>
                <w:sz w:val="24"/>
                <w:lang w:val="en-US"/>
              </w:rPr>
              <w:t>0.0056951958</w:t>
            </w:r>
          </w:p>
        </w:tc>
      </w:tr>
    </w:tbl>
    <w:p w14:paraId="576AEA84" w14:textId="5BE6197F" w:rsidR="004F115E" w:rsidRDefault="004F115E" w:rsidP="00276E3C"/>
    <w:p w14:paraId="789CFBE4" w14:textId="256D0DFB" w:rsidR="004F115E" w:rsidRDefault="002A5163" w:rsidP="008777B2">
      <w:pPr>
        <w:jc w:val="both"/>
        <w:rPr>
          <w:rFonts w:ascii="Times New Roman" w:hAnsi="Times New Roman" w:cs="Times New Roman"/>
          <w:sz w:val="24"/>
          <w:szCs w:val="24"/>
        </w:rPr>
      </w:pPr>
      <w:r w:rsidRPr="007F1516">
        <w:rPr>
          <w:rFonts w:ascii="Times New Roman" w:hAnsi="Times New Roman" w:cs="Times New Roman"/>
          <w:noProof/>
        </w:rPr>
        <w:drawing>
          <wp:anchor distT="0" distB="0" distL="114300" distR="114300" simplePos="0" relativeHeight="251683840" behindDoc="1" locked="0" layoutInCell="1" allowOverlap="1" wp14:anchorId="09F3E694" wp14:editId="1DE69E96">
            <wp:simplePos x="0" y="0"/>
            <wp:positionH relativeFrom="page">
              <wp:posOffset>1950720</wp:posOffset>
            </wp:positionH>
            <wp:positionV relativeFrom="page">
              <wp:posOffset>5448300</wp:posOffset>
            </wp:positionV>
            <wp:extent cx="3863340" cy="2920365"/>
            <wp:effectExtent l="0" t="0" r="3810" b="0"/>
            <wp:wrapTopAndBottom/>
            <wp:docPr id="24" name="Picture 24"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863340" cy="2920365"/>
                    </a:xfrm>
                    <a:prstGeom prst="rect">
                      <a:avLst/>
                    </a:prstGeom>
                  </pic:spPr>
                </pic:pic>
              </a:graphicData>
            </a:graphic>
            <wp14:sizeRelH relativeFrom="margin">
              <wp14:pctWidth>0</wp14:pctWidth>
            </wp14:sizeRelH>
            <wp14:sizeRelV relativeFrom="margin">
              <wp14:pctHeight>0</wp14:pctHeight>
            </wp14:sizeRelV>
          </wp:anchor>
        </w:drawing>
      </w:r>
      <w:r w:rsidR="004F115E">
        <w:tab/>
      </w:r>
      <w:r w:rsidR="004F115E" w:rsidRPr="004F115E">
        <w:rPr>
          <w:rFonts w:ascii="Times New Roman" w:hAnsi="Times New Roman" w:cs="Times New Roman"/>
          <w:sz w:val="24"/>
          <w:szCs w:val="24"/>
        </w:rPr>
        <w:t>Implementasi</w:t>
      </w:r>
      <w:r w:rsidR="00E40AF0">
        <w:rPr>
          <w:rFonts w:ascii="Times New Roman" w:hAnsi="Times New Roman" w:cs="Times New Roman"/>
          <w:sz w:val="24"/>
          <w:szCs w:val="24"/>
        </w:rPr>
        <w:t xml:space="preserve"> hasil plot</w:t>
      </w:r>
      <w:r w:rsidR="007F1516">
        <w:rPr>
          <w:rFonts w:ascii="Times New Roman" w:hAnsi="Times New Roman" w:cs="Times New Roman"/>
          <w:sz w:val="24"/>
          <w:szCs w:val="24"/>
        </w:rPr>
        <w:t xml:space="preserve"> pada validasi </w:t>
      </w:r>
      <w:r w:rsidR="007F1516">
        <w:rPr>
          <w:rFonts w:ascii="Times New Roman" w:hAnsi="Times New Roman" w:cs="Times New Roman"/>
          <w:i/>
          <w:iCs/>
          <w:sz w:val="24"/>
          <w:szCs w:val="24"/>
        </w:rPr>
        <w:t xml:space="preserve">silhouette coefficient </w:t>
      </w:r>
      <w:r w:rsidR="007F1516">
        <w:rPr>
          <w:rFonts w:ascii="Times New Roman" w:hAnsi="Times New Roman" w:cs="Times New Roman"/>
          <w:sz w:val="24"/>
          <w:szCs w:val="24"/>
        </w:rPr>
        <w:t>dapat dilihat pada Gambar 4 dan Gambar 4.</w:t>
      </w:r>
    </w:p>
    <w:p w14:paraId="0EBCDB50" w14:textId="6F4448B9" w:rsidR="007F1516" w:rsidRPr="0047758C" w:rsidRDefault="0047758C" w:rsidP="0047758C">
      <w:pPr>
        <w:pStyle w:val="Caption"/>
        <w:jc w:val="center"/>
        <w:rPr>
          <w:rFonts w:ascii="Times New Roman" w:hAnsi="Times New Roman" w:cs="Times New Roman"/>
          <w:b/>
          <w:bCs/>
          <w:i w:val="0"/>
          <w:iCs w:val="0"/>
          <w:color w:val="auto"/>
          <w:sz w:val="24"/>
          <w:szCs w:val="24"/>
        </w:rPr>
      </w:pPr>
      <w:bookmarkStart w:id="446" w:name="_Toc149217309"/>
      <w:r w:rsidRPr="0047758C">
        <w:rPr>
          <w:rFonts w:ascii="Times New Roman" w:hAnsi="Times New Roman" w:cs="Times New Roman"/>
          <w:b/>
          <w:bCs/>
          <w:i w:val="0"/>
          <w:iCs w:val="0"/>
          <w:color w:val="auto"/>
          <w:sz w:val="24"/>
          <w:szCs w:val="24"/>
        </w:rPr>
        <w:t xml:space="preserve">Gambar 4. </w:t>
      </w:r>
      <w:r w:rsidRPr="0047758C">
        <w:rPr>
          <w:rFonts w:ascii="Times New Roman" w:hAnsi="Times New Roman" w:cs="Times New Roman"/>
          <w:b/>
          <w:bCs/>
          <w:i w:val="0"/>
          <w:iCs w:val="0"/>
          <w:color w:val="auto"/>
          <w:sz w:val="24"/>
          <w:szCs w:val="24"/>
        </w:rPr>
        <w:fldChar w:fldCharType="begin"/>
      </w:r>
      <w:r w:rsidRPr="0047758C">
        <w:rPr>
          <w:rFonts w:ascii="Times New Roman" w:hAnsi="Times New Roman" w:cs="Times New Roman"/>
          <w:b/>
          <w:bCs/>
          <w:i w:val="0"/>
          <w:iCs w:val="0"/>
          <w:color w:val="auto"/>
          <w:sz w:val="24"/>
          <w:szCs w:val="24"/>
        </w:rPr>
        <w:instrText xml:space="preserve"> SEQ Gambar_4. \* ARABIC </w:instrText>
      </w:r>
      <w:r w:rsidRPr="0047758C">
        <w:rPr>
          <w:rFonts w:ascii="Times New Roman" w:hAnsi="Times New Roman" w:cs="Times New Roman"/>
          <w:b/>
          <w:bCs/>
          <w:i w:val="0"/>
          <w:iCs w:val="0"/>
          <w:color w:val="auto"/>
          <w:sz w:val="24"/>
          <w:szCs w:val="24"/>
        </w:rPr>
        <w:fldChar w:fldCharType="separate"/>
      </w:r>
      <w:r w:rsidR="00A164B2">
        <w:rPr>
          <w:rFonts w:ascii="Times New Roman" w:hAnsi="Times New Roman" w:cs="Times New Roman"/>
          <w:b/>
          <w:bCs/>
          <w:i w:val="0"/>
          <w:iCs w:val="0"/>
          <w:noProof/>
          <w:color w:val="auto"/>
          <w:sz w:val="24"/>
          <w:szCs w:val="24"/>
        </w:rPr>
        <w:t>9</w:t>
      </w:r>
      <w:r w:rsidRPr="0047758C">
        <w:rPr>
          <w:rFonts w:ascii="Times New Roman" w:hAnsi="Times New Roman" w:cs="Times New Roman"/>
          <w:b/>
          <w:bCs/>
          <w:i w:val="0"/>
          <w:iCs w:val="0"/>
          <w:color w:val="auto"/>
          <w:sz w:val="24"/>
          <w:szCs w:val="24"/>
        </w:rPr>
        <w:fldChar w:fldCharType="end"/>
      </w:r>
      <w:r w:rsidRPr="0047758C">
        <w:rPr>
          <w:rFonts w:ascii="Times New Roman" w:hAnsi="Times New Roman" w:cs="Times New Roman"/>
          <w:b/>
          <w:bCs/>
          <w:i w:val="0"/>
          <w:iCs w:val="0"/>
          <w:color w:val="auto"/>
          <w:sz w:val="24"/>
          <w:szCs w:val="24"/>
        </w:rPr>
        <w:t xml:space="preserve"> </w:t>
      </w:r>
      <w:r w:rsidR="007F1516" w:rsidRPr="0047758C">
        <w:rPr>
          <w:rFonts w:ascii="Times New Roman" w:hAnsi="Times New Roman" w:cs="Times New Roman"/>
          <w:b/>
          <w:bCs/>
          <w:i w:val="0"/>
          <w:iCs w:val="0"/>
          <w:color w:val="auto"/>
          <w:sz w:val="24"/>
          <w:szCs w:val="24"/>
        </w:rPr>
        <w:t xml:space="preserve">Plot </w:t>
      </w:r>
      <w:r w:rsidR="007F1516" w:rsidRPr="000C1A6F">
        <w:rPr>
          <w:rFonts w:ascii="Times New Roman" w:hAnsi="Times New Roman" w:cs="Times New Roman"/>
          <w:b/>
          <w:bCs/>
          <w:color w:val="auto"/>
          <w:sz w:val="24"/>
          <w:szCs w:val="24"/>
        </w:rPr>
        <w:t>silhouette coefficient</w:t>
      </w:r>
      <w:r w:rsidR="007F1516" w:rsidRPr="0047758C">
        <w:rPr>
          <w:rFonts w:ascii="Times New Roman" w:hAnsi="Times New Roman" w:cs="Times New Roman"/>
          <w:b/>
          <w:bCs/>
          <w:i w:val="0"/>
          <w:iCs w:val="0"/>
          <w:color w:val="auto"/>
          <w:sz w:val="24"/>
          <w:szCs w:val="24"/>
        </w:rPr>
        <w:t xml:space="preserve"> </w:t>
      </w:r>
      <w:r w:rsidR="00E40AF0" w:rsidRPr="0047758C">
        <w:rPr>
          <w:rFonts w:ascii="Times New Roman" w:hAnsi="Times New Roman" w:cs="Times New Roman"/>
          <w:b/>
          <w:bCs/>
          <w:i w:val="0"/>
          <w:iCs w:val="0"/>
          <w:color w:val="auto"/>
          <w:sz w:val="24"/>
          <w:szCs w:val="24"/>
        </w:rPr>
        <w:t xml:space="preserve">ε = 1,35 dan </w:t>
      </w:r>
      <w:proofErr w:type="spellStart"/>
      <w:r w:rsidR="00E40AF0" w:rsidRPr="0047758C">
        <w:rPr>
          <w:rFonts w:ascii="Times New Roman" w:hAnsi="Times New Roman" w:cs="Times New Roman"/>
          <w:b/>
          <w:bCs/>
          <w:i w:val="0"/>
          <w:iCs w:val="0"/>
          <w:color w:val="auto"/>
          <w:sz w:val="24"/>
          <w:szCs w:val="24"/>
        </w:rPr>
        <w:t>minpts</w:t>
      </w:r>
      <w:proofErr w:type="spellEnd"/>
      <w:r w:rsidR="00E40AF0" w:rsidRPr="0047758C">
        <w:rPr>
          <w:rFonts w:ascii="Times New Roman" w:hAnsi="Times New Roman" w:cs="Times New Roman"/>
          <w:b/>
          <w:bCs/>
          <w:i w:val="0"/>
          <w:iCs w:val="0"/>
          <w:color w:val="auto"/>
          <w:sz w:val="24"/>
          <w:szCs w:val="24"/>
        </w:rPr>
        <w:t xml:space="preserve"> = 5</w:t>
      </w:r>
      <w:bookmarkEnd w:id="446"/>
    </w:p>
    <w:p w14:paraId="0E1A97C6" w14:textId="22A63477" w:rsidR="00E40AF0" w:rsidRDefault="00E40AF0">
      <w:pPr>
        <w:rPr>
          <w:rFonts w:ascii="Times New Roman" w:eastAsia="Arial" w:hAnsi="Times New Roman" w:cs="Arial"/>
          <w:sz w:val="24"/>
          <w:lang w:val="en-US" w:eastAsia="en-ID"/>
        </w:rPr>
      </w:pPr>
      <w:r>
        <w:rPr>
          <w:rFonts w:ascii="Times New Roman" w:eastAsia="Arial" w:hAnsi="Times New Roman" w:cs="Arial"/>
          <w:sz w:val="24"/>
          <w:lang w:val="en-US" w:eastAsia="en-ID"/>
        </w:rPr>
        <w:br w:type="page"/>
      </w:r>
    </w:p>
    <w:p w14:paraId="2094BDDA" w14:textId="6B9F6CDD" w:rsidR="00E40AF0" w:rsidRPr="007F1516" w:rsidRDefault="00E40AF0" w:rsidP="007F1516">
      <w:pPr>
        <w:jc w:val="center"/>
        <w:rPr>
          <w:rFonts w:ascii="Times New Roman" w:hAnsi="Times New Roman" w:cs="Times New Roman"/>
        </w:rPr>
      </w:pPr>
      <w:r w:rsidRPr="00E40AF0">
        <w:rPr>
          <w:rFonts w:ascii="Times New Roman" w:hAnsi="Times New Roman" w:cs="Times New Roman"/>
          <w:noProof/>
        </w:rPr>
        <w:lastRenderedPageBreak/>
        <w:drawing>
          <wp:anchor distT="0" distB="0" distL="114300" distR="114300" simplePos="0" relativeHeight="251685888" behindDoc="1" locked="0" layoutInCell="1" allowOverlap="1" wp14:anchorId="4AE56862" wp14:editId="032D2434">
            <wp:simplePos x="0" y="0"/>
            <wp:positionH relativeFrom="page">
              <wp:posOffset>2049780</wp:posOffset>
            </wp:positionH>
            <wp:positionV relativeFrom="page">
              <wp:posOffset>1713865</wp:posOffset>
            </wp:positionV>
            <wp:extent cx="3863340" cy="2905290"/>
            <wp:effectExtent l="0" t="0" r="3810" b="9525"/>
            <wp:wrapTopAndBottom/>
            <wp:docPr id="25" name="Picture 25" descr="A graph with a line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863340" cy="2905290"/>
                    </a:xfrm>
                    <a:prstGeom prst="rect">
                      <a:avLst/>
                    </a:prstGeom>
                  </pic:spPr>
                </pic:pic>
              </a:graphicData>
            </a:graphic>
            <wp14:sizeRelH relativeFrom="margin">
              <wp14:pctWidth>0</wp14:pctWidth>
            </wp14:sizeRelH>
            <wp14:sizeRelV relativeFrom="margin">
              <wp14:pctHeight>0</wp14:pctHeight>
            </wp14:sizeRelV>
          </wp:anchor>
        </w:drawing>
      </w:r>
    </w:p>
    <w:p w14:paraId="6711B78B" w14:textId="0186E24C" w:rsidR="004F115E" w:rsidRPr="001E10FD" w:rsidRDefault="001E10FD" w:rsidP="001E10FD">
      <w:pPr>
        <w:pStyle w:val="Caption"/>
        <w:jc w:val="center"/>
        <w:rPr>
          <w:rFonts w:ascii="Times New Roman" w:hAnsi="Times New Roman" w:cs="Times New Roman"/>
          <w:b/>
          <w:bCs/>
          <w:i w:val="0"/>
          <w:iCs w:val="0"/>
          <w:color w:val="auto"/>
          <w:sz w:val="24"/>
          <w:szCs w:val="24"/>
        </w:rPr>
      </w:pPr>
      <w:bookmarkStart w:id="447" w:name="_Toc149217310"/>
      <w:r w:rsidRPr="001E10FD">
        <w:rPr>
          <w:rFonts w:ascii="Times New Roman" w:hAnsi="Times New Roman" w:cs="Times New Roman"/>
          <w:b/>
          <w:bCs/>
          <w:i w:val="0"/>
          <w:iCs w:val="0"/>
          <w:color w:val="auto"/>
          <w:sz w:val="24"/>
          <w:szCs w:val="24"/>
        </w:rPr>
        <w:t>Gambar 4.</w:t>
      </w:r>
      <w:r w:rsidRPr="001E10FD">
        <w:rPr>
          <w:rFonts w:ascii="Times New Roman" w:hAnsi="Times New Roman" w:cs="Times New Roman"/>
          <w:b/>
          <w:bCs/>
          <w:i w:val="0"/>
          <w:iCs w:val="0"/>
          <w:color w:val="auto"/>
          <w:sz w:val="24"/>
          <w:szCs w:val="24"/>
        </w:rPr>
        <w:fldChar w:fldCharType="begin"/>
      </w:r>
      <w:r w:rsidRPr="001E10FD">
        <w:rPr>
          <w:rFonts w:ascii="Times New Roman" w:hAnsi="Times New Roman" w:cs="Times New Roman"/>
          <w:b/>
          <w:bCs/>
          <w:i w:val="0"/>
          <w:iCs w:val="0"/>
          <w:color w:val="auto"/>
          <w:sz w:val="24"/>
          <w:szCs w:val="24"/>
        </w:rPr>
        <w:instrText xml:space="preserve"> SEQ Gambar_4. \* ARABIC </w:instrText>
      </w:r>
      <w:r w:rsidRPr="001E10FD">
        <w:rPr>
          <w:rFonts w:ascii="Times New Roman" w:hAnsi="Times New Roman" w:cs="Times New Roman"/>
          <w:b/>
          <w:bCs/>
          <w:i w:val="0"/>
          <w:iCs w:val="0"/>
          <w:color w:val="auto"/>
          <w:sz w:val="24"/>
          <w:szCs w:val="24"/>
        </w:rPr>
        <w:fldChar w:fldCharType="separate"/>
      </w:r>
      <w:r w:rsidR="00A164B2">
        <w:rPr>
          <w:rFonts w:ascii="Times New Roman" w:hAnsi="Times New Roman" w:cs="Times New Roman"/>
          <w:b/>
          <w:bCs/>
          <w:i w:val="0"/>
          <w:iCs w:val="0"/>
          <w:noProof/>
          <w:color w:val="auto"/>
          <w:sz w:val="24"/>
          <w:szCs w:val="24"/>
        </w:rPr>
        <w:t>10</w:t>
      </w:r>
      <w:r w:rsidRPr="001E10FD">
        <w:rPr>
          <w:rFonts w:ascii="Times New Roman" w:hAnsi="Times New Roman" w:cs="Times New Roman"/>
          <w:b/>
          <w:bCs/>
          <w:i w:val="0"/>
          <w:iCs w:val="0"/>
          <w:color w:val="auto"/>
          <w:sz w:val="24"/>
          <w:szCs w:val="24"/>
        </w:rPr>
        <w:fldChar w:fldCharType="end"/>
      </w:r>
      <w:r w:rsidRPr="001E10FD">
        <w:rPr>
          <w:rFonts w:ascii="Times New Roman" w:hAnsi="Times New Roman" w:cs="Times New Roman"/>
          <w:b/>
          <w:bCs/>
          <w:i w:val="0"/>
          <w:iCs w:val="0"/>
          <w:color w:val="auto"/>
          <w:sz w:val="24"/>
          <w:szCs w:val="24"/>
        </w:rPr>
        <w:t xml:space="preserve"> </w:t>
      </w:r>
      <w:r w:rsidR="00E40AF0" w:rsidRPr="001E10FD">
        <w:rPr>
          <w:rFonts w:ascii="Times New Roman" w:hAnsi="Times New Roman" w:cs="Times New Roman"/>
          <w:b/>
          <w:bCs/>
          <w:i w:val="0"/>
          <w:iCs w:val="0"/>
          <w:color w:val="auto"/>
          <w:sz w:val="24"/>
          <w:szCs w:val="24"/>
        </w:rPr>
        <w:t xml:space="preserve">Plot </w:t>
      </w:r>
      <w:r w:rsidR="00E40AF0" w:rsidRPr="001E10FD">
        <w:rPr>
          <w:rFonts w:ascii="Times New Roman" w:hAnsi="Times New Roman" w:cs="Times New Roman"/>
          <w:b/>
          <w:bCs/>
          <w:color w:val="auto"/>
          <w:sz w:val="24"/>
          <w:szCs w:val="24"/>
        </w:rPr>
        <w:t>silhouette coefficient</w:t>
      </w:r>
      <w:r w:rsidR="00E40AF0" w:rsidRPr="001E10FD">
        <w:rPr>
          <w:rFonts w:ascii="Times New Roman" w:hAnsi="Times New Roman" w:cs="Times New Roman"/>
          <w:b/>
          <w:bCs/>
          <w:i w:val="0"/>
          <w:iCs w:val="0"/>
          <w:color w:val="auto"/>
          <w:sz w:val="24"/>
          <w:szCs w:val="24"/>
        </w:rPr>
        <w:t xml:space="preserve"> ε = 1,35 dan </w:t>
      </w:r>
      <w:proofErr w:type="spellStart"/>
      <w:r w:rsidR="00E40AF0" w:rsidRPr="001E10FD">
        <w:rPr>
          <w:rFonts w:ascii="Times New Roman" w:hAnsi="Times New Roman" w:cs="Times New Roman"/>
          <w:b/>
          <w:bCs/>
          <w:i w:val="0"/>
          <w:iCs w:val="0"/>
          <w:color w:val="auto"/>
          <w:sz w:val="24"/>
          <w:szCs w:val="24"/>
        </w:rPr>
        <w:t>minpts</w:t>
      </w:r>
      <w:proofErr w:type="spellEnd"/>
      <w:r w:rsidR="00E40AF0" w:rsidRPr="001E10FD">
        <w:rPr>
          <w:rFonts w:ascii="Times New Roman" w:hAnsi="Times New Roman" w:cs="Times New Roman"/>
          <w:b/>
          <w:bCs/>
          <w:i w:val="0"/>
          <w:iCs w:val="0"/>
          <w:color w:val="auto"/>
          <w:sz w:val="24"/>
          <w:szCs w:val="24"/>
        </w:rPr>
        <w:t xml:space="preserve"> = 5</w:t>
      </w:r>
      <w:bookmarkEnd w:id="447"/>
    </w:p>
    <w:p w14:paraId="2C07B284" w14:textId="292C0821" w:rsidR="00E40AF0" w:rsidRDefault="00E40AF0" w:rsidP="00276E3C">
      <w:r w:rsidRPr="00E40AF0">
        <w:rPr>
          <w:noProof/>
        </w:rPr>
        <w:drawing>
          <wp:anchor distT="0" distB="0" distL="114300" distR="114300" simplePos="0" relativeHeight="251687936" behindDoc="1" locked="0" layoutInCell="1" allowOverlap="1" wp14:anchorId="197A5A4C" wp14:editId="1940A286">
            <wp:simplePos x="0" y="0"/>
            <wp:positionH relativeFrom="page">
              <wp:posOffset>2049780</wp:posOffset>
            </wp:positionH>
            <wp:positionV relativeFrom="page">
              <wp:posOffset>5151120</wp:posOffset>
            </wp:positionV>
            <wp:extent cx="3749040" cy="2854747"/>
            <wp:effectExtent l="0" t="0" r="3810" b="3175"/>
            <wp:wrapTopAndBottom/>
            <wp:docPr id="26" name="Picture 26"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749040" cy="2854747"/>
                    </a:xfrm>
                    <a:prstGeom prst="rect">
                      <a:avLst/>
                    </a:prstGeom>
                  </pic:spPr>
                </pic:pic>
              </a:graphicData>
            </a:graphic>
            <wp14:sizeRelH relativeFrom="margin">
              <wp14:pctWidth>0</wp14:pctWidth>
            </wp14:sizeRelH>
            <wp14:sizeRelV relativeFrom="margin">
              <wp14:pctHeight>0</wp14:pctHeight>
            </wp14:sizeRelV>
          </wp:anchor>
        </w:drawing>
      </w:r>
    </w:p>
    <w:p w14:paraId="4BC98A26" w14:textId="1D3D5A72" w:rsidR="00E40AF0" w:rsidRPr="002F7861" w:rsidRDefault="002F7861" w:rsidP="002F7861">
      <w:pPr>
        <w:pStyle w:val="Caption"/>
        <w:jc w:val="center"/>
        <w:rPr>
          <w:rFonts w:ascii="Times New Roman" w:hAnsi="Times New Roman" w:cs="Times New Roman"/>
          <w:b/>
          <w:bCs/>
          <w:i w:val="0"/>
          <w:iCs w:val="0"/>
          <w:color w:val="auto"/>
          <w:sz w:val="24"/>
          <w:szCs w:val="24"/>
        </w:rPr>
      </w:pPr>
      <w:bookmarkStart w:id="448" w:name="_Toc149217311"/>
      <w:r w:rsidRPr="002F7861">
        <w:rPr>
          <w:rFonts w:ascii="Times New Roman" w:hAnsi="Times New Roman" w:cs="Times New Roman"/>
          <w:b/>
          <w:bCs/>
          <w:i w:val="0"/>
          <w:iCs w:val="0"/>
          <w:color w:val="auto"/>
          <w:sz w:val="24"/>
          <w:szCs w:val="24"/>
        </w:rPr>
        <w:t>Gambar 4.</w:t>
      </w:r>
      <w:r w:rsidRPr="002F7861">
        <w:rPr>
          <w:rFonts w:ascii="Times New Roman" w:hAnsi="Times New Roman" w:cs="Times New Roman"/>
          <w:b/>
          <w:bCs/>
          <w:i w:val="0"/>
          <w:iCs w:val="0"/>
          <w:color w:val="auto"/>
          <w:sz w:val="24"/>
          <w:szCs w:val="24"/>
        </w:rPr>
        <w:fldChar w:fldCharType="begin"/>
      </w:r>
      <w:r w:rsidRPr="002F7861">
        <w:rPr>
          <w:rFonts w:ascii="Times New Roman" w:hAnsi="Times New Roman" w:cs="Times New Roman"/>
          <w:b/>
          <w:bCs/>
          <w:i w:val="0"/>
          <w:iCs w:val="0"/>
          <w:color w:val="auto"/>
          <w:sz w:val="24"/>
          <w:szCs w:val="24"/>
        </w:rPr>
        <w:instrText xml:space="preserve"> SEQ Gambar_4. \* ARABIC </w:instrText>
      </w:r>
      <w:r w:rsidRPr="002F7861">
        <w:rPr>
          <w:rFonts w:ascii="Times New Roman" w:hAnsi="Times New Roman" w:cs="Times New Roman"/>
          <w:b/>
          <w:bCs/>
          <w:i w:val="0"/>
          <w:iCs w:val="0"/>
          <w:color w:val="auto"/>
          <w:sz w:val="24"/>
          <w:szCs w:val="24"/>
        </w:rPr>
        <w:fldChar w:fldCharType="separate"/>
      </w:r>
      <w:r w:rsidR="00A164B2">
        <w:rPr>
          <w:rFonts w:ascii="Times New Roman" w:hAnsi="Times New Roman" w:cs="Times New Roman"/>
          <w:b/>
          <w:bCs/>
          <w:i w:val="0"/>
          <w:iCs w:val="0"/>
          <w:noProof/>
          <w:color w:val="auto"/>
          <w:sz w:val="24"/>
          <w:szCs w:val="24"/>
        </w:rPr>
        <w:t>11</w:t>
      </w:r>
      <w:r w:rsidRPr="002F7861">
        <w:rPr>
          <w:rFonts w:ascii="Times New Roman" w:hAnsi="Times New Roman" w:cs="Times New Roman"/>
          <w:b/>
          <w:bCs/>
          <w:i w:val="0"/>
          <w:iCs w:val="0"/>
          <w:color w:val="auto"/>
          <w:sz w:val="24"/>
          <w:szCs w:val="24"/>
        </w:rPr>
        <w:fldChar w:fldCharType="end"/>
      </w:r>
      <w:r w:rsidRPr="002F7861">
        <w:rPr>
          <w:rFonts w:ascii="Times New Roman" w:hAnsi="Times New Roman" w:cs="Times New Roman"/>
          <w:b/>
          <w:bCs/>
          <w:i w:val="0"/>
          <w:iCs w:val="0"/>
          <w:color w:val="auto"/>
          <w:sz w:val="24"/>
          <w:szCs w:val="24"/>
        </w:rPr>
        <w:t xml:space="preserve"> </w:t>
      </w:r>
      <w:r w:rsidR="00E40AF0" w:rsidRPr="002F7861">
        <w:rPr>
          <w:rFonts w:ascii="Times New Roman" w:hAnsi="Times New Roman" w:cs="Times New Roman"/>
          <w:b/>
          <w:bCs/>
          <w:i w:val="0"/>
          <w:iCs w:val="0"/>
          <w:color w:val="auto"/>
          <w:sz w:val="24"/>
          <w:szCs w:val="24"/>
        </w:rPr>
        <w:t xml:space="preserve">Plot </w:t>
      </w:r>
      <w:r w:rsidR="00E40AF0" w:rsidRPr="00BD6280">
        <w:rPr>
          <w:rFonts w:ascii="Times New Roman" w:hAnsi="Times New Roman" w:cs="Times New Roman"/>
          <w:b/>
          <w:bCs/>
          <w:color w:val="auto"/>
          <w:sz w:val="24"/>
          <w:szCs w:val="24"/>
        </w:rPr>
        <w:t>silhouette coefficient</w:t>
      </w:r>
      <w:r w:rsidR="00E40AF0" w:rsidRPr="002F7861">
        <w:rPr>
          <w:rFonts w:ascii="Times New Roman" w:hAnsi="Times New Roman" w:cs="Times New Roman"/>
          <w:b/>
          <w:bCs/>
          <w:i w:val="0"/>
          <w:iCs w:val="0"/>
          <w:color w:val="auto"/>
          <w:sz w:val="24"/>
          <w:szCs w:val="24"/>
        </w:rPr>
        <w:t xml:space="preserve"> ε = 1,25 dan </w:t>
      </w:r>
      <w:proofErr w:type="spellStart"/>
      <w:r w:rsidR="00E40AF0" w:rsidRPr="002F7861">
        <w:rPr>
          <w:rFonts w:ascii="Times New Roman" w:hAnsi="Times New Roman" w:cs="Times New Roman"/>
          <w:b/>
          <w:bCs/>
          <w:i w:val="0"/>
          <w:iCs w:val="0"/>
          <w:color w:val="auto"/>
          <w:sz w:val="24"/>
          <w:szCs w:val="24"/>
        </w:rPr>
        <w:t>minpts</w:t>
      </w:r>
      <w:proofErr w:type="spellEnd"/>
      <w:r w:rsidR="00E40AF0" w:rsidRPr="002F7861">
        <w:rPr>
          <w:rFonts w:ascii="Times New Roman" w:hAnsi="Times New Roman" w:cs="Times New Roman"/>
          <w:b/>
          <w:bCs/>
          <w:i w:val="0"/>
          <w:iCs w:val="0"/>
          <w:color w:val="auto"/>
          <w:sz w:val="24"/>
          <w:szCs w:val="24"/>
        </w:rPr>
        <w:t xml:space="preserve"> = 10</w:t>
      </w:r>
      <w:bookmarkEnd w:id="448"/>
    </w:p>
    <w:p w14:paraId="0F9E5DDD" w14:textId="0EB3FAEB" w:rsidR="00E40AF0" w:rsidRDefault="00E40AF0">
      <w:pPr>
        <w:rPr>
          <w:rFonts w:ascii="Times New Roman" w:eastAsia="Arial" w:hAnsi="Times New Roman" w:cs="Arial"/>
          <w:sz w:val="24"/>
          <w:lang w:val="en-US" w:eastAsia="en-ID"/>
        </w:rPr>
      </w:pPr>
      <w:r>
        <w:rPr>
          <w:rFonts w:ascii="Times New Roman" w:eastAsia="Arial" w:hAnsi="Times New Roman" w:cs="Arial"/>
          <w:sz w:val="24"/>
          <w:lang w:val="en-US" w:eastAsia="en-ID"/>
        </w:rPr>
        <w:br w:type="page"/>
      </w:r>
    </w:p>
    <w:p w14:paraId="6C93D26B" w14:textId="3D660A2F" w:rsidR="00E40AF0" w:rsidRPr="003F4CFD" w:rsidRDefault="003F4CFD" w:rsidP="003F4CFD">
      <w:pPr>
        <w:pStyle w:val="Caption"/>
        <w:jc w:val="center"/>
        <w:rPr>
          <w:rFonts w:ascii="Times New Roman" w:hAnsi="Times New Roman" w:cs="Times New Roman"/>
          <w:b/>
          <w:bCs/>
          <w:i w:val="0"/>
          <w:iCs w:val="0"/>
          <w:color w:val="auto"/>
          <w:sz w:val="24"/>
          <w:szCs w:val="24"/>
        </w:rPr>
      </w:pPr>
      <w:bookmarkStart w:id="449" w:name="_Toc149217312"/>
      <w:r w:rsidRPr="003F4CFD">
        <w:rPr>
          <w:rFonts w:ascii="Times New Roman" w:hAnsi="Times New Roman" w:cs="Times New Roman"/>
          <w:b/>
          <w:bCs/>
          <w:i w:val="0"/>
          <w:iCs w:val="0"/>
          <w:color w:val="auto"/>
          <w:sz w:val="24"/>
          <w:szCs w:val="24"/>
        </w:rPr>
        <w:lastRenderedPageBreak/>
        <w:t>Gambar 4.</w:t>
      </w:r>
      <w:r w:rsidRPr="003F4CFD">
        <w:rPr>
          <w:rFonts w:ascii="Times New Roman" w:hAnsi="Times New Roman" w:cs="Times New Roman"/>
          <w:b/>
          <w:bCs/>
          <w:i w:val="0"/>
          <w:iCs w:val="0"/>
          <w:color w:val="auto"/>
          <w:sz w:val="24"/>
          <w:szCs w:val="24"/>
        </w:rPr>
        <w:fldChar w:fldCharType="begin"/>
      </w:r>
      <w:r w:rsidRPr="003F4CFD">
        <w:rPr>
          <w:rFonts w:ascii="Times New Roman" w:hAnsi="Times New Roman" w:cs="Times New Roman"/>
          <w:b/>
          <w:bCs/>
          <w:i w:val="0"/>
          <w:iCs w:val="0"/>
          <w:color w:val="auto"/>
          <w:sz w:val="24"/>
          <w:szCs w:val="24"/>
        </w:rPr>
        <w:instrText xml:space="preserve"> SEQ Gambar_4. \* ARABIC </w:instrText>
      </w:r>
      <w:r w:rsidRPr="003F4CFD">
        <w:rPr>
          <w:rFonts w:ascii="Times New Roman" w:hAnsi="Times New Roman" w:cs="Times New Roman"/>
          <w:b/>
          <w:bCs/>
          <w:i w:val="0"/>
          <w:iCs w:val="0"/>
          <w:color w:val="auto"/>
          <w:sz w:val="24"/>
          <w:szCs w:val="24"/>
        </w:rPr>
        <w:fldChar w:fldCharType="separate"/>
      </w:r>
      <w:r w:rsidR="00A164B2">
        <w:rPr>
          <w:rFonts w:ascii="Times New Roman" w:hAnsi="Times New Roman" w:cs="Times New Roman"/>
          <w:b/>
          <w:bCs/>
          <w:i w:val="0"/>
          <w:iCs w:val="0"/>
          <w:noProof/>
          <w:color w:val="auto"/>
          <w:sz w:val="24"/>
          <w:szCs w:val="24"/>
        </w:rPr>
        <w:t>12</w:t>
      </w:r>
      <w:r w:rsidRPr="003F4CFD">
        <w:rPr>
          <w:rFonts w:ascii="Times New Roman" w:hAnsi="Times New Roman" w:cs="Times New Roman"/>
          <w:b/>
          <w:bCs/>
          <w:i w:val="0"/>
          <w:iCs w:val="0"/>
          <w:color w:val="auto"/>
          <w:sz w:val="24"/>
          <w:szCs w:val="24"/>
        </w:rPr>
        <w:fldChar w:fldCharType="end"/>
      </w:r>
      <w:r w:rsidR="00E40AF0" w:rsidRPr="003F4CFD">
        <w:rPr>
          <w:rFonts w:ascii="Times New Roman" w:hAnsi="Times New Roman" w:cs="Times New Roman"/>
          <w:b/>
          <w:bCs/>
          <w:i w:val="0"/>
          <w:iCs w:val="0"/>
          <w:noProof/>
          <w:color w:val="auto"/>
          <w:sz w:val="24"/>
          <w:szCs w:val="24"/>
        </w:rPr>
        <w:drawing>
          <wp:anchor distT="0" distB="0" distL="114300" distR="114300" simplePos="0" relativeHeight="251658239" behindDoc="0" locked="0" layoutInCell="1" allowOverlap="1" wp14:anchorId="377DA30D" wp14:editId="5FA8E2B0">
            <wp:simplePos x="0" y="0"/>
            <wp:positionH relativeFrom="page">
              <wp:posOffset>1851660</wp:posOffset>
            </wp:positionH>
            <wp:positionV relativeFrom="page">
              <wp:posOffset>1310002</wp:posOffset>
            </wp:positionV>
            <wp:extent cx="3973798" cy="3033398"/>
            <wp:effectExtent l="0" t="0" r="8255" b="0"/>
            <wp:wrapTopAndBottom/>
            <wp:docPr id="28" name="Picture 28"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4012430" cy="3062888"/>
                    </a:xfrm>
                    <a:prstGeom prst="rect">
                      <a:avLst/>
                    </a:prstGeom>
                  </pic:spPr>
                </pic:pic>
              </a:graphicData>
            </a:graphic>
            <wp14:sizeRelH relativeFrom="margin">
              <wp14:pctWidth>0</wp14:pctWidth>
            </wp14:sizeRelH>
            <wp14:sizeRelV relativeFrom="margin">
              <wp14:pctHeight>0</wp14:pctHeight>
            </wp14:sizeRelV>
          </wp:anchor>
        </w:drawing>
      </w:r>
      <w:r w:rsidRPr="003F4CFD">
        <w:rPr>
          <w:rFonts w:ascii="Times New Roman" w:hAnsi="Times New Roman" w:cs="Times New Roman"/>
          <w:b/>
          <w:bCs/>
          <w:i w:val="0"/>
          <w:iCs w:val="0"/>
          <w:color w:val="auto"/>
          <w:sz w:val="24"/>
          <w:szCs w:val="24"/>
        </w:rPr>
        <w:t xml:space="preserve"> </w:t>
      </w:r>
      <w:r w:rsidR="00E40AF0" w:rsidRPr="003F4CFD">
        <w:rPr>
          <w:rFonts w:ascii="Times New Roman" w:hAnsi="Times New Roman" w:cs="Times New Roman"/>
          <w:b/>
          <w:bCs/>
          <w:i w:val="0"/>
          <w:iCs w:val="0"/>
          <w:color w:val="auto"/>
          <w:sz w:val="24"/>
          <w:szCs w:val="24"/>
        </w:rPr>
        <w:t xml:space="preserve">Plot </w:t>
      </w:r>
      <w:r w:rsidR="00E40AF0" w:rsidRPr="003F4CFD">
        <w:rPr>
          <w:rFonts w:ascii="Times New Roman" w:hAnsi="Times New Roman" w:cs="Times New Roman"/>
          <w:b/>
          <w:bCs/>
          <w:color w:val="auto"/>
          <w:sz w:val="24"/>
          <w:szCs w:val="24"/>
        </w:rPr>
        <w:t>silhouette coefficient</w:t>
      </w:r>
      <w:r w:rsidR="00E40AF0" w:rsidRPr="003F4CFD">
        <w:rPr>
          <w:rFonts w:ascii="Times New Roman" w:hAnsi="Times New Roman" w:cs="Times New Roman"/>
          <w:b/>
          <w:bCs/>
          <w:i w:val="0"/>
          <w:iCs w:val="0"/>
          <w:color w:val="auto"/>
          <w:sz w:val="24"/>
          <w:szCs w:val="24"/>
        </w:rPr>
        <w:t xml:space="preserve"> ε = 1,35 dan </w:t>
      </w:r>
      <w:proofErr w:type="spellStart"/>
      <w:r w:rsidR="00E40AF0" w:rsidRPr="003F4CFD">
        <w:rPr>
          <w:rFonts w:ascii="Times New Roman" w:hAnsi="Times New Roman" w:cs="Times New Roman"/>
          <w:b/>
          <w:bCs/>
          <w:i w:val="0"/>
          <w:iCs w:val="0"/>
          <w:color w:val="auto"/>
          <w:sz w:val="24"/>
          <w:szCs w:val="24"/>
        </w:rPr>
        <w:t>minpts</w:t>
      </w:r>
      <w:proofErr w:type="spellEnd"/>
      <w:r w:rsidR="00E40AF0" w:rsidRPr="003F4CFD">
        <w:rPr>
          <w:rFonts w:ascii="Times New Roman" w:hAnsi="Times New Roman" w:cs="Times New Roman"/>
          <w:b/>
          <w:bCs/>
          <w:i w:val="0"/>
          <w:iCs w:val="0"/>
          <w:color w:val="auto"/>
          <w:sz w:val="24"/>
          <w:szCs w:val="24"/>
        </w:rPr>
        <w:t xml:space="preserve"> = 10</w:t>
      </w:r>
      <w:bookmarkEnd w:id="449"/>
    </w:p>
    <w:p w14:paraId="640F16B9" w14:textId="0ED910FC" w:rsidR="003D12E2" w:rsidRDefault="008048F3" w:rsidP="003D12E2">
      <w:pPr>
        <w:jc w:val="both"/>
        <w:rPr>
          <w:rFonts w:ascii="Times New Roman" w:hAnsi="Times New Roman" w:cs="Times New Roman"/>
          <w:sz w:val="24"/>
          <w:szCs w:val="24"/>
        </w:rPr>
      </w:pPr>
      <w:r w:rsidRPr="003D12E2">
        <w:rPr>
          <w:rFonts w:ascii="Times New Roman" w:hAnsi="Times New Roman" w:cs="Times New Roman"/>
          <w:noProof/>
          <w:sz w:val="24"/>
          <w:szCs w:val="24"/>
        </w:rPr>
        <w:drawing>
          <wp:anchor distT="0" distB="0" distL="114300" distR="114300" simplePos="0" relativeHeight="251689984" behindDoc="1" locked="0" layoutInCell="1" allowOverlap="1" wp14:anchorId="69595DEE" wp14:editId="35D46525">
            <wp:simplePos x="0" y="0"/>
            <wp:positionH relativeFrom="page">
              <wp:posOffset>1440180</wp:posOffset>
            </wp:positionH>
            <wp:positionV relativeFrom="page">
              <wp:posOffset>5227320</wp:posOffset>
            </wp:positionV>
            <wp:extent cx="5041900" cy="2735580"/>
            <wp:effectExtent l="0" t="0" r="6350" b="7620"/>
            <wp:wrapTopAndBottom/>
            <wp:docPr id="29" name="Picture 29"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041900" cy="2735580"/>
                    </a:xfrm>
                    <a:prstGeom prst="rect">
                      <a:avLst/>
                    </a:prstGeom>
                  </pic:spPr>
                </pic:pic>
              </a:graphicData>
            </a:graphic>
          </wp:anchor>
        </w:drawing>
      </w:r>
      <w:r w:rsidR="003D12E2" w:rsidRPr="003D12E2">
        <w:rPr>
          <w:rFonts w:ascii="Times New Roman" w:hAnsi="Times New Roman" w:cs="Times New Roman"/>
          <w:sz w:val="24"/>
          <w:szCs w:val="24"/>
        </w:rPr>
        <w:tab/>
        <w:t>Cuplikan salah satu implementasi kode yang menyusun plot tersebut dapat dilihat pada Gambar 4</w:t>
      </w:r>
      <w:r>
        <w:rPr>
          <w:rFonts w:ascii="Times New Roman" w:hAnsi="Times New Roman" w:cs="Times New Roman"/>
          <w:sz w:val="24"/>
          <w:szCs w:val="24"/>
        </w:rPr>
        <w:t xml:space="preserve"> dan Gambar 4.</w:t>
      </w:r>
    </w:p>
    <w:p w14:paraId="54652DAD" w14:textId="102EFFF6" w:rsidR="008048F3" w:rsidRPr="0016393D" w:rsidRDefault="0016393D" w:rsidP="0016393D">
      <w:pPr>
        <w:pStyle w:val="Caption"/>
        <w:jc w:val="center"/>
        <w:rPr>
          <w:rFonts w:ascii="Times New Roman" w:hAnsi="Times New Roman" w:cs="Times New Roman"/>
          <w:b/>
          <w:bCs/>
          <w:i w:val="0"/>
          <w:iCs w:val="0"/>
          <w:color w:val="auto"/>
          <w:sz w:val="24"/>
          <w:szCs w:val="24"/>
        </w:rPr>
      </w:pPr>
      <w:bookmarkStart w:id="450" w:name="_Toc149217313"/>
      <w:r w:rsidRPr="0016393D">
        <w:rPr>
          <w:rFonts w:ascii="Times New Roman" w:hAnsi="Times New Roman" w:cs="Times New Roman"/>
          <w:b/>
          <w:bCs/>
          <w:i w:val="0"/>
          <w:iCs w:val="0"/>
          <w:color w:val="auto"/>
          <w:sz w:val="24"/>
          <w:szCs w:val="24"/>
        </w:rPr>
        <w:t>Gambar 4.</w:t>
      </w:r>
      <w:r w:rsidRPr="0016393D">
        <w:rPr>
          <w:rFonts w:ascii="Times New Roman" w:hAnsi="Times New Roman" w:cs="Times New Roman"/>
          <w:b/>
          <w:bCs/>
          <w:i w:val="0"/>
          <w:iCs w:val="0"/>
          <w:color w:val="auto"/>
          <w:sz w:val="24"/>
          <w:szCs w:val="24"/>
        </w:rPr>
        <w:fldChar w:fldCharType="begin"/>
      </w:r>
      <w:r w:rsidRPr="0016393D">
        <w:rPr>
          <w:rFonts w:ascii="Times New Roman" w:hAnsi="Times New Roman" w:cs="Times New Roman"/>
          <w:b/>
          <w:bCs/>
          <w:i w:val="0"/>
          <w:iCs w:val="0"/>
          <w:color w:val="auto"/>
          <w:sz w:val="24"/>
          <w:szCs w:val="24"/>
        </w:rPr>
        <w:instrText xml:space="preserve"> SEQ Gambar_4. \* ARABIC </w:instrText>
      </w:r>
      <w:r w:rsidRPr="0016393D">
        <w:rPr>
          <w:rFonts w:ascii="Times New Roman" w:hAnsi="Times New Roman" w:cs="Times New Roman"/>
          <w:b/>
          <w:bCs/>
          <w:i w:val="0"/>
          <w:iCs w:val="0"/>
          <w:color w:val="auto"/>
          <w:sz w:val="24"/>
          <w:szCs w:val="24"/>
        </w:rPr>
        <w:fldChar w:fldCharType="separate"/>
      </w:r>
      <w:r w:rsidR="00A164B2">
        <w:rPr>
          <w:rFonts w:ascii="Times New Roman" w:hAnsi="Times New Roman" w:cs="Times New Roman"/>
          <w:b/>
          <w:bCs/>
          <w:i w:val="0"/>
          <w:iCs w:val="0"/>
          <w:noProof/>
          <w:color w:val="auto"/>
          <w:sz w:val="24"/>
          <w:szCs w:val="24"/>
        </w:rPr>
        <w:t>13</w:t>
      </w:r>
      <w:r w:rsidRPr="0016393D">
        <w:rPr>
          <w:rFonts w:ascii="Times New Roman" w:hAnsi="Times New Roman" w:cs="Times New Roman"/>
          <w:b/>
          <w:bCs/>
          <w:i w:val="0"/>
          <w:iCs w:val="0"/>
          <w:color w:val="auto"/>
          <w:sz w:val="24"/>
          <w:szCs w:val="24"/>
        </w:rPr>
        <w:fldChar w:fldCharType="end"/>
      </w:r>
      <w:r w:rsidRPr="0016393D">
        <w:rPr>
          <w:rFonts w:ascii="Times New Roman" w:hAnsi="Times New Roman" w:cs="Times New Roman"/>
          <w:b/>
          <w:bCs/>
          <w:i w:val="0"/>
          <w:iCs w:val="0"/>
          <w:color w:val="auto"/>
          <w:sz w:val="24"/>
          <w:szCs w:val="24"/>
        </w:rPr>
        <w:t xml:space="preserve"> </w:t>
      </w:r>
      <w:r w:rsidR="008048F3" w:rsidRPr="0016393D">
        <w:rPr>
          <w:rFonts w:ascii="Times New Roman" w:hAnsi="Times New Roman" w:cs="Times New Roman"/>
          <w:b/>
          <w:bCs/>
          <w:i w:val="0"/>
          <w:iCs w:val="0"/>
          <w:color w:val="auto"/>
          <w:sz w:val="24"/>
          <w:szCs w:val="24"/>
        </w:rPr>
        <w:t xml:space="preserve">Kode Implementasi Plot </w:t>
      </w:r>
      <w:r w:rsidR="008048F3" w:rsidRPr="0016393D">
        <w:rPr>
          <w:rFonts w:ascii="Times New Roman" w:hAnsi="Times New Roman" w:cs="Times New Roman"/>
          <w:b/>
          <w:bCs/>
          <w:color w:val="auto"/>
          <w:sz w:val="24"/>
          <w:szCs w:val="24"/>
        </w:rPr>
        <w:t>silhouette coefficient</w:t>
      </w:r>
      <w:bookmarkEnd w:id="450"/>
    </w:p>
    <w:p w14:paraId="44FF3571" w14:textId="386D5316" w:rsidR="008048F3" w:rsidRDefault="008048F3">
      <w:pPr>
        <w:rPr>
          <w:rFonts w:ascii="Times New Roman" w:hAnsi="Times New Roman" w:cs="Times New Roman"/>
          <w:sz w:val="24"/>
          <w:szCs w:val="24"/>
        </w:rPr>
      </w:pPr>
      <w:r>
        <w:rPr>
          <w:rFonts w:ascii="Times New Roman" w:hAnsi="Times New Roman" w:cs="Times New Roman"/>
          <w:sz w:val="24"/>
          <w:szCs w:val="24"/>
        </w:rPr>
        <w:br w:type="page"/>
      </w:r>
    </w:p>
    <w:p w14:paraId="55194E07" w14:textId="24B5AEEF" w:rsidR="008048F3" w:rsidRPr="00A85782" w:rsidRDefault="00A85782" w:rsidP="00A85782">
      <w:pPr>
        <w:pStyle w:val="Caption"/>
        <w:jc w:val="center"/>
        <w:rPr>
          <w:rFonts w:ascii="Times New Roman" w:hAnsi="Times New Roman" w:cs="Times New Roman"/>
          <w:b/>
          <w:bCs/>
          <w:i w:val="0"/>
          <w:iCs w:val="0"/>
          <w:color w:val="auto"/>
          <w:sz w:val="24"/>
          <w:szCs w:val="24"/>
        </w:rPr>
      </w:pPr>
      <w:bookmarkStart w:id="451" w:name="_Toc149217314"/>
      <w:r w:rsidRPr="00A85782">
        <w:rPr>
          <w:rFonts w:ascii="Times New Roman" w:hAnsi="Times New Roman" w:cs="Times New Roman"/>
          <w:b/>
          <w:bCs/>
          <w:i w:val="0"/>
          <w:iCs w:val="0"/>
          <w:color w:val="auto"/>
          <w:sz w:val="24"/>
          <w:szCs w:val="24"/>
        </w:rPr>
        <w:lastRenderedPageBreak/>
        <w:t>Gambar 4.</w:t>
      </w:r>
      <w:r w:rsidRPr="00A85782">
        <w:rPr>
          <w:rFonts w:ascii="Times New Roman" w:hAnsi="Times New Roman" w:cs="Times New Roman"/>
          <w:b/>
          <w:bCs/>
          <w:i w:val="0"/>
          <w:iCs w:val="0"/>
          <w:color w:val="auto"/>
          <w:sz w:val="24"/>
          <w:szCs w:val="24"/>
        </w:rPr>
        <w:fldChar w:fldCharType="begin"/>
      </w:r>
      <w:r w:rsidRPr="00A85782">
        <w:rPr>
          <w:rFonts w:ascii="Times New Roman" w:hAnsi="Times New Roman" w:cs="Times New Roman"/>
          <w:b/>
          <w:bCs/>
          <w:i w:val="0"/>
          <w:iCs w:val="0"/>
          <w:color w:val="auto"/>
          <w:sz w:val="24"/>
          <w:szCs w:val="24"/>
        </w:rPr>
        <w:instrText xml:space="preserve"> SEQ Gambar_4. \* ARABIC </w:instrText>
      </w:r>
      <w:r w:rsidRPr="00A85782">
        <w:rPr>
          <w:rFonts w:ascii="Times New Roman" w:hAnsi="Times New Roman" w:cs="Times New Roman"/>
          <w:b/>
          <w:bCs/>
          <w:i w:val="0"/>
          <w:iCs w:val="0"/>
          <w:color w:val="auto"/>
          <w:sz w:val="24"/>
          <w:szCs w:val="24"/>
        </w:rPr>
        <w:fldChar w:fldCharType="separate"/>
      </w:r>
      <w:r w:rsidR="00A164B2">
        <w:rPr>
          <w:rFonts w:ascii="Times New Roman" w:hAnsi="Times New Roman" w:cs="Times New Roman"/>
          <w:b/>
          <w:bCs/>
          <w:i w:val="0"/>
          <w:iCs w:val="0"/>
          <w:noProof/>
          <w:color w:val="auto"/>
          <w:sz w:val="24"/>
          <w:szCs w:val="24"/>
        </w:rPr>
        <w:t>14</w:t>
      </w:r>
      <w:r w:rsidRPr="00A85782">
        <w:rPr>
          <w:rFonts w:ascii="Times New Roman" w:hAnsi="Times New Roman" w:cs="Times New Roman"/>
          <w:b/>
          <w:bCs/>
          <w:i w:val="0"/>
          <w:iCs w:val="0"/>
          <w:color w:val="auto"/>
          <w:sz w:val="24"/>
          <w:szCs w:val="24"/>
        </w:rPr>
        <w:fldChar w:fldCharType="end"/>
      </w:r>
      <w:r w:rsidR="008048F3" w:rsidRPr="00A85782">
        <w:rPr>
          <w:rFonts w:ascii="Times New Roman" w:hAnsi="Times New Roman" w:cs="Times New Roman"/>
          <w:b/>
          <w:bCs/>
          <w:i w:val="0"/>
          <w:iCs w:val="0"/>
          <w:noProof/>
          <w:color w:val="auto"/>
          <w:sz w:val="24"/>
          <w:szCs w:val="24"/>
        </w:rPr>
        <w:drawing>
          <wp:anchor distT="0" distB="0" distL="114300" distR="114300" simplePos="0" relativeHeight="251692032" behindDoc="1" locked="0" layoutInCell="1" allowOverlap="1" wp14:anchorId="0E5EB0B4" wp14:editId="58BB1849">
            <wp:simplePos x="0" y="0"/>
            <wp:positionH relativeFrom="page">
              <wp:posOffset>1440180</wp:posOffset>
            </wp:positionH>
            <wp:positionV relativeFrom="page">
              <wp:posOffset>1440180</wp:posOffset>
            </wp:positionV>
            <wp:extent cx="5041900" cy="2144395"/>
            <wp:effectExtent l="0" t="0" r="6350" b="8255"/>
            <wp:wrapTopAndBottom/>
            <wp:docPr id="30" name="Picture 30"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041900" cy="2144395"/>
                    </a:xfrm>
                    <a:prstGeom prst="rect">
                      <a:avLst/>
                    </a:prstGeom>
                  </pic:spPr>
                </pic:pic>
              </a:graphicData>
            </a:graphic>
          </wp:anchor>
        </w:drawing>
      </w:r>
      <w:r w:rsidRPr="00A85782">
        <w:rPr>
          <w:rFonts w:ascii="Times New Roman" w:hAnsi="Times New Roman" w:cs="Times New Roman"/>
          <w:b/>
          <w:bCs/>
          <w:i w:val="0"/>
          <w:iCs w:val="0"/>
          <w:color w:val="auto"/>
          <w:sz w:val="24"/>
          <w:szCs w:val="24"/>
        </w:rPr>
        <w:t xml:space="preserve"> </w:t>
      </w:r>
      <w:r w:rsidR="008048F3" w:rsidRPr="00A85782">
        <w:rPr>
          <w:rFonts w:ascii="Times New Roman" w:hAnsi="Times New Roman" w:cs="Times New Roman"/>
          <w:b/>
          <w:bCs/>
          <w:i w:val="0"/>
          <w:iCs w:val="0"/>
          <w:color w:val="auto"/>
          <w:sz w:val="24"/>
          <w:szCs w:val="24"/>
        </w:rPr>
        <w:t>Lanjutan Kode Implementasi Plot silhouette coefficient</w:t>
      </w:r>
      <w:bookmarkEnd w:id="451"/>
    </w:p>
    <w:p w14:paraId="6BBA57E1" w14:textId="56EAF580" w:rsidR="003D12E2" w:rsidRPr="003D12E2" w:rsidRDefault="003D12E2" w:rsidP="003D12E2">
      <w:pPr>
        <w:jc w:val="both"/>
        <w:rPr>
          <w:rFonts w:ascii="Times New Roman" w:hAnsi="Times New Roman" w:cs="Times New Roman"/>
          <w:sz w:val="24"/>
          <w:szCs w:val="24"/>
        </w:rPr>
      </w:pPr>
    </w:p>
    <w:p w14:paraId="4DCF70EB" w14:textId="31A8F3EF" w:rsidR="00276E3C" w:rsidRPr="0097756B" w:rsidRDefault="00276E3C" w:rsidP="0097756B">
      <w:pPr>
        <w:pStyle w:val="Heading3"/>
        <w:spacing w:line="360" w:lineRule="auto"/>
        <w:jc w:val="both"/>
        <w:rPr>
          <w:rFonts w:cs="Times New Roman"/>
        </w:rPr>
      </w:pPr>
      <w:r w:rsidRPr="0097756B">
        <w:rPr>
          <w:rFonts w:cs="Times New Roman"/>
        </w:rPr>
        <w:t>OPTICS</w:t>
      </w:r>
    </w:p>
    <w:p w14:paraId="50AD7697" w14:textId="397D5DE5" w:rsidR="00276E3C" w:rsidRDefault="0097756B" w:rsidP="0097756B">
      <w:pPr>
        <w:spacing w:line="360" w:lineRule="auto"/>
        <w:ind w:firstLine="576"/>
        <w:jc w:val="both"/>
        <w:rPr>
          <w:rFonts w:ascii="Times New Roman" w:hAnsi="Times New Roman" w:cs="Times New Roman"/>
          <w:sz w:val="24"/>
          <w:szCs w:val="24"/>
        </w:rPr>
      </w:pPr>
      <w:r w:rsidRPr="0097756B">
        <w:rPr>
          <w:rFonts w:ascii="Times New Roman" w:hAnsi="Times New Roman" w:cs="Times New Roman"/>
          <w:sz w:val="24"/>
          <w:szCs w:val="24"/>
        </w:rPr>
        <w:t xml:space="preserve">Pada tahap ini terdapat package OPTICS yang berfungsi untuk menerapkan </w:t>
      </w:r>
      <w:proofErr w:type="spellStart"/>
      <w:r w:rsidRPr="0097756B">
        <w:rPr>
          <w:rFonts w:ascii="Times New Roman" w:hAnsi="Times New Roman" w:cs="Times New Roman"/>
          <w:sz w:val="24"/>
          <w:szCs w:val="24"/>
        </w:rPr>
        <w:t>klasterisasi</w:t>
      </w:r>
      <w:proofErr w:type="spellEnd"/>
      <w:r w:rsidRPr="0097756B">
        <w:rPr>
          <w:rFonts w:ascii="Times New Roman" w:hAnsi="Times New Roman" w:cs="Times New Roman"/>
          <w:sz w:val="24"/>
          <w:szCs w:val="24"/>
        </w:rPr>
        <w:t xml:space="preserve"> OPTICS. Tujuan dari </w:t>
      </w:r>
      <w:proofErr w:type="spellStart"/>
      <w:r w:rsidRPr="0097756B">
        <w:rPr>
          <w:rFonts w:ascii="Times New Roman" w:hAnsi="Times New Roman" w:cs="Times New Roman"/>
          <w:sz w:val="24"/>
          <w:szCs w:val="24"/>
        </w:rPr>
        <w:t>klasterisasi</w:t>
      </w:r>
      <w:proofErr w:type="spellEnd"/>
      <w:r w:rsidRPr="0097756B">
        <w:rPr>
          <w:rFonts w:ascii="Times New Roman" w:hAnsi="Times New Roman" w:cs="Times New Roman"/>
          <w:sz w:val="24"/>
          <w:szCs w:val="24"/>
        </w:rPr>
        <w:t xml:space="preserve"> ini adalah untuk mencari kesamaan (</w:t>
      </w:r>
      <w:r w:rsidRPr="00447404">
        <w:rPr>
          <w:rFonts w:ascii="Times New Roman" w:hAnsi="Times New Roman" w:cs="Times New Roman"/>
          <w:i/>
          <w:iCs/>
          <w:sz w:val="24"/>
          <w:szCs w:val="24"/>
        </w:rPr>
        <w:t>similarity</w:t>
      </w:r>
      <w:r w:rsidRPr="0097756B">
        <w:rPr>
          <w:rFonts w:ascii="Times New Roman" w:hAnsi="Times New Roman" w:cs="Times New Roman"/>
          <w:sz w:val="24"/>
          <w:szCs w:val="24"/>
        </w:rPr>
        <w:t>) feature antar dokumen sehingga dapat ditentukan cluster dari dokumen tersebut. Terdapat beberapa parameter untuk menentukan cluster dalam metode OPTICS. Dapat dilihat pada Tabel 4.</w:t>
      </w:r>
    </w:p>
    <w:p w14:paraId="1987EB31" w14:textId="4028AEFA" w:rsidR="00602182" w:rsidRPr="009852BF" w:rsidRDefault="009852BF" w:rsidP="009852BF">
      <w:pPr>
        <w:pStyle w:val="Caption"/>
        <w:jc w:val="center"/>
        <w:rPr>
          <w:rFonts w:ascii="Times New Roman" w:hAnsi="Times New Roman" w:cs="Times New Roman"/>
          <w:b/>
          <w:bCs/>
          <w:i w:val="0"/>
          <w:iCs w:val="0"/>
          <w:color w:val="auto"/>
          <w:sz w:val="24"/>
          <w:szCs w:val="24"/>
        </w:rPr>
      </w:pPr>
      <w:bookmarkStart w:id="452" w:name="_Toc149217276"/>
      <w:r w:rsidRPr="009852BF">
        <w:rPr>
          <w:rFonts w:ascii="Times New Roman" w:hAnsi="Times New Roman" w:cs="Times New Roman"/>
          <w:b/>
          <w:bCs/>
          <w:i w:val="0"/>
          <w:iCs w:val="0"/>
          <w:color w:val="auto"/>
          <w:sz w:val="24"/>
          <w:szCs w:val="24"/>
        </w:rPr>
        <w:t>Tabel 4.</w:t>
      </w:r>
      <w:r w:rsidRPr="009852BF">
        <w:rPr>
          <w:rFonts w:ascii="Times New Roman" w:hAnsi="Times New Roman" w:cs="Times New Roman"/>
          <w:b/>
          <w:bCs/>
          <w:i w:val="0"/>
          <w:iCs w:val="0"/>
          <w:color w:val="auto"/>
          <w:sz w:val="24"/>
          <w:szCs w:val="24"/>
        </w:rPr>
        <w:fldChar w:fldCharType="begin"/>
      </w:r>
      <w:r w:rsidRPr="009852BF">
        <w:rPr>
          <w:rFonts w:ascii="Times New Roman" w:hAnsi="Times New Roman" w:cs="Times New Roman"/>
          <w:b/>
          <w:bCs/>
          <w:i w:val="0"/>
          <w:iCs w:val="0"/>
          <w:color w:val="auto"/>
          <w:sz w:val="24"/>
          <w:szCs w:val="24"/>
        </w:rPr>
        <w:instrText xml:space="preserve"> SEQ Tabel_4. \* ARABIC </w:instrText>
      </w:r>
      <w:r w:rsidRPr="009852BF">
        <w:rPr>
          <w:rFonts w:ascii="Times New Roman" w:hAnsi="Times New Roman" w:cs="Times New Roman"/>
          <w:b/>
          <w:bCs/>
          <w:i w:val="0"/>
          <w:iCs w:val="0"/>
          <w:color w:val="auto"/>
          <w:sz w:val="24"/>
          <w:szCs w:val="24"/>
        </w:rPr>
        <w:fldChar w:fldCharType="separate"/>
      </w:r>
      <w:r w:rsidR="00A164B2">
        <w:rPr>
          <w:rFonts w:ascii="Times New Roman" w:hAnsi="Times New Roman" w:cs="Times New Roman"/>
          <w:b/>
          <w:bCs/>
          <w:i w:val="0"/>
          <w:iCs w:val="0"/>
          <w:noProof/>
          <w:color w:val="auto"/>
          <w:sz w:val="24"/>
          <w:szCs w:val="24"/>
        </w:rPr>
        <w:t>9</w:t>
      </w:r>
      <w:r w:rsidRPr="009852BF">
        <w:rPr>
          <w:rFonts w:ascii="Times New Roman" w:hAnsi="Times New Roman" w:cs="Times New Roman"/>
          <w:b/>
          <w:bCs/>
          <w:i w:val="0"/>
          <w:iCs w:val="0"/>
          <w:color w:val="auto"/>
          <w:sz w:val="24"/>
          <w:szCs w:val="24"/>
        </w:rPr>
        <w:fldChar w:fldCharType="end"/>
      </w:r>
      <w:r w:rsidRPr="009852BF">
        <w:rPr>
          <w:rFonts w:ascii="Times New Roman" w:hAnsi="Times New Roman" w:cs="Times New Roman"/>
          <w:b/>
          <w:bCs/>
          <w:i w:val="0"/>
          <w:iCs w:val="0"/>
          <w:color w:val="auto"/>
          <w:sz w:val="24"/>
          <w:szCs w:val="24"/>
        </w:rPr>
        <w:t xml:space="preserve"> </w:t>
      </w:r>
      <w:r w:rsidR="00602182" w:rsidRPr="009852BF">
        <w:rPr>
          <w:rFonts w:ascii="Times New Roman" w:hAnsi="Times New Roman" w:cs="Times New Roman"/>
          <w:b/>
          <w:bCs/>
          <w:i w:val="0"/>
          <w:iCs w:val="0"/>
          <w:color w:val="auto"/>
          <w:sz w:val="24"/>
          <w:szCs w:val="24"/>
        </w:rPr>
        <w:t xml:space="preserve">Daftar Parameter OPTICS </w:t>
      </w:r>
      <w:r w:rsidR="00602182" w:rsidRPr="005B5FB9">
        <w:rPr>
          <w:rFonts w:ascii="Times New Roman" w:hAnsi="Times New Roman" w:cs="Times New Roman"/>
          <w:b/>
          <w:bCs/>
          <w:color w:val="auto"/>
          <w:sz w:val="24"/>
          <w:szCs w:val="24"/>
        </w:rPr>
        <w:t>Clustering</w:t>
      </w:r>
      <w:bookmarkEnd w:id="452"/>
    </w:p>
    <w:tbl>
      <w:tblPr>
        <w:tblStyle w:val="TableGrid"/>
        <w:tblW w:w="8311" w:type="dxa"/>
        <w:tblInd w:w="-5" w:type="dxa"/>
        <w:tblLook w:val="04A0" w:firstRow="1" w:lastRow="0" w:firstColumn="1" w:lastColumn="0" w:noHBand="0" w:noVBand="1"/>
      </w:tblPr>
      <w:tblGrid>
        <w:gridCol w:w="1622"/>
        <w:gridCol w:w="1556"/>
        <w:gridCol w:w="5133"/>
      </w:tblGrid>
      <w:tr w:rsidR="00FF6A1D" w:rsidRPr="00FF6A1D" w14:paraId="7EF1359A" w14:textId="77777777" w:rsidTr="0081316F">
        <w:trPr>
          <w:trHeight w:val="361"/>
        </w:trPr>
        <w:tc>
          <w:tcPr>
            <w:tcW w:w="1622" w:type="dxa"/>
            <w:vAlign w:val="center"/>
          </w:tcPr>
          <w:p w14:paraId="1E7350AF" w14:textId="77777777" w:rsidR="00FF6A1D" w:rsidRPr="00FF6A1D" w:rsidRDefault="00FF6A1D" w:rsidP="00FF6A1D">
            <w:pPr>
              <w:spacing w:line="360" w:lineRule="auto"/>
              <w:jc w:val="center"/>
              <w:rPr>
                <w:rFonts w:ascii="Times New Roman" w:hAnsi="Times New Roman"/>
                <w:sz w:val="24"/>
                <w:lang w:val="en-US"/>
              </w:rPr>
            </w:pPr>
            <w:r w:rsidRPr="00FF6A1D">
              <w:rPr>
                <w:rFonts w:ascii="Times New Roman" w:hAnsi="Times New Roman"/>
                <w:sz w:val="24"/>
                <w:lang w:val="en-US"/>
              </w:rPr>
              <w:t>Parameter</w:t>
            </w:r>
          </w:p>
        </w:tc>
        <w:tc>
          <w:tcPr>
            <w:tcW w:w="1556" w:type="dxa"/>
            <w:vAlign w:val="center"/>
          </w:tcPr>
          <w:p w14:paraId="48EB0E82" w14:textId="77777777" w:rsidR="00FF6A1D" w:rsidRPr="00FF6A1D" w:rsidRDefault="00FF6A1D" w:rsidP="00FF6A1D">
            <w:pPr>
              <w:spacing w:line="360" w:lineRule="auto"/>
              <w:jc w:val="center"/>
              <w:rPr>
                <w:rFonts w:ascii="Times New Roman" w:hAnsi="Times New Roman"/>
                <w:sz w:val="24"/>
                <w:lang w:val="en-US"/>
              </w:rPr>
            </w:pPr>
            <w:r w:rsidRPr="00FF6A1D">
              <w:rPr>
                <w:rFonts w:ascii="Times New Roman" w:hAnsi="Times New Roman"/>
                <w:sz w:val="24"/>
                <w:lang w:val="en-US"/>
              </w:rPr>
              <w:t>Nilai</w:t>
            </w:r>
          </w:p>
        </w:tc>
        <w:tc>
          <w:tcPr>
            <w:tcW w:w="5133" w:type="dxa"/>
            <w:vAlign w:val="center"/>
          </w:tcPr>
          <w:p w14:paraId="7C986F42" w14:textId="77777777" w:rsidR="00FF6A1D" w:rsidRPr="00FF6A1D" w:rsidRDefault="00FF6A1D" w:rsidP="00FF6A1D">
            <w:pPr>
              <w:spacing w:line="360" w:lineRule="auto"/>
              <w:jc w:val="center"/>
              <w:rPr>
                <w:rFonts w:ascii="Times New Roman" w:hAnsi="Times New Roman"/>
                <w:sz w:val="24"/>
                <w:lang w:val="en-US"/>
              </w:rPr>
            </w:pPr>
            <w:r w:rsidRPr="00FF6A1D">
              <w:rPr>
                <w:rFonts w:ascii="Times New Roman" w:hAnsi="Times New Roman"/>
                <w:sz w:val="24"/>
                <w:lang w:val="en-US"/>
              </w:rPr>
              <w:t>Deskripsi</w:t>
            </w:r>
          </w:p>
        </w:tc>
      </w:tr>
      <w:tr w:rsidR="00FF6A1D" w:rsidRPr="00FF6A1D" w14:paraId="06E33CCE" w14:textId="77777777" w:rsidTr="0081316F">
        <w:trPr>
          <w:trHeight w:val="361"/>
        </w:trPr>
        <w:tc>
          <w:tcPr>
            <w:tcW w:w="1622" w:type="dxa"/>
          </w:tcPr>
          <w:p w14:paraId="06A25441" w14:textId="77777777" w:rsidR="00FF6A1D" w:rsidRPr="00FF6A1D" w:rsidRDefault="00FF6A1D" w:rsidP="00FF6A1D">
            <w:pPr>
              <w:spacing w:line="360" w:lineRule="auto"/>
              <w:jc w:val="both"/>
              <w:rPr>
                <w:rFonts w:ascii="Times New Roman" w:hAnsi="Times New Roman"/>
                <w:sz w:val="24"/>
                <w:lang w:val="en-US"/>
              </w:rPr>
            </w:pPr>
            <w:proofErr w:type="spellStart"/>
            <w:r w:rsidRPr="00FF6A1D">
              <w:rPr>
                <w:rFonts w:ascii="Times New Roman" w:hAnsi="Times New Roman"/>
                <w:sz w:val="24"/>
                <w:lang w:val="en-US"/>
              </w:rPr>
              <w:t>radiusMinPts</w:t>
            </w:r>
            <w:proofErr w:type="spellEnd"/>
          </w:p>
        </w:tc>
        <w:tc>
          <w:tcPr>
            <w:tcW w:w="1556" w:type="dxa"/>
          </w:tcPr>
          <w:p w14:paraId="1C86E61B" w14:textId="77777777" w:rsidR="00FF6A1D" w:rsidRPr="00FF6A1D" w:rsidRDefault="00FF6A1D" w:rsidP="00FF6A1D">
            <w:pPr>
              <w:spacing w:line="360" w:lineRule="auto"/>
              <w:jc w:val="both"/>
              <w:rPr>
                <w:rFonts w:ascii="Times New Roman" w:hAnsi="Times New Roman"/>
                <w:sz w:val="24"/>
                <w:lang w:val="en-US"/>
              </w:rPr>
            </w:pPr>
            <w:r w:rsidRPr="00FF6A1D">
              <w:rPr>
                <w:rFonts w:ascii="Times New Roman" w:hAnsi="Times New Roman"/>
                <w:sz w:val="24"/>
                <w:lang w:val="en-US"/>
              </w:rPr>
              <w:t>20 (int)</w:t>
            </w:r>
          </w:p>
        </w:tc>
        <w:tc>
          <w:tcPr>
            <w:tcW w:w="5133" w:type="dxa"/>
          </w:tcPr>
          <w:p w14:paraId="7E365EE4" w14:textId="77777777" w:rsidR="00FF6A1D" w:rsidRPr="00FF6A1D" w:rsidRDefault="00FF6A1D" w:rsidP="00FF6A1D">
            <w:pPr>
              <w:spacing w:line="360" w:lineRule="auto"/>
              <w:jc w:val="both"/>
              <w:rPr>
                <w:rFonts w:ascii="Times New Roman" w:hAnsi="Times New Roman"/>
                <w:sz w:val="24"/>
                <w:lang w:val="en-US"/>
              </w:rPr>
            </w:pPr>
            <w:r w:rsidRPr="00FF6A1D">
              <w:rPr>
                <w:rFonts w:ascii="Times New Roman" w:hAnsi="Times New Roman"/>
                <w:sz w:val="24"/>
                <w:lang w:val="en-US"/>
              </w:rPr>
              <w:t>Jumlah sampel (atau bobot total) di suatu lingkungan untuk suatu titik yang dianggap sebagai titik inti. Ini termasuk poin itu sendiri.</w:t>
            </w:r>
          </w:p>
        </w:tc>
      </w:tr>
      <w:tr w:rsidR="00FF6A1D" w:rsidRPr="00FF6A1D" w14:paraId="202CD8CE" w14:textId="77777777" w:rsidTr="0081316F">
        <w:trPr>
          <w:trHeight w:val="372"/>
        </w:trPr>
        <w:tc>
          <w:tcPr>
            <w:tcW w:w="1622" w:type="dxa"/>
          </w:tcPr>
          <w:p w14:paraId="56A05492" w14:textId="0F32F27D" w:rsidR="00FF6A1D" w:rsidRPr="00FF6A1D" w:rsidRDefault="00DF0DF0" w:rsidP="00FF6A1D">
            <w:pPr>
              <w:spacing w:line="360" w:lineRule="auto"/>
              <w:jc w:val="both"/>
              <w:rPr>
                <w:rFonts w:ascii="Times New Roman" w:hAnsi="Times New Roman"/>
                <w:sz w:val="24"/>
                <w:lang w:val="en-US"/>
              </w:rPr>
            </w:pPr>
            <w:r>
              <w:rPr>
                <w:rFonts w:ascii="Times New Roman" w:hAnsi="Times New Roman"/>
                <w:sz w:val="24"/>
                <w:lang w:val="id-ID"/>
              </w:rPr>
              <w:t xml:space="preserve">xi </w:t>
            </w:r>
            <w:r>
              <w:rPr>
                <w:rFonts w:ascii="Times New Roman" w:hAnsi="Times New Roman"/>
                <w:i/>
                <w:iCs/>
                <w:sz w:val="24"/>
                <w:lang w:val="id-ID"/>
              </w:rPr>
              <w:t>score</w:t>
            </w:r>
            <w:r w:rsidR="00FF6A1D" w:rsidRPr="00FF6A1D">
              <w:rPr>
                <w:rFonts w:ascii="Times New Roman" w:hAnsi="Times New Roman"/>
                <w:sz w:val="24"/>
                <w:lang w:val="en-US"/>
              </w:rPr>
              <w:t xml:space="preserve"> (</w:t>
            </w:r>
            <w:r>
              <w:rPr>
                <w:rFonts w:ascii="Times New Roman" w:hAnsi="Times New Roman"/>
                <w:sz w:val="24"/>
                <w:lang w:val="id-ID"/>
              </w:rPr>
              <w:t>xi</w:t>
            </w:r>
            <w:r w:rsidR="00FF6A1D" w:rsidRPr="00FF6A1D">
              <w:rPr>
                <w:rFonts w:ascii="Times New Roman" w:hAnsi="Times New Roman"/>
                <w:sz w:val="24"/>
                <w:lang w:val="en-US"/>
              </w:rPr>
              <w:t>)</w:t>
            </w:r>
          </w:p>
        </w:tc>
        <w:tc>
          <w:tcPr>
            <w:tcW w:w="1556" w:type="dxa"/>
          </w:tcPr>
          <w:p w14:paraId="5FD9458C" w14:textId="30FD6200" w:rsidR="00FF6A1D" w:rsidRPr="00FF6A1D" w:rsidRDefault="00FF6A1D" w:rsidP="00FF6A1D">
            <w:pPr>
              <w:spacing w:line="360" w:lineRule="auto"/>
              <w:jc w:val="both"/>
              <w:rPr>
                <w:rFonts w:ascii="Times New Roman" w:hAnsi="Times New Roman"/>
                <w:sz w:val="24"/>
                <w:lang w:val="en-US"/>
              </w:rPr>
            </w:pPr>
            <w:r w:rsidRPr="00FF6A1D">
              <w:rPr>
                <w:rFonts w:ascii="Times New Roman" w:hAnsi="Times New Roman"/>
                <w:sz w:val="24"/>
                <w:lang w:val="en-US"/>
              </w:rPr>
              <w:t>0,</w:t>
            </w:r>
            <w:r w:rsidR="00D407DD">
              <w:rPr>
                <w:rFonts w:ascii="Times New Roman" w:hAnsi="Times New Roman"/>
                <w:sz w:val="24"/>
                <w:lang w:val="id-ID"/>
              </w:rPr>
              <w:t>0</w:t>
            </w:r>
            <w:r w:rsidRPr="00FF6A1D">
              <w:rPr>
                <w:rFonts w:ascii="Times New Roman" w:hAnsi="Times New Roman"/>
                <w:sz w:val="24"/>
                <w:lang w:val="en-US"/>
              </w:rPr>
              <w:t xml:space="preserve">5 (float) / </w:t>
            </w:r>
            <w:r w:rsidRPr="00FF6A1D">
              <w:rPr>
                <w:rFonts w:ascii="Times New Roman" w:hAnsi="Times New Roman"/>
                <w:i/>
                <w:iCs/>
                <w:sz w:val="24"/>
                <w:lang w:val="en-US"/>
              </w:rPr>
              <w:t>default</w:t>
            </w:r>
          </w:p>
        </w:tc>
        <w:tc>
          <w:tcPr>
            <w:tcW w:w="5133" w:type="dxa"/>
          </w:tcPr>
          <w:p w14:paraId="2D4DE3E7" w14:textId="49111FCA" w:rsidR="00FF6A1D" w:rsidRPr="00FF6A1D" w:rsidRDefault="00D407DD" w:rsidP="00FF6A1D">
            <w:pPr>
              <w:spacing w:line="360" w:lineRule="auto"/>
              <w:jc w:val="both"/>
              <w:rPr>
                <w:rFonts w:ascii="Times New Roman" w:hAnsi="Times New Roman"/>
                <w:sz w:val="24"/>
                <w:lang w:val="en-US"/>
              </w:rPr>
            </w:pPr>
            <w:r w:rsidRPr="00D407DD">
              <w:rPr>
                <w:rFonts w:ascii="Times New Roman" w:hAnsi="Times New Roman"/>
                <w:sz w:val="24"/>
                <w:lang w:val="en-US"/>
              </w:rPr>
              <w:t xml:space="preserve">Menentukan kecuraman minimum pada plot </w:t>
            </w:r>
            <w:proofErr w:type="spellStart"/>
            <w:r w:rsidRPr="00D407DD">
              <w:rPr>
                <w:rFonts w:ascii="Times New Roman" w:hAnsi="Times New Roman"/>
                <w:sz w:val="24"/>
                <w:lang w:val="en-US"/>
              </w:rPr>
              <w:t>keterjangkauan</w:t>
            </w:r>
            <w:proofErr w:type="spellEnd"/>
            <w:r w:rsidRPr="00D407DD">
              <w:rPr>
                <w:rFonts w:ascii="Times New Roman" w:hAnsi="Times New Roman"/>
                <w:sz w:val="24"/>
                <w:lang w:val="en-US"/>
              </w:rPr>
              <w:t xml:space="preserve"> yang membentuk batas cluster</w:t>
            </w:r>
          </w:p>
        </w:tc>
      </w:tr>
      <w:tr w:rsidR="00FF6A1D" w:rsidRPr="00FF6A1D" w14:paraId="4C3CCA0A" w14:textId="77777777" w:rsidTr="0081316F">
        <w:trPr>
          <w:trHeight w:val="361"/>
        </w:trPr>
        <w:tc>
          <w:tcPr>
            <w:tcW w:w="1622" w:type="dxa"/>
          </w:tcPr>
          <w:p w14:paraId="7386200A" w14:textId="77777777" w:rsidR="00FF6A1D" w:rsidRPr="00FF6A1D" w:rsidRDefault="00FF6A1D" w:rsidP="00FF6A1D">
            <w:pPr>
              <w:spacing w:line="360" w:lineRule="auto"/>
              <w:jc w:val="both"/>
              <w:rPr>
                <w:rFonts w:ascii="Times New Roman" w:hAnsi="Times New Roman"/>
                <w:i/>
                <w:iCs/>
                <w:sz w:val="24"/>
                <w:lang w:val="en-US"/>
              </w:rPr>
            </w:pPr>
            <w:r w:rsidRPr="00FF6A1D">
              <w:rPr>
                <w:rFonts w:ascii="Times New Roman" w:hAnsi="Times New Roman"/>
                <w:i/>
                <w:iCs/>
                <w:sz w:val="24"/>
                <w:lang w:val="en-US"/>
              </w:rPr>
              <w:t>Core distance</w:t>
            </w:r>
          </w:p>
        </w:tc>
        <w:tc>
          <w:tcPr>
            <w:tcW w:w="1556" w:type="dxa"/>
          </w:tcPr>
          <w:p w14:paraId="7B880B3A" w14:textId="77777777" w:rsidR="00FF6A1D" w:rsidRPr="00FF6A1D" w:rsidRDefault="00FF6A1D" w:rsidP="00FF6A1D">
            <w:pPr>
              <w:spacing w:line="360" w:lineRule="auto"/>
              <w:jc w:val="both"/>
              <w:rPr>
                <w:rFonts w:ascii="Times New Roman" w:hAnsi="Times New Roman"/>
                <w:i/>
                <w:iCs/>
                <w:sz w:val="24"/>
                <w:lang w:val="en-US"/>
              </w:rPr>
            </w:pPr>
            <w:r w:rsidRPr="00FF6A1D">
              <w:rPr>
                <w:rFonts w:ascii="Times New Roman" w:hAnsi="Times New Roman"/>
                <w:sz w:val="24"/>
                <w:lang w:val="en-US"/>
              </w:rPr>
              <w:t xml:space="preserve">X / </w:t>
            </w:r>
            <w:r w:rsidRPr="00FF6A1D">
              <w:rPr>
                <w:rFonts w:ascii="Times New Roman" w:hAnsi="Times New Roman"/>
                <w:i/>
                <w:iCs/>
                <w:sz w:val="24"/>
                <w:lang w:val="en-US"/>
              </w:rPr>
              <w:t>cluster sample</w:t>
            </w:r>
          </w:p>
        </w:tc>
        <w:tc>
          <w:tcPr>
            <w:tcW w:w="5133" w:type="dxa"/>
          </w:tcPr>
          <w:p w14:paraId="2D23A9FB" w14:textId="77777777" w:rsidR="00FF6A1D" w:rsidRPr="00FF6A1D" w:rsidRDefault="00FF6A1D" w:rsidP="00FF6A1D">
            <w:pPr>
              <w:spacing w:line="360" w:lineRule="auto"/>
              <w:jc w:val="both"/>
              <w:rPr>
                <w:rFonts w:ascii="Times New Roman" w:hAnsi="Times New Roman"/>
                <w:sz w:val="24"/>
                <w:lang w:val="en-US"/>
              </w:rPr>
            </w:pPr>
            <w:r w:rsidRPr="00FF6A1D">
              <w:rPr>
                <w:rFonts w:ascii="Times New Roman" w:hAnsi="Times New Roman"/>
                <w:sz w:val="24"/>
                <w:lang w:val="en-US"/>
              </w:rPr>
              <w:t>Nilai radius minimum yang diperlukan untuk mengklasifikasikan titik tertentu sebagai titik inti.</w:t>
            </w:r>
          </w:p>
        </w:tc>
      </w:tr>
      <w:tr w:rsidR="00FF6A1D" w:rsidRPr="00FF6A1D" w14:paraId="3780710A" w14:textId="77777777" w:rsidTr="0081316F">
        <w:trPr>
          <w:trHeight w:val="361"/>
        </w:trPr>
        <w:tc>
          <w:tcPr>
            <w:tcW w:w="1622" w:type="dxa"/>
          </w:tcPr>
          <w:p w14:paraId="531FC2E4" w14:textId="77777777" w:rsidR="00FF6A1D" w:rsidRPr="00FF6A1D" w:rsidRDefault="00FF6A1D" w:rsidP="00FF6A1D">
            <w:pPr>
              <w:spacing w:line="360" w:lineRule="auto"/>
              <w:jc w:val="both"/>
              <w:rPr>
                <w:rFonts w:ascii="Times New Roman" w:hAnsi="Times New Roman"/>
                <w:i/>
                <w:iCs/>
                <w:sz w:val="24"/>
                <w:lang w:val="en-US"/>
              </w:rPr>
            </w:pPr>
            <w:r w:rsidRPr="00FF6A1D">
              <w:rPr>
                <w:rFonts w:ascii="Times New Roman" w:hAnsi="Times New Roman"/>
                <w:i/>
                <w:iCs/>
                <w:sz w:val="24"/>
                <w:lang w:val="en-US"/>
              </w:rPr>
              <w:t>Reachability distance</w:t>
            </w:r>
          </w:p>
        </w:tc>
        <w:tc>
          <w:tcPr>
            <w:tcW w:w="1556" w:type="dxa"/>
          </w:tcPr>
          <w:p w14:paraId="048475D4" w14:textId="77777777" w:rsidR="00FF6A1D" w:rsidRPr="00FF6A1D" w:rsidRDefault="00FF6A1D" w:rsidP="00FF6A1D">
            <w:pPr>
              <w:spacing w:line="360" w:lineRule="auto"/>
              <w:jc w:val="both"/>
              <w:rPr>
                <w:rFonts w:ascii="Times New Roman" w:hAnsi="Times New Roman"/>
                <w:sz w:val="24"/>
                <w:lang w:val="en-US"/>
              </w:rPr>
            </w:pPr>
            <w:r w:rsidRPr="00FF6A1D">
              <w:rPr>
                <w:rFonts w:ascii="Times New Roman" w:hAnsi="Times New Roman"/>
                <w:sz w:val="24"/>
                <w:lang w:val="en-US"/>
              </w:rPr>
              <w:t>Variabel huruf (</w:t>
            </w:r>
            <w:proofErr w:type="spellStart"/>
            <w:proofErr w:type="gramStart"/>
            <w:r w:rsidRPr="00FF6A1D">
              <w:rPr>
                <w:rFonts w:ascii="Times New Roman" w:hAnsi="Times New Roman"/>
                <w:sz w:val="24"/>
                <w:lang w:val="en-US"/>
              </w:rPr>
              <w:t>p,q</w:t>
            </w:r>
            <w:proofErr w:type="spellEnd"/>
            <w:proofErr w:type="gramEnd"/>
            <w:r w:rsidRPr="00FF6A1D">
              <w:rPr>
                <w:rFonts w:ascii="Times New Roman" w:hAnsi="Times New Roman"/>
                <w:sz w:val="24"/>
                <w:lang w:val="en-US"/>
              </w:rPr>
              <w:t>, dll)</w:t>
            </w:r>
          </w:p>
        </w:tc>
        <w:tc>
          <w:tcPr>
            <w:tcW w:w="5133" w:type="dxa"/>
          </w:tcPr>
          <w:p w14:paraId="68A9070D" w14:textId="77777777" w:rsidR="00FF6A1D" w:rsidRPr="00FF6A1D" w:rsidRDefault="00FF6A1D" w:rsidP="00FF6A1D">
            <w:pPr>
              <w:spacing w:line="360" w:lineRule="auto"/>
              <w:jc w:val="both"/>
              <w:rPr>
                <w:rFonts w:ascii="Times New Roman" w:hAnsi="Times New Roman"/>
                <w:sz w:val="24"/>
                <w:lang w:val="en-US"/>
              </w:rPr>
            </w:pPr>
            <w:r w:rsidRPr="00FF6A1D">
              <w:rPr>
                <w:rFonts w:ascii="Times New Roman" w:hAnsi="Times New Roman"/>
                <w:sz w:val="24"/>
                <w:lang w:val="en-US"/>
              </w:rPr>
              <w:t>Hubungan dengan titik data lain q. Jarak Reachability antara titik p dan q adalah maksimum Jarak Inti p dan Jarak Euclidean (atau metrik jarak lainnya) antara p dan q</w:t>
            </w:r>
          </w:p>
        </w:tc>
      </w:tr>
      <w:tr w:rsidR="00FF6A1D" w:rsidRPr="00FF6A1D" w14:paraId="1AF4C4B9" w14:textId="77777777" w:rsidTr="0081316F">
        <w:trPr>
          <w:trHeight w:val="361"/>
        </w:trPr>
        <w:tc>
          <w:tcPr>
            <w:tcW w:w="1622" w:type="dxa"/>
          </w:tcPr>
          <w:p w14:paraId="557D5503" w14:textId="77777777" w:rsidR="00FF6A1D" w:rsidRPr="00FF6A1D" w:rsidRDefault="00FF6A1D" w:rsidP="00FF6A1D">
            <w:pPr>
              <w:spacing w:line="360" w:lineRule="auto"/>
              <w:jc w:val="both"/>
              <w:rPr>
                <w:rFonts w:ascii="Times New Roman" w:hAnsi="Times New Roman"/>
                <w:sz w:val="24"/>
                <w:lang w:val="en-US"/>
              </w:rPr>
            </w:pPr>
            <w:r w:rsidRPr="00FF6A1D">
              <w:rPr>
                <w:rFonts w:ascii="Times New Roman" w:hAnsi="Times New Roman"/>
                <w:sz w:val="24"/>
                <w:lang w:val="en-US"/>
              </w:rPr>
              <w:lastRenderedPageBreak/>
              <w:t>metric</w:t>
            </w:r>
          </w:p>
        </w:tc>
        <w:tc>
          <w:tcPr>
            <w:tcW w:w="1556" w:type="dxa"/>
          </w:tcPr>
          <w:p w14:paraId="44333FC3" w14:textId="77777777" w:rsidR="00FF6A1D" w:rsidRPr="00FF6A1D" w:rsidRDefault="00FF6A1D" w:rsidP="00FF6A1D">
            <w:pPr>
              <w:spacing w:line="360" w:lineRule="auto"/>
              <w:jc w:val="both"/>
              <w:rPr>
                <w:rFonts w:ascii="Times New Roman" w:hAnsi="Times New Roman"/>
                <w:sz w:val="24"/>
                <w:lang w:val="en-US"/>
              </w:rPr>
            </w:pPr>
            <w:proofErr w:type="spellStart"/>
            <w:r w:rsidRPr="00FF6A1D">
              <w:rPr>
                <w:rFonts w:ascii="Times New Roman" w:hAnsi="Times New Roman"/>
                <w:sz w:val="24"/>
                <w:lang w:val="en-US"/>
              </w:rPr>
              <w:t>Minkowski</w:t>
            </w:r>
            <w:proofErr w:type="spellEnd"/>
            <w:r w:rsidRPr="00FF6A1D">
              <w:rPr>
                <w:rFonts w:ascii="Times New Roman" w:hAnsi="Times New Roman"/>
                <w:sz w:val="24"/>
                <w:lang w:val="en-US"/>
              </w:rPr>
              <w:t xml:space="preserve"> (default)</w:t>
            </w:r>
          </w:p>
        </w:tc>
        <w:tc>
          <w:tcPr>
            <w:tcW w:w="5133" w:type="dxa"/>
          </w:tcPr>
          <w:p w14:paraId="7D21F65A" w14:textId="77777777" w:rsidR="00FF6A1D" w:rsidRPr="00FF6A1D" w:rsidRDefault="00FF6A1D" w:rsidP="00FF6A1D">
            <w:pPr>
              <w:spacing w:line="360" w:lineRule="auto"/>
              <w:jc w:val="both"/>
              <w:rPr>
                <w:rFonts w:ascii="Times New Roman" w:hAnsi="Times New Roman"/>
                <w:sz w:val="24"/>
                <w:lang w:val="en-US"/>
              </w:rPr>
            </w:pPr>
            <w:r w:rsidRPr="00FF6A1D">
              <w:rPr>
                <w:rFonts w:ascii="Times New Roman" w:hAnsi="Times New Roman"/>
                <w:sz w:val="24"/>
                <w:lang w:val="en-US"/>
              </w:rPr>
              <w:t xml:space="preserve">Metrik yang akan digunakan untuk perhitungan jarak. Metrik apa pun dari </w:t>
            </w:r>
            <w:proofErr w:type="spellStart"/>
            <w:r w:rsidRPr="00FF6A1D">
              <w:rPr>
                <w:rFonts w:ascii="Times New Roman" w:hAnsi="Times New Roman"/>
                <w:sz w:val="24"/>
                <w:lang w:val="en-US"/>
              </w:rPr>
              <w:t>scikit</w:t>
            </w:r>
            <w:proofErr w:type="spellEnd"/>
            <w:r w:rsidRPr="00FF6A1D">
              <w:rPr>
                <w:rFonts w:ascii="Times New Roman" w:hAnsi="Times New Roman"/>
                <w:sz w:val="24"/>
                <w:lang w:val="en-US"/>
              </w:rPr>
              <w:t xml:space="preserve">-learn atau </w:t>
            </w:r>
            <w:proofErr w:type="spellStart"/>
            <w:proofErr w:type="gramStart"/>
            <w:r w:rsidRPr="00FF6A1D">
              <w:rPr>
                <w:rFonts w:ascii="Times New Roman" w:hAnsi="Times New Roman"/>
                <w:sz w:val="24"/>
                <w:lang w:val="en-US"/>
              </w:rPr>
              <w:t>scipy.spatial</w:t>
            </w:r>
            <w:proofErr w:type="gramEnd"/>
            <w:r w:rsidRPr="00FF6A1D">
              <w:rPr>
                <w:rFonts w:ascii="Times New Roman" w:hAnsi="Times New Roman"/>
                <w:sz w:val="24"/>
                <w:lang w:val="en-US"/>
              </w:rPr>
              <w:t>.distance</w:t>
            </w:r>
            <w:proofErr w:type="spellEnd"/>
            <w:r w:rsidRPr="00FF6A1D">
              <w:rPr>
                <w:rFonts w:ascii="Times New Roman" w:hAnsi="Times New Roman"/>
                <w:sz w:val="24"/>
                <w:lang w:val="en-US"/>
              </w:rPr>
              <w:t xml:space="preserve"> dapat digunakan.</w:t>
            </w:r>
            <w:r w:rsidRPr="00FF6A1D">
              <w:rPr>
                <w:rFonts w:ascii="Times New Roman" w:hAnsi="Times New Roman"/>
                <w:sz w:val="24"/>
              </w:rPr>
              <w:t xml:space="preserve"> </w:t>
            </w:r>
            <w:r w:rsidRPr="00FF6A1D">
              <w:rPr>
                <w:rFonts w:ascii="Times New Roman" w:hAnsi="Times New Roman"/>
                <w:sz w:val="24"/>
                <w:lang w:val="en-US"/>
              </w:rPr>
              <w:t>Jika metrik adalah fungsi yang dapat dipanggil, ia dipanggil pada setiap pasangan instance (baris) dan nilai yang dihasilkan dicatat.</w:t>
            </w:r>
          </w:p>
        </w:tc>
      </w:tr>
    </w:tbl>
    <w:p w14:paraId="314F4CBD" w14:textId="77777777" w:rsidR="000459A9" w:rsidRDefault="000459A9" w:rsidP="000459A9">
      <w:pPr>
        <w:spacing w:line="360" w:lineRule="auto"/>
        <w:ind w:firstLine="576"/>
        <w:jc w:val="both"/>
        <w:rPr>
          <w:lang w:val="en-US"/>
        </w:rPr>
      </w:pPr>
    </w:p>
    <w:p w14:paraId="704640A9" w14:textId="122507E5" w:rsidR="000459A9" w:rsidRDefault="00D407DD" w:rsidP="000459A9">
      <w:pPr>
        <w:spacing w:line="360" w:lineRule="auto"/>
        <w:ind w:firstLine="576"/>
        <w:jc w:val="both"/>
        <w:rPr>
          <w:rFonts w:ascii="Times New Roman" w:hAnsi="Times New Roman" w:cs="Times New Roman"/>
          <w:sz w:val="24"/>
          <w:szCs w:val="24"/>
          <w:lang w:val="en-US"/>
        </w:rPr>
      </w:pPr>
      <w:r w:rsidRPr="00B27D36">
        <w:rPr>
          <w:rFonts w:ascii="Times New Roman" w:hAnsi="Times New Roman" w:cs="Times New Roman"/>
          <w:noProof/>
          <w:sz w:val="24"/>
          <w:szCs w:val="24"/>
          <w:lang w:val="en-US"/>
        </w:rPr>
        <w:drawing>
          <wp:anchor distT="0" distB="0" distL="114300" distR="114300" simplePos="0" relativeHeight="251698176" behindDoc="1" locked="0" layoutInCell="1" allowOverlap="1" wp14:anchorId="0353A204" wp14:editId="394EACF7">
            <wp:simplePos x="0" y="0"/>
            <wp:positionH relativeFrom="page">
              <wp:posOffset>1440180</wp:posOffset>
            </wp:positionH>
            <wp:positionV relativeFrom="page">
              <wp:posOffset>4213860</wp:posOffset>
            </wp:positionV>
            <wp:extent cx="5041900" cy="1685925"/>
            <wp:effectExtent l="0" t="0" r="6350" b="9525"/>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041900" cy="1685925"/>
                    </a:xfrm>
                    <a:prstGeom prst="rect">
                      <a:avLst/>
                    </a:prstGeom>
                  </pic:spPr>
                </pic:pic>
              </a:graphicData>
            </a:graphic>
          </wp:anchor>
        </w:drawing>
      </w:r>
      <w:r w:rsidR="000459A9" w:rsidRPr="000459A9">
        <w:rPr>
          <w:rFonts w:ascii="Times New Roman" w:hAnsi="Times New Roman" w:cs="Times New Roman"/>
          <w:sz w:val="24"/>
          <w:szCs w:val="24"/>
          <w:lang w:val="en-US"/>
        </w:rPr>
        <w:t xml:space="preserve">Sebelum menghitung </w:t>
      </w:r>
      <w:proofErr w:type="spellStart"/>
      <w:r w:rsidR="000459A9" w:rsidRPr="000459A9">
        <w:rPr>
          <w:rFonts w:ascii="Times New Roman" w:hAnsi="Times New Roman" w:cs="Times New Roman"/>
          <w:sz w:val="24"/>
          <w:szCs w:val="24"/>
          <w:lang w:val="en-US"/>
        </w:rPr>
        <w:t>algoritma</w:t>
      </w:r>
      <w:proofErr w:type="spellEnd"/>
      <w:r w:rsidR="000459A9" w:rsidRPr="000459A9">
        <w:rPr>
          <w:rFonts w:ascii="Times New Roman" w:hAnsi="Times New Roman" w:cs="Times New Roman"/>
          <w:sz w:val="24"/>
          <w:szCs w:val="24"/>
          <w:lang w:val="en-US"/>
        </w:rPr>
        <w:t xml:space="preserve"> OPTICS, dibutuhkan prinsip nilai Reachability untuk merepresentasikan setiap term yang digunakan dalam penghitungan plot algoritme.</w:t>
      </w:r>
    </w:p>
    <w:p w14:paraId="286C33C1" w14:textId="43BFCF56" w:rsidR="000459A9" w:rsidRPr="00966E09" w:rsidRDefault="00966E09" w:rsidP="00966E09">
      <w:pPr>
        <w:pStyle w:val="Caption"/>
        <w:jc w:val="center"/>
        <w:rPr>
          <w:rFonts w:ascii="Times New Roman" w:hAnsi="Times New Roman" w:cs="Times New Roman"/>
          <w:b/>
          <w:bCs/>
          <w:i w:val="0"/>
          <w:iCs w:val="0"/>
          <w:color w:val="auto"/>
          <w:sz w:val="24"/>
          <w:szCs w:val="24"/>
        </w:rPr>
      </w:pPr>
      <w:bookmarkStart w:id="453" w:name="_Toc149217315"/>
      <w:r w:rsidRPr="00966E09">
        <w:rPr>
          <w:rFonts w:ascii="Times New Roman" w:hAnsi="Times New Roman" w:cs="Times New Roman"/>
          <w:b/>
          <w:bCs/>
          <w:i w:val="0"/>
          <w:iCs w:val="0"/>
          <w:color w:val="auto"/>
          <w:sz w:val="24"/>
          <w:szCs w:val="24"/>
        </w:rPr>
        <w:t>Gambar 4.</w:t>
      </w:r>
      <w:r w:rsidRPr="00966E09">
        <w:rPr>
          <w:rFonts w:ascii="Times New Roman" w:hAnsi="Times New Roman" w:cs="Times New Roman"/>
          <w:b/>
          <w:bCs/>
          <w:i w:val="0"/>
          <w:iCs w:val="0"/>
          <w:color w:val="auto"/>
          <w:sz w:val="24"/>
          <w:szCs w:val="24"/>
        </w:rPr>
        <w:fldChar w:fldCharType="begin"/>
      </w:r>
      <w:r w:rsidRPr="00966E09">
        <w:rPr>
          <w:rFonts w:ascii="Times New Roman" w:hAnsi="Times New Roman" w:cs="Times New Roman"/>
          <w:b/>
          <w:bCs/>
          <w:i w:val="0"/>
          <w:iCs w:val="0"/>
          <w:color w:val="auto"/>
          <w:sz w:val="24"/>
          <w:szCs w:val="24"/>
        </w:rPr>
        <w:instrText xml:space="preserve"> SEQ Gambar_4. \* ARABIC </w:instrText>
      </w:r>
      <w:r w:rsidRPr="00966E09">
        <w:rPr>
          <w:rFonts w:ascii="Times New Roman" w:hAnsi="Times New Roman" w:cs="Times New Roman"/>
          <w:b/>
          <w:bCs/>
          <w:i w:val="0"/>
          <w:iCs w:val="0"/>
          <w:color w:val="auto"/>
          <w:sz w:val="24"/>
          <w:szCs w:val="24"/>
        </w:rPr>
        <w:fldChar w:fldCharType="separate"/>
      </w:r>
      <w:r w:rsidR="00A164B2">
        <w:rPr>
          <w:rFonts w:ascii="Times New Roman" w:hAnsi="Times New Roman" w:cs="Times New Roman"/>
          <w:b/>
          <w:bCs/>
          <w:i w:val="0"/>
          <w:iCs w:val="0"/>
          <w:noProof/>
          <w:color w:val="auto"/>
          <w:sz w:val="24"/>
          <w:szCs w:val="24"/>
        </w:rPr>
        <w:t>15</w:t>
      </w:r>
      <w:r w:rsidRPr="00966E09">
        <w:rPr>
          <w:rFonts w:ascii="Times New Roman" w:hAnsi="Times New Roman" w:cs="Times New Roman"/>
          <w:b/>
          <w:bCs/>
          <w:i w:val="0"/>
          <w:iCs w:val="0"/>
          <w:color w:val="auto"/>
          <w:sz w:val="24"/>
          <w:szCs w:val="24"/>
        </w:rPr>
        <w:fldChar w:fldCharType="end"/>
      </w:r>
      <w:r w:rsidRPr="00966E09">
        <w:rPr>
          <w:rFonts w:ascii="Times New Roman" w:hAnsi="Times New Roman" w:cs="Times New Roman"/>
          <w:b/>
          <w:bCs/>
          <w:i w:val="0"/>
          <w:iCs w:val="0"/>
          <w:color w:val="auto"/>
          <w:sz w:val="24"/>
          <w:szCs w:val="24"/>
        </w:rPr>
        <w:t xml:space="preserve"> </w:t>
      </w:r>
      <w:r w:rsidR="000459A9" w:rsidRPr="00E23C52">
        <w:rPr>
          <w:rFonts w:ascii="Times New Roman" w:hAnsi="Times New Roman" w:cs="Times New Roman"/>
          <w:b/>
          <w:bCs/>
          <w:iCs w:val="0"/>
          <w:color w:val="auto"/>
          <w:sz w:val="24"/>
          <w:szCs w:val="24"/>
        </w:rPr>
        <w:t>Reachability Plot</w:t>
      </w:r>
      <w:bookmarkEnd w:id="453"/>
    </w:p>
    <w:p w14:paraId="7F7FC39F" w14:textId="72195021" w:rsidR="00A06586" w:rsidRDefault="000459A9" w:rsidP="00A06586">
      <w:pPr>
        <w:spacing w:line="360" w:lineRule="auto"/>
        <w:ind w:firstLine="576"/>
        <w:jc w:val="both"/>
        <w:rPr>
          <w:rFonts w:ascii="Times New Roman" w:hAnsi="Times New Roman" w:cs="Times New Roman"/>
          <w:sz w:val="24"/>
          <w:szCs w:val="24"/>
          <w:lang w:val="id-ID"/>
        </w:rPr>
      </w:pPr>
      <w:r w:rsidRPr="000459A9">
        <w:rPr>
          <w:rFonts w:ascii="Times New Roman" w:hAnsi="Times New Roman" w:cs="Times New Roman"/>
          <w:sz w:val="24"/>
          <w:szCs w:val="24"/>
          <w:lang w:val="en-US"/>
        </w:rPr>
        <w:t xml:space="preserve">Plot di atas menunjukkan bahwa kemampuan jangkauan </w:t>
      </w:r>
      <w:r w:rsidR="00D407DD">
        <w:rPr>
          <w:rFonts w:ascii="Times New Roman" w:hAnsi="Times New Roman" w:cs="Times New Roman"/>
          <w:sz w:val="24"/>
          <w:szCs w:val="24"/>
          <w:lang w:val="id-ID"/>
        </w:rPr>
        <w:t xml:space="preserve">pada </w:t>
      </w:r>
      <w:r w:rsidRPr="000459A9">
        <w:rPr>
          <w:rFonts w:ascii="Times New Roman" w:hAnsi="Times New Roman" w:cs="Times New Roman"/>
          <w:sz w:val="24"/>
          <w:szCs w:val="24"/>
          <w:lang w:val="en-US"/>
        </w:rPr>
        <w:t xml:space="preserve">term yang digunakan yaitu sebanyak 8000 data term. Dari setiap data term tersebut akan berpengaruh pada nilai penghitungan </w:t>
      </w:r>
      <w:proofErr w:type="spellStart"/>
      <w:r w:rsidRPr="000459A9">
        <w:rPr>
          <w:rFonts w:ascii="Times New Roman" w:hAnsi="Times New Roman" w:cs="Times New Roman"/>
          <w:sz w:val="24"/>
          <w:szCs w:val="24"/>
          <w:lang w:val="en-US"/>
        </w:rPr>
        <w:t>algoritma</w:t>
      </w:r>
      <w:proofErr w:type="spellEnd"/>
      <w:r w:rsidRPr="000459A9">
        <w:rPr>
          <w:rFonts w:ascii="Times New Roman" w:hAnsi="Times New Roman" w:cs="Times New Roman"/>
          <w:sz w:val="24"/>
          <w:szCs w:val="24"/>
          <w:lang w:val="en-US"/>
        </w:rPr>
        <w:t xml:space="preserve"> OPTICS. </w:t>
      </w:r>
      <w:r w:rsidR="00D407DD">
        <w:rPr>
          <w:rFonts w:ascii="Times New Roman" w:hAnsi="Times New Roman" w:cs="Times New Roman"/>
          <w:sz w:val="24"/>
          <w:szCs w:val="24"/>
          <w:lang w:val="id-ID"/>
        </w:rPr>
        <w:t xml:space="preserve">Lemba mewakili klaster potensial yang dipisahkan oleh puncak. Untuk memvisualisasikan urutan set data asli, plot garis dihubungkan oleh titik-titik tersebut. Titik di setiap klaster dikunjungi secara berurutan yang dimulai dengan titik-titik di tengah (wilayah terpadat) dan kemudian titik-titik di daerah sekitarnya. </w:t>
      </w:r>
      <w:r w:rsidRPr="000459A9">
        <w:rPr>
          <w:rFonts w:ascii="Times New Roman" w:hAnsi="Times New Roman" w:cs="Times New Roman"/>
          <w:sz w:val="24"/>
          <w:szCs w:val="24"/>
          <w:lang w:val="en-US"/>
        </w:rPr>
        <w:t xml:space="preserve">Selanjutnya dilakukan </w:t>
      </w:r>
      <w:proofErr w:type="spellStart"/>
      <w:r w:rsidRPr="000459A9">
        <w:rPr>
          <w:rFonts w:ascii="Times New Roman" w:hAnsi="Times New Roman" w:cs="Times New Roman"/>
          <w:sz w:val="24"/>
          <w:szCs w:val="24"/>
          <w:lang w:val="en-US"/>
        </w:rPr>
        <w:t>klasterisasi</w:t>
      </w:r>
      <w:proofErr w:type="spellEnd"/>
      <w:r w:rsidRPr="000459A9">
        <w:rPr>
          <w:rFonts w:ascii="Times New Roman" w:hAnsi="Times New Roman" w:cs="Times New Roman"/>
          <w:sz w:val="24"/>
          <w:szCs w:val="24"/>
          <w:lang w:val="en-US"/>
        </w:rPr>
        <w:t xml:space="preserve"> OPTICS.</w:t>
      </w:r>
      <w:r w:rsidR="00D407DD">
        <w:rPr>
          <w:rFonts w:ascii="Times New Roman" w:hAnsi="Times New Roman" w:cs="Times New Roman"/>
          <w:sz w:val="24"/>
          <w:szCs w:val="24"/>
          <w:lang w:val="id-ID"/>
        </w:rPr>
        <w:t xml:space="preserve"> OPTICS memiliki parameter batas klaster yang disebut, </w:t>
      </w:r>
      <w:r w:rsidR="00D407DD" w:rsidRPr="00D407DD">
        <w:rPr>
          <w:rFonts w:ascii="Times New Roman" w:hAnsi="Times New Roman" w:cs="Times New Roman"/>
          <w:i/>
          <w:iCs/>
          <w:sz w:val="24"/>
          <w:szCs w:val="24"/>
          <w:lang w:val="id-ID"/>
        </w:rPr>
        <w:t>xi score</w:t>
      </w:r>
      <w:r w:rsidR="00D407DD">
        <w:rPr>
          <w:rFonts w:ascii="Times New Roman" w:hAnsi="Times New Roman" w:cs="Times New Roman"/>
          <w:i/>
          <w:iCs/>
          <w:sz w:val="24"/>
          <w:szCs w:val="24"/>
          <w:lang w:val="id-ID"/>
        </w:rPr>
        <w:t xml:space="preserve">. </w:t>
      </w:r>
      <w:r w:rsidR="00D407DD">
        <w:rPr>
          <w:rFonts w:ascii="Times New Roman" w:hAnsi="Times New Roman" w:cs="Times New Roman"/>
          <w:sz w:val="24"/>
          <w:szCs w:val="24"/>
          <w:lang w:val="id-ID"/>
        </w:rPr>
        <w:t xml:space="preserve">Plot </w:t>
      </w:r>
      <w:r w:rsidR="00D407DD" w:rsidRPr="00D407DD">
        <w:rPr>
          <w:rFonts w:ascii="Times New Roman" w:hAnsi="Times New Roman" w:cs="Times New Roman"/>
          <w:i/>
          <w:iCs/>
          <w:sz w:val="24"/>
          <w:szCs w:val="24"/>
          <w:lang w:val="id-ID"/>
        </w:rPr>
        <w:t>reachability</w:t>
      </w:r>
      <w:r w:rsidR="00D407DD">
        <w:rPr>
          <w:rFonts w:ascii="Times New Roman" w:hAnsi="Times New Roman" w:cs="Times New Roman"/>
          <w:i/>
          <w:iCs/>
          <w:sz w:val="24"/>
          <w:szCs w:val="24"/>
          <w:lang w:val="id-ID"/>
        </w:rPr>
        <w:t xml:space="preserve"> </w:t>
      </w:r>
      <w:r w:rsidR="00D407DD">
        <w:rPr>
          <w:rFonts w:ascii="Times New Roman" w:hAnsi="Times New Roman" w:cs="Times New Roman"/>
          <w:sz w:val="24"/>
          <w:szCs w:val="24"/>
          <w:lang w:val="id-ID"/>
        </w:rPr>
        <w:t xml:space="preserve">pada Gambar 4 menunjukkan puncak dan lembah yang ditandai dengan adanya </w:t>
      </w:r>
      <w:r w:rsidR="00117222">
        <w:rPr>
          <w:rFonts w:ascii="Times New Roman" w:hAnsi="Times New Roman" w:cs="Times New Roman"/>
          <w:i/>
          <w:iCs/>
          <w:sz w:val="24"/>
          <w:szCs w:val="24"/>
          <w:lang w:val="id-ID"/>
        </w:rPr>
        <w:t>noise</w:t>
      </w:r>
      <w:r w:rsidR="00117222">
        <w:rPr>
          <w:rFonts w:ascii="Times New Roman" w:hAnsi="Times New Roman" w:cs="Times New Roman"/>
          <w:sz w:val="24"/>
          <w:szCs w:val="24"/>
          <w:lang w:val="id-ID"/>
        </w:rPr>
        <w:t xml:space="preserve">. </w:t>
      </w:r>
    </w:p>
    <w:p w14:paraId="50240869" w14:textId="116378E4" w:rsidR="00A06586" w:rsidRDefault="00A06586" w:rsidP="00A06586">
      <w:pPr>
        <w:spacing w:line="360" w:lineRule="auto"/>
        <w:ind w:firstLine="576"/>
        <w:jc w:val="center"/>
        <w:rPr>
          <w:rFonts w:ascii="Times New Roman" w:hAnsi="Times New Roman" w:cs="Times New Roman"/>
          <w:sz w:val="24"/>
          <w:szCs w:val="24"/>
          <w:lang w:val="id-ID"/>
        </w:rPr>
      </w:pPr>
    </w:p>
    <w:p w14:paraId="30218704" w14:textId="1145632C" w:rsidR="00A06586" w:rsidRDefault="00A06586" w:rsidP="00A06586">
      <w:pPr>
        <w:spacing w:line="360" w:lineRule="auto"/>
        <w:ind w:firstLine="576"/>
        <w:jc w:val="center"/>
        <w:rPr>
          <w:rFonts w:ascii="Times New Roman" w:hAnsi="Times New Roman" w:cs="Times New Roman"/>
          <w:sz w:val="24"/>
          <w:szCs w:val="24"/>
          <w:lang w:val="id-ID"/>
        </w:rPr>
      </w:pPr>
    </w:p>
    <w:p w14:paraId="2DFA43BC" w14:textId="5D46201A" w:rsidR="00A06586" w:rsidRPr="00CC6B3E" w:rsidRDefault="00D00148" w:rsidP="00D00148">
      <w:pPr>
        <w:pStyle w:val="Caption"/>
        <w:jc w:val="center"/>
        <w:rPr>
          <w:rFonts w:ascii="Times New Roman" w:hAnsi="Times New Roman" w:cs="Times New Roman"/>
          <w:b/>
          <w:bCs/>
          <w:i w:val="0"/>
          <w:iCs w:val="0"/>
          <w:color w:val="auto"/>
          <w:sz w:val="24"/>
          <w:szCs w:val="24"/>
          <w:lang w:val="id-ID"/>
        </w:rPr>
      </w:pPr>
      <w:bookmarkStart w:id="454" w:name="_Toc149217316"/>
      <w:r w:rsidRPr="00D00148">
        <w:rPr>
          <w:rFonts w:ascii="Times New Roman" w:hAnsi="Times New Roman" w:cs="Times New Roman"/>
          <w:b/>
          <w:bCs/>
          <w:i w:val="0"/>
          <w:iCs w:val="0"/>
          <w:color w:val="auto"/>
          <w:sz w:val="24"/>
          <w:szCs w:val="24"/>
        </w:rPr>
        <w:lastRenderedPageBreak/>
        <w:t>Gambar 4.</w:t>
      </w:r>
      <w:r w:rsidRPr="00D00148">
        <w:rPr>
          <w:rFonts w:ascii="Times New Roman" w:hAnsi="Times New Roman" w:cs="Times New Roman"/>
          <w:b/>
          <w:bCs/>
          <w:i w:val="0"/>
          <w:iCs w:val="0"/>
          <w:color w:val="auto"/>
          <w:sz w:val="24"/>
          <w:szCs w:val="24"/>
        </w:rPr>
        <w:fldChar w:fldCharType="begin"/>
      </w:r>
      <w:r w:rsidRPr="00D00148">
        <w:rPr>
          <w:rFonts w:ascii="Times New Roman" w:hAnsi="Times New Roman" w:cs="Times New Roman"/>
          <w:b/>
          <w:bCs/>
          <w:i w:val="0"/>
          <w:iCs w:val="0"/>
          <w:color w:val="auto"/>
          <w:sz w:val="24"/>
          <w:szCs w:val="24"/>
        </w:rPr>
        <w:instrText xml:space="preserve"> SEQ Gambar_4. \* ARABIC </w:instrText>
      </w:r>
      <w:r w:rsidRPr="00D00148">
        <w:rPr>
          <w:rFonts w:ascii="Times New Roman" w:hAnsi="Times New Roman" w:cs="Times New Roman"/>
          <w:b/>
          <w:bCs/>
          <w:i w:val="0"/>
          <w:iCs w:val="0"/>
          <w:color w:val="auto"/>
          <w:sz w:val="24"/>
          <w:szCs w:val="24"/>
        </w:rPr>
        <w:fldChar w:fldCharType="separate"/>
      </w:r>
      <w:r w:rsidR="00A164B2">
        <w:rPr>
          <w:rFonts w:ascii="Times New Roman" w:hAnsi="Times New Roman" w:cs="Times New Roman"/>
          <w:b/>
          <w:bCs/>
          <w:i w:val="0"/>
          <w:iCs w:val="0"/>
          <w:noProof/>
          <w:color w:val="auto"/>
          <w:sz w:val="24"/>
          <w:szCs w:val="24"/>
        </w:rPr>
        <w:t>16</w:t>
      </w:r>
      <w:r w:rsidRPr="00D00148">
        <w:rPr>
          <w:rFonts w:ascii="Times New Roman" w:hAnsi="Times New Roman" w:cs="Times New Roman"/>
          <w:b/>
          <w:bCs/>
          <w:i w:val="0"/>
          <w:iCs w:val="0"/>
          <w:color w:val="auto"/>
          <w:sz w:val="24"/>
          <w:szCs w:val="24"/>
        </w:rPr>
        <w:fldChar w:fldCharType="end"/>
      </w:r>
      <w:r w:rsidR="00A06586" w:rsidRPr="00D00148">
        <w:rPr>
          <w:rFonts w:ascii="Times New Roman" w:hAnsi="Times New Roman" w:cs="Times New Roman"/>
          <w:b/>
          <w:bCs/>
          <w:i w:val="0"/>
          <w:iCs w:val="0"/>
          <w:noProof/>
          <w:color w:val="auto"/>
          <w:sz w:val="24"/>
          <w:szCs w:val="24"/>
        </w:rPr>
        <w:drawing>
          <wp:anchor distT="0" distB="0" distL="114300" distR="114300" simplePos="0" relativeHeight="251700224" behindDoc="1" locked="0" layoutInCell="1" allowOverlap="1" wp14:anchorId="0A1AECB0" wp14:editId="309EC3DD">
            <wp:simplePos x="0" y="0"/>
            <wp:positionH relativeFrom="page">
              <wp:posOffset>2316480</wp:posOffset>
            </wp:positionH>
            <wp:positionV relativeFrom="page">
              <wp:posOffset>1371600</wp:posOffset>
            </wp:positionV>
            <wp:extent cx="3619500" cy="1690316"/>
            <wp:effectExtent l="0" t="0" r="0" b="5715"/>
            <wp:wrapTopAndBottom/>
            <wp:docPr id="38" name="Picture 38"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619500" cy="1690316"/>
                    </a:xfrm>
                    <a:prstGeom prst="rect">
                      <a:avLst/>
                    </a:prstGeom>
                  </pic:spPr>
                </pic:pic>
              </a:graphicData>
            </a:graphic>
            <wp14:sizeRelH relativeFrom="margin">
              <wp14:pctWidth>0</wp14:pctWidth>
            </wp14:sizeRelH>
            <wp14:sizeRelV relativeFrom="margin">
              <wp14:pctHeight>0</wp14:pctHeight>
            </wp14:sizeRelV>
          </wp:anchor>
        </w:drawing>
      </w:r>
      <w:r w:rsidRPr="00D00148">
        <w:rPr>
          <w:rFonts w:ascii="Times New Roman" w:hAnsi="Times New Roman" w:cs="Times New Roman"/>
          <w:b/>
          <w:bCs/>
          <w:i w:val="0"/>
          <w:iCs w:val="0"/>
          <w:color w:val="auto"/>
          <w:sz w:val="24"/>
          <w:szCs w:val="24"/>
        </w:rPr>
        <w:t xml:space="preserve"> </w:t>
      </w:r>
      <w:r w:rsidR="005206C4" w:rsidRPr="00D00148">
        <w:rPr>
          <w:rFonts w:ascii="Times New Roman" w:hAnsi="Times New Roman" w:cs="Times New Roman"/>
          <w:b/>
          <w:bCs/>
          <w:i w:val="0"/>
          <w:iCs w:val="0"/>
          <w:color w:val="auto"/>
          <w:sz w:val="24"/>
          <w:szCs w:val="24"/>
        </w:rPr>
        <w:t xml:space="preserve">Kode Implementasi </w:t>
      </w:r>
      <w:r w:rsidR="00CC6B3E">
        <w:rPr>
          <w:rFonts w:ascii="Times New Roman" w:hAnsi="Times New Roman" w:cs="Times New Roman"/>
          <w:b/>
          <w:bCs/>
          <w:i w:val="0"/>
          <w:iCs w:val="0"/>
          <w:color w:val="auto"/>
          <w:sz w:val="24"/>
          <w:szCs w:val="24"/>
          <w:lang w:val="id-ID"/>
        </w:rPr>
        <w:t xml:space="preserve">OPTICS </w:t>
      </w:r>
      <w:r w:rsidR="005206C4" w:rsidRPr="009857FE">
        <w:rPr>
          <w:rFonts w:ascii="Times New Roman" w:hAnsi="Times New Roman" w:cs="Times New Roman"/>
          <w:b/>
          <w:bCs/>
          <w:color w:val="auto"/>
          <w:sz w:val="24"/>
          <w:szCs w:val="24"/>
        </w:rPr>
        <w:t>clustering</w:t>
      </w:r>
      <w:bookmarkEnd w:id="454"/>
    </w:p>
    <w:p w14:paraId="0073033E" w14:textId="3981C047" w:rsidR="00117222" w:rsidRDefault="00117222" w:rsidP="000459A9">
      <w:pPr>
        <w:spacing w:line="360" w:lineRule="auto"/>
        <w:ind w:firstLine="576"/>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Implementasi kode Python yang digunakan adalah menggunakan </w:t>
      </w:r>
      <w:r>
        <w:rPr>
          <w:rFonts w:ascii="Times New Roman" w:hAnsi="Times New Roman" w:cs="Times New Roman"/>
          <w:i/>
          <w:iCs/>
          <w:sz w:val="24"/>
          <w:szCs w:val="24"/>
          <w:lang w:val="id-ID"/>
        </w:rPr>
        <w:t>xi score</w:t>
      </w:r>
      <w:r>
        <w:rPr>
          <w:rFonts w:ascii="Times New Roman" w:hAnsi="Times New Roman" w:cs="Times New Roman"/>
          <w:sz w:val="24"/>
          <w:szCs w:val="24"/>
          <w:lang w:val="id-ID"/>
        </w:rPr>
        <w:t xml:space="preserve"> bernilai </w:t>
      </w:r>
      <w:r w:rsidRPr="00117222">
        <w:rPr>
          <w:rFonts w:ascii="Times New Roman" w:hAnsi="Times New Roman" w:cs="Times New Roman"/>
          <w:i/>
          <w:iCs/>
          <w:sz w:val="24"/>
          <w:szCs w:val="24"/>
          <w:lang w:val="id-ID"/>
        </w:rPr>
        <w:t>default</w:t>
      </w:r>
      <w:r>
        <w:rPr>
          <w:rFonts w:ascii="Times New Roman" w:hAnsi="Times New Roman" w:cs="Times New Roman"/>
          <w:sz w:val="24"/>
          <w:szCs w:val="24"/>
          <w:lang w:val="id-ID"/>
        </w:rPr>
        <w:t xml:space="preserve"> (0,05) atau dapat dilihat pada </w:t>
      </w:r>
      <w:r>
        <w:rPr>
          <w:rFonts w:ascii="Times New Roman" w:hAnsi="Times New Roman" w:cs="Times New Roman"/>
          <w:i/>
          <w:iCs/>
          <w:sz w:val="24"/>
          <w:szCs w:val="24"/>
          <w:lang w:val="id-ID"/>
        </w:rPr>
        <w:t>reachability distance</w:t>
      </w:r>
      <w:r>
        <w:rPr>
          <w:rFonts w:ascii="Times New Roman" w:hAnsi="Times New Roman" w:cs="Times New Roman"/>
          <w:sz w:val="24"/>
          <w:szCs w:val="24"/>
          <w:lang w:val="id-ID"/>
        </w:rPr>
        <w:t xml:space="preserve"> yaitu menunjukkan titik-titik plot tersebar pada nilai </w:t>
      </w:r>
      <w:r>
        <w:rPr>
          <w:rFonts w:ascii="Times New Roman" w:hAnsi="Times New Roman" w:cs="Times New Roman"/>
          <w:i/>
          <w:iCs/>
          <w:sz w:val="24"/>
          <w:szCs w:val="24"/>
          <w:lang w:val="id-ID"/>
        </w:rPr>
        <w:t>default</w:t>
      </w:r>
      <w:r>
        <w:rPr>
          <w:rFonts w:ascii="Times New Roman" w:hAnsi="Times New Roman" w:cs="Times New Roman"/>
          <w:sz w:val="24"/>
          <w:szCs w:val="24"/>
          <w:lang w:val="id-ID"/>
        </w:rPr>
        <w:t xml:space="preserve">. </w:t>
      </w:r>
      <w:r w:rsidR="0020697E">
        <w:rPr>
          <w:rFonts w:ascii="Times New Roman" w:hAnsi="Times New Roman" w:cs="Times New Roman"/>
          <w:sz w:val="24"/>
          <w:szCs w:val="24"/>
          <w:lang w:val="id-ID"/>
        </w:rPr>
        <w:t>Output</w:t>
      </w:r>
      <w:r>
        <w:rPr>
          <w:rFonts w:ascii="Times New Roman" w:hAnsi="Times New Roman" w:cs="Times New Roman"/>
          <w:sz w:val="24"/>
          <w:szCs w:val="24"/>
          <w:lang w:val="id-ID"/>
        </w:rPr>
        <w:t xml:space="preserve"> implementasi ini langsung diuji dengan </w:t>
      </w:r>
      <w:r>
        <w:rPr>
          <w:rFonts w:ascii="Times New Roman" w:hAnsi="Times New Roman" w:cs="Times New Roman"/>
          <w:i/>
          <w:iCs/>
          <w:sz w:val="24"/>
          <w:szCs w:val="24"/>
          <w:lang w:val="id-ID"/>
        </w:rPr>
        <w:t>silhouette coefficient</w:t>
      </w:r>
      <w:r>
        <w:rPr>
          <w:rFonts w:ascii="Times New Roman" w:hAnsi="Times New Roman" w:cs="Times New Roman"/>
          <w:sz w:val="24"/>
          <w:szCs w:val="24"/>
          <w:lang w:val="id-ID"/>
        </w:rPr>
        <w:t>. Pengujian klaster yang digunakan tertera pada Tabel 4.</w:t>
      </w:r>
    </w:p>
    <w:p w14:paraId="28EBADC0" w14:textId="36E7B9E3" w:rsidR="00117222" w:rsidRPr="00B2198B" w:rsidRDefault="00B2198B" w:rsidP="00B2198B">
      <w:pPr>
        <w:pStyle w:val="Caption"/>
        <w:jc w:val="center"/>
        <w:rPr>
          <w:rFonts w:ascii="Times New Roman" w:hAnsi="Times New Roman" w:cs="Times New Roman"/>
          <w:b/>
          <w:bCs/>
          <w:i w:val="0"/>
          <w:iCs w:val="0"/>
          <w:color w:val="auto"/>
          <w:sz w:val="24"/>
          <w:szCs w:val="24"/>
        </w:rPr>
      </w:pPr>
      <w:bookmarkStart w:id="455" w:name="_Toc149217277"/>
      <w:r w:rsidRPr="00B2198B">
        <w:rPr>
          <w:rFonts w:ascii="Times New Roman" w:hAnsi="Times New Roman" w:cs="Times New Roman"/>
          <w:b/>
          <w:bCs/>
          <w:i w:val="0"/>
          <w:iCs w:val="0"/>
          <w:color w:val="auto"/>
          <w:sz w:val="24"/>
          <w:szCs w:val="24"/>
        </w:rPr>
        <w:t>Tabel 4.</w:t>
      </w:r>
      <w:r w:rsidRPr="00B2198B">
        <w:rPr>
          <w:rFonts w:ascii="Times New Roman" w:hAnsi="Times New Roman" w:cs="Times New Roman"/>
          <w:b/>
          <w:bCs/>
          <w:i w:val="0"/>
          <w:iCs w:val="0"/>
          <w:color w:val="auto"/>
          <w:sz w:val="24"/>
          <w:szCs w:val="24"/>
        </w:rPr>
        <w:fldChar w:fldCharType="begin"/>
      </w:r>
      <w:r w:rsidRPr="00B2198B">
        <w:rPr>
          <w:rFonts w:ascii="Times New Roman" w:hAnsi="Times New Roman" w:cs="Times New Roman"/>
          <w:b/>
          <w:bCs/>
          <w:i w:val="0"/>
          <w:iCs w:val="0"/>
          <w:color w:val="auto"/>
          <w:sz w:val="24"/>
          <w:szCs w:val="24"/>
        </w:rPr>
        <w:instrText xml:space="preserve"> SEQ Tabel_4. \* ARABIC </w:instrText>
      </w:r>
      <w:r w:rsidRPr="00B2198B">
        <w:rPr>
          <w:rFonts w:ascii="Times New Roman" w:hAnsi="Times New Roman" w:cs="Times New Roman"/>
          <w:b/>
          <w:bCs/>
          <w:i w:val="0"/>
          <w:iCs w:val="0"/>
          <w:color w:val="auto"/>
          <w:sz w:val="24"/>
          <w:szCs w:val="24"/>
        </w:rPr>
        <w:fldChar w:fldCharType="separate"/>
      </w:r>
      <w:r w:rsidR="00A164B2">
        <w:rPr>
          <w:rFonts w:ascii="Times New Roman" w:hAnsi="Times New Roman" w:cs="Times New Roman"/>
          <w:b/>
          <w:bCs/>
          <w:i w:val="0"/>
          <w:iCs w:val="0"/>
          <w:noProof/>
          <w:color w:val="auto"/>
          <w:sz w:val="24"/>
          <w:szCs w:val="24"/>
        </w:rPr>
        <w:t>10</w:t>
      </w:r>
      <w:r w:rsidRPr="00B2198B">
        <w:rPr>
          <w:rFonts w:ascii="Times New Roman" w:hAnsi="Times New Roman" w:cs="Times New Roman"/>
          <w:b/>
          <w:bCs/>
          <w:i w:val="0"/>
          <w:iCs w:val="0"/>
          <w:color w:val="auto"/>
          <w:sz w:val="24"/>
          <w:szCs w:val="24"/>
        </w:rPr>
        <w:fldChar w:fldCharType="end"/>
      </w:r>
      <w:r w:rsidRPr="00B2198B">
        <w:rPr>
          <w:rFonts w:ascii="Times New Roman" w:hAnsi="Times New Roman" w:cs="Times New Roman"/>
          <w:b/>
          <w:bCs/>
          <w:i w:val="0"/>
          <w:iCs w:val="0"/>
          <w:color w:val="auto"/>
          <w:sz w:val="24"/>
          <w:szCs w:val="24"/>
        </w:rPr>
        <w:t xml:space="preserve"> </w:t>
      </w:r>
      <w:r w:rsidR="00A519B7" w:rsidRPr="00B2198B">
        <w:rPr>
          <w:rFonts w:ascii="Times New Roman" w:hAnsi="Times New Roman" w:cs="Times New Roman"/>
          <w:b/>
          <w:bCs/>
          <w:i w:val="0"/>
          <w:iCs w:val="0"/>
          <w:color w:val="auto"/>
          <w:sz w:val="24"/>
          <w:szCs w:val="24"/>
        </w:rPr>
        <w:t xml:space="preserve">Hasil </w:t>
      </w:r>
      <w:r w:rsidR="00A519B7" w:rsidRPr="00B2198B">
        <w:rPr>
          <w:rFonts w:ascii="Times New Roman" w:hAnsi="Times New Roman" w:cs="Times New Roman"/>
          <w:b/>
          <w:bCs/>
          <w:color w:val="auto"/>
          <w:sz w:val="24"/>
          <w:szCs w:val="24"/>
        </w:rPr>
        <w:t>silhouette coefficient</w:t>
      </w:r>
      <w:r w:rsidR="00A519B7" w:rsidRPr="00B2198B">
        <w:rPr>
          <w:rFonts w:ascii="Times New Roman" w:hAnsi="Times New Roman" w:cs="Times New Roman"/>
          <w:b/>
          <w:bCs/>
          <w:i w:val="0"/>
          <w:iCs w:val="0"/>
          <w:color w:val="auto"/>
          <w:sz w:val="24"/>
          <w:szCs w:val="24"/>
        </w:rPr>
        <w:t xml:space="preserve"> OPTICS</w:t>
      </w:r>
      <w:bookmarkEnd w:id="455"/>
    </w:p>
    <w:tbl>
      <w:tblPr>
        <w:tblStyle w:val="TableGrid"/>
        <w:tblW w:w="8009" w:type="dxa"/>
        <w:tblLook w:val="04A0" w:firstRow="1" w:lastRow="0" w:firstColumn="1" w:lastColumn="0" w:noHBand="0" w:noVBand="1"/>
      </w:tblPr>
      <w:tblGrid>
        <w:gridCol w:w="1606"/>
        <w:gridCol w:w="1606"/>
        <w:gridCol w:w="1625"/>
        <w:gridCol w:w="1576"/>
        <w:gridCol w:w="1596"/>
      </w:tblGrid>
      <w:tr w:rsidR="000275F6" w:rsidRPr="003C6001" w14:paraId="5551E0B6" w14:textId="77777777" w:rsidTr="0081316F">
        <w:trPr>
          <w:trHeight w:val="611"/>
        </w:trPr>
        <w:tc>
          <w:tcPr>
            <w:tcW w:w="1606" w:type="dxa"/>
            <w:vAlign w:val="center"/>
          </w:tcPr>
          <w:p w14:paraId="424B39E5" w14:textId="610412D0" w:rsidR="000275F6" w:rsidRPr="003C6001" w:rsidRDefault="000275F6" w:rsidP="000275F6">
            <w:pPr>
              <w:spacing w:line="360" w:lineRule="auto"/>
              <w:jc w:val="center"/>
              <w:rPr>
                <w:rFonts w:ascii="Times New Roman" w:hAnsi="Times New Roman"/>
                <w:sz w:val="24"/>
              </w:rPr>
            </w:pPr>
            <w:r>
              <w:rPr>
                <w:rFonts w:ascii="Times New Roman" w:hAnsi="Times New Roman"/>
                <w:b/>
                <w:bCs/>
                <w:i/>
                <w:iCs/>
                <w:sz w:val="24"/>
                <w:lang w:val="id-ID"/>
              </w:rPr>
              <w:t>Xi score</w:t>
            </w:r>
          </w:p>
        </w:tc>
        <w:tc>
          <w:tcPr>
            <w:tcW w:w="1606" w:type="dxa"/>
            <w:vAlign w:val="center"/>
          </w:tcPr>
          <w:p w14:paraId="5E9EFA61" w14:textId="75C93034" w:rsidR="000275F6" w:rsidRPr="003C6001" w:rsidRDefault="000275F6" w:rsidP="000275F6">
            <w:pPr>
              <w:spacing w:line="360" w:lineRule="auto"/>
              <w:jc w:val="center"/>
              <w:rPr>
                <w:rFonts w:ascii="Times New Roman" w:hAnsi="Times New Roman"/>
                <w:b/>
                <w:bCs/>
                <w:i/>
                <w:iCs/>
                <w:sz w:val="24"/>
                <w:lang w:val="en-US"/>
              </w:rPr>
            </w:pPr>
            <w:r w:rsidRPr="003C6001">
              <w:rPr>
                <w:rFonts w:ascii="Times New Roman" w:hAnsi="Times New Roman"/>
                <w:sz w:val="24"/>
              </w:rPr>
              <w:br w:type="page"/>
            </w:r>
            <w:proofErr w:type="spellStart"/>
            <w:r w:rsidRPr="003C6001">
              <w:rPr>
                <w:rFonts w:ascii="Times New Roman" w:hAnsi="Times New Roman"/>
                <w:b/>
                <w:bCs/>
                <w:i/>
                <w:iCs/>
                <w:sz w:val="24"/>
                <w:lang w:val="en-US"/>
              </w:rPr>
              <w:t>minpts</w:t>
            </w:r>
            <w:proofErr w:type="spellEnd"/>
          </w:p>
        </w:tc>
        <w:tc>
          <w:tcPr>
            <w:tcW w:w="1625" w:type="dxa"/>
            <w:vAlign w:val="center"/>
          </w:tcPr>
          <w:p w14:paraId="33A8F6FB" w14:textId="77777777" w:rsidR="000275F6" w:rsidRPr="003C6001" w:rsidRDefault="000275F6" w:rsidP="000275F6">
            <w:pPr>
              <w:spacing w:line="360" w:lineRule="auto"/>
              <w:jc w:val="center"/>
              <w:rPr>
                <w:rFonts w:ascii="Times New Roman" w:hAnsi="Times New Roman"/>
                <w:b/>
                <w:bCs/>
                <w:sz w:val="24"/>
                <w:lang w:val="en-US"/>
              </w:rPr>
            </w:pPr>
            <w:r w:rsidRPr="003C6001">
              <w:rPr>
                <w:rFonts w:ascii="Times New Roman" w:hAnsi="Times New Roman"/>
                <w:b/>
                <w:bCs/>
                <w:sz w:val="20"/>
                <w:szCs w:val="18"/>
                <w:lang w:val="en-US"/>
              </w:rPr>
              <w:t xml:space="preserve">Jumlah </w:t>
            </w:r>
            <w:proofErr w:type="spellStart"/>
            <w:r w:rsidRPr="003C6001">
              <w:rPr>
                <w:rFonts w:ascii="Times New Roman" w:hAnsi="Times New Roman"/>
                <w:b/>
                <w:bCs/>
                <w:sz w:val="20"/>
                <w:szCs w:val="18"/>
                <w:lang w:val="en-US"/>
              </w:rPr>
              <w:t>Klaster</w:t>
            </w:r>
            <w:proofErr w:type="spellEnd"/>
          </w:p>
        </w:tc>
        <w:tc>
          <w:tcPr>
            <w:tcW w:w="1576" w:type="dxa"/>
            <w:vAlign w:val="center"/>
          </w:tcPr>
          <w:p w14:paraId="7417DBD7" w14:textId="77777777" w:rsidR="000275F6" w:rsidRPr="003C6001" w:rsidRDefault="000275F6" w:rsidP="000275F6">
            <w:pPr>
              <w:spacing w:line="360" w:lineRule="auto"/>
              <w:jc w:val="center"/>
              <w:rPr>
                <w:rFonts w:ascii="Times New Roman" w:hAnsi="Times New Roman"/>
                <w:b/>
                <w:bCs/>
                <w:i/>
                <w:iCs/>
                <w:sz w:val="24"/>
                <w:lang w:val="en-US"/>
              </w:rPr>
            </w:pPr>
            <w:r w:rsidRPr="003C6001">
              <w:rPr>
                <w:rFonts w:ascii="Times New Roman" w:hAnsi="Times New Roman"/>
                <w:b/>
                <w:bCs/>
                <w:i/>
                <w:iCs/>
                <w:sz w:val="24"/>
                <w:lang w:val="en-US"/>
              </w:rPr>
              <w:t>Noise</w:t>
            </w:r>
          </w:p>
        </w:tc>
        <w:tc>
          <w:tcPr>
            <w:tcW w:w="1596" w:type="dxa"/>
            <w:vAlign w:val="center"/>
          </w:tcPr>
          <w:p w14:paraId="5259AD15" w14:textId="77777777" w:rsidR="000275F6" w:rsidRPr="003C6001" w:rsidRDefault="000275F6" w:rsidP="000275F6">
            <w:pPr>
              <w:spacing w:line="360" w:lineRule="auto"/>
              <w:jc w:val="center"/>
              <w:rPr>
                <w:rFonts w:ascii="Times New Roman" w:hAnsi="Times New Roman"/>
                <w:b/>
                <w:bCs/>
                <w:i/>
                <w:iCs/>
                <w:sz w:val="24"/>
                <w:lang w:val="en-US"/>
              </w:rPr>
            </w:pPr>
            <w:r w:rsidRPr="003C6001">
              <w:rPr>
                <w:rFonts w:ascii="Times New Roman" w:hAnsi="Times New Roman"/>
                <w:b/>
                <w:bCs/>
                <w:i/>
                <w:iCs/>
                <w:sz w:val="24"/>
                <w:lang w:val="en-US"/>
              </w:rPr>
              <w:t xml:space="preserve">Silhouette </w:t>
            </w:r>
            <w:proofErr w:type="spellStart"/>
            <w:r w:rsidRPr="007F1516">
              <w:rPr>
                <w:rFonts w:ascii="Times New Roman" w:hAnsi="Times New Roman"/>
                <w:b/>
                <w:bCs/>
                <w:i/>
                <w:iCs/>
                <w:sz w:val="24"/>
                <w:lang w:val="en-US"/>
              </w:rPr>
              <w:t>Coeffiecient</w:t>
            </w:r>
            <w:proofErr w:type="spellEnd"/>
          </w:p>
        </w:tc>
      </w:tr>
      <w:tr w:rsidR="000275F6" w:rsidRPr="003C6001" w14:paraId="568210BC" w14:textId="77777777" w:rsidTr="000275F6">
        <w:tc>
          <w:tcPr>
            <w:tcW w:w="1606" w:type="dxa"/>
            <w:vAlign w:val="center"/>
          </w:tcPr>
          <w:p w14:paraId="180AEC57" w14:textId="745296D1" w:rsidR="000275F6" w:rsidRPr="003C6001" w:rsidRDefault="000275F6" w:rsidP="000275F6">
            <w:pPr>
              <w:spacing w:line="360" w:lineRule="auto"/>
              <w:jc w:val="center"/>
              <w:rPr>
                <w:rFonts w:ascii="Times New Roman" w:hAnsi="Times New Roman"/>
                <w:sz w:val="24"/>
                <w:lang w:val="en-US"/>
              </w:rPr>
            </w:pPr>
            <w:r>
              <w:rPr>
                <w:rFonts w:ascii="Times New Roman" w:hAnsi="Times New Roman"/>
                <w:sz w:val="24"/>
                <w:lang w:val="id-ID"/>
              </w:rPr>
              <w:t>0,05</w:t>
            </w:r>
          </w:p>
        </w:tc>
        <w:tc>
          <w:tcPr>
            <w:tcW w:w="1606" w:type="dxa"/>
            <w:vAlign w:val="center"/>
          </w:tcPr>
          <w:p w14:paraId="4126770A" w14:textId="50F48B4D" w:rsidR="000275F6" w:rsidRPr="003C6001" w:rsidRDefault="000275F6" w:rsidP="000275F6">
            <w:pPr>
              <w:spacing w:line="360" w:lineRule="auto"/>
              <w:jc w:val="center"/>
              <w:rPr>
                <w:rFonts w:ascii="Times New Roman" w:hAnsi="Times New Roman"/>
                <w:sz w:val="24"/>
                <w:lang w:val="id-ID"/>
              </w:rPr>
            </w:pPr>
            <w:r>
              <w:rPr>
                <w:rFonts w:ascii="Times New Roman" w:hAnsi="Times New Roman"/>
                <w:sz w:val="24"/>
                <w:lang w:val="id-ID"/>
              </w:rPr>
              <w:t>5</w:t>
            </w:r>
          </w:p>
        </w:tc>
        <w:tc>
          <w:tcPr>
            <w:tcW w:w="1625" w:type="dxa"/>
            <w:vAlign w:val="center"/>
          </w:tcPr>
          <w:p w14:paraId="6796AC3F" w14:textId="057DE940" w:rsidR="000275F6" w:rsidRPr="003C6001" w:rsidRDefault="001206D7" w:rsidP="000275F6">
            <w:pPr>
              <w:spacing w:line="360" w:lineRule="auto"/>
              <w:jc w:val="center"/>
              <w:rPr>
                <w:rFonts w:ascii="Times New Roman" w:hAnsi="Times New Roman"/>
                <w:sz w:val="24"/>
                <w:lang w:val="id-ID"/>
              </w:rPr>
            </w:pPr>
            <w:r>
              <w:rPr>
                <w:rFonts w:ascii="Times New Roman" w:hAnsi="Times New Roman"/>
                <w:sz w:val="24"/>
                <w:lang w:val="id-ID"/>
              </w:rPr>
              <w:t>6</w:t>
            </w:r>
          </w:p>
        </w:tc>
        <w:tc>
          <w:tcPr>
            <w:tcW w:w="1576" w:type="dxa"/>
            <w:vAlign w:val="center"/>
          </w:tcPr>
          <w:p w14:paraId="1A5ADB69" w14:textId="437F98FF" w:rsidR="000275F6" w:rsidRPr="003C6001" w:rsidRDefault="001206D7" w:rsidP="000275F6">
            <w:pPr>
              <w:spacing w:line="360" w:lineRule="auto"/>
              <w:jc w:val="center"/>
              <w:rPr>
                <w:rFonts w:ascii="Times New Roman" w:hAnsi="Times New Roman"/>
                <w:sz w:val="24"/>
                <w:lang w:val="id-ID"/>
              </w:rPr>
            </w:pPr>
            <w:r>
              <w:rPr>
                <w:rFonts w:ascii="Times New Roman" w:hAnsi="Times New Roman"/>
                <w:sz w:val="24"/>
                <w:lang w:val="id-ID"/>
              </w:rPr>
              <w:t>1689</w:t>
            </w:r>
          </w:p>
        </w:tc>
        <w:tc>
          <w:tcPr>
            <w:tcW w:w="1596" w:type="dxa"/>
            <w:vAlign w:val="center"/>
          </w:tcPr>
          <w:p w14:paraId="2A9FFB8D" w14:textId="3CDD57C8" w:rsidR="000275F6" w:rsidRPr="003C6001" w:rsidRDefault="001206D7" w:rsidP="001206D7">
            <w:pPr>
              <w:spacing w:line="360" w:lineRule="auto"/>
              <w:jc w:val="center"/>
              <w:rPr>
                <w:rFonts w:ascii="Times New Roman" w:hAnsi="Times New Roman"/>
                <w:sz w:val="24"/>
                <w:lang w:val="en-ID"/>
              </w:rPr>
            </w:pPr>
            <w:r w:rsidRPr="001206D7">
              <w:rPr>
                <w:rFonts w:ascii="Times New Roman" w:hAnsi="Times New Roman"/>
                <w:sz w:val="24"/>
                <w:lang w:val="en-ID"/>
              </w:rPr>
              <w:t>0.6431164255</w:t>
            </w:r>
          </w:p>
        </w:tc>
      </w:tr>
      <w:tr w:rsidR="000275F6" w:rsidRPr="003C6001" w14:paraId="562D4362" w14:textId="77777777" w:rsidTr="000275F6">
        <w:tc>
          <w:tcPr>
            <w:tcW w:w="1606" w:type="dxa"/>
            <w:vAlign w:val="center"/>
          </w:tcPr>
          <w:p w14:paraId="4CC50F97" w14:textId="5054F97F" w:rsidR="000275F6" w:rsidRPr="003C6001" w:rsidRDefault="000275F6" w:rsidP="000275F6">
            <w:pPr>
              <w:spacing w:line="360" w:lineRule="auto"/>
              <w:jc w:val="center"/>
              <w:rPr>
                <w:rFonts w:ascii="Times New Roman" w:hAnsi="Times New Roman"/>
                <w:sz w:val="24"/>
                <w:lang w:val="en-US"/>
              </w:rPr>
            </w:pPr>
          </w:p>
        </w:tc>
        <w:tc>
          <w:tcPr>
            <w:tcW w:w="1606" w:type="dxa"/>
            <w:vAlign w:val="center"/>
          </w:tcPr>
          <w:p w14:paraId="56C8E532" w14:textId="60ECDC26" w:rsidR="000275F6" w:rsidRPr="003C6001" w:rsidRDefault="000275F6" w:rsidP="000275F6">
            <w:pPr>
              <w:spacing w:line="360" w:lineRule="auto"/>
              <w:jc w:val="center"/>
              <w:rPr>
                <w:rFonts w:ascii="Times New Roman" w:hAnsi="Times New Roman"/>
                <w:sz w:val="24"/>
                <w:lang w:val="id-ID"/>
              </w:rPr>
            </w:pPr>
            <w:r>
              <w:rPr>
                <w:rFonts w:ascii="Times New Roman" w:hAnsi="Times New Roman"/>
                <w:sz w:val="24"/>
                <w:lang w:val="id-ID"/>
              </w:rPr>
              <w:t>10</w:t>
            </w:r>
          </w:p>
        </w:tc>
        <w:tc>
          <w:tcPr>
            <w:tcW w:w="1625" w:type="dxa"/>
            <w:vAlign w:val="center"/>
          </w:tcPr>
          <w:p w14:paraId="4802A961" w14:textId="32CB1DDA" w:rsidR="000275F6" w:rsidRPr="003C6001" w:rsidRDefault="000275F6" w:rsidP="000275F6">
            <w:pPr>
              <w:spacing w:line="360" w:lineRule="auto"/>
              <w:jc w:val="center"/>
              <w:rPr>
                <w:rFonts w:ascii="Times New Roman" w:hAnsi="Times New Roman"/>
                <w:sz w:val="24"/>
                <w:lang w:val="id-ID"/>
              </w:rPr>
            </w:pPr>
            <w:r>
              <w:rPr>
                <w:rFonts w:ascii="Times New Roman" w:hAnsi="Times New Roman"/>
                <w:sz w:val="24"/>
                <w:lang w:val="id-ID"/>
              </w:rPr>
              <w:t>6</w:t>
            </w:r>
          </w:p>
        </w:tc>
        <w:tc>
          <w:tcPr>
            <w:tcW w:w="1576" w:type="dxa"/>
            <w:vAlign w:val="center"/>
          </w:tcPr>
          <w:p w14:paraId="2928BB31" w14:textId="23879783" w:rsidR="000275F6" w:rsidRPr="003C6001" w:rsidRDefault="000275F6" w:rsidP="000275F6">
            <w:pPr>
              <w:spacing w:line="360" w:lineRule="auto"/>
              <w:jc w:val="center"/>
              <w:rPr>
                <w:rFonts w:ascii="Times New Roman" w:hAnsi="Times New Roman"/>
                <w:sz w:val="24"/>
                <w:lang w:val="id-ID"/>
              </w:rPr>
            </w:pPr>
            <w:r>
              <w:rPr>
                <w:rFonts w:ascii="Times New Roman" w:hAnsi="Times New Roman"/>
                <w:sz w:val="24"/>
                <w:lang w:val="id-ID"/>
              </w:rPr>
              <w:t>1655</w:t>
            </w:r>
          </w:p>
        </w:tc>
        <w:tc>
          <w:tcPr>
            <w:tcW w:w="1596" w:type="dxa"/>
            <w:vAlign w:val="center"/>
          </w:tcPr>
          <w:p w14:paraId="1AA20F2F" w14:textId="00547193" w:rsidR="000275F6" w:rsidRPr="003C6001" w:rsidRDefault="000275F6" w:rsidP="000275F6">
            <w:pPr>
              <w:spacing w:line="360" w:lineRule="auto"/>
              <w:jc w:val="center"/>
              <w:rPr>
                <w:rFonts w:ascii="Times New Roman" w:hAnsi="Times New Roman"/>
                <w:b/>
                <w:bCs/>
                <w:sz w:val="24"/>
                <w:lang w:val="en-ID"/>
              </w:rPr>
            </w:pPr>
            <w:r w:rsidRPr="000275F6">
              <w:rPr>
                <w:rFonts w:ascii="Times New Roman" w:hAnsi="Times New Roman"/>
                <w:b/>
                <w:bCs/>
                <w:sz w:val="24"/>
                <w:lang w:val="en-ID"/>
              </w:rPr>
              <w:t>0</w:t>
            </w:r>
            <w:r w:rsidRPr="00F133E4">
              <w:rPr>
                <w:rFonts w:ascii="Times New Roman" w:hAnsi="Times New Roman"/>
                <w:b/>
                <w:bCs/>
                <w:sz w:val="24"/>
                <w:lang w:val="id-ID"/>
              </w:rPr>
              <w:t>,</w:t>
            </w:r>
            <w:r w:rsidRPr="000275F6">
              <w:rPr>
                <w:rFonts w:ascii="Times New Roman" w:hAnsi="Times New Roman"/>
                <w:b/>
                <w:bCs/>
                <w:sz w:val="24"/>
                <w:lang w:val="en-ID"/>
              </w:rPr>
              <w:t>6508317895</w:t>
            </w:r>
          </w:p>
        </w:tc>
      </w:tr>
    </w:tbl>
    <w:p w14:paraId="62AD1F84" w14:textId="4EF9485C" w:rsidR="00A519B7" w:rsidRDefault="00A519B7" w:rsidP="00117222">
      <w:pPr>
        <w:spacing w:line="360" w:lineRule="auto"/>
        <w:ind w:firstLine="576"/>
        <w:jc w:val="center"/>
        <w:rPr>
          <w:rFonts w:ascii="Times New Roman" w:hAnsi="Times New Roman" w:cs="Times New Roman"/>
          <w:sz w:val="24"/>
          <w:szCs w:val="24"/>
          <w:lang w:val="id-ID"/>
        </w:rPr>
      </w:pPr>
    </w:p>
    <w:p w14:paraId="26C232AE" w14:textId="7FDEC334" w:rsidR="000459A9" w:rsidRDefault="00F67F0F" w:rsidP="00F67F0F">
      <w:pPr>
        <w:spacing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ab/>
        <w:t xml:space="preserve">Tabel 4 menunjukkan bahwa nilai </w:t>
      </w:r>
      <w:r>
        <w:rPr>
          <w:rFonts w:ascii="Times New Roman" w:hAnsi="Times New Roman" w:cs="Times New Roman"/>
          <w:i/>
          <w:iCs/>
          <w:sz w:val="24"/>
          <w:szCs w:val="24"/>
          <w:lang w:val="id-ID"/>
        </w:rPr>
        <w:t xml:space="preserve">silhouette coefficient </w:t>
      </w:r>
      <w:r>
        <w:rPr>
          <w:rFonts w:ascii="Times New Roman" w:hAnsi="Times New Roman" w:cs="Times New Roman"/>
          <w:sz w:val="24"/>
          <w:szCs w:val="24"/>
          <w:lang w:val="id-ID"/>
        </w:rPr>
        <w:t xml:space="preserve">terbaik diperoleh dari parameter </w:t>
      </w:r>
      <w:r w:rsidRPr="00F67F0F">
        <w:rPr>
          <w:rFonts w:ascii="Times New Roman" w:hAnsi="Times New Roman" w:cs="Times New Roman"/>
          <w:i/>
          <w:iCs/>
          <w:sz w:val="24"/>
          <w:szCs w:val="24"/>
          <w:lang w:val="id-ID"/>
        </w:rPr>
        <w:t>xi score</w:t>
      </w:r>
      <w:r>
        <w:rPr>
          <w:rFonts w:ascii="Times New Roman" w:hAnsi="Times New Roman" w:cs="Times New Roman"/>
          <w:sz w:val="24"/>
          <w:szCs w:val="24"/>
          <w:lang w:val="id-ID"/>
        </w:rPr>
        <w:t xml:space="preserve"> = 0,05 dan minpts = 10. Pengujian ini dilakukan pada dua sampel minpts karena mengacu pada pengujian yang dilakukan pada metode </w:t>
      </w:r>
      <w:r>
        <w:rPr>
          <w:rFonts w:ascii="Times New Roman" w:hAnsi="Times New Roman" w:cs="Times New Roman"/>
          <w:i/>
          <w:iCs/>
          <w:sz w:val="24"/>
          <w:szCs w:val="24"/>
          <w:lang w:val="id-ID"/>
        </w:rPr>
        <w:t xml:space="preserve">clustering </w:t>
      </w:r>
      <w:r>
        <w:rPr>
          <w:rFonts w:ascii="Times New Roman" w:hAnsi="Times New Roman" w:cs="Times New Roman"/>
          <w:sz w:val="24"/>
          <w:szCs w:val="24"/>
          <w:lang w:val="id-ID"/>
        </w:rPr>
        <w:t xml:space="preserve">DBSCAN. Plot </w:t>
      </w:r>
      <w:r>
        <w:rPr>
          <w:rFonts w:ascii="Times New Roman" w:hAnsi="Times New Roman" w:cs="Times New Roman"/>
          <w:i/>
          <w:iCs/>
          <w:sz w:val="24"/>
          <w:szCs w:val="24"/>
          <w:lang w:val="id-ID"/>
        </w:rPr>
        <w:t xml:space="preserve">silhouette coefficient </w:t>
      </w:r>
      <w:r>
        <w:rPr>
          <w:rFonts w:ascii="Times New Roman" w:hAnsi="Times New Roman" w:cs="Times New Roman"/>
          <w:sz w:val="24"/>
          <w:szCs w:val="24"/>
          <w:lang w:val="id-ID"/>
        </w:rPr>
        <w:t>yang dihasilkan oleh sampel-sampel pengujian ditunjukkan pada Gambar 4 dan Gambar 4.</w:t>
      </w:r>
    </w:p>
    <w:p w14:paraId="1FF39236" w14:textId="0D5897EE" w:rsidR="008C3333" w:rsidRDefault="008C3333">
      <w:pPr>
        <w:rPr>
          <w:rFonts w:ascii="Times New Roman" w:hAnsi="Times New Roman" w:cs="Times New Roman"/>
          <w:sz w:val="24"/>
          <w:szCs w:val="24"/>
          <w:lang w:val="id-ID"/>
        </w:rPr>
      </w:pPr>
      <w:r>
        <w:rPr>
          <w:rFonts w:ascii="Times New Roman" w:hAnsi="Times New Roman" w:cs="Times New Roman"/>
          <w:sz w:val="24"/>
          <w:szCs w:val="24"/>
          <w:lang w:val="id-ID"/>
        </w:rPr>
        <w:br w:type="page"/>
      </w:r>
    </w:p>
    <w:p w14:paraId="1AC94C1F" w14:textId="7691C3AD" w:rsidR="00F67F0F" w:rsidRPr="00715054" w:rsidRDefault="00715054" w:rsidP="00715054">
      <w:pPr>
        <w:pStyle w:val="Caption"/>
        <w:jc w:val="center"/>
        <w:rPr>
          <w:rFonts w:ascii="Times New Roman" w:hAnsi="Times New Roman" w:cs="Times New Roman"/>
          <w:b/>
          <w:bCs/>
          <w:i w:val="0"/>
          <w:iCs w:val="0"/>
          <w:color w:val="auto"/>
          <w:sz w:val="24"/>
          <w:szCs w:val="24"/>
        </w:rPr>
      </w:pPr>
      <w:bookmarkStart w:id="456" w:name="_Toc149217317"/>
      <w:r w:rsidRPr="00715054">
        <w:rPr>
          <w:rFonts w:ascii="Times New Roman" w:hAnsi="Times New Roman" w:cs="Times New Roman"/>
          <w:b/>
          <w:bCs/>
          <w:i w:val="0"/>
          <w:iCs w:val="0"/>
          <w:color w:val="auto"/>
          <w:sz w:val="24"/>
          <w:szCs w:val="24"/>
        </w:rPr>
        <w:lastRenderedPageBreak/>
        <w:t>Gambar 4.</w:t>
      </w:r>
      <w:r w:rsidRPr="00715054">
        <w:rPr>
          <w:rFonts w:ascii="Times New Roman" w:hAnsi="Times New Roman" w:cs="Times New Roman"/>
          <w:b/>
          <w:bCs/>
          <w:i w:val="0"/>
          <w:iCs w:val="0"/>
          <w:color w:val="auto"/>
          <w:sz w:val="24"/>
          <w:szCs w:val="24"/>
        </w:rPr>
        <w:fldChar w:fldCharType="begin"/>
      </w:r>
      <w:r w:rsidRPr="00715054">
        <w:rPr>
          <w:rFonts w:ascii="Times New Roman" w:hAnsi="Times New Roman" w:cs="Times New Roman"/>
          <w:b/>
          <w:bCs/>
          <w:i w:val="0"/>
          <w:iCs w:val="0"/>
          <w:color w:val="auto"/>
          <w:sz w:val="24"/>
          <w:szCs w:val="24"/>
        </w:rPr>
        <w:instrText xml:space="preserve"> SEQ Gambar_4. \* ARABIC </w:instrText>
      </w:r>
      <w:r w:rsidRPr="00715054">
        <w:rPr>
          <w:rFonts w:ascii="Times New Roman" w:hAnsi="Times New Roman" w:cs="Times New Roman"/>
          <w:b/>
          <w:bCs/>
          <w:i w:val="0"/>
          <w:iCs w:val="0"/>
          <w:color w:val="auto"/>
          <w:sz w:val="24"/>
          <w:szCs w:val="24"/>
        </w:rPr>
        <w:fldChar w:fldCharType="separate"/>
      </w:r>
      <w:r w:rsidR="00A164B2">
        <w:rPr>
          <w:rFonts w:ascii="Times New Roman" w:hAnsi="Times New Roman" w:cs="Times New Roman"/>
          <w:b/>
          <w:bCs/>
          <w:i w:val="0"/>
          <w:iCs w:val="0"/>
          <w:noProof/>
          <w:color w:val="auto"/>
          <w:sz w:val="24"/>
          <w:szCs w:val="24"/>
        </w:rPr>
        <w:t>17</w:t>
      </w:r>
      <w:r w:rsidRPr="00715054">
        <w:rPr>
          <w:rFonts w:ascii="Times New Roman" w:hAnsi="Times New Roman" w:cs="Times New Roman"/>
          <w:b/>
          <w:bCs/>
          <w:i w:val="0"/>
          <w:iCs w:val="0"/>
          <w:color w:val="auto"/>
          <w:sz w:val="24"/>
          <w:szCs w:val="24"/>
        </w:rPr>
        <w:fldChar w:fldCharType="end"/>
      </w:r>
      <w:r w:rsidR="008A3B2C" w:rsidRPr="00715054">
        <w:rPr>
          <w:rFonts w:ascii="Times New Roman" w:hAnsi="Times New Roman" w:cs="Times New Roman"/>
          <w:b/>
          <w:bCs/>
          <w:i w:val="0"/>
          <w:iCs w:val="0"/>
          <w:noProof/>
          <w:color w:val="auto"/>
          <w:sz w:val="24"/>
          <w:szCs w:val="24"/>
        </w:rPr>
        <w:drawing>
          <wp:anchor distT="0" distB="0" distL="114300" distR="114300" simplePos="0" relativeHeight="251704320" behindDoc="1" locked="0" layoutInCell="1" allowOverlap="1" wp14:anchorId="2F8A5552" wp14:editId="37E1841D">
            <wp:simplePos x="0" y="0"/>
            <wp:positionH relativeFrom="page">
              <wp:posOffset>1816100</wp:posOffset>
            </wp:positionH>
            <wp:positionV relativeFrom="page">
              <wp:posOffset>5143500</wp:posOffset>
            </wp:positionV>
            <wp:extent cx="4287520" cy="3337678"/>
            <wp:effectExtent l="0" t="0" r="0" b="0"/>
            <wp:wrapTopAndBottom/>
            <wp:docPr id="44" name="Picture 44" descr="A graph with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287520" cy="3337678"/>
                    </a:xfrm>
                    <a:prstGeom prst="rect">
                      <a:avLst/>
                    </a:prstGeom>
                  </pic:spPr>
                </pic:pic>
              </a:graphicData>
            </a:graphic>
            <wp14:sizeRelH relativeFrom="margin">
              <wp14:pctWidth>0</wp14:pctWidth>
            </wp14:sizeRelH>
            <wp14:sizeRelV relativeFrom="margin">
              <wp14:pctHeight>0</wp14:pctHeight>
            </wp14:sizeRelV>
          </wp:anchor>
        </w:drawing>
      </w:r>
      <w:r w:rsidR="008A3B2C" w:rsidRPr="00715054">
        <w:rPr>
          <w:rFonts w:ascii="Times New Roman" w:hAnsi="Times New Roman" w:cs="Times New Roman"/>
          <w:b/>
          <w:bCs/>
          <w:i w:val="0"/>
          <w:iCs w:val="0"/>
          <w:noProof/>
          <w:color w:val="auto"/>
          <w:sz w:val="24"/>
          <w:szCs w:val="24"/>
        </w:rPr>
        <w:drawing>
          <wp:anchor distT="0" distB="0" distL="114300" distR="114300" simplePos="0" relativeHeight="251702272" behindDoc="1" locked="0" layoutInCell="1" allowOverlap="1" wp14:anchorId="1C908576" wp14:editId="4E6F9F33">
            <wp:simplePos x="0" y="0"/>
            <wp:positionH relativeFrom="page">
              <wp:posOffset>1751692</wp:posOffset>
            </wp:positionH>
            <wp:positionV relativeFrom="page">
              <wp:posOffset>1440180</wp:posOffset>
            </wp:positionV>
            <wp:extent cx="4351297" cy="3352800"/>
            <wp:effectExtent l="0" t="0" r="0" b="0"/>
            <wp:wrapTopAndBottom/>
            <wp:docPr id="40" name="Picture 40" descr="A graph with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360697" cy="3360043"/>
                    </a:xfrm>
                    <a:prstGeom prst="rect">
                      <a:avLst/>
                    </a:prstGeom>
                  </pic:spPr>
                </pic:pic>
              </a:graphicData>
            </a:graphic>
            <wp14:sizeRelH relativeFrom="margin">
              <wp14:pctWidth>0</wp14:pctWidth>
            </wp14:sizeRelH>
            <wp14:sizeRelV relativeFrom="margin">
              <wp14:pctHeight>0</wp14:pctHeight>
            </wp14:sizeRelV>
          </wp:anchor>
        </w:drawing>
      </w:r>
      <w:r w:rsidR="004A441A">
        <w:rPr>
          <w:rFonts w:ascii="Times New Roman" w:hAnsi="Times New Roman" w:cs="Times New Roman"/>
          <w:b/>
          <w:bCs/>
          <w:i w:val="0"/>
          <w:iCs w:val="0"/>
          <w:color w:val="auto"/>
          <w:sz w:val="24"/>
          <w:szCs w:val="24"/>
          <w:lang w:val="id-ID"/>
        </w:rPr>
        <w:t xml:space="preserve"> </w:t>
      </w:r>
      <w:r w:rsidR="008C3333" w:rsidRPr="00715054">
        <w:rPr>
          <w:rFonts w:ascii="Times New Roman" w:hAnsi="Times New Roman" w:cs="Times New Roman"/>
          <w:b/>
          <w:bCs/>
          <w:i w:val="0"/>
          <w:iCs w:val="0"/>
          <w:color w:val="auto"/>
          <w:sz w:val="24"/>
          <w:szCs w:val="24"/>
        </w:rPr>
        <w:t xml:space="preserve">Plot </w:t>
      </w:r>
      <w:r w:rsidR="008C3333" w:rsidRPr="00715054">
        <w:rPr>
          <w:rFonts w:ascii="Times New Roman" w:hAnsi="Times New Roman" w:cs="Times New Roman"/>
          <w:b/>
          <w:bCs/>
          <w:color w:val="auto"/>
          <w:sz w:val="24"/>
          <w:szCs w:val="24"/>
        </w:rPr>
        <w:t>silhouette coefficient</w:t>
      </w:r>
      <w:r w:rsidR="008C3333" w:rsidRPr="00715054">
        <w:rPr>
          <w:rFonts w:ascii="Times New Roman" w:hAnsi="Times New Roman" w:cs="Times New Roman"/>
          <w:b/>
          <w:bCs/>
          <w:i w:val="0"/>
          <w:iCs w:val="0"/>
          <w:color w:val="auto"/>
          <w:sz w:val="24"/>
          <w:szCs w:val="24"/>
        </w:rPr>
        <w:t xml:space="preserve"> xi = 0,05 dan </w:t>
      </w:r>
      <w:proofErr w:type="spellStart"/>
      <w:r w:rsidR="008C3333" w:rsidRPr="00715054">
        <w:rPr>
          <w:rFonts w:ascii="Times New Roman" w:hAnsi="Times New Roman" w:cs="Times New Roman"/>
          <w:b/>
          <w:bCs/>
          <w:i w:val="0"/>
          <w:iCs w:val="0"/>
          <w:color w:val="auto"/>
          <w:sz w:val="24"/>
          <w:szCs w:val="24"/>
        </w:rPr>
        <w:t>minpts</w:t>
      </w:r>
      <w:proofErr w:type="spellEnd"/>
      <w:r w:rsidR="008C3333" w:rsidRPr="00715054">
        <w:rPr>
          <w:rFonts w:ascii="Times New Roman" w:hAnsi="Times New Roman" w:cs="Times New Roman"/>
          <w:b/>
          <w:bCs/>
          <w:i w:val="0"/>
          <w:iCs w:val="0"/>
          <w:color w:val="auto"/>
          <w:sz w:val="24"/>
          <w:szCs w:val="24"/>
        </w:rPr>
        <w:t xml:space="preserve"> = </w:t>
      </w:r>
      <w:r w:rsidR="00F21303" w:rsidRPr="00715054">
        <w:rPr>
          <w:rFonts w:ascii="Times New Roman" w:hAnsi="Times New Roman" w:cs="Times New Roman"/>
          <w:b/>
          <w:bCs/>
          <w:i w:val="0"/>
          <w:iCs w:val="0"/>
          <w:color w:val="auto"/>
          <w:sz w:val="24"/>
          <w:szCs w:val="24"/>
        </w:rPr>
        <w:t>5</w:t>
      </w:r>
      <w:bookmarkEnd w:id="456"/>
    </w:p>
    <w:p w14:paraId="52E2B5B7" w14:textId="2A7C4BE2" w:rsidR="008A3B2C" w:rsidRPr="00AA02C9" w:rsidRDefault="004A441A" w:rsidP="00AA02C9">
      <w:pPr>
        <w:pStyle w:val="Caption"/>
        <w:jc w:val="center"/>
        <w:rPr>
          <w:rFonts w:ascii="Times New Roman" w:hAnsi="Times New Roman" w:cs="Times New Roman"/>
          <w:b/>
          <w:bCs/>
          <w:i w:val="0"/>
          <w:iCs w:val="0"/>
          <w:color w:val="auto"/>
          <w:sz w:val="24"/>
          <w:szCs w:val="24"/>
        </w:rPr>
      </w:pPr>
      <w:r>
        <w:rPr>
          <w:rFonts w:ascii="Times New Roman" w:hAnsi="Times New Roman" w:cs="Times New Roman"/>
          <w:lang w:val="id-ID"/>
        </w:rPr>
        <w:t xml:space="preserve"> </w:t>
      </w:r>
      <w:bookmarkStart w:id="457" w:name="_Toc149217318"/>
      <w:r w:rsidR="00AA02C9" w:rsidRPr="00AA02C9">
        <w:rPr>
          <w:rFonts w:ascii="Times New Roman" w:hAnsi="Times New Roman" w:cs="Times New Roman"/>
          <w:b/>
          <w:bCs/>
          <w:i w:val="0"/>
          <w:iCs w:val="0"/>
          <w:color w:val="auto"/>
          <w:sz w:val="24"/>
          <w:szCs w:val="24"/>
        </w:rPr>
        <w:t>Gambar 4.</w:t>
      </w:r>
      <w:r w:rsidR="00AA02C9" w:rsidRPr="00AA02C9">
        <w:rPr>
          <w:rFonts w:ascii="Times New Roman" w:hAnsi="Times New Roman" w:cs="Times New Roman"/>
          <w:b/>
          <w:bCs/>
          <w:i w:val="0"/>
          <w:iCs w:val="0"/>
          <w:color w:val="auto"/>
          <w:sz w:val="24"/>
          <w:szCs w:val="24"/>
        </w:rPr>
        <w:fldChar w:fldCharType="begin"/>
      </w:r>
      <w:r w:rsidR="00AA02C9" w:rsidRPr="00AA02C9">
        <w:rPr>
          <w:rFonts w:ascii="Times New Roman" w:hAnsi="Times New Roman" w:cs="Times New Roman"/>
          <w:b/>
          <w:bCs/>
          <w:i w:val="0"/>
          <w:iCs w:val="0"/>
          <w:color w:val="auto"/>
          <w:sz w:val="24"/>
          <w:szCs w:val="24"/>
        </w:rPr>
        <w:instrText xml:space="preserve"> SEQ Gambar_4. \* ARABIC </w:instrText>
      </w:r>
      <w:r w:rsidR="00AA02C9" w:rsidRPr="00AA02C9">
        <w:rPr>
          <w:rFonts w:ascii="Times New Roman" w:hAnsi="Times New Roman" w:cs="Times New Roman"/>
          <w:b/>
          <w:bCs/>
          <w:i w:val="0"/>
          <w:iCs w:val="0"/>
          <w:color w:val="auto"/>
          <w:sz w:val="24"/>
          <w:szCs w:val="24"/>
        </w:rPr>
        <w:fldChar w:fldCharType="separate"/>
      </w:r>
      <w:r w:rsidR="00A164B2">
        <w:rPr>
          <w:rFonts w:ascii="Times New Roman" w:hAnsi="Times New Roman" w:cs="Times New Roman"/>
          <w:b/>
          <w:bCs/>
          <w:i w:val="0"/>
          <w:iCs w:val="0"/>
          <w:noProof/>
          <w:color w:val="auto"/>
          <w:sz w:val="24"/>
          <w:szCs w:val="24"/>
        </w:rPr>
        <w:t>18</w:t>
      </w:r>
      <w:r w:rsidR="00AA02C9" w:rsidRPr="00AA02C9">
        <w:rPr>
          <w:rFonts w:ascii="Times New Roman" w:hAnsi="Times New Roman" w:cs="Times New Roman"/>
          <w:b/>
          <w:bCs/>
          <w:i w:val="0"/>
          <w:iCs w:val="0"/>
          <w:color w:val="auto"/>
          <w:sz w:val="24"/>
          <w:szCs w:val="24"/>
        </w:rPr>
        <w:fldChar w:fldCharType="end"/>
      </w:r>
      <w:r w:rsidR="00AA02C9" w:rsidRPr="00AA02C9">
        <w:rPr>
          <w:rFonts w:ascii="Times New Roman" w:hAnsi="Times New Roman" w:cs="Times New Roman"/>
          <w:b/>
          <w:bCs/>
          <w:i w:val="0"/>
          <w:iCs w:val="0"/>
          <w:color w:val="auto"/>
          <w:sz w:val="24"/>
          <w:szCs w:val="24"/>
        </w:rPr>
        <w:t xml:space="preserve"> </w:t>
      </w:r>
      <w:r w:rsidR="008A3B2C" w:rsidRPr="00AA02C9">
        <w:rPr>
          <w:rFonts w:ascii="Times New Roman" w:hAnsi="Times New Roman" w:cs="Times New Roman"/>
          <w:b/>
          <w:bCs/>
          <w:i w:val="0"/>
          <w:iCs w:val="0"/>
          <w:color w:val="auto"/>
          <w:sz w:val="24"/>
          <w:szCs w:val="24"/>
        </w:rPr>
        <w:t xml:space="preserve">Plot </w:t>
      </w:r>
      <w:r w:rsidR="008A3B2C" w:rsidRPr="005D5F1B">
        <w:rPr>
          <w:rFonts w:ascii="Times New Roman" w:hAnsi="Times New Roman" w:cs="Times New Roman"/>
          <w:b/>
          <w:bCs/>
          <w:color w:val="auto"/>
          <w:sz w:val="24"/>
          <w:szCs w:val="24"/>
        </w:rPr>
        <w:t>silhouette coefficient</w:t>
      </w:r>
      <w:r w:rsidR="008A3B2C" w:rsidRPr="00AA02C9">
        <w:rPr>
          <w:rFonts w:ascii="Times New Roman" w:hAnsi="Times New Roman" w:cs="Times New Roman"/>
          <w:b/>
          <w:bCs/>
          <w:i w:val="0"/>
          <w:iCs w:val="0"/>
          <w:color w:val="auto"/>
          <w:sz w:val="24"/>
          <w:szCs w:val="24"/>
        </w:rPr>
        <w:t xml:space="preserve"> xi score = 0,05 dan </w:t>
      </w:r>
      <w:proofErr w:type="spellStart"/>
      <w:r w:rsidR="008A3B2C" w:rsidRPr="00AA02C9">
        <w:rPr>
          <w:rFonts w:ascii="Times New Roman" w:hAnsi="Times New Roman" w:cs="Times New Roman"/>
          <w:b/>
          <w:bCs/>
          <w:i w:val="0"/>
          <w:iCs w:val="0"/>
          <w:color w:val="auto"/>
          <w:sz w:val="24"/>
          <w:szCs w:val="24"/>
        </w:rPr>
        <w:t>minpts</w:t>
      </w:r>
      <w:proofErr w:type="spellEnd"/>
      <w:r w:rsidR="008A3B2C" w:rsidRPr="00AA02C9">
        <w:rPr>
          <w:rFonts w:ascii="Times New Roman" w:hAnsi="Times New Roman" w:cs="Times New Roman"/>
          <w:b/>
          <w:bCs/>
          <w:i w:val="0"/>
          <w:iCs w:val="0"/>
          <w:color w:val="auto"/>
          <w:sz w:val="24"/>
          <w:szCs w:val="24"/>
        </w:rPr>
        <w:t xml:space="preserve"> = 10</w:t>
      </w:r>
      <w:bookmarkEnd w:id="457"/>
    </w:p>
    <w:p w14:paraId="384E492B" w14:textId="1FBBBF8D" w:rsidR="0010253F" w:rsidRDefault="0010253F">
      <w:pPr>
        <w:rPr>
          <w:rFonts w:ascii="Times New Roman" w:hAnsi="Times New Roman" w:cs="Times New Roman"/>
          <w:sz w:val="24"/>
          <w:szCs w:val="24"/>
        </w:rPr>
      </w:pPr>
      <w:r>
        <w:rPr>
          <w:rFonts w:ascii="Times New Roman" w:hAnsi="Times New Roman" w:cs="Times New Roman"/>
          <w:sz w:val="24"/>
          <w:szCs w:val="24"/>
        </w:rPr>
        <w:br w:type="page"/>
      </w:r>
    </w:p>
    <w:p w14:paraId="30171813" w14:textId="3372DBCD" w:rsidR="00276E3C" w:rsidRPr="00EF2FA6" w:rsidRDefault="00EF2FA6" w:rsidP="00EF2FA6">
      <w:pPr>
        <w:pStyle w:val="Caption"/>
        <w:jc w:val="center"/>
        <w:rPr>
          <w:rFonts w:ascii="Times New Roman" w:hAnsi="Times New Roman" w:cs="Times New Roman"/>
          <w:b/>
          <w:bCs/>
          <w:i w:val="0"/>
          <w:iCs w:val="0"/>
          <w:color w:val="auto"/>
          <w:sz w:val="24"/>
          <w:szCs w:val="24"/>
        </w:rPr>
      </w:pPr>
      <w:bookmarkStart w:id="458" w:name="_Toc149217319"/>
      <w:r w:rsidRPr="00EF2FA6">
        <w:rPr>
          <w:rFonts w:ascii="Times New Roman" w:hAnsi="Times New Roman" w:cs="Times New Roman"/>
          <w:b/>
          <w:bCs/>
          <w:i w:val="0"/>
          <w:iCs w:val="0"/>
          <w:color w:val="auto"/>
          <w:sz w:val="24"/>
          <w:szCs w:val="24"/>
        </w:rPr>
        <w:lastRenderedPageBreak/>
        <w:t xml:space="preserve">Gambar 4. </w:t>
      </w:r>
      <w:r w:rsidRPr="00EF2FA6">
        <w:rPr>
          <w:rFonts w:ascii="Times New Roman" w:hAnsi="Times New Roman" w:cs="Times New Roman"/>
          <w:b/>
          <w:bCs/>
          <w:i w:val="0"/>
          <w:iCs w:val="0"/>
          <w:color w:val="auto"/>
          <w:sz w:val="24"/>
          <w:szCs w:val="24"/>
        </w:rPr>
        <w:fldChar w:fldCharType="begin"/>
      </w:r>
      <w:r w:rsidRPr="00EF2FA6">
        <w:rPr>
          <w:rFonts w:ascii="Times New Roman" w:hAnsi="Times New Roman" w:cs="Times New Roman"/>
          <w:b/>
          <w:bCs/>
          <w:i w:val="0"/>
          <w:iCs w:val="0"/>
          <w:color w:val="auto"/>
          <w:sz w:val="24"/>
          <w:szCs w:val="24"/>
        </w:rPr>
        <w:instrText xml:space="preserve"> SEQ Gambar_4. \* ARABIC </w:instrText>
      </w:r>
      <w:r w:rsidRPr="00EF2FA6">
        <w:rPr>
          <w:rFonts w:ascii="Times New Roman" w:hAnsi="Times New Roman" w:cs="Times New Roman"/>
          <w:b/>
          <w:bCs/>
          <w:i w:val="0"/>
          <w:iCs w:val="0"/>
          <w:color w:val="auto"/>
          <w:sz w:val="24"/>
          <w:szCs w:val="24"/>
        </w:rPr>
        <w:fldChar w:fldCharType="separate"/>
      </w:r>
      <w:r w:rsidR="00A164B2">
        <w:rPr>
          <w:rFonts w:ascii="Times New Roman" w:hAnsi="Times New Roman" w:cs="Times New Roman"/>
          <w:b/>
          <w:bCs/>
          <w:i w:val="0"/>
          <w:iCs w:val="0"/>
          <w:noProof/>
          <w:color w:val="auto"/>
          <w:sz w:val="24"/>
          <w:szCs w:val="24"/>
        </w:rPr>
        <w:t>19</w:t>
      </w:r>
      <w:r w:rsidRPr="00EF2FA6">
        <w:rPr>
          <w:rFonts w:ascii="Times New Roman" w:hAnsi="Times New Roman" w:cs="Times New Roman"/>
          <w:b/>
          <w:bCs/>
          <w:i w:val="0"/>
          <w:iCs w:val="0"/>
          <w:color w:val="auto"/>
          <w:sz w:val="24"/>
          <w:szCs w:val="24"/>
        </w:rPr>
        <w:fldChar w:fldCharType="end"/>
      </w:r>
      <w:r w:rsidRPr="00EF2FA6">
        <w:rPr>
          <w:rFonts w:ascii="Times New Roman" w:hAnsi="Times New Roman" w:cs="Times New Roman"/>
          <w:b/>
          <w:bCs/>
          <w:i w:val="0"/>
          <w:iCs w:val="0"/>
          <w:color w:val="auto"/>
          <w:sz w:val="24"/>
          <w:szCs w:val="24"/>
        </w:rPr>
        <w:t xml:space="preserve"> </w:t>
      </w:r>
      <w:r w:rsidR="0020697E" w:rsidRPr="00EF2FA6">
        <w:rPr>
          <w:rFonts w:ascii="Times New Roman" w:hAnsi="Times New Roman" w:cs="Times New Roman"/>
          <w:b/>
          <w:bCs/>
          <w:i w:val="0"/>
          <w:iCs w:val="0"/>
          <w:color w:val="auto"/>
          <w:sz w:val="24"/>
          <w:szCs w:val="24"/>
        </w:rPr>
        <w:t xml:space="preserve">Lanjutan Kode Implementasi Plot </w:t>
      </w:r>
      <w:r w:rsidR="0020697E" w:rsidRPr="00EF2FA6">
        <w:rPr>
          <w:rFonts w:ascii="Times New Roman" w:hAnsi="Times New Roman" w:cs="Times New Roman"/>
          <w:b/>
          <w:bCs/>
          <w:color w:val="auto"/>
          <w:sz w:val="24"/>
          <w:szCs w:val="24"/>
        </w:rPr>
        <w:t xml:space="preserve">silhouette </w:t>
      </w:r>
      <w:r w:rsidR="0020697E" w:rsidRPr="00EF2FA6">
        <w:rPr>
          <w:rFonts w:ascii="Times New Roman" w:hAnsi="Times New Roman" w:cs="Times New Roman"/>
          <w:b/>
          <w:bCs/>
          <w:noProof/>
          <w:color w:val="auto"/>
          <w:sz w:val="24"/>
          <w:szCs w:val="24"/>
        </w:rPr>
        <w:drawing>
          <wp:anchor distT="0" distB="0" distL="114300" distR="114300" simplePos="0" relativeHeight="251706368" behindDoc="1" locked="0" layoutInCell="1" allowOverlap="1" wp14:anchorId="579B81BF" wp14:editId="5ED9F078">
            <wp:simplePos x="0" y="0"/>
            <wp:positionH relativeFrom="page">
              <wp:posOffset>1440180</wp:posOffset>
            </wp:positionH>
            <wp:positionV relativeFrom="page">
              <wp:posOffset>1440180</wp:posOffset>
            </wp:positionV>
            <wp:extent cx="5041900" cy="3302000"/>
            <wp:effectExtent l="0" t="0" r="6350" b="0"/>
            <wp:wrapTopAndBottom/>
            <wp:docPr id="45" name="Picture 4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041900" cy="3302000"/>
                    </a:xfrm>
                    <a:prstGeom prst="rect">
                      <a:avLst/>
                    </a:prstGeom>
                  </pic:spPr>
                </pic:pic>
              </a:graphicData>
            </a:graphic>
          </wp:anchor>
        </w:drawing>
      </w:r>
      <w:r w:rsidR="0020697E" w:rsidRPr="00EF2FA6">
        <w:rPr>
          <w:rFonts w:ascii="Times New Roman" w:hAnsi="Times New Roman" w:cs="Times New Roman"/>
          <w:b/>
          <w:bCs/>
          <w:color w:val="auto"/>
          <w:sz w:val="24"/>
          <w:szCs w:val="24"/>
        </w:rPr>
        <w:t>coefficient</w:t>
      </w:r>
      <w:bookmarkEnd w:id="458"/>
    </w:p>
    <w:p w14:paraId="5B61822A" w14:textId="0E039C71" w:rsidR="00085257" w:rsidRDefault="00085257" w:rsidP="000459A9">
      <w:pPr>
        <w:pStyle w:val="Heading2"/>
        <w:spacing w:line="360" w:lineRule="auto"/>
        <w:jc w:val="both"/>
        <w:rPr>
          <w:lang w:val="en-US"/>
        </w:rPr>
      </w:pPr>
      <w:proofErr w:type="spellStart"/>
      <w:r>
        <w:rPr>
          <w:lang w:val="en-US"/>
        </w:rPr>
        <w:t>G</w:t>
      </w:r>
      <w:r w:rsidR="00A35FB4">
        <w:rPr>
          <w:lang w:val="en-US"/>
        </w:rPr>
        <w:t>eovisualisasi</w:t>
      </w:r>
      <w:bookmarkEnd w:id="439"/>
      <w:proofErr w:type="spellEnd"/>
    </w:p>
    <w:p w14:paraId="7A457CFA" w14:textId="04D10EA2" w:rsidR="000459A9" w:rsidRDefault="000459A9" w:rsidP="0010253F">
      <w:pPr>
        <w:spacing w:line="360" w:lineRule="auto"/>
        <w:ind w:firstLine="576"/>
        <w:jc w:val="both"/>
        <w:rPr>
          <w:rFonts w:ascii="Times New Roman" w:hAnsi="Times New Roman" w:cs="Times New Roman"/>
          <w:sz w:val="24"/>
          <w:szCs w:val="24"/>
          <w:lang w:val="en-US"/>
        </w:rPr>
      </w:pPr>
      <w:r w:rsidRPr="000459A9">
        <w:rPr>
          <w:rFonts w:ascii="Times New Roman" w:hAnsi="Times New Roman" w:cs="Times New Roman"/>
          <w:sz w:val="24"/>
          <w:szCs w:val="24"/>
          <w:lang w:val="en-US"/>
        </w:rPr>
        <w:t xml:space="preserve">Data tweet hasil </w:t>
      </w:r>
      <w:proofErr w:type="spellStart"/>
      <w:r w:rsidRPr="000459A9">
        <w:rPr>
          <w:rFonts w:ascii="Times New Roman" w:hAnsi="Times New Roman" w:cs="Times New Roman"/>
          <w:sz w:val="24"/>
          <w:szCs w:val="24"/>
          <w:lang w:val="en-US"/>
        </w:rPr>
        <w:t>praproses</w:t>
      </w:r>
      <w:proofErr w:type="spellEnd"/>
      <w:r w:rsidRPr="000459A9">
        <w:rPr>
          <w:rFonts w:ascii="Times New Roman" w:hAnsi="Times New Roman" w:cs="Times New Roman"/>
          <w:sz w:val="24"/>
          <w:szCs w:val="24"/>
          <w:lang w:val="en-US"/>
        </w:rPr>
        <w:t xml:space="preserve"> data kemudian digabung dengan data hasil </w:t>
      </w:r>
      <w:proofErr w:type="spellStart"/>
      <w:r w:rsidRPr="000459A9">
        <w:rPr>
          <w:rFonts w:ascii="Times New Roman" w:hAnsi="Times New Roman" w:cs="Times New Roman"/>
          <w:sz w:val="24"/>
          <w:szCs w:val="24"/>
          <w:lang w:val="en-US"/>
        </w:rPr>
        <w:t>klasterisasi</w:t>
      </w:r>
      <w:proofErr w:type="spellEnd"/>
      <w:r w:rsidRPr="000459A9">
        <w:rPr>
          <w:rFonts w:ascii="Times New Roman" w:hAnsi="Times New Roman" w:cs="Times New Roman"/>
          <w:sz w:val="24"/>
          <w:szCs w:val="24"/>
          <w:lang w:val="en-US"/>
        </w:rPr>
        <w:t xml:space="preserve"> yang diperoleh dari proses </w:t>
      </w:r>
      <w:proofErr w:type="spellStart"/>
      <w:r w:rsidRPr="000459A9">
        <w:rPr>
          <w:rFonts w:ascii="Times New Roman" w:hAnsi="Times New Roman" w:cs="Times New Roman"/>
          <w:sz w:val="24"/>
          <w:szCs w:val="24"/>
          <w:lang w:val="en-US"/>
        </w:rPr>
        <w:t>klasterisasi</w:t>
      </w:r>
      <w:proofErr w:type="spellEnd"/>
      <w:r w:rsidRPr="000459A9">
        <w:rPr>
          <w:rFonts w:ascii="Times New Roman" w:hAnsi="Times New Roman" w:cs="Times New Roman"/>
          <w:sz w:val="24"/>
          <w:szCs w:val="24"/>
          <w:lang w:val="en-US"/>
        </w:rPr>
        <w:t xml:space="preserve"> dengan DBSCAN dan OPTICS. Data tweet divisualisasikan berdasar longitude, latitude, dan hasil </w:t>
      </w:r>
      <w:proofErr w:type="spellStart"/>
      <w:r w:rsidRPr="000459A9">
        <w:rPr>
          <w:rFonts w:ascii="Times New Roman" w:hAnsi="Times New Roman" w:cs="Times New Roman"/>
          <w:sz w:val="24"/>
          <w:szCs w:val="24"/>
          <w:lang w:val="en-US"/>
        </w:rPr>
        <w:t>klaster</w:t>
      </w:r>
      <w:proofErr w:type="spellEnd"/>
      <w:r w:rsidRPr="000459A9">
        <w:rPr>
          <w:rFonts w:ascii="Times New Roman" w:hAnsi="Times New Roman" w:cs="Times New Roman"/>
          <w:sz w:val="24"/>
          <w:szCs w:val="24"/>
          <w:lang w:val="en-US"/>
        </w:rPr>
        <w:t xml:space="preserve"> tiap dokumen. Proses </w:t>
      </w:r>
      <w:proofErr w:type="spellStart"/>
      <w:r w:rsidRPr="000459A9">
        <w:rPr>
          <w:rFonts w:ascii="Times New Roman" w:hAnsi="Times New Roman" w:cs="Times New Roman"/>
          <w:sz w:val="24"/>
          <w:szCs w:val="24"/>
          <w:lang w:val="en-US"/>
        </w:rPr>
        <w:t>geovisualisasi</w:t>
      </w:r>
      <w:proofErr w:type="spellEnd"/>
      <w:r w:rsidRPr="000459A9">
        <w:rPr>
          <w:rFonts w:ascii="Times New Roman" w:hAnsi="Times New Roman" w:cs="Times New Roman"/>
          <w:sz w:val="24"/>
          <w:szCs w:val="24"/>
          <w:lang w:val="en-US"/>
        </w:rPr>
        <w:t xml:space="preserve"> data hasil </w:t>
      </w:r>
      <w:proofErr w:type="spellStart"/>
      <w:r w:rsidRPr="000459A9">
        <w:rPr>
          <w:rFonts w:ascii="Times New Roman" w:hAnsi="Times New Roman" w:cs="Times New Roman"/>
          <w:sz w:val="24"/>
          <w:szCs w:val="24"/>
          <w:lang w:val="en-US"/>
        </w:rPr>
        <w:t>klasterisasi</w:t>
      </w:r>
      <w:proofErr w:type="spellEnd"/>
      <w:r w:rsidRPr="000459A9">
        <w:rPr>
          <w:rFonts w:ascii="Times New Roman" w:hAnsi="Times New Roman" w:cs="Times New Roman"/>
          <w:sz w:val="24"/>
          <w:szCs w:val="24"/>
          <w:lang w:val="en-US"/>
        </w:rPr>
        <w:t xml:space="preserve"> meliputi persiapan data dan perancangan peta.</w:t>
      </w:r>
    </w:p>
    <w:p w14:paraId="0C8DA327" w14:textId="2A363B6B" w:rsidR="000459A9" w:rsidRPr="000459A9" w:rsidRDefault="000459A9" w:rsidP="000459A9">
      <w:pPr>
        <w:pStyle w:val="Heading3"/>
        <w:spacing w:line="360" w:lineRule="auto"/>
        <w:jc w:val="both"/>
        <w:rPr>
          <w:rFonts w:cs="Times New Roman"/>
        </w:rPr>
      </w:pPr>
      <w:bookmarkStart w:id="459" w:name="_Toc148647729"/>
      <w:r w:rsidRPr="000459A9">
        <w:rPr>
          <w:rFonts w:cs="Times New Roman"/>
        </w:rPr>
        <w:t>Persiapan Data</w:t>
      </w:r>
    </w:p>
    <w:p w14:paraId="6EF87018" w14:textId="1DC862CC" w:rsidR="000459A9" w:rsidRPr="000459A9" w:rsidRDefault="000459A9" w:rsidP="00110734">
      <w:pPr>
        <w:spacing w:line="360" w:lineRule="auto"/>
        <w:ind w:firstLine="576"/>
        <w:jc w:val="both"/>
        <w:rPr>
          <w:rFonts w:ascii="Times New Roman" w:hAnsi="Times New Roman" w:cs="Times New Roman"/>
          <w:sz w:val="24"/>
          <w:szCs w:val="24"/>
        </w:rPr>
      </w:pPr>
      <w:r w:rsidRPr="000459A9">
        <w:rPr>
          <w:rFonts w:ascii="Times New Roman" w:hAnsi="Times New Roman" w:cs="Times New Roman"/>
          <w:sz w:val="24"/>
          <w:szCs w:val="24"/>
        </w:rPr>
        <w:t xml:space="preserve">Variabel data yang digunakan sesuai dengan hasil tahapan uji analisis koefisien silhouette yang menunjukkan bahwa </w:t>
      </w:r>
      <w:proofErr w:type="spellStart"/>
      <w:r w:rsidRPr="000459A9">
        <w:rPr>
          <w:rFonts w:ascii="Times New Roman" w:hAnsi="Times New Roman" w:cs="Times New Roman"/>
          <w:sz w:val="24"/>
          <w:szCs w:val="24"/>
        </w:rPr>
        <w:t>algoritma</w:t>
      </w:r>
      <w:proofErr w:type="spellEnd"/>
      <w:r w:rsidRPr="000459A9">
        <w:rPr>
          <w:rFonts w:ascii="Times New Roman" w:hAnsi="Times New Roman" w:cs="Times New Roman"/>
          <w:sz w:val="24"/>
          <w:szCs w:val="24"/>
        </w:rPr>
        <w:t xml:space="preserve"> OPTICS memiliki nilai yang lebih besar atau mendekati 1.</w:t>
      </w:r>
    </w:p>
    <w:p w14:paraId="2F6FB89A" w14:textId="04A73BC0" w:rsidR="000459A9" w:rsidRPr="000459A9" w:rsidRDefault="000459A9" w:rsidP="000459A9">
      <w:pPr>
        <w:pStyle w:val="Heading3"/>
        <w:spacing w:line="360" w:lineRule="auto"/>
        <w:jc w:val="both"/>
        <w:rPr>
          <w:rFonts w:cs="Times New Roman"/>
        </w:rPr>
      </w:pPr>
      <w:r w:rsidRPr="000459A9">
        <w:rPr>
          <w:rFonts w:cs="Times New Roman"/>
        </w:rPr>
        <w:t>Perancangan Peta</w:t>
      </w:r>
    </w:p>
    <w:p w14:paraId="1EABF7AA" w14:textId="45081A29" w:rsidR="000459A9" w:rsidRDefault="000459A9" w:rsidP="000459A9">
      <w:pPr>
        <w:spacing w:line="360" w:lineRule="auto"/>
        <w:ind w:firstLine="576"/>
        <w:jc w:val="both"/>
        <w:rPr>
          <w:rFonts w:ascii="Times New Roman" w:hAnsi="Times New Roman" w:cs="Times New Roman"/>
          <w:sz w:val="24"/>
          <w:szCs w:val="24"/>
        </w:rPr>
      </w:pPr>
      <w:r w:rsidRPr="000459A9">
        <w:rPr>
          <w:rFonts w:ascii="Times New Roman" w:hAnsi="Times New Roman" w:cs="Times New Roman"/>
          <w:sz w:val="24"/>
          <w:szCs w:val="24"/>
        </w:rPr>
        <w:t xml:space="preserve">Perancangan peta ini menggunakan modul folium yang tersedia dalam library </w:t>
      </w:r>
      <w:proofErr w:type="gramStart"/>
      <w:r w:rsidRPr="000459A9">
        <w:rPr>
          <w:rFonts w:ascii="Times New Roman" w:hAnsi="Times New Roman" w:cs="Times New Roman"/>
          <w:sz w:val="24"/>
          <w:szCs w:val="24"/>
        </w:rPr>
        <w:t>pandas</w:t>
      </w:r>
      <w:proofErr w:type="gramEnd"/>
      <w:r w:rsidRPr="000459A9">
        <w:rPr>
          <w:rFonts w:ascii="Times New Roman" w:hAnsi="Times New Roman" w:cs="Times New Roman"/>
          <w:sz w:val="24"/>
          <w:szCs w:val="24"/>
        </w:rPr>
        <w:t xml:space="preserve"> python dengan memanfaatkan peta API dari OpenStreetMap. Data hasil </w:t>
      </w:r>
      <w:proofErr w:type="spellStart"/>
      <w:r w:rsidRPr="000459A9">
        <w:rPr>
          <w:rFonts w:ascii="Times New Roman" w:hAnsi="Times New Roman" w:cs="Times New Roman"/>
          <w:sz w:val="24"/>
          <w:szCs w:val="24"/>
        </w:rPr>
        <w:t>klasterisasi</w:t>
      </w:r>
      <w:proofErr w:type="spellEnd"/>
      <w:r w:rsidRPr="000459A9">
        <w:rPr>
          <w:rFonts w:ascii="Times New Roman" w:hAnsi="Times New Roman" w:cs="Times New Roman"/>
          <w:sz w:val="24"/>
          <w:szCs w:val="24"/>
        </w:rPr>
        <w:t xml:space="preserve"> tweet dengan DBSCAN dan OPTICS divisualisasikan menggunakan tanda poin berwarna yang saling menunjukkan </w:t>
      </w:r>
      <w:proofErr w:type="spellStart"/>
      <w:r w:rsidRPr="000459A9">
        <w:rPr>
          <w:rFonts w:ascii="Times New Roman" w:hAnsi="Times New Roman" w:cs="Times New Roman"/>
          <w:sz w:val="24"/>
          <w:szCs w:val="24"/>
        </w:rPr>
        <w:t>klaster</w:t>
      </w:r>
      <w:proofErr w:type="spellEnd"/>
      <w:r w:rsidRPr="000459A9">
        <w:rPr>
          <w:rFonts w:ascii="Times New Roman" w:hAnsi="Times New Roman" w:cs="Times New Roman"/>
          <w:sz w:val="24"/>
          <w:szCs w:val="24"/>
        </w:rPr>
        <w:t xml:space="preserve"> masing-masing term. Peta dilengkapi dengan fitur untuk menunjukkan detail isi term serta dari username </w:t>
      </w:r>
      <w:r w:rsidRPr="000459A9">
        <w:rPr>
          <w:rFonts w:ascii="Times New Roman" w:hAnsi="Times New Roman" w:cs="Times New Roman"/>
          <w:sz w:val="24"/>
          <w:szCs w:val="24"/>
        </w:rPr>
        <w:lastRenderedPageBreak/>
        <w:t xml:space="preserve">tweet. Detail ini dibutuhkan untuk mengidentifikasi term termasuk dalam </w:t>
      </w:r>
      <w:proofErr w:type="spellStart"/>
      <w:r w:rsidRPr="000459A9">
        <w:rPr>
          <w:rFonts w:ascii="Times New Roman" w:hAnsi="Times New Roman" w:cs="Times New Roman"/>
          <w:sz w:val="24"/>
          <w:szCs w:val="24"/>
        </w:rPr>
        <w:t>klaster</w:t>
      </w:r>
      <w:proofErr w:type="spellEnd"/>
      <w:r w:rsidRPr="000459A9">
        <w:rPr>
          <w:rFonts w:ascii="Times New Roman" w:hAnsi="Times New Roman" w:cs="Times New Roman"/>
          <w:sz w:val="24"/>
          <w:szCs w:val="24"/>
        </w:rPr>
        <w:t xml:space="preserve"> tertentu. Hasil visualisasi peta dapat dilihat pada Gambar 4.5 dan 4.6.</w:t>
      </w:r>
    </w:p>
    <w:p w14:paraId="6030057B" w14:textId="6B90A5CF" w:rsidR="00D272C4" w:rsidRDefault="00D52704" w:rsidP="000459A9">
      <w:pPr>
        <w:spacing w:line="360" w:lineRule="auto"/>
        <w:ind w:firstLine="576"/>
        <w:jc w:val="both"/>
        <w:rPr>
          <w:rFonts w:ascii="Times New Roman" w:hAnsi="Times New Roman" w:cs="Times New Roman"/>
          <w:sz w:val="24"/>
          <w:szCs w:val="24"/>
        </w:rPr>
      </w:pPr>
      <w:r w:rsidRPr="00B11C6E">
        <w:rPr>
          <w:noProof/>
          <w:lang w:val="en-US"/>
        </w:rPr>
        <w:drawing>
          <wp:anchor distT="0" distB="0" distL="114300" distR="114300" simplePos="0" relativeHeight="251694080" behindDoc="1" locked="0" layoutInCell="1" allowOverlap="1" wp14:anchorId="645A8FC8" wp14:editId="5A0458B7">
            <wp:simplePos x="0" y="0"/>
            <wp:positionH relativeFrom="page">
              <wp:posOffset>1440180</wp:posOffset>
            </wp:positionH>
            <wp:positionV relativeFrom="paragraph">
              <wp:posOffset>243205</wp:posOffset>
            </wp:positionV>
            <wp:extent cx="5041900" cy="2386330"/>
            <wp:effectExtent l="0" t="0" r="6350" b="0"/>
            <wp:wrapTopAndBottom/>
            <wp:docPr id="58" name="Picture 58" descr="A map of the world with poi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41900" cy="2386330"/>
                    </a:xfrm>
                    <a:prstGeom prst="rect">
                      <a:avLst/>
                    </a:prstGeom>
                  </pic:spPr>
                </pic:pic>
              </a:graphicData>
            </a:graphic>
          </wp:anchor>
        </w:drawing>
      </w:r>
    </w:p>
    <w:p w14:paraId="2069A0EA" w14:textId="55A3745F" w:rsidR="00D272C4" w:rsidRPr="00120A37" w:rsidRDefault="00120A37" w:rsidP="00120A37">
      <w:pPr>
        <w:pStyle w:val="Caption"/>
        <w:jc w:val="center"/>
        <w:rPr>
          <w:rFonts w:ascii="Times New Roman" w:hAnsi="Times New Roman" w:cs="Times New Roman"/>
          <w:b/>
          <w:bCs/>
          <w:i w:val="0"/>
          <w:iCs w:val="0"/>
          <w:color w:val="auto"/>
          <w:sz w:val="24"/>
          <w:szCs w:val="24"/>
        </w:rPr>
      </w:pPr>
      <w:bookmarkStart w:id="460" w:name="_Toc149217320"/>
      <w:r w:rsidRPr="00120A37">
        <w:rPr>
          <w:rFonts w:ascii="Times New Roman" w:hAnsi="Times New Roman" w:cs="Times New Roman"/>
          <w:b/>
          <w:bCs/>
          <w:i w:val="0"/>
          <w:iCs w:val="0"/>
          <w:color w:val="auto"/>
          <w:sz w:val="24"/>
          <w:szCs w:val="24"/>
        </w:rPr>
        <w:t>Gambar 4.</w:t>
      </w:r>
      <w:r w:rsidRPr="00120A37">
        <w:rPr>
          <w:rFonts w:ascii="Times New Roman" w:hAnsi="Times New Roman" w:cs="Times New Roman"/>
          <w:b/>
          <w:bCs/>
          <w:i w:val="0"/>
          <w:iCs w:val="0"/>
          <w:color w:val="auto"/>
          <w:sz w:val="24"/>
          <w:szCs w:val="24"/>
        </w:rPr>
        <w:fldChar w:fldCharType="begin"/>
      </w:r>
      <w:r w:rsidRPr="00120A37">
        <w:rPr>
          <w:rFonts w:ascii="Times New Roman" w:hAnsi="Times New Roman" w:cs="Times New Roman"/>
          <w:b/>
          <w:bCs/>
          <w:i w:val="0"/>
          <w:iCs w:val="0"/>
          <w:color w:val="auto"/>
          <w:sz w:val="24"/>
          <w:szCs w:val="24"/>
        </w:rPr>
        <w:instrText xml:space="preserve"> SEQ Gambar_4. \* ARABIC </w:instrText>
      </w:r>
      <w:r w:rsidRPr="00120A37">
        <w:rPr>
          <w:rFonts w:ascii="Times New Roman" w:hAnsi="Times New Roman" w:cs="Times New Roman"/>
          <w:b/>
          <w:bCs/>
          <w:i w:val="0"/>
          <w:iCs w:val="0"/>
          <w:color w:val="auto"/>
          <w:sz w:val="24"/>
          <w:szCs w:val="24"/>
        </w:rPr>
        <w:fldChar w:fldCharType="separate"/>
      </w:r>
      <w:r w:rsidR="00A164B2">
        <w:rPr>
          <w:rFonts w:ascii="Times New Roman" w:hAnsi="Times New Roman" w:cs="Times New Roman"/>
          <w:b/>
          <w:bCs/>
          <w:i w:val="0"/>
          <w:iCs w:val="0"/>
          <w:noProof/>
          <w:color w:val="auto"/>
          <w:sz w:val="24"/>
          <w:szCs w:val="24"/>
        </w:rPr>
        <w:t>20</w:t>
      </w:r>
      <w:r w:rsidRPr="00120A37">
        <w:rPr>
          <w:rFonts w:ascii="Times New Roman" w:hAnsi="Times New Roman" w:cs="Times New Roman"/>
          <w:b/>
          <w:bCs/>
          <w:i w:val="0"/>
          <w:iCs w:val="0"/>
          <w:color w:val="auto"/>
          <w:sz w:val="24"/>
          <w:szCs w:val="24"/>
        </w:rPr>
        <w:fldChar w:fldCharType="end"/>
      </w:r>
      <w:r w:rsidR="00D52704" w:rsidRPr="00120A37">
        <w:rPr>
          <w:rFonts w:ascii="Times New Roman" w:hAnsi="Times New Roman" w:cs="Times New Roman"/>
          <w:b/>
          <w:bCs/>
          <w:i w:val="0"/>
          <w:iCs w:val="0"/>
          <w:noProof/>
          <w:color w:val="auto"/>
          <w:sz w:val="24"/>
          <w:szCs w:val="24"/>
        </w:rPr>
        <w:drawing>
          <wp:anchor distT="0" distB="0" distL="114300" distR="114300" simplePos="0" relativeHeight="251696128" behindDoc="0" locked="0" layoutInCell="1" allowOverlap="1" wp14:anchorId="631985A2" wp14:editId="09B05ED0">
            <wp:simplePos x="0" y="0"/>
            <wp:positionH relativeFrom="page">
              <wp:posOffset>1440180</wp:posOffset>
            </wp:positionH>
            <wp:positionV relativeFrom="paragraph">
              <wp:posOffset>2741930</wp:posOffset>
            </wp:positionV>
            <wp:extent cx="5041900" cy="2357120"/>
            <wp:effectExtent l="0" t="0" r="6350" b="5080"/>
            <wp:wrapTopAndBottom/>
            <wp:docPr id="60" name="Picture 60" descr="A picture containing map,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picture containing map, text&#10;&#10;Description automatically generated"/>
                    <pic:cNvPicPr>
                      <a:picLocks noChangeAspect="1"/>
                    </pic:cNvPicPr>
                  </pic:nvPicPr>
                  <pic:blipFill>
                    <a:blip r:embed="rId32"/>
                    <a:stretch>
                      <a:fillRect/>
                    </a:stretch>
                  </pic:blipFill>
                  <pic:spPr>
                    <a:xfrm>
                      <a:off x="0" y="0"/>
                      <a:ext cx="5041900" cy="2357120"/>
                    </a:xfrm>
                    <a:prstGeom prst="rect">
                      <a:avLst/>
                    </a:prstGeom>
                  </pic:spPr>
                </pic:pic>
              </a:graphicData>
            </a:graphic>
          </wp:anchor>
        </w:drawing>
      </w:r>
      <w:r w:rsidRPr="00120A37">
        <w:rPr>
          <w:rFonts w:ascii="Times New Roman" w:hAnsi="Times New Roman" w:cs="Times New Roman"/>
          <w:b/>
          <w:bCs/>
          <w:i w:val="0"/>
          <w:iCs w:val="0"/>
          <w:color w:val="auto"/>
          <w:sz w:val="24"/>
          <w:szCs w:val="24"/>
        </w:rPr>
        <w:t xml:space="preserve"> </w:t>
      </w:r>
      <w:r w:rsidR="00390576" w:rsidRPr="00120A37">
        <w:rPr>
          <w:rFonts w:ascii="Times New Roman" w:hAnsi="Times New Roman" w:cs="Times New Roman"/>
          <w:b/>
          <w:bCs/>
          <w:i w:val="0"/>
          <w:iCs w:val="0"/>
          <w:color w:val="auto"/>
          <w:sz w:val="24"/>
          <w:szCs w:val="24"/>
        </w:rPr>
        <w:t>Peta Hasil Visualisasi DBSCAN</w:t>
      </w:r>
      <w:bookmarkEnd w:id="460"/>
    </w:p>
    <w:p w14:paraId="71037646" w14:textId="14AEDA2A" w:rsidR="00D52704" w:rsidRPr="00472816" w:rsidRDefault="00472816" w:rsidP="00472816">
      <w:pPr>
        <w:pStyle w:val="Caption"/>
        <w:jc w:val="center"/>
        <w:rPr>
          <w:rFonts w:ascii="Times New Roman" w:hAnsi="Times New Roman" w:cs="Times New Roman"/>
          <w:b/>
          <w:bCs/>
          <w:i w:val="0"/>
          <w:iCs w:val="0"/>
          <w:color w:val="auto"/>
          <w:sz w:val="24"/>
          <w:szCs w:val="24"/>
        </w:rPr>
      </w:pPr>
      <w:bookmarkStart w:id="461" w:name="_Toc149217321"/>
      <w:r w:rsidRPr="00472816">
        <w:rPr>
          <w:rFonts w:ascii="Times New Roman" w:hAnsi="Times New Roman" w:cs="Times New Roman"/>
          <w:b/>
          <w:bCs/>
          <w:i w:val="0"/>
          <w:iCs w:val="0"/>
          <w:color w:val="auto"/>
          <w:sz w:val="24"/>
          <w:szCs w:val="24"/>
        </w:rPr>
        <w:t>Gambar 4.</w:t>
      </w:r>
      <w:r w:rsidRPr="00472816">
        <w:rPr>
          <w:rFonts w:ascii="Times New Roman" w:hAnsi="Times New Roman" w:cs="Times New Roman"/>
          <w:b/>
          <w:bCs/>
          <w:i w:val="0"/>
          <w:iCs w:val="0"/>
          <w:color w:val="auto"/>
          <w:sz w:val="24"/>
          <w:szCs w:val="24"/>
        </w:rPr>
        <w:fldChar w:fldCharType="begin"/>
      </w:r>
      <w:r w:rsidRPr="00472816">
        <w:rPr>
          <w:rFonts w:ascii="Times New Roman" w:hAnsi="Times New Roman" w:cs="Times New Roman"/>
          <w:b/>
          <w:bCs/>
          <w:i w:val="0"/>
          <w:iCs w:val="0"/>
          <w:color w:val="auto"/>
          <w:sz w:val="24"/>
          <w:szCs w:val="24"/>
        </w:rPr>
        <w:instrText xml:space="preserve"> SEQ Gambar_4. \* ARABIC </w:instrText>
      </w:r>
      <w:r w:rsidRPr="00472816">
        <w:rPr>
          <w:rFonts w:ascii="Times New Roman" w:hAnsi="Times New Roman" w:cs="Times New Roman"/>
          <w:b/>
          <w:bCs/>
          <w:i w:val="0"/>
          <w:iCs w:val="0"/>
          <w:color w:val="auto"/>
          <w:sz w:val="24"/>
          <w:szCs w:val="24"/>
        </w:rPr>
        <w:fldChar w:fldCharType="separate"/>
      </w:r>
      <w:r w:rsidR="00A164B2">
        <w:rPr>
          <w:rFonts w:ascii="Times New Roman" w:hAnsi="Times New Roman" w:cs="Times New Roman"/>
          <w:b/>
          <w:bCs/>
          <w:i w:val="0"/>
          <w:iCs w:val="0"/>
          <w:noProof/>
          <w:color w:val="auto"/>
          <w:sz w:val="24"/>
          <w:szCs w:val="24"/>
        </w:rPr>
        <w:t>21</w:t>
      </w:r>
      <w:r w:rsidRPr="00472816">
        <w:rPr>
          <w:rFonts w:ascii="Times New Roman" w:hAnsi="Times New Roman" w:cs="Times New Roman"/>
          <w:b/>
          <w:bCs/>
          <w:i w:val="0"/>
          <w:iCs w:val="0"/>
          <w:color w:val="auto"/>
          <w:sz w:val="24"/>
          <w:szCs w:val="24"/>
        </w:rPr>
        <w:fldChar w:fldCharType="end"/>
      </w:r>
      <w:r w:rsidRPr="00472816">
        <w:rPr>
          <w:rFonts w:ascii="Times New Roman" w:hAnsi="Times New Roman" w:cs="Times New Roman"/>
          <w:b/>
          <w:bCs/>
          <w:i w:val="0"/>
          <w:iCs w:val="0"/>
          <w:color w:val="auto"/>
          <w:sz w:val="24"/>
          <w:szCs w:val="24"/>
        </w:rPr>
        <w:t xml:space="preserve"> </w:t>
      </w:r>
      <w:r w:rsidR="00390576" w:rsidRPr="00472816">
        <w:rPr>
          <w:rFonts w:ascii="Times New Roman" w:hAnsi="Times New Roman" w:cs="Times New Roman"/>
          <w:b/>
          <w:bCs/>
          <w:i w:val="0"/>
          <w:iCs w:val="0"/>
          <w:color w:val="auto"/>
          <w:sz w:val="24"/>
          <w:szCs w:val="24"/>
        </w:rPr>
        <w:t>Peta Hasil Visualisasi OPTICS</w:t>
      </w:r>
      <w:bookmarkEnd w:id="461"/>
    </w:p>
    <w:p w14:paraId="044BA42D" w14:textId="2163B3B3" w:rsidR="00D52704" w:rsidRPr="002A2D5D" w:rsidRDefault="002A2D5D" w:rsidP="002A2D5D">
      <w:pPr>
        <w:ind w:firstLine="576"/>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Dari hasil perancangan peta tersebut masih diperoleh beberapa titik yang berasal dari luar Indonesia, hal itu disebabkan karena pada awal </w:t>
      </w:r>
      <w:r w:rsidRPr="002A2D5D">
        <w:rPr>
          <w:rFonts w:ascii="Times New Roman" w:hAnsi="Times New Roman" w:cs="Times New Roman"/>
          <w:i/>
          <w:iCs/>
          <w:sz w:val="24"/>
          <w:szCs w:val="24"/>
          <w:lang w:val="id-ID"/>
        </w:rPr>
        <w:t>scraping</w:t>
      </w:r>
      <w:r>
        <w:rPr>
          <w:rFonts w:ascii="Times New Roman" w:hAnsi="Times New Roman" w:cs="Times New Roman"/>
          <w:i/>
          <w:iCs/>
          <w:sz w:val="24"/>
          <w:szCs w:val="24"/>
          <w:lang w:val="id-ID"/>
        </w:rPr>
        <w:t xml:space="preserve"> </w:t>
      </w:r>
      <w:r>
        <w:rPr>
          <w:rFonts w:ascii="Times New Roman" w:hAnsi="Times New Roman" w:cs="Times New Roman"/>
          <w:sz w:val="24"/>
          <w:szCs w:val="24"/>
          <w:lang w:val="id-ID"/>
        </w:rPr>
        <w:t>data batasan yang digunakan adalah Bahasa Indonesia. Jadi, titik-titik tersebut menunjukkan tetap berbahasa Indonesia, namun berada di luar wilayah Negara Republik Indonesia.</w:t>
      </w:r>
    </w:p>
    <w:p w14:paraId="6ACA1FC0" w14:textId="7B8783CA" w:rsidR="00F86856" w:rsidRDefault="00F86856">
      <w:pPr>
        <w:rPr>
          <w:rFonts w:ascii="Times New Roman" w:hAnsi="Times New Roman" w:cs="Times New Roman"/>
          <w:sz w:val="24"/>
          <w:szCs w:val="24"/>
        </w:rPr>
      </w:pPr>
      <w:r>
        <w:rPr>
          <w:rFonts w:ascii="Times New Roman" w:hAnsi="Times New Roman" w:cs="Times New Roman"/>
          <w:sz w:val="24"/>
          <w:szCs w:val="24"/>
        </w:rPr>
        <w:br w:type="page"/>
      </w:r>
    </w:p>
    <w:p w14:paraId="18D7C609" w14:textId="77777777" w:rsidR="002A2D5D" w:rsidRPr="000459A9" w:rsidRDefault="002A2D5D" w:rsidP="00FB4BB3">
      <w:pPr>
        <w:rPr>
          <w:rFonts w:ascii="Times New Roman" w:hAnsi="Times New Roman" w:cs="Times New Roman"/>
          <w:sz w:val="24"/>
          <w:szCs w:val="24"/>
        </w:rPr>
      </w:pPr>
    </w:p>
    <w:p w14:paraId="0B7E05BD" w14:textId="694EEB25" w:rsidR="00085257" w:rsidRPr="005A07EE" w:rsidRDefault="00085257" w:rsidP="005A07EE">
      <w:pPr>
        <w:pStyle w:val="Heading2"/>
        <w:spacing w:line="360" w:lineRule="auto"/>
        <w:jc w:val="both"/>
        <w:rPr>
          <w:rFonts w:cs="Times New Roman"/>
          <w:sz w:val="24"/>
          <w:szCs w:val="24"/>
          <w:lang w:val="en-US"/>
        </w:rPr>
      </w:pPr>
      <w:bookmarkStart w:id="462" w:name="_Toc148647730"/>
      <w:bookmarkEnd w:id="459"/>
      <w:r w:rsidRPr="005A07EE">
        <w:rPr>
          <w:rFonts w:cs="Times New Roman"/>
          <w:sz w:val="24"/>
          <w:szCs w:val="24"/>
          <w:lang w:val="en-US"/>
        </w:rPr>
        <w:t>E</w:t>
      </w:r>
      <w:r w:rsidR="00A35FB4" w:rsidRPr="005A07EE">
        <w:rPr>
          <w:rFonts w:cs="Times New Roman"/>
          <w:sz w:val="24"/>
          <w:szCs w:val="24"/>
          <w:lang w:val="en-US"/>
        </w:rPr>
        <w:t xml:space="preserve">valuasi </w:t>
      </w:r>
      <w:r w:rsidRPr="005A07EE">
        <w:rPr>
          <w:rFonts w:cs="Times New Roman"/>
          <w:sz w:val="24"/>
          <w:szCs w:val="24"/>
          <w:lang w:val="en-US"/>
        </w:rPr>
        <w:t>H</w:t>
      </w:r>
      <w:r w:rsidR="00A35FB4" w:rsidRPr="005A07EE">
        <w:rPr>
          <w:rFonts w:cs="Times New Roman"/>
          <w:sz w:val="24"/>
          <w:szCs w:val="24"/>
          <w:lang w:val="en-US"/>
        </w:rPr>
        <w:t xml:space="preserve">asil </w:t>
      </w:r>
      <w:r w:rsidRPr="005A07EE">
        <w:rPr>
          <w:rFonts w:cs="Times New Roman"/>
          <w:sz w:val="24"/>
          <w:szCs w:val="24"/>
          <w:lang w:val="en-US"/>
        </w:rPr>
        <w:t>A</w:t>
      </w:r>
      <w:r w:rsidR="00A35FB4" w:rsidRPr="005A07EE">
        <w:rPr>
          <w:rFonts w:cs="Times New Roman"/>
          <w:sz w:val="24"/>
          <w:szCs w:val="24"/>
          <w:lang w:val="en-US"/>
        </w:rPr>
        <w:t>nalisis</w:t>
      </w:r>
      <w:bookmarkEnd w:id="462"/>
    </w:p>
    <w:p w14:paraId="78543C7C" w14:textId="74C35623" w:rsidR="00CC74B8" w:rsidRDefault="00CC74B8" w:rsidP="0081316F">
      <w:pPr>
        <w:spacing w:line="360" w:lineRule="auto"/>
        <w:ind w:firstLine="432"/>
        <w:jc w:val="both"/>
        <w:rPr>
          <w:rFonts w:ascii="Times New Roman" w:hAnsi="Times New Roman" w:cs="Times New Roman"/>
          <w:sz w:val="24"/>
          <w:szCs w:val="24"/>
          <w:lang w:val="id-ID"/>
        </w:rPr>
      </w:pPr>
      <w:r>
        <w:rPr>
          <w:rFonts w:ascii="Times New Roman" w:hAnsi="Times New Roman" w:cs="Times New Roman"/>
          <w:noProof/>
          <w:sz w:val="24"/>
          <w:szCs w:val="24"/>
          <w:lang w:val="id-ID"/>
        </w:rPr>
        <mc:AlternateContent>
          <mc:Choice Requires="wps">
            <w:drawing>
              <wp:anchor distT="0" distB="0" distL="114300" distR="114300" simplePos="0" relativeHeight="251707392" behindDoc="0" locked="0" layoutInCell="1" allowOverlap="1" wp14:anchorId="04CC7368" wp14:editId="3FD4ED4A">
                <wp:simplePos x="0" y="0"/>
                <wp:positionH relativeFrom="page">
                  <wp:posOffset>1501140</wp:posOffset>
                </wp:positionH>
                <wp:positionV relativeFrom="page">
                  <wp:posOffset>3649980</wp:posOffset>
                </wp:positionV>
                <wp:extent cx="4777740" cy="1402080"/>
                <wp:effectExtent l="0" t="0" r="22860" b="26670"/>
                <wp:wrapTopAndBottom/>
                <wp:docPr id="46" name="Text Box 46"/>
                <wp:cNvGraphicFramePr/>
                <a:graphic xmlns:a="http://schemas.openxmlformats.org/drawingml/2006/main">
                  <a:graphicData uri="http://schemas.microsoft.com/office/word/2010/wordprocessingShape">
                    <wps:wsp>
                      <wps:cNvSpPr txBox="1"/>
                      <wps:spPr>
                        <a:xfrm>
                          <a:off x="0" y="0"/>
                          <a:ext cx="4777740" cy="1402080"/>
                        </a:xfrm>
                        <a:prstGeom prst="rect">
                          <a:avLst/>
                        </a:prstGeom>
                        <a:solidFill>
                          <a:schemeClr val="lt1"/>
                        </a:solidFill>
                        <a:ln w="9525">
                          <a:solidFill>
                            <a:prstClr val="black"/>
                          </a:solidFill>
                        </a:ln>
                      </wps:spPr>
                      <wps:txbx>
                        <w:txbxContent>
                          <w:p w14:paraId="574873F1" w14:textId="6B753256" w:rsidR="00BE332A" w:rsidRPr="003A55A7" w:rsidRDefault="00BE332A" w:rsidP="00CC74B8">
                            <w:pPr>
                              <w:spacing w:line="240" w:lineRule="auto"/>
                              <w:rPr>
                                <w:rFonts w:ascii="Times New Roman" w:hAnsi="Times New Roman" w:cs="Times New Roman"/>
                                <w:sz w:val="24"/>
                                <w:szCs w:val="24"/>
                                <w:lang w:val="id-ID"/>
                              </w:rPr>
                            </w:pPr>
                            <w:r w:rsidRPr="003A55A7">
                              <w:rPr>
                                <w:rFonts w:ascii="Times New Roman" w:hAnsi="Times New Roman" w:cs="Times New Roman"/>
                                <w:sz w:val="24"/>
                                <w:szCs w:val="24"/>
                                <w:lang w:val="id-ID"/>
                              </w:rPr>
                              <w:t>Mulai</w:t>
                            </w:r>
                          </w:p>
                          <w:p w14:paraId="4200A93E" w14:textId="36D64EB9" w:rsidR="00BE332A" w:rsidRPr="003A55A7" w:rsidRDefault="00BE332A" w:rsidP="003A55A7">
                            <w:pPr>
                              <w:spacing w:line="240" w:lineRule="auto"/>
                              <w:ind w:firstLine="284"/>
                              <w:rPr>
                                <w:rFonts w:ascii="Times New Roman" w:hAnsi="Times New Roman" w:cs="Times New Roman"/>
                                <w:sz w:val="24"/>
                                <w:szCs w:val="24"/>
                                <w:lang w:val="id-ID"/>
                              </w:rPr>
                            </w:pPr>
                            <w:r w:rsidRPr="003A55A7">
                              <w:rPr>
                                <w:rFonts w:ascii="Times New Roman" w:hAnsi="Times New Roman" w:cs="Times New Roman"/>
                                <w:sz w:val="24"/>
                                <w:szCs w:val="24"/>
                                <w:lang w:val="id-ID"/>
                              </w:rPr>
                              <w:t>Mendapatkan hasil klaster DBSCAN / OPTICS</w:t>
                            </w:r>
                          </w:p>
                          <w:p w14:paraId="0932526E" w14:textId="5696CD3F" w:rsidR="00BE332A" w:rsidRPr="003A55A7" w:rsidRDefault="00BE332A" w:rsidP="003A55A7">
                            <w:pPr>
                              <w:spacing w:line="240" w:lineRule="auto"/>
                              <w:ind w:firstLine="284"/>
                              <w:rPr>
                                <w:rFonts w:ascii="Times New Roman" w:hAnsi="Times New Roman" w:cs="Times New Roman"/>
                                <w:i/>
                                <w:iCs/>
                                <w:sz w:val="24"/>
                                <w:szCs w:val="24"/>
                                <w:lang w:val="id-ID"/>
                              </w:rPr>
                            </w:pPr>
                            <w:r w:rsidRPr="003A55A7">
                              <w:rPr>
                                <w:rFonts w:ascii="Times New Roman" w:hAnsi="Times New Roman" w:cs="Times New Roman"/>
                                <w:sz w:val="24"/>
                                <w:szCs w:val="24"/>
                                <w:lang w:val="id-ID"/>
                              </w:rPr>
                              <w:t xml:space="preserve">Menjalankan library </w:t>
                            </w:r>
                            <w:r w:rsidRPr="003A55A7">
                              <w:rPr>
                                <w:rFonts w:ascii="Times New Roman" w:hAnsi="Times New Roman" w:cs="Times New Roman"/>
                                <w:i/>
                                <w:iCs/>
                                <w:sz w:val="24"/>
                                <w:szCs w:val="24"/>
                                <w:lang w:val="id-ID"/>
                              </w:rPr>
                              <w:t>silhouette_score</w:t>
                            </w:r>
                          </w:p>
                          <w:p w14:paraId="724CD302" w14:textId="4F01ACD7" w:rsidR="00BE332A" w:rsidRPr="003A55A7" w:rsidRDefault="00BE332A" w:rsidP="003A55A7">
                            <w:pPr>
                              <w:spacing w:line="240" w:lineRule="auto"/>
                              <w:ind w:firstLine="284"/>
                              <w:rPr>
                                <w:rFonts w:ascii="Times New Roman" w:hAnsi="Times New Roman" w:cs="Times New Roman"/>
                                <w:sz w:val="24"/>
                                <w:szCs w:val="24"/>
                                <w:lang w:val="id-ID"/>
                              </w:rPr>
                            </w:pPr>
                            <w:r w:rsidRPr="003A55A7">
                              <w:rPr>
                                <w:rFonts w:ascii="Times New Roman" w:hAnsi="Times New Roman" w:cs="Times New Roman"/>
                                <w:sz w:val="24"/>
                                <w:szCs w:val="24"/>
                                <w:lang w:val="id-ID"/>
                              </w:rPr>
                              <w:t xml:space="preserve">Menampilkan hasil </w:t>
                            </w:r>
                            <w:r w:rsidRPr="003A55A7">
                              <w:rPr>
                                <w:rFonts w:ascii="Times New Roman" w:hAnsi="Times New Roman" w:cs="Times New Roman"/>
                                <w:i/>
                                <w:iCs/>
                                <w:sz w:val="24"/>
                                <w:szCs w:val="24"/>
                                <w:lang w:val="id-ID"/>
                              </w:rPr>
                              <w:t xml:space="preserve">silhouette coefficient </w:t>
                            </w:r>
                            <w:r w:rsidRPr="003A55A7">
                              <w:rPr>
                                <w:rFonts w:ascii="Times New Roman" w:hAnsi="Times New Roman" w:cs="Times New Roman"/>
                                <w:sz w:val="24"/>
                                <w:szCs w:val="24"/>
                                <w:lang w:val="id-ID"/>
                              </w:rPr>
                              <w:t>dengan plot</w:t>
                            </w:r>
                          </w:p>
                          <w:p w14:paraId="4F1F53FD" w14:textId="0EE8AB27" w:rsidR="00BE332A" w:rsidRPr="003A55A7" w:rsidRDefault="00BE332A" w:rsidP="003A55A7">
                            <w:pPr>
                              <w:spacing w:line="240" w:lineRule="auto"/>
                              <w:rPr>
                                <w:rFonts w:ascii="Times New Roman" w:hAnsi="Times New Roman" w:cs="Times New Roman"/>
                                <w:sz w:val="24"/>
                                <w:szCs w:val="24"/>
                                <w:lang w:val="id-ID"/>
                              </w:rPr>
                            </w:pPr>
                            <w:r w:rsidRPr="003A55A7">
                              <w:rPr>
                                <w:rFonts w:ascii="Times New Roman" w:hAnsi="Times New Roman" w:cs="Times New Roman"/>
                                <w:sz w:val="24"/>
                                <w:szCs w:val="24"/>
                                <w:lang w:val="id-ID"/>
                              </w:rPr>
                              <w:t>Selesai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4CC7368" id="Text Box 46" o:spid="_x0000_s1044" type="#_x0000_t202" style="position:absolute;left:0;text-align:left;margin-left:118.2pt;margin-top:287.4pt;width:376.2pt;height:110.4pt;z-index:251707392;visibility:visible;mso-wrap-style:square;mso-height-percent:0;mso-wrap-distance-left:9pt;mso-wrap-distance-top:0;mso-wrap-distance-right:9pt;mso-wrap-distance-bottom:0;mso-position-horizontal:absolute;mso-position-horizontal-relative:page;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" fillcolor="white [3201]">
                <v:textbox>
                  <w:txbxContent>
                    <w:p w14:paraId="574873F1" w14:textId="6B753256" w:rsidR="00BE332A" w:rsidRPr="003A55A7" w:rsidRDefault="00BE332A" w:rsidP="00CC74B8">
                      <w:pPr>
                        <w:spacing w:line="240" w:lineRule="auto"/>
                        <w:rPr>
                          <w:rFonts w:ascii="Times New Roman" w:hAnsi="Times New Roman" w:cs="Times New Roman"/>
                          <w:sz w:val="24"/>
                          <w:szCs w:val="24"/>
                          <w:lang w:val="id-ID"/>
                        </w:rPr>
                      </w:pPr>
                      <w:r w:rsidRPr="003A55A7">
                        <w:rPr>
                          <w:rFonts w:ascii="Times New Roman" w:hAnsi="Times New Roman" w:cs="Times New Roman"/>
                          <w:sz w:val="24"/>
                          <w:szCs w:val="24"/>
                          <w:lang w:val="id-ID"/>
                        </w:rPr>
                        <w:t>Mulai</w:t>
                      </w:r>
                    </w:p>
                    <w:p w14:paraId="4200A93E" w14:textId="36D64EB9" w:rsidR="00BE332A" w:rsidRPr="003A55A7" w:rsidRDefault="00BE332A" w:rsidP="003A55A7">
                      <w:pPr>
                        <w:spacing w:line="240" w:lineRule="auto"/>
                        <w:ind w:firstLine="284"/>
                        <w:rPr>
                          <w:rFonts w:ascii="Times New Roman" w:hAnsi="Times New Roman" w:cs="Times New Roman"/>
                          <w:sz w:val="24"/>
                          <w:szCs w:val="24"/>
                          <w:lang w:val="id-ID"/>
                        </w:rPr>
                      </w:pPr>
                      <w:r w:rsidRPr="003A55A7">
                        <w:rPr>
                          <w:rFonts w:ascii="Times New Roman" w:hAnsi="Times New Roman" w:cs="Times New Roman"/>
                          <w:sz w:val="24"/>
                          <w:szCs w:val="24"/>
                          <w:lang w:val="id-ID"/>
                        </w:rPr>
                        <w:t>Mendapatkan hasil klaster DBSCAN / OPTICS</w:t>
                      </w:r>
                    </w:p>
                    <w:p w14:paraId="0932526E" w14:textId="5696CD3F" w:rsidR="00BE332A" w:rsidRPr="003A55A7" w:rsidRDefault="00BE332A" w:rsidP="003A55A7">
                      <w:pPr>
                        <w:spacing w:line="240" w:lineRule="auto"/>
                        <w:ind w:firstLine="284"/>
                        <w:rPr>
                          <w:rFonts w:ascii="Times New Roman" w:hAnsi="Times New Roman" w:cs="Times New Roman"/>
                          <w:i/>
                          <w:iCs/>
                          <w:sz w:val="24"/>
                          <w:szCs w:val="24"/>
                          <w:lang w:val="id-ID"/>
                        </w:rPr>
                      </w:pPr>
                      <w:r w:rsidRPr="003A55A7">
                        <w:rPr>
                          <w:rFonts w:ascii="Times New Roman" w:hAnsi="Times New Roman" w:cs="Times New Roman"/>
                          <w:sz w:val="24"/>
                          <w:szCs w:val="24"/>
                          <w:lang w:val="id-ID"/>
                        </w:rPr>
                        <w:t xml:space="preserve">Menjalankan library </w:t>
                      </w:r>
                      <w:r w:rsidRPr="003A55A7">
                        <w:rPr>
                          <w:rFonts w:ascii="Times New Roman" w:hAnsi="Times New Roman" w:cs="Times New Roman"/>
                          <w:i/>
                          <w:iCs/>
                          <w:sz w:val="24"/>
                          <w:szCs w:val="24"/>
                          <w:lang w:val="id-ID"/>
                        </w:rPr>
                        <w:t>silhouette_score</w:t>
                      </w:r>
                    </w:p>
                    <w:p w14:paraId="724CD302" w14:textId="4F01ACD7" w:rsidR="00BE332A" w:rsidRPr="003A55A7" w:rsidRDefault="00BE332A" w:rsidP="003A55A7">
                      <w:pPr>
                        <w:spacing w:line="240" w:lineRule="auto"/>
                        <w:ind w:firstLine="284"/>
                        <w:rPr>
                          <w:rFonts w:ascii="Times New Roman" w:hAnsi="Times New Roman" w:cs="Times New Roman"/>
                          <w:sz w:val="24"/>
                          <w:szCs w:val="24"/>
                          <w:lang w:val="id-ID"/>
                        </w:rPr>
                      </w:pPr>
                      <w:r w:rsidRPr="003A55A7">
                        <w:rPr>
                          <w:rFonts w:ascii="Times New Roman" w:hAnsi="Times New Roman" w:cs="Times New Roman"/>
                          <w:sz w:val="24"/>
                          <w:szCs w:val="24"/>
                          <w:lang w:val="id-ID"/>
                        </w:rPr>
                        <w:t xml:space="preserve">Menampilkan hasil </w:t>
                      </w:r>
                      <w:r w:rsidRPr="003A55A7">
                        <w:rPr>
                          <w:rFonts w:ascii="Times New Roman" w:hAnsi="Times New Roman" w:cs="Times New Roman"/>
                          <w:i/>
                          <w:iCs/>
                          <w:sz w:val="24"/>
                          <w:szCs w:val="24"/>
                          <w:lang w:val="id-ID"/>
                        </w:rPr>
                        <w:t xml:space="preserve">silhouette coefficient </w:t>
                      </w:r>
                      <w:r w:rsidRPr="003A55A7">
                        <w:rPr>
                          <w:rFonts w:ascii="Times New Roman" w:hAnsi="Times New Roman" w:cs="Times New Roman"/>
                          <w:sz w:val="24"/>
                          <w:szCs w:val="24"/>
                          <w:lang w:val="id-ID"/>
                        </w:rPr>
                        <w:t>dengan plot</w:t>
                      </w:r>
                    </w:p>
                    <w:p w14:paraId="4F1F53FD" w14:textId="0EE8AB27" w:rsidR="00BE332A" w:rsidRPr="003A55A7" w:rsidRDefault="00BE332A" w:rsidP="003A55A7">
                      <w:pPr>
                        <w:spacing w:line="240" w:lineRule="auto"/>
                        <w:rPr>
                          <w:rFonts w:ascii="Times New Roman" w:hAnsi="Times New Roman" w:cs="Times New Roman"/>
                          <w:sz w:val="24"/>
                          <w:szCs w:val="24"/>
                          <w:lang w:val="id-ID"/>
                        </w:rPr>
                      </w:pPr>
                      <w:r w:rsidRPr="003A55A7">
                        <w:rPr>
                          <w:rFonts w:ascii="Times New Roman" w:hAnsi="Times New Roman" w:cs="Times New Roman"/>
                          <w:sz w:val="24"/>
                          <w:szCs w:val="24"/>
                          <w:lang w:val="id-ID"/>
                        </w:rPr>
                        <w:t>Selesai</w:t>
                      </w:r>
                    </w:p>
                  </w:txbxContent>
                </v:textbox>
                <w10:wrap type="topAndBottom" anchorx="page" anchory="page"/>
              </v:shape>
            </w:pict>
          </mc:Fallback>
        </mc:AlternateContent>
      </w:r>
      <w:r w:rsidR="00F86856">
        <w:rPr>
          <w:rFonts w:ascii="Times New Roman" w:hAnsi="Times New Roman" w:cs="Times New Roman"/>
          <w:sz w:val="24"/>
          <w:szCs w:val="24"/>
          <w:lang w:val="id-ID"/>
        </w:rPr>
        <w:t xml:space="preserve">Tahap evaluasi hasil </w:t>
      </w:r>
      <w:r w:rsidR="00F86856">
        <w:rPr>
          <w:rFonts w:ascii="Times New Roman" w:hAnsi="Times New Roman" w:cs="Times New Roman"/>
          <w:i/>
          <w:iCs/>
          <w:sz w:val="24"/>
          <w:szCs w:val="24"/>
          <w:lang w:val="id-ID"/>
        </w:rPr>
        <w:t>clustering</w:t>
      </w:r>
      <w:r w:rsidR="00F86856">
        <w:rPr>
          <w:rFonts w:ascii="Times New Roman" w:hAnsi="Times New Roman" w:cs="Times New Roman"/>
          <w:sz w:val="24"/>
          <w:szCs w:val="24"/>
          <w:lang w:val="id-ID"/>
        </w:rPr>
        <w:t xml:space="preserve"> DBSCAN dan OPTICS menggunakan </w:t>
      </w:r>
      <w:r w:rsidR="00F86856">
        <w:rPr>
          <w:rFonts w:ascii="Times New Roman" w:hAnsi="Times New Roman" w:cs="Times New Roman"/>
          <w:i/>
          <w:iCs/>
          <w:sz w:val="24"/>
          <w:szCs w:val="24"/>
          <w:lang w:val="id-ID"/>
        </w:rPr>
        <w:t>silhouette coefficient</w:t>
      </w:r>
      <w:r w:rsidR="00F86856">
        <w:rPr>
          <w:rFonts w:ascii="Times New Roman" w:hAnsi="Times New Roman" w:cs="Times New Roman"/>
          <w:sz w:val="24"/>
          <w:szCs w:val="24"/>
          <w:lang w:val="id-ID"/>
        </w:rPr>
        <w:t xml:space="preserve">. Evaluasi dilakukan pada beberapa sampel epsilon – minpts pada DBSCAN, dan </w:t>
      </w:r>
      <w:r w:rsidR="00F86856" w:rsidRPr="00F86856">
        <w:rPr>
          <w:rFonts w:ascii="Times New Roman" w:hAnsi="Times New Roman" w:cs="Times New Roman"/>
          <w:i/>
          <w:iCs/>
          <w:sz w:val="24"/>
          <w:szCs w:val="24"/>
          <w:lang w:val="id-ID"/>
        </w:rPr>
        <w:t>xi</w:t>
      </w:r>
      <w:r w:rsidR="00F86856">
        <w:rPr>
          <w:rFonts w:ascii="Times New Roman" w:hAnsi="Times New Roman" w:cs="Times New Roman"/>
          <w:sz w:val="24"/>
          <w:szCs w:val="24"/>
          <w:lang w:val="id-ID"/>
        </w:rPr>
        <w:t xml:space="preserve"> </w:t>
      </w:r>
      <w:r w:rsidR="00F86856" w:rsidRPr="00F86856">
        <w:rPr>
          <w:rFonts w:ascii="Times New Roman" w:hAnsi="Times New Roman" w:cs="Times New Roman"/>
          <w:i/>
          <w:iCs/>
          <w:sz w:val="24"/>
          <w:szCs w:val="24"/>
          <w:lang w:val="id-ID"/>
        </w:rPr>
        <w:t>score</w:t>
      </w:r>
      <w:r w:rsidR="00F86856">
        <w:rPr>
          <w:rFonts w:ascii="Times New Roman" w:hAnsi="Times New Roman" w:cs="Times New Roman"/>
          <w:sz w:val="24"/>
          <w:szCs w:val="24"/>
          <w:lang w:val="id-ID"/>
        </w:rPr>
        <w:t xml:space="preserve"> – minpts pada OPTICS</w:t>
      </w:r>
      <w:r w:rsidR="00B32B13">
        <w:rPr>
          <w:rFonts w:ascii="Times New Roman" w:hAnsi="Times New Roman" w:cs="Times New Roman"/>
          <w:sz w:val="24"/>
          <w:szCs w:val="24"/>
          <w:lang w:val="id-ID"/>
        </w:rPr>
        <w:t>.</w:t>
      </w:r>
      <w:r w:rsidR="006E389A">
        <w:rPr>
          <w:rFonts w:ascii="Times New Roman" w:hAnsi="Times New Roman" w:cs="Times New Roman"/>
          <w:sz w:val="24"/>
          <w:szCs w:val="24"/>
          <w:lang w:val="id-ID"/>
        </w:rPr>
        <w:t xml:space="preserve"> </w:t>
      </w:r>
      <w:r>
        <w:rPr>
          <w:rFonts w:ascii="Times New Roman" w:hAnsi="Times New Roman" w:cs="Times New Roman"/>
          <w:sz w:val="24"/>
          <w:szCs w:val="24"/>
          <w:lang w:val="id-ID"/>
        </w:rPr>
        <w:t xml:space="preserve">Evaluasi hasil klasterisasi dilakukan dengan cara memuat klaster yang sudah terbentuk, kemudian dilakukan evaluasi performa pada klaster tersebut menggunakan </w:t>
      </w:r>
      <w:r>
        <w:rPr>
          <w:rFonts w:ascii="Times New Roman" w:hAnsi="Times New Roman" w:cs="Times New Roman"/>
          <w:i/>
          <w:iCs/>
          <w:sz w:val="24"/>
          <w:szCs w:val="24"/>
          <w:lang w:val="id-ID"/>
        </w:rPr>
        <w:t xml:space="preserve">library </w:t>
      </w:r>
      <w:r>
        <w:rPr>
          <w:rFonts w:ascii="Times New Roman" w:hAnsi="Times New Roman" w:cs="Times New Roman"/>
          <w:sz w:val="24"/>
          <w:szCs w:val="24"/>
          <w:lang w:val="id-ID"/>
        </w:rPr>
        <w:t>sklearn</w:t>
      </w:r>
      <w:r>
        <w:rPr>
          <w:rFonts w:ascii="Times New Roman" w:hAnsi="Times New Roman" w:cs="Times New Roman"/>
          <w:i/>
          <w:iCs/>
          <w:sz w:val="24"/>
          <w:szCs w:val="24"/>
          <w:lang w:val="id-ID"/>
        </w:rPr>
        <w:t xml:space="preserve"> silhouette_score</w:t>
      </w:r>
      <w:r>
        <w:rPr>
          <w:rFonts w:ascii="Times New Roman" w:hAnsi="Times New Roman" w:cs="Times New Roman"/>
          <w:sz w:val="24"/>
          <w:szCs w:val="24"/>
          <w:lang w:val="id-ID"/>
        </w:rPr>
        <w:t xml:space="preserve"> agar diperoleh skor terbaik klaster sebagai bahan evaluasi.</w:t>
      </w:r>
    </w:p>
    <w:p w14:paraId="0F1E8EC2" w14:textId="59DBC64E" w:rsidR="00CC74B8" w:rsidRPr="00B7575D" w:rsidRDefault="00B7575D" w:rsidP="00B7575D">
      <w:pPr>
        <w:pStyle w:val="Caption"/>
        <w:jc w:val="center"/>
        <w:rPr>
          <w:rFonts w:ascii="Times New Roman" w:hAnsi="Times New Roman" w:cs="Times New Roman"/>
          <w:b/>
          <w:bCs/>
          <w:i w:val="0"/>
          <w:iCs w:val="0"/>
          <w:color w:val="auto"/>
          <w:sz w:val="24"/>
          <w:szCs w:val="24"/>
        </w:rPr>
      </w:pPr>
      <w:bookmarkStart w:id="463" w:name="_Toc149217322"/>
      <w:r w:rsidRPr="00B7575D">
        <w:rPr>
          <w:rFonts w:ascii="Times New Roman" w:hAnsi="Times New Roman" w:cs="Times New Roman"/>
          <w:b/>
          <w:bCs/>
          <w:i w:val="0"/>
          <w:iCs w:val="0"/>
          <w:color w:val="auto"/>
          <w:sz w:val="24"/>
          <w:szCs w:val="24"/>
        </w:rPr>
        <w:t>Gambar 4.</w:t>
      </w:r>
      <w:r w:rsidRPr="00B7575D">
        <w:rPr>
          <w:rFonts w:ascii="Times New Roman" w:hAnsi="Times New Roman" w:cs="Times New Roman"/>
          <w:b/>
          <w:bCs/>
          <w:i w:val="0"/>
          <w:iCs w:val="0"/>
          <w:color w:val="auto"/>
          <w:sz w:val="24"/>
          <w:szCs w:val="24"/>
        </w:rPr>
        <w:fldChar w:fldCharType="begin"/>
      </w:r>
      <w:r w:rsidRPr="00B7575D">
        <w:rPr>
          <w:rFonts w:ascii="Times New Roman" w:hAnsi="Times New Roman" w:cs="Times New Roman"/>
          <w:b/>
          <w:bCs/>
          <w:i w:val="0"/>
          <w:iCs w:val="0"/>
          <w:color w:val="auto"/>
          <w:sz w:val="24"/>
          <w:szCs w:val="24"/>
        </w:rPr>
        <w:instrText xml:space="preserve"> SEQ Gambar_4. \* ARABIC </w:instrText>
      </w:r>
      <w:r w:rsidRPr="00B7575D">
        <w:rPr>
          <w:rFonts w:ascii="Times New Roman" w:hAnsi="Times New Roman" w:cs="Times New Roman"/>
          <w:b/>
          <w:bCs/>
          <w:i w:val="0"/>
          <w:iCs w:val="0"/>
          <w:color w:val="auto"/>
          <w:sz w:val="24"/>
          <w:szCs w:val="24"/>
        </w:rPr>
        <w:fldChar w:fldCharType="separate"/>
      </w:r>
      <w:r w:rsidR="00A164B2">
        <w:rPr>
          <w:rFonts w:ascii="Times New Roman" w:hAnsi="Times New Roman" w:cs="Times New Roman"/>
          <w:b/>
          <w:bCs/>
          <w:i w:val="0"/>
          <w:iCs w:val="0"/>
          <w:noProof/>
          <w:color w:val="auto"/>
          <w:sz w:val="24"/>
          <w:szCs w:val="24"/>
        </w:rPr>
        <w:t>22</w:t>
      </w:r>
      <w:r w:rsidRPr="00B7575D">
        <w:rPr>
          <w:rFonts w:ascii="Times New Roman" w:hAnsi="Times New Roman" w:cs="Times New Roman"/>
          <w:b/>
          <w:bCs/>
          <w:i w:val="0"/>
          <w:iCs w:val="0"/>
          <w:color w:val="auto"/>
          <w:sz w:val="24"/>
          <w:szCs w:val="24"/>
        </w:rPr>
        <w:fldChar w:fldCharType="end"/>
      </w:r>
      <w:r w:rsidRPr="00B7575D">
        <w:rPr>
          <w:rFonts w:ascii="Times New Roman" w:hAnsi="Times New Roman" w:cs="Times New Roman"/>
          <w:b/>
          <w:bCs/>
          <w:i w:val="0"/>
          <w:iCs w:val="0"/>
          <w:color w:val="auto"/>
          <w:sz w:val="24"/>
          <w:szCs w:val="24"/>
        </w:rPr>
        <w:t xml:space="preserve"> </w:t>
      </w:r>
      <w:proofErr w:type="spellStart"/>
      <w:r w:rsidR="003A55A7" w:rsidRPr="000B3672">
        <w:rPr>
          <w:rFonts w:ascii="Times New Roman" w:hAnsi="Times New Roman" w:cs="Times New Roman"/>
          <w:b/>
          <w:bCs/>
          <w:color w:val="auto"/>
          <w:sz w:val="24"/>
          <w:szCs w:val="24"/>
        </w:rPr>
        <w:t>Pseoudocode</w:t>
      </w:r>
      <w:proofErr w:type="spellEnd"/>
      <w:r w:rsidR="003A55A7" w:rsidRPr="00B7575D">
        <w:rPr>
          <w:rFonts w:ascii="Times New Roman" w:hAnsi="Times New Roman" w:cs="Times New Roman"/>
          <w:b/>
          <w:bCs/>
          <w:i w:val="0"/>
          <w:iCs w:val="0"/>
          <w:color w:val="auto"/>
          <w:sz w:val="24"/>
          <w:szCs w:val="24"/>
        </w:rPr>
        <w:t xml:space="preserve"> Evaluasi </w:t>
      </w:r>
      <w:proofErr w:type="spellStart"/>
      <w:r w:rsidR="003A55A7" w:rsidRPr="00B7575D">
        <w:rPr>
          <w:rFonts w:ascii="Times New Roman" w:hAnsi="Times New Roman" w:cs="Times New Roman"/>
          <w:b/>
          <w:bCs/>
          <w:i w:val="0"/>
          <w:iCs w:val="0"/>
          <w:color w:val="auto"/>
          <w:sz w:val="24"/>
          <w:szCs w:val="24"/>
        </w:rPr>
        <w:t>Klasterisasi</w:t>
      </w:r>
      <w:bookmarkEnd w:id="463"/>
      <w:proofErr w:type="spellEnd"/>
    </w:p>
    <w:p w14:paraId="139FE2A1" w14:textId="4B042034" w:rsidR="005A07EE" w:rsidRDefault="006E389A" w:rsidP="0081316F">
      <w:pPr>
        <w:spacing w:line="360" w:lineRule="auto"/>
        <w:ind w:firstLine="432"/>
        <w:jc w:val="both"/>
        <w:rPr>
          <w:rFonts w:ascii="Times New Roman" w:hAnsi="Times New Roman" w:cs="Times New Roman"/>
          <w:sz w:val="24"/>
          <w:szCs w:val="24"/>
          <w:lang w:val="en-US"/>
        </w:rPr>
      </w:pPr>
      <w:r>
        <w:rPr>
          <w:rFonts w:ascii="Times New Roman" w:hAnsi="Times New Roman" w:cs="Times New Roman"/>
          <w:sz w:val="24"/>
          <w:szCs w:val="24"/>
          <w:lang w:val="id-ID"/>
        </w:rPr>
        <w:t>Dilakukan uji evaluasi terbaik pada t</w:t>
      </w:r>
      <w:proofErr w:type="spellStart"/>
      <w:r w:rsidR="005A07EE" w:rsidRPr="005A07EE">
        <w:rPr>
          <w:rFonts w:ascii="Times New Roman" w:hAnsi="Times New Roman" w:cs="Times New Roman"/>
          <w:sz w:val="24"/>
          <w:szCs w:val="24"/>
          <w:lang w:val="en-US"/>
        </w:rPr>
        <w:t>ahap</w:t>
      </w:r>
      <w:proofErr w:type="spellEnd"/>
      <w:r w:rsidR="005A07EE" w:rsidRPr="005A07EE">
        <w:rPr>
          <w:rFonts w:ascii="Times New Roman" w:hAnsi="Times New Roman" w:cs="Times New Roman"/>
          <w:sz w:val="24"/>
          <w:szCs w:val="24"/>
          <w:lang w:val="en-US"/>
        </w:rPr>
        <w:t xml:space="preserve"> </w:t>
      </w:r>
      <w:proofErr w:type="spellStart"/>
      <w:r w:rsidR="005A07EE" w:rsidRPr="005A07EE">
        <w:rPr>
          <w:rFonts w:ascii="Times New Roman" w:hAnsi="Times New Roman" w:cs="Times New Roman"/>
          <w:sz w:val="24"/>
          <w:szCs w:val="24"/>
          <w:lang w:val="en-US"/>
        </w:rPr>
        <w:t>klasterisasi</w:t>
      </w:r>
      <w:proofErr w:type="spellEnd"/>
      <w:r w:rsidR="005A07EE" w:rsidRPr="005A07EE">
        <w:rPr>
          <w:rFonts w:ascii="Times New Roman" w:hAnsi="Times New Roman" w:cs="Times New Roman"/>
          <w:sz w:val="24"/>
          <w:szCs w:val="24"/>
          <w:lang w:val="en-US"/>
        </w:rPr>
        <w:t xml:space="preserve"> dengan DBSCAN memperoleh </w:t>
      </w:r>
      <w:proofErr w:type="spellStart"/>
      <w:r w:rsidR="005A07EE" w:rsidRPr="005A07EE">
        <w:rPr>
          <w:rFonts w:ascii="Times New Roman" w:hAnsi="Times New Roman" w:cs="Times New Roman"/>
          <w:sz w:val="24"/>
          <w:szCs w:val="24"/>
          <w:lang w:val="en-US"/>
        </w:rPr>
        <w:t>klaster</w:t>
      </w:r>
      <w:proofErr w:type="spellEnd"/>
      <w:r w:rsidR="005A07EE" w:rsidRPr="005A07EE">
        <w:rPr>
          <w:rFonts w:ascii="Times New Roman" w:hAnsi="Times New Roman" w:cs="Times New Roman"/>
          <w:sz w:val="24"/>
          <w:szCs w:val="24"/>
          <w:lang w:val="en-US"/>
        </w:rPr>
        <w:t xml:space="preserve"> </w:t>
      </w:r>
      <w:r w:rsidR="002409BA">
        <w:rPr>
          <w:rFonts w:ascii="Times New Roman" w:hAnsi="Times New Roman" w:cs="Times New Roman"/>
          <w:sz w:val="24"/>
          <w:szCs w:val="24"/>
          <w:lang w:val="id-ID"/>
        </w:rPr>
        <w:t xml:space="preserve">bernilai </w:t>
      </w:r>
      <w:r w:rsidR="00DB372C">
        <w:rPr>
          <w:rFonts w:ascii="Times New Roman" w:hAnsi="Times New Roman" w:cs="Times New Roman"/>
          <w:sz w:val="24"/>
          <w:szCs w:val="24"/>
          <w:lang w:val="id-ID"/>
        </w:rPr>
        <w:t>1</w:t>
      </w:r>
      <w:r w:rsidR="002409BA">
        <w:rPr>
          <w:rFonts w:ascii="Times New Roman" w:hAnsi="Times New Roman" w:cs="Times New Roman"/>
          <w:sz w:val="24"/>
          <w:szCs w:val="24"/>
          <w:lang w:val="id-ID"/>
        </w:rPr>
        <w:t xml:space="preserve"> klaster</w:t>
      </w:r>
      <w:r w:rsidR="005A07EE" w:rsidRPr="005A07EE">
        <w:rPr>
          <w:rFonts w:ascii="Times New Roman" w:hAnsi="Times New Roman" w:cs="Times New Roman"/>
          <w:sz w:val="24"/>
          <w:szCs w:val="24"/>
          <w:lang w:val="en-US"/>
        </w:rPr>
        <w:t xml:space="preserve">, </w:t>
      </w:r>
      <w:r w:rsidR="00DB372C">
        <w:rPr>
          <w:rFonts w:ascii="Times New Roman" w:hAnsi="Times New Roman" w:cs="Times New Roman"/>
          <w:sz w:val="24"/>
          <w:szCs w:val="24"/>
          <w:lang w:val="id-ID"/>
        </w:rPr>
        <w:t xml:space="preserve">dengan </w:t>
      </w:r>
      <w:r w:rsidR="005A07EE" w:rsidRPr="005A07EE">
        <w:rPr>
          <w:rFonts w:ascii="Times New Roman" w:hAnsi="Times New Roman" w:cs="Times New Roman"/>
          <w:sz w:val="24"/>
          <w:szCs w:val="24"/>
          <w:lang w:val="en-US"/>
        </w:rPr>
        <w:t>nilai epsilon sebesar</w:t>
      </w:r>
      <w:r w:rsidR="00DB372C">
        <w:rPr>
          <w:rFonts w:ascii="Times New Roman" w:hAnsi="Times New Roman" w:cs="Times New Roman"/>
          <w:sz w:val="24"/>
          <w:szCs w:val="24"/>
          <w:lang w:val="id-ID"/>
        </w:rPr>
        <w:t xml:space="preserve"> 1,35</w:t>
      </w:r>
      <w:r w:rsidR="005A07EE" w:rsidRPr="005A07EE">
        <w:rPr>
          <w:rFonts w:ascii="Times New Roman" w:hAnsi="Times New Roman" w:cs="Times New Roman"/>
          <w:sz w:val="24"/>
          <w:szCs w:val="24"/>
          <w:lang w:val="en-US"/>
        </w:rPr>
        <w:t xml:space="preserve">, dan </w:t>
      </w:r>
      <w:proofErr w:type="spellStart"/>
      <w:r w:rsidR="005A07EE" w:rsidRPr="005A07EE">
        <w:rPr>
          <w:rFonts w:ascii="Times New Roman" w:hAnsi="Times New Roman" w:cs="Times New Roman"/>
          <w:sz w:val="24"/>
          <w:szCs w:val="24"/>
          <w:lang w:val="en-US"/>
        </w:rPr>
        <w:t>MinPts</w:t>
      </w:r>
      <w:proofErr w:type="spellEnd"/>
      <w:r w:rsidR="005A07EE" w:rsidRPr="005A07EE">
        <w:rPr>
          <w:rFonts w:ascii="Times New Roman" w:hAnsi="Times New Roman" w:cs="Times New Roman"/>
          <w:sz w:val="24"/>
          <w:szCs w:val="24"/>
          <w:lang w:val="en-US"/>
        </w:rPr>
        <w:t xml:space="preserve"> sebesar </w:t>
      </w:r>
      <w:r w:rsidR="00DB372C">
        <w:rPr>
          <w:rFonts w:ascii="Times New Roman" w:hAnsi="Times New Roman" w:cs="Times New Roman"/>
          <w:sz w:val="24"/>
          <w:szCs w:val="24"/>
          <w:lang w:val="id-ID"/>
        </w:rPr>
        <w:t xml:space="preserve">10 </w:t>
      </w:r>
      <w:r w:rsidR="005A07EE" w:rsidRPr="005A07EE">
        <w:rPr>
          <w:rFonts w:ascii="Times New Roman" w:hAnsi="Times New Roman" w:cs="Times New Roman"/>
          <w:sz w:val="24"/>
          <w:szCs w:val="24"/>
          <w:lang w:val="en-US"/>
        </w:rPr>
        <w:t xml:space="preserve">sehingga menghasilkan nilai </w:t>
      </w:r>
      <w:r w:rsidR="00110734">
        <w:rPr>
          <w:rFonts w:ascii="Times New Roman" w:hAnsi="Times New Roman" w:cs="Times New Roman"/>
          <w:i/>
          <w:iCs/>
          <w:sz w:val="24"/>
          <w:szCs w:val="24"/>
          <w:lang w:val="en-US"/>
        </w:rPr>
        <w:t>silhouette coefficient</w:t>
      </w:r>
      <w:r w:rsidR="005A07EE" w:rsidRPr="005A07EE">
        <w:rPr>
          <w:rFonts w:ascii="Times New Roman" w:hAnsi="Times New Roman" w:cs="Times New Roman"/>
          <w:sz w:val="24"/>
          <w:szCs w:val="24"/>
          <w:lang w:val="en-US"/>
        </w:rPr>
        <w:t xml:space="preserve"> sebesar </w:t>
      </w:r>
      <w:r w:rsidR="00DB372C">
        <w:rPr>
          <w:rFonts w:ascii="Times New Roman" w:hAnsi="Times New Roman" w:cs="Times New Roman"/>
          <w:sz w:val="24"/>
          <w:szCs w:val="24"/>
          <w:lang w:val="id-ID"/>
        </w:rPr>
        <w:t xml:space="preserve">0,00569 </w:t>
      </w:r>
      <w:r w:rsidR="005A07EE" w:rsidRPr="005A07EE">
        <w:rPr>
          <w:rFonts w:ascii="Times New Roman" w:hAnsi="Times New Roman" w:cs="Times New Roman"/>
          <w:sz w:val="24"/>
          <w:szCs w:val="24"/>
          <w:lang w:val="en-US"/>
        </w:rPr>
        <w:t>untuk DBSCAN.</w:t>
      </w:r>
      <w:r w:rsidR="0081316F">
        <w:rPr>
          <w:rFonts w:ascii="Times New Roman" w:hAnsi="Times New Roman" w:cs="Times New Roman"/>
          <w:sz w:val="24"/>
          <w:szCs w:val="24"/>
          <w:lang w:val="id-ID"/>
        </w:rPr>
        <w:t xml:space="preserve"> </w:t>
      </w:r>
      <w:r w:rsidR="005A07EE" w:rsidRPr="005A07EE">
        <w:rPr>
          <w:rFonts w:ascii="Times New Roman" w:hAnsi="Times New Roman" w:cs="Times New Roman"/>
          <w:sz w:val="24"/>
          <w:szCs w:val="24"/>
          <w:lang w:val="en-US"/>
        </w:rPr>
        <w:t xml:space="preserve">Hasil </w:t>
      </w:r>
      <w:proofErr w:type="spellStart"/>
      <w:r w:rsidR="005A07EE" w:rsidRPr="005A07EE">
        <w:rPr>
          <w:rFonts w:ascii="Times New Roman" w:hAnsi="Times New Roman" w:cs="Times New Roman"/>
          <w:sz w:val="24"/>
          <w:szCs w:val="24"/>
          <w:lang w:val="en-US"/>
        </w:rPr>
        <w:t>klasterisasi</w:t>
      </w:r>
      <w:proofErr w:type="spellEnd"/>
      <w:r w:rsidR="005A07EE" w:rsidRPr="005A07EE">
        <w:rPr>
          <w:rFonts w:ascii="Times New Roman" w:hAnsi="Times New Roman" w:cs="Times New Roman"/>
          <w:sz w:val="24"/>
          <w:szCs w:val="24"/>
          <w:lang w:val="en-US"/>
        </w:rPr>
        <w:t xml:space="preserve"> dapat dilihat pada </w:t>
      </w:r>
      <w:r w:rsidR="00110734">
        <w:rPr>
          <w:rFonts w:ascii="Times New Roman" w:hAnsi="Times New Roman" w:cs="Times New Roman"/>
          <w:sz w:val="24"/>
          <w:szCs w:val="24"/>
          <w:lang w:val="en-US"/>
        </w:rPr>
        <w:t xml:space="preserve">Tabel </w:t>
      </w:r>
      <w:r w:rsidR="00DB372C">
        <w:rPr>
          <w:rFonts w:ascii="Times New Roman" w:hAnsi="Times New Roman" w:cs="Times New Roman"/>
          <w:sz w:val="24"/>
          <w:szCs w:val="24"/>
          <w:lang w:val="id-ID"/>
        </w:rPr>
        <w:t>4</w:t>
      </w:r>
      <w:r w:rsidR="005A07EE" w:rsidRPr="005A07EE">
        <w:rPr>
          <w:rFonts w:ascii="Times New Roman" w:hAnsi="Times New Roman" w:cs="Times New Roman"/>
          <w:sz w:val="24"/>
          <w:szCs w:val="24"/>
          <w:lang w:val="en-US"/>
        </w:rPr>
        <w:t>.</w:t>
      </w:r>
    </w:p>
    <w:p w14:paraId="39AEEF20" w14:textId="1024F9FC" w:rsidR="00DB372C" w:rsidRPr="00502943" w:rsidRDefault="00502943" w:rsidP="00502943">
      <w:pPr>
        <w:pStyle w:val="Caption"/>
        <w:jc w:val="center"/>
        <w:rPr>
          <w:rFonts w:ascii="Times New Roman" w:hAnsi="Times New Roman" w:cs="Times New Roman"/>
          <w:b/>
          <w:bCs/>
          <w:i w:val="0"/>
          <w:iCs w:val="0"/>
          <w:color w:val="auto"/>
          <w:sz w:val="24"/>
          <w:szCs w:val="24"/>
        </w:rPr>
      </w:pPr>
      <w:bookmarkStart w:id="464" w:name="_Toc149217278"/>
      <w:r w:rsidRPr="00502943">
        <w:rPr>
          <w:rFonts w:ascii="Times New Roman" w:hAnsi="Times New Roman" w:cs="Times New Roman"/>
          <w:b/>
          <w:bCs/>
          <w:i w:val="0"/>
          <w:iCs w:val="0"/>
          <w:color w:val="auto"/>
          <w:sz w:val="24"/>
          <w:szCs w:val="24"/>
        </w:rPr>
        <w:t>Tabel 4.</w:t>
      </w:r>
      <w:r w:rsidRPr="00502943">
        <w:rPr>
          <w:rFonts w:ascii="Times New Roman" w:hAnsi="Times New Roman" w:cs="Times New Roman"/>
          <w:b/>
          <w:bCs/>
          <w:i w:val="0"/>
          <w:iCs w:val="0"/>
          <w:color w:val="auto"/>
          <w:sz w:val="24"/>
          <w:szCs w:val="24"/>
        </w:rPr>
        <w:fldChar w:fldCharType="begin"/>
      </w:r>
      <w:r w:rsidRPr="00502943">
        <w:rPr>
          <w:rFonts w:ascii="Times New Roman" w:hAnsi="Times New Roman" w:cs="Times New Roman"/>
          <w:b/>
          <w:bCs/>
          <w:i w:val="0"/>
          <w:iCs w:val="0"/>
          <w:color w:val="auto"/>
          <w:sz w:val="24"/>
          <w:szCs w:val="24"/>
        </w:rPr>
        <w:instrText xml:space="preserve"> SEQ Tabel_4. \* ARABIC </w:instrText>
      </w:r>
      <w:r w:rsidRPr="00502943">
        <w:rPr>
          <w:rFonts w:ascii="Times New Roman" w:hAnsi="Times New Roman" w:cs="Times New Roman"/>
          <w:b/>
          <w:bCs/>
          <w:i w:val="0"/>
          <w:iCs w:val="0"/>
          <w:color w:val="auto"/>
          <w:sz w:val="24"/>
          <w:szCs w:val="24"/>
        </w:rPr>
        <w:fldChar w:fldCharType="separate"/>
      </w:r>
      <w:r w:rsidR="00A164B2">
        <w:rPr>
          <w:rFonts w:ascii="Times New Roman" w:hAnsi="Times New Roman" w:cs="Times New Roman"/>
          <w:b/>
          <w:bCs/>
          <w:i w:val="0"/>
          <w:iCs w:val="0"/>
          <w:noProof/>
          <w:color w:val="auto"/>
          <w:sz w:val="24"/>
          <w:szCs w:val="24"/>
        </w:rPr>
        <w:t>11</w:t>
      </w:r>
      <w:r w:rsidRPr="00502943">
        <w:rPr>
          <w:rFonts w:ascii="Times New Roman" w:hAnsi="Times New Roman" w:cs="Times New Roman"/>
          <w:b/>
          <w:bCs/>
          <w:i w:val="0"/>
          <w:iCs w:val="0"/>
          <w:color w:val="auto"/>
          <w:sz w:val="24"/>
          <w:szCs w:val="24"/>
        </w:rPr>
        <w:fldChar w:fldCharType="end"/>
      </w:r>
      <w:r w:rsidRPr="00502943">
        <w:rPr>
          <w:rFonts w:ascii="Times New Roman" w:hAnsi="Times New Roman" w:cs="Times New Roman"/>
          <w:b/>
          <w:bCs/>
          <w:i w:val="0"/>
          <w:iCs w:val="0"/>
          <w:color w:val="auto"/>
          <w:sz w:val="24"/>
          <w:szCs w:val="24"/>
        </w:rPr>
        <w:t xml:space="preserve"> </w:t>
      </w:r>
      <w:r w:rsidR="00DB372C" w:rsidRPr="00502943">
        <w:rPr>
          <w:rFonts w:ascii="Times New Roman" w:hAnsi="Times New Roman" w:cs="Times New Roman"/>
          <w:b/>
          <w:bCs/>
          <w:i w:val="0"/>
          <w:iCs w:val="0"/>
          <w:color w:val="auto"/>
          <w:sz w:val="24"/>
          <w:szCs w:val="24"/>
        </w:rPr>
        <w:t xml:space="preserve">Hasil </w:t>
      </w:r>
      <w:r w:rsidR="00DB372C" w:rsidRPr="00354FFD">
        <w:rPr>
          <w:rFonts w:ascii="Times New Roman" w:hAnsi="Times New Roman" w:cs="Times New Roman"/>
          <w:b/>
          <w:bCs/>
          <w:color w:val="auto"/>
          <w:sz w:val="24"/>
          <w:szCs w:val="24"/>
        </w:rPr>
        <w:t>silhouette coefficient</w:t>
      </w:r>
      <w:r w:rsidR="00DB372C" w:rsidRPr="00502943">
        <w:rPr>
          <w:rFonts w:ascii="Times New Roman" w:hAnsi="Times New Roman" w:cs="Times New Roman"/>
          <w:b/>
          <w:bCs/>
          <w:i w:val="0"/>
          <w:iCs w:val="0"/>
          <w:color w:val="auto"/>
          <w:sz w:val="24"/>
          <w:szCs w:val="24"/>
        </w:rPr>
        <w:t xml:space="preserve"> DBSCAN</w:t>
      </w:r>
      <w:bookmarkEnd w:id="464"/>
    </w:p>
    <w:tbl>
      <w:tblPr>
        <w:tblStyle w:val="TableGrid"/>
        <w:tblW w:w="0" w:type="auto"/>
        <w:tblLook w:val="04A0" w:firstRow="1" w:lastRow="0" w:firstColumn="1" w:lastColumn="0" w:noHBand="0" w:noVBand="1"/>
      </w:tblPr>
      <w:tblGrid>
        <w:gridCol w:w="1606"/>
        <w:gridCol w:w="1527"/>
        <w:gridCol w:w="1625"/>
        <w:gridCol w:w="1576"/>
        <w:gridCol w:w="1596"/>
      </w:tblGrid>
      <w:tr w:rsidR="00DB372C" w:rsidRPr="003C6001" w14:paraId="47DE9108" w14:textId="77777777" w:rsidTr="0081316F">
        <w:trPr>
          <w:trHeight w:val="611"/>
        </w:trPr>
        <w:tc>
          <w:tcPr>
            <w:tcW w:w="1606" w:type="dxa"/>
            <w:vAlign w:val="center"/>
          </w:tcPr>
          <w:p w14:paraId="7BE256FB" w14:textId="77777777" w:rsidR="00DB372C" w:rsidRPr="003C6001" w:rsidRDefault="00DB372C" w:rsidP="0081316F">
            <w:pPr>
              <w:spacing w:line="360" w:lineRule="auto"/>
              <w:jc w:val="center"/>
              <w:rPr>
                <w:rFonts w:ascii="Times New Roman" w:hAnsi="Times New Roman"/>
                <w:b/>
                <w:bCs/>
                <w:i/>
                <w:iCs/>
                <w:sz w:val="24"/>
                <w:lang w:val="en-US"/>
              </w:rPr>
            </w:pPr>
            <w:r w:rsidRPr="003C6001">
              <w:rPr>
                <w:rFonts w:ascii="Times New Roman" w:hAnsi="Times New Roman"/>
                <w:sz w:val="24"/>
              </w:rPr>
              <w:br w:type="page"/>
            </w:r>
            <w:proofErr w:type="spellStart"/>
            <w:r w:rsidRPr="003C6001">
              <w:rPr>
                <w:rFonts w:ascii="Times New Roman" w:hAnsi="Times New Roman"/>
                <w:b/>
                <w:bCs/>
                <w:i/>
                <w:iCs/>
                <w:sz w:val="24"/>
                <w:lang w:val="en-US"/>
              </w:rPr>
              <w:t>minpts</w:t>
            </w:r>
            <w:proofErr w:type="spellEnd"/>
          </w:p>
        </w:tc>
        <w:tc>
          <w:tcPr>
            <w:tcW w:w="1527" w:type="dxa"/>
            <w:vAlign w:val="center"/>
          </w:tcPr>
          <w:p w14:paraId="352FDFF5" w14:textId="77777777" w:rsidR="00DB372C" w:rsidRPr="003C6001" w:rsidRDefault="00DB372C" w:rsidP="0081316F">
            <w:pPr>
              <w:spacing w:line="360" w:lineRule="auto"/>
              <w:jc w:val="center"/>
              <w:rPr>
                <w:rFonts w:ascii="Times New Roman" w:hAnsi="Times New Roman"/>
                <w:b/>
                <w:bCs/>
                <w:i/>
                <w:iCs/>
                <w:sz w:val="24"/>
                <w:lang w:val="en-US"/>
              </w:rPr>
            </w:pPr>
            <w:r>
              <w:rPr>
                <w:rFonts w:ascii="Times New Roman" w:hAnsi="Times New Roman"/>
                <w:b/>
                <w:bCs/>
                <w:i/>
                <w:iCs/>
                <w:sz w:val="24"/>
                <w:lang w:val="en-US"/>
              </w:rPr>
              <w:t>e</w:t>
            </w:r>
            <w:r w:rsidRPr="003C6001">
              <w:rPr>
                <w:rFonts w:ascii="Times New Roman" w:hAnsi="Times New Roman"/>
                <w:b/>
                <w:bCs/>
                <w:i/>
                <w:iCs/>
                <w:sz w:val="24"/>
                <w:lang w:val="en-US"/>
              </w:rPr>
              <w:t>ps</w:t>
            </w:r>
          </w:p>
        </w:tc>
        <w:tc>
          <w:tcPr>
            <w:tcW w:w="1625" w:type="dxa"/>
            <w:vAlign w:val="center"/>
          </w:tcPr>
          <w:p w14:paraId="08AF8EC0" w14:textId="77777777" w:rsidR="00DB372C" w:rsidRPr="003C6001" w:rsidRDefault="00DB372C" w:rsidP="0081316F">
            <w:pPr>
              <w:spacing w:line="360" w:lineRule="auto"/>
              <w:jc w:val="center"/>
              <w:rPr>
                <w:rFonts w:ascii="Times New Roman" w:hAnsi="Times New Roman"/>
                <w:b/>
                <w:bCs/>
                <w:sz w:val="24"/>
                <w:lang w:val="en-US"/>
              </w:rPr>
            </w:pPr>
            <w:r w:rsidRPr="003C6001">
              <w:rPr>
                <w:rFonts w:ascii="Times New Roman" w:hAnsi="Times New Roman"/>
                <w:b/>
                <w:bCs/>
                <w:sz w:val="20"/>
                <w:szCs w:val="18"/>
                <w:lang w:val="en-US"/>
              </w:rPr>
              <w:t xml:space="preserve">Jumlah </w:t>
            </w:r>
            <w:proofErr w:type="spellStart"/>
            <w:r w:rsidRPr="003C6001">
              <w:rPr>
                <w:rFonts w:ascii="Times New Roman" w:hAnsi="Times New Roman"/>
                <w:b/>
                <w:bCs/>
                <w:sz w:val="20"/>
                <w:szCs w:val="18"/>
                <w:lang w:val="en-US"/>
              </w:rPr>
              <w:t>Klaster</w:t>
            </w:r>
            <w:proofErr w:type="spellEnd"/>
          </w:p>
        </w:tc>
        <w:tc>
          <w:tcPr>
            <w:tcW w:w="1576" w:type="dxa"/>
            <w:vAlign w:val="center"/>
          </w:tcPr>
          <w:p w14:paraId="52041FEF" w14:textId="77777777" w:rsidR="00DB372C" w:rsidRPr="003C6001" w:rsidRDefault="00DB372C" w:rsidP="0081316F">
            <w:pPr>
              <w:spacing w:line="360" w:lineRule="auto"/>
              <w:jc w:val="center"/>
              <w:rPr>
                <w:rFonts w:ascii="Times New Roman" w:hAnsi="Times New Roman"/>
                <w:b/>
                <w:bCs/>
                <w:i/>
                <w:iCs/>
                <w:sz w:val="24"/>
                <w:lang w:val="en-US"/>
              </w:rPr>
            </w:pPr>
            <w:r w:rsidRPr="003C6001">
              <w:rPr>
                <w:rFonts w:ascii="Times New Roman" w:hAnsi="Times New Roman"/>
                <w:b/>
                <w:bCs/>
                <w:i/>
                <w:iCs/>
                <w:sz w:val="24"/>
                <w:lang w:val="en-US"/>
              </w:rPr>
              <w:t>Noise</w:t>
            </w:r>
          </w:p>
        </w:tc>
        <w:tc>
          <w:tcPr>
            <w:tcW w:w="1596" w:type="dxa"/>
            <w:vAlign w:val="center"/>
          </w:tcPr>
          <w:p w14:paraId="0349F8E8" w14:textId="77777777" w:rsidR="00DB372C" w:rsidRPr="003C6001" w:rsidRDefault="00DB372C" w:rsidP="0081316F">
            <w:pPr>
              <w:spacing w:line="360" w:lineRule="auto"/>
              <w:jc w:val="center"/>
              <w:rPr>
                <w:rFonts w:ascii="Times New Roman" w:hAnsi="Times New Roman"/>
                <w:b/>
                <w:bCs/>
                <w:i/>
                <w:iCs/>
                <w:sz w:val="24"/>
                <w:lang w:val="en-US"/>
              </w:rPr>
            </w:pPr>
            <w:r w:rsidRPr="003C6001">
              <w:rPr>
                <w:rFonts w:ascii="Times New Roman" w:hAnsi="Times New Roman"/>
                <w:b/>
                <w:bCs/>
                <w:i/>
                <w:iCs/>
                <w:sz w:val="24"/>
                <w:lang w:val="en-US"/>
              </w:rPr>
              <w:t xml:space="preserve">Silhouette </w:t>
            </w:r>
            <w:proofErr w:type="spellStart"/>
            <w:r w:rsidRPr="007F1516">
              <w:rPr>
                <w:rFonts w:ascii="Times New Roman" w:hAnsi="Times New Roman"/>
                <w:b/>
                <w:bCs/>
                <w:i/>
                <w:iCs/>
                <w:sz w:val="24"/>
                <w:lang w:val="en-US"/>
              </w:rPr>
              <w:t>Coeffiecient</w:t>
            </w:r>
            <w:proofErr w:type="spellEnd"/>
          </w:p>
        </w:tc>
      </w:tr>
      <w:tr w:rsidR="00C34C2D" w:rsidRPr="003C6001" w14:paraId="6C6C9AF7" w14:textId="77777777" w:rsidTr="00C34C2D">
        <w:tc>
          <w:tcPr>
            <w:tcW w:w="1606" w:type="dxa"/>
            <w:vMerge w:val="restart"/>
            <w:vAlign w:val="center"/>
          </w:tcPr>
          <w:p w14:paraId="406EB4F4" w14:textId="77777777" w:rsidR="00C34C2D" w:rsidRPr="003C6001" w:rsidRDefault="00C34C2D" w:rsidP="00C34C2D">
            <w:pPr>
              <w:spacing w:line="360" w:lineRule="auto"/>
              <w:jc w:val="center"/>
              <w:rPr>
                <w:rFonts w:ascii="Times New Roman" w:hAnsi="Times New Roman"/>
                <w:sz w:val="24"/>
                <w:lang w:val="en-US"/>
              </w:rPr>
            </w:pPr>
            <w:r w:rsidRPr="003C6001">
              <w:rPr>
                <w:rFonts w:ascii="Times New Roman" w:hAnsi="Times New Roman"/>
                <w:sz w:val="24"/>
                <w:lang w:val="en-US"/>
              </w:rPr>
              <w:t>5</w:t>
            </w:r>
          </w:p>
        </w:tc>
        <w:tc>
          <w:tcPr>
            <w:tcW w:w="1527" w:type="dxa"/>
          </w:tcPr>
          <w:p w14:paraId="7220C556" w14:textId="77777777" w:rsidR="00C34C2D" w:rsidRPr="003C6001" w:rsidRDefault="00C34C2D" w:rsidP="0081316F">
            <w:pPr>
              <w:spacing w:line="360" w:lineRule="auto"/>
              <w:jc w:val="center"/>
              <w:rPr>
                <w:rFonts w:ascii="Times New Roman" w:hAnsi="Times New Roman"/>
                <w:sz w:val="24"/>
                <w:lang w:val="en-US"/>
              </w:rPr>
            </w:pPr>
            <w:r w:rsidRPr="003C6001">
              <w:rPr>
                <w:rFonts w:ascii="Times New Roman" w:hAnsi="Times New Roman"/>
                <w:sz w:val="24"/>
                <w:lang w:val="en-US"/>
              </w:rPr>
              <w:t>1,25</w:t>
            </w:r>
          </w:p>
        </w:tc>
        <w:tc>
          <w:tcPr>
            <w:tcW w:w="1625" w:type="dxa"/>
          </w:tcPr>
          <w:p w14:paraId="6E3F6621" w14:textId="77777777" w:rsidR="00C34C2D" w:rsidRPr="003C6001" w:rsidRDefault="00C34C2D" w:rsidP="0081316F">
            <w:pPr>
              <w:spacing w:line="360" w:lineRule="auto"/>
              <w:jc w:val="center"/>
              <w:rPr>
                <w:rFonts w:ascii="Times New Roman" w:hAnsi="Times New Roman"/>
                <w:sz w:val="24"/>
                <w:lang w:val="en-US"/>
              </w:rPr>
            </w:pPr>
            <w:r w:rsidRPr="003C6001">
              <w:rPr>
                <w:rFonts w:ascii="Times New Roman" w:hAnsi="Times New Roman"/>
                <w:sz w:val="24"/>
                <w:lang w:val="en-US"/>
              </w:rPr>
              <w:t>3</w:t>
            </w:r>
          </w:p>
        </w:tc>
        <w:tc>
          <w:tcPr>
            <w:tcW w:w="1576" w:type="dxa"/>
          </w:tcPr>
          <w:p w14:paraId="113E03CA" w14:textId="77777777" w:rsidR="00C34C2D" w:rsidRPr="003C6001" w:rsidRDefault="00C34C2D" w:rsidP="0081316F">
            <w:pPr>
              <w:spacing w:line="360" w:lineRule="auto"/>
              <w:jc w:val="center"/>
              <w:rPr>
                <w:rFonts w:ascii="Times New Roman" w:hAnsi="Times New Roman"/>
                <w:sz w:val="24"/>
                <w:lang w:val="en-US"/>
              </w:rPr>
            </w:pPr>
            <w:r w:rsidRPr="003C6001">
              <w:rPr>
                <w:rFonts w:ascii="Times New Roman" w:hAnsi="Times New Roman"/>
                <w:sz w:val="24"/>
                <w:lang w:val="en-US"/>
              </w:rPr>
              <w:t>826</w:t>
            </w:r>
          </w:p>
        </w:tc>
        <w:tc>
          <w:tcPr>
            <w:tcW w:w="1596" w:type="dxa"/>
          </w:tcPr>
          <w:p w14:paraId="13242358" w14:textId="0255D69A" w:rsidR="00C34C2D" w:rsidRPr="003C6001" w:rsidRDefault="00C34C2D" w:rsidP="0081316F">
            <w:pPr>
              <w:spacing w:line="360" w:lineRule="auto"/>
              <w:jc w:val="center"/>
              <w:rPr>
                <w:rFonts w:ascii="Times New Roman" w:hAnsi="Times New Roman"/>
                <w:sz w:val="24"/>
                <w:lang w:val="en-US"/>
              </w:rPr>
            </w:pPr>
            <w:r w:rsidRPr="003C6001">
              <w:rPr>
                <w:rFonts w:ascii="Times New Roman" w:hAnsi="Times New Roman"/>
                <w:sz w:val="24"/>
                <w:lang w:val="en-US"/>
              </w:rPr>
              <w:t>0</w:t>
            </w:r>
            <w:r>
              <w:rPr>
                <w:rFonts w:ascii="Times New Roman" w:hAnsi="Times New Roman"/>
                <w:sz w:val="24"/>
                <w:lang w:val="id-ID"/>
              </w:rPr>
              <w:t>,</w:t>
            </w:r>
            <w:r w:rsidRPr="003C6001">
              <w:rPr>
                <w:rFonts w:ascii="Times New Roman" w:hAnsi="Times New Roman"/>
                <w:sz w:val="24"/>
                <w:lang w:val="en-US"/>
              </w:rPr>
              <w:t>0014497934</w:t>
            </w:r>
          </w:p>
        </w:tc>
      </w:tr>
      <w:tr w:rsidR="00C34C2D" w:rsidRPr="003C6001" w14:paraId="7956D5D3" w14:textId="77777777" w:rsidTr="00C34C2D">
        <w:tc>
          <w:tcPr>
            <w:tcW w:w="1606" w:type="dxa"/>
            <w:vMerge/>
            <w:vAlign w:val="center"/>
          </w:tcPr>
          <w:p w14:paraId="1D81F82F" w14:textId="77777777" w:rsidR="00C34C2D" w:rsidRPr="003C6001" w:rsidRDefault="00C34C2D" w:rsidP="00C34C2D">
            <w:pPr>
              <w:spacing w:line="360" w:lineRule="auto"/>
              <w:jc w:val="center"/>
              <w:rPr>
                <w:rFonts w:ascii="Times New Roman" w:hAnsi="Times New Roman"/>
                <w:sz w:val="24"/>
                <w:lang w:val="en-US"/>
              </w:rPr>
            </w:pPr>
          </w:p>
        </w:tc>
        <w:tc>
          <w:tcPr>
            <w:tcW w:w="1527" w:type="dxa"/>
          </w:tcPr>
          <w:p w14:paraId="1E1ADFB2" w14:textId="77777777" w:rsidR="00C34C2D" w:rsidRPr="003C6001" w:rsidRDefault="00C34C2D" w:rsidP="0081316F">
            <w:pPr>
              <w:spacing w:line="360" w:lineRule="auto"/>
              <w:jc w:val="center"/>
              <w:rPr>
                <w:rFonts w:ascii="Times New Roman" w:hAnsi="Times New Roman"/>
                <w:sz w:val="24"/>
                <w:lang w:val="en-US"/>
              </w:rPr>
            </w:pPr>
            <w:r w:rsidRPr="003C6001">
              <w:rPr>
                <w:rFonts w:ascii="Times New Roman" w:hAnsi="Times New Roman"/>
                <w:sz w:val="24"/>
                <w:lang w:val="en-US"/>
              </w:rPr>
              <w:t>1,35</w:t>
            </w:r>
          </w:p>
        </w:tc>
        <w:tc>
          <w:tcPr>
            <w:tcW w:w="1625" w:type="dxa"/>
          </w:tcPr>
          <w:p w14:paraId="0804611F" w14:textId="77777777" w:rsidR="00C34C2D" w:rsidRPr="003C6001" w:rsidRDefault="00C34C2D" w:rsidP="0081316F">
            <w:pPr>
              <w:spacing w:line="360" w:lineRule="auto"/>
              <w:jc w:val="center"/>
              <w:rPr>
                <w:rFonts w:ascii="Times New Roman" w:hAnsi="Times New Roman"/>
                <w:sz w:val="24"/>
                <w:lang w:val="en-US"/>
              </w:rPr>
            </w:pPr>
            <w:r w:rsidRPr="003C6001">
              <w:rPr>
                <w:rFonts w:ascii="Times New Roman" w:hAnsi="Times New Roman"/>
                <w:sz w:val="24"/>
                <w:lang w:val="en-US"/>
              </w:rPr>
              <w:t>1</w:t>
            </w:r>
          </w:p>
        </w:tc>
        <w:tc>
          <w:tcPr>
            <w:tcW w:w="1576" w:type="dxa"/>
          </w:tcPr>
          <w:p w14:paraId="2B0E913E" w14:textId="77777777" w:rsidR="00C34C2D" w:rsidRPr="003C6001" w:rsidRDefault="00C34C2D" w:rsidP="0081316F">
            <w:pPr>
              <w:spacing w:line="360" w:lineRule="auto"/>
              <w:jc w:val="center"/>
              <w:rPr>
                <w:rFonts w:ascii="Times New Roman" w:hAnsi="Times New Roman"/>
                <w:sz w:val="24"/>
                <w:lang w:val="en-US"/>
              </w:rPr>
            </w:pPr>
            <w:r w:rsidRPr="003C6001">
              <w:rPr>
                <w:rFonts w:ascii="Times New Roman" w:hAnsi="Times New Roman"/>
                <w:sz w:val="24"/>
                <w:lang w:val="en-US"/>
              </w:rPr>
              <w:t>18</w:t>
            </w:r>
          </w:p>
        </w:tc>
        <w:tc>
          <w:tcPr>
            <w:tcW w:w="1596" w:type="dxa"/>
          </w:tcPr>
          <w:p w14:paraId="68E6CD17" w14:textId="23180849" w:rsidR="00C34C2D" w:rsidRPr="003C6001" w:rsidRDefault="00C34C2D" w:rsidP="0081316F">
            <w:pPr>
              <w:spacing w:line="360" w:lineRule="auto"/>
              <w:jc w:val="center"/>
              <w:rPr>
                <w:rFonts w:ascii="Times New Roman" w:hAnsi="Times New Roman"/>
                <w:sz w:val="24"/>
                <w:lang w:val="en-US"/>
              </w:rPr>
            </w:pPr>
            <w:r w:rsidRPr="003C6001">
              <w:rPr>
                <w:rFonts w:ascii="Times New Roman" w:hAnsi="Times New Roman"/>
                <w:sz w:val="24"/>
                <w:lang w:val="en-US"/>
              </w:rPr>
              <w:t>0</w:t>
            </w:r>
            <w:r>
              <w:rPr>
                <w:rFonts w:ascii="Times New Roman" w:hAnsi="Times New Roman"/>
                <w:sz w:val="24"/>
                <w:lang w:val="id-ID"/>
              </w:rPr>
              <w:t>,</w:t>
            </w:r>
            <w:r w:rsidRPr="003C6001">
              <w:rPr>
                <w:rFonts w:ascii="Times New Roman" w:hAnsi="Times New Roman"/>
                <w:sz w:val="24"/>
                <w:lang w:val="en-US"/>
              </w:rPr>
              <w:t>0056921409</w:t>
            </w:r>
          </w:p>
        </w:tc>
      </w:tr>
      <w:tr w:rsidR="00C34C2D" w:rsidRPr="003C6001" w14:paraId="0C7D8C6C" w14:textId="77777777" w:rsidTr="00C34C2D">
        <w:tc>
          <w:tcPr>
            <w:tcW w:w="1606" w:type="dxa"/>
            <w:vMerge w:val="restart"/>
            <w:vAlign w:val="center"/>
          </w:tcPr>
          <w:p w14:paraId="13560421" w14:textId="77777777" w:rsidR="00C34C2D" w:rsidRPr="003C6001" w:rsidRDefault="00C34C2D" w:rsidP="00C34C2D">
            <w:pPr>
              <w:spacing w:line="360" w:lineRule="auto"/>
              <w:jc w:val="center"/>
              <w:rPr>
                <w:rFonts w:ascii="Times New Roman" w:hAnsi="Times New Roman"/>
                <w:b/>
                <w:bCs/>
                <w:sz w:val="24"/>
                <w:lang w:val="en-US"/>
              </w:rPr>
            </w:pPr>
            <w:r w:rsidRPr="003C6001">
              <w:rPr>
                <w:rFonts w:ascii="Times New Roman" w:hAnsi="Times New Roman"/>
                <w:b/>
                <w:bCs/>
                <w:sz w:val="24"/>
                <w:lang w:val="en-US"/>
              </w:rPr>
              <w:t>10</w:t>
            </w:r>
          </w:p>
        </w:tc>
        <w:tc>
          <w:tcPr>
            <w:tcW w:w="1527" w:type="dxa"/>
          </w:tcPr>
          <w:p w14:paraId="65E91EDB" w14:textId="77777777" w:rsidR="00C34C2D" w:rsidRPr="003C6001" w:rsidRDefault="00C34C2D" w:rsidP="0081316F">
            <w:pPr>
              <w:spacing w:line="360" w:lineRule="auto"/>
              <w:jc w:val="center"/>
              <w:rPr>
                <w:rFonts w:ascii="Times New Roman" w:hAnsi="Times New Roman"/>
                <w:sz w:val="24"/>
                <w:lang w:val="en-US"/>
              </w:rPr>
            </w:pPr>
            <w:r w:rsidRPr="003C6001">
              <w:rPr>
                <w:rFonts w:ascii="Times New Roman" w:hAnsi="Times New Roman"/>
                <w:sz w:val="24"/>
                <w:lang w:val="en-US"/>
              </w:rPr>
              <w:t>1,25</w:t>
            </w:r>
          </w:p>
        </w:tc>
        <w:tc>
          <w:tcPr>
            <w:tcW w:w="1625" w:type="dxa"/>
          </w:tcPr>
          <w:p w14:paraId="3B51B297" w14:textId="77777777" w:rsidR="00C34C2D" w:rsidRPr="003C6001" w:rsidRDefault="00C34C2D" w:rsidP="0081316F">
            <w:pPr>
              <w:spacing w:line="360" w:lineRule="auto"/>
              <w:jc w:val="center"/>
              <w:rPr>
                <w:rFonts w:ascii="Times New Roman" w:hAnsi="Times New Roman"/>
                <w:sz w:val="24"/>
                <w:lang w:val="en-US"/>
              </w:rPr>
            </w:pPr>
            <w:r w:rsidRPr="003C6001">
              <w:rPr>
                <w:rFonts w:ascii="Times New Roman" w:hAnsi="Times New Roman"/>
                <w:sz w:val="24"/>
                <w:lang w:val="en-US"/>
              </w:rPr>
              <w:t>2</w:t>
            </w:r>
          </w:p>
        </w:tc>
        <w:tc>
          <w:tcPr>
            <w:tcW w:w="1576" w:type="dxa"/>
          </w:tcPr>
          <w:p w14:paraId="483D2E6F" w14:textId="77777777" w:rsidR="00C34C2D" w:rsidRPr="003C6001" w:rsidRDefault="00C34C2D" w:rsidP="0081316F">
            <w:pPr>
              <w:spacing w:line="360" w:lineRule="auto"/>
              <w:jc w:val="center"/>
              <w:rPr>
                <w:rFonts w:ascii="Times New Roman" w:hAnsi="Times New Roman"/>
                <w:sz w:val="24"/>
                <w:lang w:val="en-US"/>
              </w:rPr>
            </w:pPr>
            <w:r w:rsidRPr="003C6001">
              <w:rPr>
                <w:rFonts w:ascii="Times New Roman" w:hAnsi="Times New Roman"/>
                <w:sz w:val="24"/>
                <w:lang w:val="en-US"/>
              </w:rPr>
              <w:t>1056</w:t>
            </w:r>
          </w:p>
        </w:tc>
        <w:tc>
          <w:tcPr>
            <w:tcW w:w="1596" w:type="dxa"/>
          </w:tcPr>
          <w:p w14:paraId="6E2B4185" w14:textId="39BE7BEE" w:rsidR="00C34C2D" w:rsidRPr="003C6001" w:rsidRDefault="00C34C2D" w:rsidP="0081316F">
            <w:pPr>
              <w:spacing w:line="360" w:lineRule="auto"/>
              <w:jc w:val="center"/>
              <w:rPr>
                <w:rFonts w:ascii="Times New Roman" w:hAnsi="Times New Roman"/>
                <w:sz w:val="24"/>
                <w:lang w:val="en-US"/>
              </w:rPr>
            </w:pPr>
            <w:r w:rsidRPr="003C6001">
              <w:rPr>
                <w:rFonts w:ascii="Times New Roman" w:hAnsi="Times New Roman"/>
                <w:sz w:val="24"/>
                <w:lang w:val="en-US"/>
              </w:rPr>
              <w:t>0</w:t>
            </w:r>
            <w:r>
              <w:rPr>
                <w:rFonts w:ascii="Times New Roman" w:hAnsi="Times New Roman"/>
                <w:sz w:val="24"/>
                <w:lang w:val="id-ID"/>
              </w:rPr>
              <w:t>,</w:t>
            </w:r>
            <w:r w:rsidRPr="003C6001">
              <w:rPr>
                <w:rFonts w:ascii="Times New Roman" w:hAnsi="Times New Roman"/>
                <w:sz w:val="24"/>
                <w:lang w:val="en-US"/>
              </w:rPr>
              <w:t>0024541545</w:t>
            </w:r>
          </w:p>
        </w:tc>
      </w:tr>
      <w:tr w:rsidR="00C34C2D" w:rsidRPr="003C6001" w14:paraId="6AE9FCFE" w14:textId="77777777" w:rsidTr="0081316F">
        <w:tc>
          <w:tcPr>
            <w:tcW w:w="1606" w:type="dxa"/>
            <w:vMerge/>
          </w:tcPr>
          <w:p w14:paraId="4780BD83" w14:textId="77777777" w:rsidR="00C34C2D" w:rsidRPr="003C6001" w:rsidRDefault="00C34C2D" w:rsidP="0081316F">
            <w:pPr>
              <w:spacing w:line="360" w:lineRule="auto"/>
              <w:jc w:val="center"/>
              <w:rPr>
                <w:rFonts w:ascii="Times New Roman" w:hAnsi="Times New Roman"/>
                <w:sz w:val="24"/>
                <w:lang w:val="en-US"/>
              </w:rPr>
            </w:pPr>
          </w:p>
        </w:tc>
        <w:tc>
          <w:tcPr>
            <w:tcW w:w="1527" w:type="dxa"/>
          </w:tcPr>
          <w:p w14:paraId="30F31FDC" w14:textId="77777777" w:rsidR="00C34C2D" w:rsidRPr="003C6001" w:rsidRDefault="00C34C2D" w:rsidP="0081316F">
            <w:pPr>
              <w:spacing w:line="360" w:lineRule="auto"/>
              <w:jc w:val="center"/>
              <w:rPr>
                <w:rFonts w:ascii="Times New Roman" w:hAnsi="Times New Roman"/>
                <w:b/>
                <w:bCs/>
                <w:sz w:val="24"/>
                <w:lang w:val="en-US"/>
              </w:rPr>
            </w:pPr>
            <w:r w:rsidRPr="003C6001">
              <w:rPr>
                <w:rFonts w:ascii="Times New Roman" w:hAnsi="Times New Roman"/>
                <w:b/>
                <w:bCs/>
                <w:sz w:val="24"/>
                <w:lang w:val="en-US"/>
              </w:rPr>
              <w:t>1,35</w:t>
            </w:r>
          </w:p>
        </w:tc>
        <w:tc>
          <w:tcPr>
            <w:tcW w:w="1625" w:type="dxa"/>
          </w:tcPr>
          <w:p w14:paraId="7A1A0985" w14:textId="77777777" w:rsidR="00C34C2D" w:rsidRPr="003C6001" w:rsidRDefault="00C34C2D" w:rsidP="0081316F">
            <w:pPr>
              <w:spacing w:line="360" w:lineRule="auto"/>
              <w:jc w:val="center"/>
              <w:rPr>
                <w:rFonts w:ascii="Times New Roman" w:hAnsi="Times New Roman"/>
                <w:b/>
                <w:bCs/>
                <w:sz w:val="24"/>
                <w:lang w:val="en-US"/>
              </w:rPr>
            </w:pPr>
            <w:r w:rsidRPr="003C6001">
              <w:rPr>
                <w:rFonts w:ascii="Times New Roman" w:hAnsi="Times New Roman"/>
                <w:b/>
                <w:bCs/>
                <w:sz w:val="24"/>
                <w:lang w:val="en-US"/>
              </w:rPr>
              <w:t>1</w:t>
            </w:r>
          </w:p>
        </w:tc>
        <w:tc>
          <w:tcPr>
            <w:tcW w:w="1576" w:type="dxa"/>
          </w:tcPr>
          <w:p w14:paraId="53EC21E9" w14:textId="77777777" w:rsidR="00C34C2D" w:rsidRPr="003C6001" w:rsidRDefault="00C34C2D" w:rsidP="0081316F">
            <w:pPr>
              <w:spacing w:line="360" w:lineRule="auto"/>
              <w:jc w:val="center"/>
              <w:rPr>
                <w:rFonts w:ascii="Times New Roman" w:hAnsi="Times New Roman"/>
                <w:b/>
                <w:bCs/>
                <w:sz w:val="24"/>
                <w:lang w:val="en-US"/>
              </w:rPr>
            </w:pPr>
            <w:r w:rsidRPr="003C6001">
              <w:rPr>
                <w:rFonts w:ascii="Times New Roman" w:hAnsi="Times New Roman"/>
                <w:b/>
                <w:bCs/>
                <w:sz w:val="24"/>
                <w:lang w:val="en-US"/>
              </w:rPr>
              <w:t>19</w:t>
            </w:r>
          </w:p>
        </w:tc>
        <w:tc>
          <w:tcPr>
            <w:tcW w:w="1596" w:type="dxa"/>
          </w:tcPr>
          <w:p w14:paraId="24DDC562" w14:textId="6907812A" w:rsidR="00C34C2D" w:rsidRPr="003C6001" w:rsidRDefault="00C34C2D" w:rsidP="0081316F">
            <w:pPr>
              <w:spacing w:line="360" w:lineRule="auto"/>
              <w:jc w:val="center"/>
              <w:rPr>
                <w:rFonts w:ascii="Times New Roman" w:hAnsi="Times New Roman"/>
                <w:b/>
                <w:bCs/>
                <w:sz w:val="24"/>
                <w:lang w:val="en-US"/>
              </w:rPr>
            </w:pPr>
            <w:r w:rsidRPr="003C6001">
              <w:rPr>
                <w:rFonts w:ascii="Times New Roman" w:hAnsi="Times New Roman"/>
                <w:b/>
                <w:bCs/>
                <w:sz w:val="24"/>
                <w:lang w:val="en-US"/>
              </w:rPr>
              <w:t>0</w:t>
            </w:r>
            <w:r>
              <w:rPr>
                <w:rFonts w:ascii="Times New Roman" w:hAnsi="Times New Roman"/>
                <w:b/>
                <w:bCs/>
                <w:sz w:val="24"/>
                <w:lang w:val="id-ID"/>
              </w:rPr>
              <w:t>,</w:t>
            </w:r>
            <w:r w:rsidRPr="003C6001">
              <w:rPr>
                <w:rFonts w:ascii="Times New Roman" w:hAnsi="Times New Roman"/>
                <w:b/>
                <w:bCs/>
                <w:sz w:val="24"/>
                <w:lang w:val="en-US"/>
              </w:rPr>
              <w:t>0056951958</w:t>
            </w:r>
          </w:p>
        </w:tc>
      </w:tr>
    </w:tbl>
    <w:p w14:paraId="332EF6DE" w14:textId="77777777" w:rsidR="00DB372C" w:rsidRDefault="00DB372C" w:rsidP="009453C0">
      <w:pPr>
        <w:spacing w:line="360" w:lineRule="auto"/>
        <w:jc w:val="both"/>
        <w:rPr>
          <w:rFonts w:ascii="Times New Roman" w:hAnsi="Times New Roman" w:cs="Times New Roman"/>
          <w:sz w:val="24"/>
          <w:szCs w:val="24"/>
          <w:lang w:val="en-US"/>
        </w:rPr>
      </w:pPr>
    </w:p>
    <w:p w14:paraId="0F47F049" w14:textId="3FA329D5" w:rsidR="00353092" w:rsidRDefault="00353092" w:rsidP="00353092">
      <w:pPr>
        <w:spacing w:line="360" w:lineRule="auto"/>
        <w:ind w:firstLine="432"/>
        <w:jc w:val="both"/>
        <w:rPr>
          <w:rFonts w:ascii="Times New Roman" w:hAnsi="Times New Roman" w:cs="Times New Roman"/>
          <w:sz w:val="24"/>
          <w:szCs w:val="24"/>
          <w:lang w:val="en-US"/>
        </w:rPr>
      </w:pPr>
      <w:r>
        <w:rPr>
          <w:rFonts w:ascii="Times New Roman" w:hAnsi="Times New Roman" w:cs="Times New Roman"/>
          <w:sz w:val="24"/>
          <w:szCs w:val="24"/>
          <w:lang w:val="id-ID"/>
        </w:rPr>
        <w:t>Kemudian dilakukan uji evaluasi terbaik pada t</w:t>
      </w:r>
      <w:proofErr w:type="spellStart"/>
      <w:r w:rsidRPr="005A07EE">
        <w:rPr>
          <w:rFonts w:ascii="Times New Roman" w:hAnsi="Times New Roman" w:cs="Times New Roman"/>
          <w:sz w:val="24"/>
          <w:szCs w:val="24"/>
          <w:lang w:val="en-US"/>
        </w:rPr>
        <w:t>ahap</w:t>
      </w:r>
      <w:proofErr w:type="spellEnd"/>
      <w:r w:rsidRPr="005A07EE">
        <w:rPr>
          <w:rFonts w:ascii="Times New Roman" w:hAnsi="Times New Roman" w:cs="Times New Roman"/>
          <w:sz w:val="24"/>
          <w:szCs w:val="24"/>
          <w:lang w:val="en-US"/>
        </w:rPr>
        <w:t xml:space="preserve"> </w:t>
      </w:r>
      <w:proofErr w:type="spellStart"/>
      <w:r w:rsidRPr="005A07EE">
        <w:rPr>
          <w:rFonts w:ascii="Times New Roman" w:hAnsi="Times New Roman" w:cs="Times New Roman"/>
          <w:sz w:val="24"/>
          <w:szCs w:val="24"/>
          <w:lang w:val="en-US"/>
        </w:rPr>
        <w:t>klasterisasi</w:t>
      </w:r>
      <w:proofErr w:type="spellEnd"/>
      <w:r w:rsidRPr="005A07EE">
        <w:rPr>
          <w:rFonts w:ascii="Times New Roman" w:hAnsi="Times New Roman" w:cs="Times New Roman"/>
          <w:sz w:val="24"/>
          <w:szCs w:val="24"/>
          <w:lang w:val="en-US"/>
        </w:rPr>
        <w:t xml:space="preserve"> dengan </w:t>
      </w:r>
      <w:r>
        <w:rPr>
          <w:rFonts w:ascii="Times New Roman" w:hAnsi="Times New Roman" w:cs="Times New Roman"/>
          <w:sz w:val="24"/>
          <w:szCs w:val="24"/>
          <w:lang w:val="id-ID"/>
        </w:rPr>
        <w:t xml:space="preserve">OPTICS </w:t>
      </w:r>
      <w:r w:rsidRPr="005A07EE">
        <w:rPr>
          <w:rFonts w:ascii="Times New Roman" w:hAnsi="Times New Roman" w:cs="Times New Roman"/>
          <w:sz w:val="24"/>
          <w:szCs w:val="24"/>
          <w:lang w:val="en-US"/>
        </w:rPr>
        <w:t xml:space="preserve">memperoleh </w:t>
      </w:r>
      <w:proofErr w:type="spellStart"/>
      <w:r w:rsidRPr="005A07EE">
        <w:rPr>
          <w:rFonts w:ascii="Times New Roman" w:hAnsi="Times New Roman" w:cs="Times New Roman"/>
          <w:sz w:val="24"/>
          <w:szCs w:val="24"/>
          <w:lang w:val="en-US"/>
        </w:rPr>
        <w:t>klaster</w:t>
      </w:r>
      <w:proofErr w:type="spellEnd"/>
      <w:r w:rsidRPr="005A07EE">
        <w:rPr>
          <w:rFonts w:ascii="Times New Roman" w:hAnsi="Times New Roman" w:cs="Times New Roman"/>
          <w:sz w:val="24"/>
          <w:szCs w:val="24"/>
          <w:lang w:val="en-US"/>
        </w:rPr>
        <w:t xml:space="preserve"> </w:t>
      </w:r>
      <w:r>
        <w:rPr>
          <w:rFonts w:ascii="Times New Roman" w:hAnsi="Times New Roman" w:cs="Times New Roman"/>
          <w:sz w:val="24"/>
          <w:szCs w:val="24"/>
          <w:lang w:val="id-ID"/>
        </w:rPr>
        <w:t>bernilai 6 klaster</w:t>
      </w:r>
      <w:r w:rsidRPr="005A07EE">
        <w:rPr>
          <w:rFonts w:ascii="Times New Roman" w:hAnsi="Times New Roman" w:cs="Times New Roman"/>
          <w:sz w:val="24"/>
          <w:szCs w:val="24"/>
          <w:lang w:val="en-US"/>
        </w:rPr>
        <w:t xml:space="preserve">, </w:t>
      </w:r>
      <w:r>
        <w:rPr>
          <w:rFonts w:ascii="Times New Roman" w:hAnsi="Times New Roman" w:cs="Times New Roman"/>
          <w:sz w:val="24"/>
          <w:szCs w:val="24"/>
          <w:lang w:val="id-ID"/>
        </w:rPr>
        <w:t xml:space="preserve">dengan </w:t>
      </w:r>
      <w:r w:rsidRPr="005A07EE">
        <w:rPr>
          <w:rFonts w:ascii="Times New Roman" w:hAnsi="Times New Roman" w:cs="Times New Roman"/>
          <w:sz w:val="24"/>
          <w:szCs w:val="24"/>
          <w:lang w:val="en-US"/>
        </w:rPr>
        <w:t xml:space="preserve">nilai </w:t>
      </w:r>
      <w:r>
        <w:rPr>
          <w:rFonts w:ascii="Times New Roman" w:hAnsi="Times New Roman" w:cs="Times New Roman"/>
          <w:i/>
          <w:iCs/>
          <w:sz w:val="24"/>
          <w:szCs w:val="24"/>
          <w:lang w:val="id-ID"/>
        </w:rPr>
        <w:t xml:space="preserve">xi score </w:t>
      </w:r>
      <w:r w:rsidRPr="005A07EE">
        <w:rPr>
          <w:rFonts w:ascii="Times New Roman" w:hAnsi="Times New Roman" w:cs="Times New Roman"/>
          <w:sz w:val="24"/>
          <w:szCs w:val="24"/>
          <w:lang w:val="en-US"/>
        </w:rPr>
        <w:t>sebesar</w:t>
      </w:r>
      <w:r>
        <w:rPr>
          <w:rFonts w:ascii="Times New Roman" w:hAnsi="Times New Roman" w:cs="Times New Roman"/>
          <w:sz w:val="24"/>
          <w:szCs w:val="24"/>
          <w:lang w:val="id-ID"/>
        </w:rPr>
        <w:t xml:space="preserve"> 0,05</w:t>
      </w:r>
      <w:r w:rsidRPr="005A07EE">
        <w:rPr>
          <w:rFonts w:ascii="Times New Roman" w:hAnsi="Times New Roman" w:cs="Times New Roman"/>
          <w:sz w:val="24"/>
          <w:szCs w:val="24"/>
          <w:lang w:val="en-US"/>
        </w:rPr>
        <w:t xml:space="preserve">, </w:t>
      </w:r>
      <w:r w:rsidRPr="005A07EE">
        <w:rPr>
          <w:rFonts w:ascii="Times New Roman" w:hAnsi="Times New Roman" w:cs="Times New Roman"/>
          <w:sz w:val="24"/>
          <w:szCs w:val="24"/>
          <w:lang w:val="en-US"/>
        </w:rPr>
        <w:lastRenderedPageBreak/>
        <w:t xml:space="preserve">dan </w:t>
      </w:r>
      <w:proofErr w:type="spellStart"/>
      <w:r w:rsidRPr="005A07EE">
        <w:rPr>
          <w:rFonts w:ascii="Times New Roman" w:hAnsi="Times New Roman" w:cs="Times New Roman"/>
          <w:sz w:val="24"/>
          <w:szCs w:val="24"/>
          <w:lang w:val="en-US"/>
        </w:rPr>
        <w:t>MinPts</w:t>
      </w:r>
      <w:proofErr w:type="spellEnd"/>
      <w:r w:rsidRPr="005A07EE">
        <w:rPr>
          <w:rFonts w:ascii="Times New Roman" w:hAnsi="Times New Roman" w:cs="Times New Roman"/>
          <w:sz w:val="24"/>
          <w:szCs w:val="24"/>
          <w:lang w:val="en-US"/>
        </w:rPr>
        <w:t xml:space="preserve"> sebesar </w:t>
      </w:r>
      <w:r>
        <w:rPr>
          <w:rFonts w:ascii="Times New Roman" w:hAnsi="Times New Roman" w:cs="Times New Roman"/>
          <w:sz w:val="24"/>
          <w:szCs w:val="24"/>
          <w:lang w:val="id-ID"/>
        </w:rPr>
        <w:t xml:space="preserve">10 </w:t>
      </w:r>
      <w:r w:rsidRPr="005A07EE">
        <w:rPr>
          <w:rFonts w:ascii="Times New Roman" w:hAnsi="Times New Roman" w:cs="Times New Roman"/>
          <w:sz w:val="24"/>
          <w:szCs w:val="24"/>
          <w:lang w:val="en-US"/>
        </w:rPr>
        <w:t xml:space="preserve">sehingga menghasilkan nilai </w:t>
      </w:r>
      <w:r>
        <w:rPr>
          <w:rFonts w:ascii="Times New Roman" w:hAnsi="Times New Roman" w:cs="Times New Roman"/>
          <w:i/>
          <w:iCs/>
          <w:sz w:val="24"/>
          <w:szCs w:val="24"/>
          <w:lang w:val="en-US"/>
        </w:rPr>
        <w:t>silhouette coefficient</w:t>
      </w:r>
      <w:r w:rsidRPr="005A07EE">
        <w:rPr>
          <w:rFonts w:ascii="Times New Roman" w:hAnsi="Times New Roman" w:cs="Times New Roman"/>
          <w:sz w:val="24"/>
          <w:szCs w:val="24"/>
          <w:lang w:val="en-US"/>
        </w:rPr>
        <w:t xml:space="preserve"> sebesar </w:t>
      </w:r>
      <w:r w:rsidR="00086482" w:rsidRPr="00086482">
        <w:rPr>
          <w:rFonts w:ascii="Times New Roman" w:hAnsi="Times New Roman"/>
          <w:sz w:val="24"/>
        </w:rPr>
        <w:t>0</w:t>
      </w:r>
      <w:r w:rsidR="00086482" w:rsidRPr="00086482">
        <w:rPr>
          <w:rFonts w:ascii="Times New Roman" w:hAnsi="Times New Roman"/>
          <w:sz w:val="24"/>
          <w:lang w:val="id-ID"/>
        </w:rPr>
        <w:t>,</w:t>
      </w:r>
      <w:r w:rsidR="00086482" w:rsidRPr="00086482">
        <w:rPr>
          <w:rFonts w:ascii="Times New Roman" w:hAnsi="Times New Roman"/>
          <w:sz w:val="24"/>
        </w:rPr>
        <w:t>65083</w:t>
      </w:r>
      <w:r w:rsidR="00086482">
        <w:rPr>
          <w:rFonts w:ascii="Times New Roman" w:hAnsi="Times New Roman" w:cs="Times New Roman"/>
          <w:sz w:val="24"/>
          <w:szCs w:val="24"/>
          <w:lang w:val="id-ID"/>
        </w:rPr>
        <w:t xml:space="preserve"> </w:t>
      </w:r>
      <w:r w:rsidRPr="005A07EE">
        <w:rPr>
          <w:rFonts w:ascii="Times New Roman" w:hAnsi="Times New Roman" w:cs="Times New Roman"/>
          <w:sz w:val="24"/>
          <w:szCs w:val="24"/>
          <w:lang w:val="en-US"/>
        </w:rPr>
        <w:t>untuk DBSCAN.</w:t>
      </w:r>
      <w:r>
        <w:rPr>
          <w:rFonts w:ascii="Times New Roman" w:hAnsi="Times New Roman" w:cs="Times New Roman"/>
          <w:sz w:val="24"/>
          <w:szCs w:val="24"/>
          <w:lang w:val="id-ID"/>
        </w:rPr>
        <w:t xml:space="preserve"> </w:t>
      </w:r>
      <w:r w:rsidRPr="005A07EE">
        <w:rPr>
          <w:rFonts w:ascii="Times New Roman" w:hAnsi="Times New Roman" w:cs="Times New Roman"/>
          <w:sz w:val="24"/>
          <w:szCs w:val="24"/>
          <w:lang w:val="en-US"/>
        </w:rPr>
        <w:t xml:space="preserve">Hasil </w:t>
      </w:r>
      <w:proofErr w:type="spellStart"/>
      <w:r w:rsidRPr="005A07EE">
        <w:rPr>
          <w:rFonts w:ascii="Times New Roman" w:hAnsi="Times New Roman" w:cs="Times New Roman"/>
          <w:sz w:val="24"/>
          <w:szCs w:val="24"/>
          <w:lang w:val="en-US"/>
        </w:rPr>
        <w:t>klasterisasi</w:t>
      </w:r>
      <w:proofErr w:type="spellEnd"/>
      <w:r w:rsidRPr="005A07EE">
        <w:rPr>
          <w:rFonts w:ascii="Times New Roman" w:hAnsi="Times New Roman" w:cs="Times New Roman"/>
          <w:sz w:val="24"/>
          <w:szCs w:val="24"/>
          <w:lang w:val="en-US"/>
        </w:rPr>
        <w:t xml:space="preserve"> dapat dilihat pada </w:t>
      </w:r>
      <w:r>
        <w:rPr>
          <w:rFonts w:ascii="Times New Roman" w:hAnsi="Times New Roman" w:cs="Times New Roman"/>
          <w:sz w:val="24"/>
          <w:szCs w:val="24"/>
          <w:lang w:val="en-US"/>
        </w:rPr>
        <w:t xml:space="preserve">Tabel </w:t>
      </w:r>
      <w:r>
        <w:rPr>
          <w:rFonts w:ascii="Times New Roman" w:hAnsi="Times New Roman" w:cs="Times New Roman"/>
          <w:sz w:val="24"/>
          <w:szCs w:val="24"/>
          <w:lang w:val="id-ID"/>
        </w:rPr>
        <w:t>4</w:t>
      </w:r>
      <w:r w:rsidRPr="005A07EE">
        <w:rPr>
          <w:rFonts w:ascii="Times New Roman" w:hAnsi="Times New Roman" w:cs="Times New Roman"/>
          <w:sz w:val="24"/>
          <w:szCs w:val="24"/>
          <w:lang w:val="en-US"/>
        </w:rPr>
        <w:t>.</w:t>
      </w:r>
    </w:p>
    <w:p w14:paraId="7188B6CE" w14:textId="05FBFEA9" w:rsidR="00D77B87" w:rsidRPr="00E673A2" w:rsidRDefault="00E673A2" w:rsidP="00E673A2">
      <w:pPr>
        <w:pStyle w:val="Caption"/>
        <w:jc w:val="center"/>
        <w:rPr>
          <w:rFonts w:ascii="Times New Roman" w:hAnsi="Times New Roman" w:cs="Times New Roman"/>
          <w:b/>
          <w:bCs/>
          <w:i w:val="0"/>
          <w:iCs w:val="0"/>
          <w:color w:val="auto"/>
          <w:sz w:val="24"/>
          <w:szCs w:val="24"/>
        </w:rPr>
      </w:pPr>
      <w:bookmarkStart w:id="465" w:name="_Toc149217279"/>
      <w:r w:rsidRPr="00E673A2">
        <w:rPr>
          <w:rFonts w:ascii="Times New Roman" w:hAnsi="Times New Roman" w:cs="Times New Roman"/>
          <w:b/>
          <w:bCs/>
          <w:i w:val="0"/>
          <w:iCs w:val="0"/>
          <w:color w:val="auto"/>
          <w:sz w:val="24"/>
          <w:szCs w:val="24"/>
        </w:rPr>
        <w:t>Tabel 4.</w:t>
      </w:r>
      <w:r w:rsidRPr="00E673A2">
        <w:rPr>
          <w:rFonts w:ascii="Times New Roman" w:hAnsi="Times New Roman" w:cs="Times New Roman"/>
          <w:b/>
          <w:bCs/>
          <w:i w:val="0"/>
          <w:iCs w:val="0"/>
          <w:color w:val="auto"/>
          <w:sz w:val="24"/>
          <w:szCs w:val="24"/>
        </w:rPr>
        <w:fldChar w:fldCharType="begin"/>
      </w:r>
      <w:r w:rsidRPr="00E673A2">
        <w:rPr>
          <w:rFonts w:ascii="Times New Roman" w:hAnsi="Times New Roman" w:cs="Times New Roman"/>
          <w:b/>
          <w:bCs/>
          <w:i w:val="0"/>
          <w:iCs w:val="0"/>
          <w:color w:val="auto"/>
          <w:sz w:val="24"/>
          <w:szCs w:val="24"/>
        </w:rPr>
        <w:instrText xml:space="preserve"> SEQ Tabel_4. \* ARABIC </w:instrText>
      </w:r>
      <w:r w:rsidRPr="00E673A2">
        <w:rPr>
          <w:rFonts w:ascii="Times New Roman" w:hAnsi="Times New Roman" w:cs="Times New Roman"/>
          <w:b/>
          <w:bCs/>
          <w:i w:val="0"/>
          <w:iCs w:val="0"/>
          <w:color w:val="auto"/>
          <w:sz w:val="24"/>
          <w:szCs w:val="24"/>
        </w:rPr>
        <w:fldChar w:fldCharType="separate"/>
      </w:r>
      <w:r w:rsidR="00A164B2">
        <w:rPr>
          <w:rFonts w:ascii="Times New Roman" w:hAnsi="Times New Roman" w:cs="Times New Roman"/>
          <w:b/>
          <w:bCs/>
          <w:i w:val="0"/>
          <w:iCs w:val="0"/>
          <w:noProof/>
          <w:color w:val="auto"/>
          <w:sz w:val="24"/>
          <w:szCs w:val="24"/>
        </w:rPr>
        <w:t>12</w:t>
      </w:r>
      <w:r w:rsidRPr="00E673A2">
        <w:rPr>
          <w:rFonts w:ascii="Times New Roman" w:hAnsi="Times New Roman" w:cs="Times New Roman"/>
          <w:b/>
          <w:bCs/>
          <w:i w:val="0"/>
          <w:iCs w:val="0"/>
          <w:color w:val="auto"/>
          <w:sz w:val="24"/>
          <w:szCs w:val="24"/>
        </w:rPr>
        <w:fldChar w:fldCharType="end"/>
      </w:r>
      <w:r w:rsidRPr="00E673A2">
        <w:rPr>
          <w:rFonts w:ascii="Times New Roman" w:hAnsi="Times New Roman" w:cs="Times New Roman"/>
          <w:b/>
          <w:bCs/>
          <w:i w:val="0"/>
          <w:iCs w:val="0"/>
          <w:color w:val="auto"/>
          <w:sz w:val="24"/>
          <w:szCs w:val="24"/>
        </w:rPr>
        <w:t xml:space="preserve"> </w:t>
      </w:r>
      <w:r w:rsidR="00D77B87" w:rsidRPr="00E673A2">
        <w:rPr>
          <w:rFonts w:ascii="Times New Roman" w:hAnsi="Times New Roman" w:cs="Times New Roman"/>
          <w:b/>
          <w:bCs/>
          <w:i w:val="0"/>
          <w:iCs w:val="0"/>
          <w:color w:val="auto"/>
          <w:sz w:val="24"/>
          <w:szCs w:val="24"/>
        </w:rPr>
        <w:t xml:space="preserve">Hasil </w:t>
      </w:r>
      <w:r w:rsidR="00D77B87" w:rsidRPr="00E673A2">
        <w:rPr>
          <w:rFonts w:ascii="Times New Roman" w:hAnsi="Times New Roman" w:cs="Times New Roman"/>
          <w:b/>
          <w:bCs/>
          <w:color w:val="auto"/>
          <w:sz w:val="24"/>
          <w:szCs w:val="24"/>
        </w:rPr>
        <w:t>silhouette coefficient</w:t>
      </w:r>
      <w:r w:rsidR="00067053" w:rsidRPr="00E673A2">
        <w:rPr>
          <w:rFonts w:ascii="Times New Roman" w:hAnsi="Times New Roman" w:cs="Times New Roman"/>
          <w:b/>
          <w:bCs/>
          <w:i w:val="0"/>
          <w:iCs w:val="0"/>
          <w:color w:val="auto"/>
          <w:sz w:val="24"/>
          <w:szCs w:val="24"/>
        </w:rPr>
        <w:t xml:space="preserve"> OPTICS</w:t>
      </w:r>
      <w:bookmarkEnd w:id="465"/>
    </w:p>
    <w:tbl>
      <w:tblPr>
        <w:tblStyle w:val="TableGrid"/>
        <w:tblW w:w="8009" w:type="dxa"/>
        <w:tblLook w:val="04A0" w:firstRow="1" w:lastRow="0" w:firstColumn="1" w:lastColumn="0" w:noHBand="0" w:noVBand="1"/>
      </w:tblPr>
      <w:tblGrid>
        <w:gridCol w:w="1606"/>
        <w:gridCol w:w="1606"/>
        <w:gridCol w:w="1625"/>
        <w:gridCol w:w="1576"/>
        <w:gridCol w:w="1596"/>
      </w:tblGrid>
      <w:tr w:rsidR="001B0901" w:rsidRPr="003C6001" w14:paraId="6BA6614A" w14:textId="77777777" w:rsidTr="00973D36">
        <w:trPr>
          <w:trHeight w:val="611"/>
        </w:trPr>
        <w:tc>
          <w:tcPr>
            <w:tcW w:w="1606" w:type="dxa"/>
            <w:vAlign w:val="center"/>
          </w:tcPr>
          <w:p w14:paraId="4FCD159B" w14:textId="77777777" w:rsidR="001B0901" w:rsidRPr="003C6001" w:rsidRDefault="001B0901" w:rsidP="00973D36">
            <w:pPr>
              <w:spacing w:line="360" w:lineRule="auto"/>
              <w:jc w:val="center"/>
              <w:rPr>
                <w:rFonts w:ascii="Times New Roman" w:hAnsi="Times New Roman"/>
                <w:sz w:val="24"/>
              </w:rPr>
            </w:pPr>
            <w:r>
              <w:rPr>
                <w:rFonts w:ascii="Times New Roman" w:hAnsi="Times New Roman"/>
                <w:b/>
                <w:bCs/>
                <w:i/>
                <w:iCs/>
                <w:sz w:val="24"/>
                <w:lang w:val="id-ID"/>
              </w:rPr>
              <w:t>Xi score</w:t>
            </w:r>
          </w:p>
        </w:tc>
        <w:tc>
          <w:tcPr>
            <w:tcW w:w="1606" w:type="dxa"/>
            <w:vAlign w:val="center"/>
          </w:tcPr>
          <w:p w14:paraId="09C2C88F" w14:textId="77777777" w:rsidR="001B0901" w:rsidRPr="003C6001" w:rsidRDefault="001B0901" w:rsidP="00973D36">
            <w:pPr>
              <w:spacing w:line="360" w:lineRule="auto"/>
              <w:jc w:val="center"/>
              <w:rPr>
                <w:rFonts w:ascii="Times New Roman" w:hAnsi="Times New Roman"/>
                <w:b/>
                <w:bCs/>
                <w:i/>
                <w:iCs/>
                <w:sz w:val="24"/>
                <w:lang w:val="en-US"/>
              </w:rPr>
            </w:pPr>
            <w:r w:rsidRPr="003C6001">
              <w:rPr>
                <w:rFonts w:ascii="Times New Roman" w:hAnsi="Times New Roman"/>
                <w:sz w:val="24"/>
              </w:rPr>
              <w:br w:type="page"/>
            </w:r>
            <w:proofErr w:type="spellStart"/>
            <w:r w:rsidRPr="003C6001">
              <w:rPr>
                <w:rFonts w:ascii="Times New Roman" w:hAnsi="Times New Roman"/>
                <w:b/>
                <w:bCs/>
                <w:i/>
                <w:iCs/>
                <w:sz w:val="24"/>
                <w:lang w:val="en-US"/>
              </w:rPr>
              <w:t>minpts</w:t>
            </w:r>
            <w:proofErr w:type="spellEnd"/>
          </w:p>
        </w:tc>
        <w:tc>
          <w:tcPr>
            <w:tcW w:w="1625" w:type="dxa"/>
            <w:vAlign w:val="center"/>
          </w:tcPr>
          <w:p w14:paraId="1094C2FC" w14:textId="77777777" w:rsidR="001B0901" w:rsidRPr="003C6001" w:rsidRDefault="001B0901" w:rsidP="00973D36">
            <w:pPr>
              <w:spacing w:line="360" w:lineRule="auto"/>
              <w:jc w:val="center"/>
              <w:rPr>
                <w:rFonts w:ascii="Times New Roman" w:hAnsi="Times New Roman"/>
                <w:b/>
                <w:bCs/>
                <w:sz w:val="24"/>
                <w:lang w:val="en-US"/>
              </w:rPr>
            </w:pPr>
            <w:r w:rsidRPr="003C6001">
              <w:rPr>
                <w:rFonts w:ascii="Times New Roman" w:hAnsi="Times New Roman"/>
                <w:b/>
                <w:bCs/>
                <w:sz w:val="20"/>
                <w:szCs w:val="18"/>
                <w:lang w:val="en-US"/>
              </w:rPr>
              <w:t xml:space="preserve">Jumlah </w:t>
            </w:r>
            <w:proofErr w:type="spellStart"/>
            <w:r w:rsidRPr="003C6001">
              <w:rPr>
                <w:rFonts w:ascii="Times New Roman" w:hAnsi="Times New Roman"/>
                <w:b/>
                <w:bCs/>
                <w:sz w:val="20"/>
                <w:szCs w:val="18"/>
                <w:lang w:val="en-US"/>
              </w:rPr>
              <w:t>Klaster</w:t>
            </w:r>
            <w:proofErr w:type="spellEnd"/>
          </w:p>
        </w:tc>
        <w:tc>
          <w:tcPr>
            <w:tcW w:w="1576" w:type="dxa"/>
            <w:vAlign w:val="center"/>
          </w:tcPr>
          <w:p w14:paraId="3608F764" w14:textId="77777777" w:rsidR="001B0901" w:rsidRPr="003C6001" w:rsidRDefault="001B0901" w:rsidP="00973D36">
            <w:pPr>
              <w:spacing w:line="360" w:lineRule="auto"/>
              <w:jc w:val="center"/>
              <w:rPr>
                <w:rFonts w:ascii="Times New Roman" w:hAnsi="Times New Roman"/>
                <w:b/>
                <w:bCs/>
                <w:i/>
                <w:iCs/>
                <w:sz w:val="24"/>
                <w:lang w:val="en-US"/>
              </w:rPr>
            </w:pPr>
            <w:r w:rsidRPr="003C6001">
              <w:rPr>
                <w:rFonts w:ascii="Times New Roman" w:hAnsi="Times New Roman"/>
                <w:b/>
                <w:bCs/>
                <w:i/>
                <w:iCs/>
                <w:sz w:val="24"/>
                <w:lang w:val="en-US"/>
              </w:rPr>
              <w:t>Noise</w:t>
            </w:r>
          </w:p>
        </w:tc>
        <w:tc>
          <w:tcPr>
            <w:tcW w:w="1596" w:type="dxa"/>
            <w:vAlign w:val="center"/>
          </w:tcPr>
          <w:p w14:paraId="110799DD" w14:textId="77777777" w:rsidR="001B0901" w:rsidRPr="003C6001" w:rsidRDefault="001B0901" w:rsidP="00973D36">
            <w:pPr>
              <w:spacing w:line="360" w:lineRule="auto"/>
              <w:jc w:val="center"/>
              <w:rPr>
                <w:rFonts w:ascii="Times New Roman" w:hAnsi="Times New Roman"/>
                <w:b/>
                <w:bCs/>
                <w:i/>
                <w:iCs/>
                <w:sz w:val="24"/>
                <w:lang w:val="en-US"/>
              </w:rPr>
            </w:pPr>
            <w:r w:rsidRPr="003C6001">
              <w:rPr>
                <w:rFonts w:ascii="Times New Roman" w:hAnsi="Times New Roman"/>
                <w:b/>
                <w:bCs/>
                <w:i/>
                <w:iCs/>
                <w:sz w:val="24"/>
                <w:lang w:val="en-US"/>
              </w:rPr>
              <w:t xml:space="preserve">Silhouette </w:t>
            </w:r>
            <w:proofErr w:type="spellStart"/>
            <w:r w:rsidRPr="007F1516">
              <w:rPr>
                <w:rFonts w:ascii="Times New Roman" w:hAnsi="Times New Roman"/>
                <w:b/>
                <w:bCs/>
                <w:i/>
                <w:iCs/>
                <w:sz w:val="24"/>
                <w:lang w:val="en-US"/>
              </w:rPr>
              <w:t>Coeffiecient</w:t>
            </w:r>
            <w:proofErr w:type="spellEnd"/>
          </w:p>
        </w:tc>
      </w:tr>
      <w:tr w:rsidR="00C34C2D" w:rsidRPr="003C6001" w14:paraId="17968D63" w14:textId="77777777" w:rsidTr="00973D36">
        <w:tc>
          <w:tcPr>
            <w:tcW w:w="1606" w:type="dxa"/>
            <w:vMerge w:val="restart"/>
            <w:vAlign w:val="center"/>
          </w:tcPr>
          <w:p w14:paraId="68EF41F3" w14:textId="77777777" w:rsidR="00C34C2D" w:rsidRPr="00C34C2D" w:rsidRDefault="00C34C2D" w:rsidP="00973D36">
            <w:pPr>
              <w:spacing w:line="360" w:lineRule="auto"/>
              <w:jc w:val="center"/>
              <w:rPr>
                <w:rFonts w:ascii="Times New Roman" w:hAnsi="Times New Roman"/>
                <w:b/>
                <w:bCs/>
                <w:sz w:val="24"/>
                <w:lang w:val="en-US"/>
              </w:rPr>
            </w:pPr>
            <w:r w:rsidRPr="00C34C2D">
              <w:rPr>
                <w:rFonts w:ascii="Times New Roman" w:hAnsi="Times New Roman"/>
                <w:b/>
                <w:bCs/>
                <w:sz w:val="24"/>
                <w:lang w:val="id-ID"/>
              </w:rPr>
              <w:t>0,05</w:t>
            </w:r>
          </w:p>
        </w:tc>
        <w:tc>
          <w:tcPr>
            <w:tcW w:w="1606" w:type="dxa"/>
            <w:vAlign w:val="center"/>
          </w:tcPr>
          <w:p w14:paraId="3DC20109" w14:textId="77777777" w:rsidR="00C34C2D" w:rsidRPr="003C6001" w:rsidRDefault="00C34C2D" w:rsidP="00973D36">
            <w:pPr>
              <w:spacing w:line="360" w:lineRule="auto"/>
              <w:jc w:val="center"/>
              <w:rPr>
                <w:rFonts w:ascii="Times New Roman" w:hAnsi="Times New Roman"/>
                <w:sz w:val="24"/>
                <w:lang w:val="id-ID"/>
              </w:rPr>
            </w:pPr>
            <w:r>
              <w:rPr>
                <w:rFonts w:ascii="Times New Roman" w:hAnsi="Times New Roman"/>
                <w:sz w:val="24"/>
                <w:lang w:val="id-ID"/>
              </w:rPr>
              <w:t>5</w:t>
            </w:r>
          </w:p>
        </w:tc>
        <w:tc>
          <w:tcPr>
            <w:tcW w:w="1625" w:type="dxa"/>
            <w:vAlign w:val="center"/>
          </w:tcPr>
          <w:p w14:paraId="56AE967A" w14:textId="77777777" w:rsidR="00C34C2D" w:rsidRPr="003C6001" w:rsidRDefault="00C34C2D" w:rsidP="00973D36">
            <w:pPr>
              <w:spacing w:line="360" w:lineRule="auto"/>
              <w:jc w:val="center"/>
              <w:rPr>
                <w:rFonts w:ascii="Times New Roman" w:hAnsi="Times New Roman"/>
                <w:sz w:val="24"/>
                <w:lang w:val="id-ID"/>
              </w:rPr>
            </w:pPr>
            <w:r>
              <w:rPr>
                <w:rFonts w:ascii="Times New Roman" w:hAnsi="Times New Roman"/>
                <w:sz w:val="24"/>
                <w:lang w:val="id-ID"/>
              </w:rPr>
              <w:t>6</w:t>
            </w:r>
          </w:p>
        </w:tc>
        <w:tc>
          <w:tcPr>
            <w:tcW w:w="1576" w:type="dxa"/>
            <w:vAlign w:val="center"/>
          </w:tcPr>
          <w:p w14:paraId="02CFA8DB" w14:textId="77777777" w:rsidR="00C34C2D" w:rsidRPr="003C6001" w:rsidRDefault="00C34C2D" w:rsidP="00973D36">
            <w:pPr>
              <w:spacing w:line="360" w:lineRule="auto"/>
              <w:jc w:val="center"/>
              <w:rPr>
                <w:rFonts w:ascii="Times New Roman" w:hAnsi="Times New Roman"/>
                <w:sz w:val="24"/>
                <w:lang w:val="id-ID"/>
              </w:rPr>
            </w:pPr>
            <w:r>
              <w:rPr>
                <w:rFonts w:ascii="Times New Roman" w:hAnsi="Times New Roman"/>
                <w:sz w:val="24"/>
                <w:lang w:val="id-ID"/>
              </w:rPr>
              <w:t>1689</w:t>
            </w:r>
          </w:p>
        </w:tc>
        <w:tc>
          <w:tcPr>
            <w:tcW w:w="1596" w:type="dxa"/>
            <w:vAlign w:val="center"/>
          </w:tcPr>
          <w:p w14:paraId="738D8790" w14:textId="4DDC7220" w:rsidR="00C34C2D" w:rsidRPr="003C6001" w:rsidRDefault="00C34C2D" w:rsidP="00973D36">
            <w:pPr>
              <w:spacing w:line="360" w:lineRule="auto"/>
              <w:jc w:val="center"/>
              <w:rPr>
                <w:rFonts w:ascii="Times New Roman" w:hAnsi="Times New Roman"/>
                <w:sz w:val="24"/>
                <w:lang w:val="en-ID"/>
              </w:rPr>
            </w:pPr>
            <w:r w:rsidRPr="001206D7">
              <w:rPr>
                <w:rFonts w:ascii="Times New Roman" w:hAnsi="Times New Roman"/>
                <w:sz w:val="24"/>
                <w:lang w:val="en-ID"/>
              </w:rPr>
              <w:t>0</w:t>
            </w:r>
            <w:r>
              <w:rPr>
                <w:rFonts w:ascii="Times New Roman" w:hAnsi="Times New Roman"/>
                <w:sz w:val="24"/>
                <w:lang w:val="id-ID"/>
              </w:rPr>
              <w:t>,</w:t>
            </w:r>
            <w:r w:rsidRPr="001206D7">
              <w:rPr>
                <w:rFonts w:ascii="Times New Roman" w:hAnsi="Times New Roman"/>
                <w:sz w:val="24"/>
                <w:lang w:val="en-ID"/>
              </w:rPr>
              <w:t>6431164255</w:t>
            </w:r>
          </w:p>
        </w:tc>
      </w:tr>
      <w:tr w:rsidR="00C34C2D" w:rsidRPr="003C6001" w14:paraId="5202DCED" w14:textId="77777777" w:rsidTr="00973D36">
        <w:tc>
          <w:tcPr>
            <w:tcW w:w="1606" w:type="dxa"/>
            <w:vMerge/>
            <w:vAlign w:val="center"/>
          </w:tcPr>
          <w:p w14:paraId="05BAD2EE" w14:textId="77777777" w:rsidR="00C34C2D" w:rsidRPr="003C6001" w:rsidRDefault="00C34C2D" w:rsidP="00973D36">
            <w:pPr>
              <w:spacing w:line="360" w:lineRule="auto"/>
              <w:jc w:val="center"/>
              <w:rPr>
                <w:rFonts w:ascii="Times New Roman" w:hAnsi="Times New Roman"/>
                <w:sz w:val="24"/>
                <w:lang w:val="en-US"/>
              </w:rPr>
            </w:pPr>
          </w:p>
        </w:tc>
        <w:tc>
          <w:tcPr>
            <w:tcW w:w="1606" w:type="dxa"/>
            <w:vAlign w:val="center"/>
          </w:tcPr>
          <w:p w14:paraId="6B3A9E45" w14:textId="77777777" w:rsidR="00C34C2D" w:rsidRPr="00C34C2D" w:rsidRDefault="00C34C2D" w:rsidP="00973D36">
            <w:pPr>
              <w:spacing w:line="360" w:lineRule="auto"/>
              <w:jc w:val="center"/>
              <w:rPr>
                <w:rFonts w:ascii="Times New Roman" w:hAnsi="Times New Roman"/>
                <w:b/>
                <w:bCs/>
                <w:sz w:val="24"/>
                <w:lang w:val="id-ID"/>
              </w:rPr>
            </w:pPr>
            <w:r w:rsidRPr="00C34C2D">
              <w:rPr>
                <w:rFonts w:ascii="Times New Roman" w:hAnsi="Times New Roman"/>
                <w:b/>
                <w:bCs/>
                <w:sz w:val="24"/>
                <w:lang w:val="id-ID"/>
              </w:rPr>
              <w:t>10</w:t>
            </w:r>
          </w:p>
        </w:tc>
        <w:tc>
          <w:tcPr>
            <w:tcW w:w="1625" w:type="dxa"/>
            <w:vAlign w:val="center"/>
          </w:tcPr>
          <w:p w14:paraId="42D6A48B" w14:textId="77777777" w:rsidR="00C34C2D" w:rsidRPr="00C34C2D" w:rsidRDefault="00C34C2D" w:rsidP="00973D36">
            <w:pPr>
              <w:spacing w:line="360" w:lineRule="auto"/>
              <w:jc w:val="center"/>
              <w:rPr>
                <w:rFonts w:ascii="Times New Roman" w:hAnsi="Times New Roman"/>
                <w:b/>
                <w:bCs/>
                <w:sz w:val="24"/>
                <w:lang w:val="id-ID"/>
              </w:rPr>
            </w:pPr>
            <w:r w:rsidRPr="00C34C2D">
              <w:rPr>
                <w:rFonts w:ascii="Times New Roman" w:hAnsi="Times New Roman"/>
                <w:b/>
                <w:bCs/>
                <w:sz w:val="24"/>
                <w:lang w:val="id-ID"/>
              </w:rPr>
              <w:t>6</w:t>
            </w:r>
          </w:p>
        </w:tc>
        <w:tc>
          <w:tcPr>
            <w:tcW w:w="1576" w:type="dxa"/>
            <w:vAlign w:val="center"/>
          </w:tcPr>
          <w:p w14:paraId="3F733C7E" w14:textId="77777777" w:rsidR="00C34C2D" w:rsidRPr="00C34C2D" w:rsidRDefault="00C34C2D" w:rsidP="00973D36">
            <w:pPr>
              <w:spacing w:line="360" w:lineRule="auto"/>
              <w:jc w:val="center"/>
              <w:rPr>
                <w:rFonts w:ascii="Times New Roman" w:hAnsi="Times New Roman"/>
                <w:b/>
                <w:bCs/>
                <w:sz w:val="24"/>
                <w:lang w:val="id-ID"/>
              </w:rPr>
            </w:pPr>
            <w:r w:rsidRPr="00C34C2D">
              <w:rPr>
                <w:rFonts w:ascii="Times New Roman" w:hAnsi="Times New Roman"/>
                <w:b/>
                <w:bCs/>
                <w:sz w:val="24"/>
                <w:lang w:val="id-ID"/>
              </w:rPr>
              <w:t>1655</w:t>
            </w:r>
          </w:p>
        </w:tc>
        <w:tc>
          <w:tcPr>
            <w:tcW w:w="1596" w:type="dxa"/>
            <w:vAlign w:val="center"/>
          </w:tcPr>
          <w:p w14:paraId="42E47900" w14:textId="77777777" w:rsidR="00C34C2D" w:rsidRPr="003C6001" w:rsidRDefault="00C34C2D" w:rsidP="00973D36">
            <w:pPr>
              <w:spacing w:line="360" w:lineRule="auto"/>
              <w:jc w:val="center"/>
              <w:rPr>
                <w:rFonts w:ascii="Times New Roman" w:hAnsi="Times New Roman"/>
                <w:b/>
                <w:bCs/>
                <w:sz w:val="24"/>
                <w:lang w:val="en-ID"/>
              </w:rPr>
            </w:pPr>
            <w:r w:rsidRPr="000275F6">
              <w:rPr>
                <w:rFonts w:ascii="Times New Roman" w:hAnsi="Times New Roman"/>
                <w:b/>
                <w:bCs/>
                <w:sz w:val="24"/>
                <w:lang w:val="en-ID"/>
              </w:rPr>
              <w:t>0</w:t>
            </w:r>
            <w:r w:rsidRPr="00F133E4">
              <w:rPr>
                <w:rFonts w:ascii="Times New Roman" w:hAnsi="Times New Roman"/>
                <w:b/>
                <w:bCs/>
                <w:sz w:val="24"/>
                <w:lang w:val="id-ID"/>
              </w:rPr>
              <w:t>,</w:t>
            </w:r>
            <w:r w:rsidRPr="000275F6">
              <w:rPr>
                <w:rFonts w:ascii="Times New Roman" w:hAnsi="Times New Roman"/>
                <w:b/>
                <w:bCs/>
                <w:sz w:val="24"/>
                <w:lang w:val="en-ID"/>
              </w:rPr>
              <w:t>6508317895</w:t>
            </w:r>
          </w:p>
        </w:tc>
      </w:tr>
    </w:tbl>
    <w:p w14:paraId="600EAE07" w14:textId="77777777" w:rsidR="001D199A" w:rsidRDefault="001D199A" w:rsidP="00CF3742">
      <w:pPr>
        <w:rPr>
          <w:rFonts w:ascii="Times New Roman" w:hAnsi="Times New Roman" w:cs="Times New Roman"/>
          <w:sz w:val="24"/>
          <w:szCs w:val="24"/>
          <w:lang w:val="en-US"/>
        </w:rPr>
      </w:pPr>
    </w:p>
    <w:p w14:paraId="2FE06730" w14:textId="77777777" w:rsidR="00973D36" w:rsidRDefault="0058376C" w:rsidP="00973D36">
      <w:pPr>
        <w:ind w:firstLine="432"/>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Perbandingan hasil klaster terbaik </w:t>
      </w:r>
      <w:r w:rsidR="0087798D">
        <w:rPr>
          <w:rFonts w:ascii="Times New Roman" w:hAnsi="Times New Roman" w:cs="Times New Roman"/>
          <w:sz w:val="24"/>
          <w:szCs w:val="24"/>
          <w:lang w:val="id-ID"/>
        </w:rPr>
        <w:t xml:space="preserve">antara algoritma DBSCAN dan OPTICS, </w:t>
      </w:r>
      <w:r>
        <w:rPr>
          <w:rFonts w:ascii="Times New Roman" w:hAnsi="Times New Roman" w:cs="Times New Roman"/>
          <w:sz w:val="24"/>
          <w:szCs w:val="24"/>
          <w:lang w:val="id-ID"/>
        </w:rPr>
        <w:t xml:space="preserve">diperoleh klasterisasi OPTICS yaitu bernilai </w:t>
      </w:r>
      <w:r w:rsidRPr="0058376C">
        <w:rPr>
          <w:rFonts w:ascii="Times New Roman" w:hAnsi="Times New Roman"/>
          <w:sz w:val="24"/>
        </w:rPr>
        <w:t>0</w:t>
      </w:r>
      <w:r w:rsidRPr="0058376C">
        <w:rPr>
          <w:rFonts w:ascii="Times New Roman" w:hAnsi="Times New Roman"/>
          <w:sz w:val="24"/>
          <w:lang w:val="id-ID"/>
        </w:rPr>
        <w:t>,</w:t>
      </w:r>
      <w:r w:rsidRPr="0058376C">
        <w:rPr>
          <w:rFonts w:ascii="Times New Roman" w:hAnsi="Times New Roman"/>
          <w:sz w:val="24"/>
        </w:rPr>
        <w:t>6508317895</w:t>
      </w:r>
      <w:r>
        <w:rPr>
          <w:rFonts w:ascii="Times New Roman" w:hAnsi="Times New Roman" w:cs="Times New Roman"/>
          <w:sz w:val="24"/>
          <w:szCs w:val="24"/>
          <w:lang w:val="id-ID"/>
        </w:rPr>
        <w:t>.</w:t>
      </w:r>
      <w:r w:rsidR="00075F4E">
        <w:rPr>
          <w:rFonts w:ascii="Times New Roman" w:hAnsi="Times New Roman" w:cs="Times New Roman"/>
          <w:sz w:val="24"/>
          <w:szCs w:val="24"/>
          <w:lang w:val="id-ID"/>
        </w:rPr>
        <w:t xml:space="preserve"> </w:t>
      </w:r>
      <w:r w:rsidR="00973D36">
        <w:rPr>
          <w:rFonts w:ascii="Times New Roman" w:hAnsi="Times New Roman" w:cs="Times New Roman"/>
          <w:sz w:val="24"/>
          <w:szCs w:val="24"/>
          <w:lang w:val="id-ID"/>
        </w:rPr>
        <w:t xml:space="preserve">Dari hasil tersebut didapatkan 6 klaster yang diantaranya terdiri dari kumpulan anggota sampel. Berikut hitungan sampel setiap hasil </w:t>
      </w:r>
      <w:r w:rsidR="00973D36">
        <w:rPr>
          <w:rFonts w:ascii="Times New Roman" w:hAnsi="Times New Roman" w:cs="Times New Roman"/>
          <w:i/>
          <w:iCs/>
          <w:sz w:val="24"/>
          <w:szCs w:val="24"/>
          <w:lang w:val="id-ID"/>
        </w:rPr>
        <w:t>clustering</w:t>
      </w:r>
      <w:r w:rsidR="00973D36">
        <w:rPr>
          <w:rFonts w:ascii="Times New Roman" w:hAnsi="Times New Roman" w:cs="Times New Roman"/>
          <w:sz w:val="24"/>
          <w:szCs w:val="24"/>
          <w:lang w:val="id-ID"/>
        </w:rPr>
        <w:t xml:space="preserve"> OPTICS.</w:t>
      </w:r>
    </w:p>
    <w:p w14:paraId="58D486ED" w14:textId="36D5F183" w:rsidR="00973D36" w:rsidRPr="00AC626A" w:rsidRDefault="00AC626A" w:rsidP="00AC626A">
      <w:pPr>
        <w:pStyle w:val="Caption"/>
        <w:jc w:val="center"/>
        <w:rPr>
          <w:rFonts w:ascii="Times New Roman" w:hAnsi="Times New Roman" w:cs="Times New Roman"/>
          <w:b/>
          <w:bCs/>
          <w:i w:val="0"/>
          <w:iCs w:val="0"/>
          <w:color w:val="auto"/>
          <w:sz w:val="24"/>
          <w:szCs w:val="24"/>
        </w:rPr>
      </w:pPr>
      <w:bookmarkStart w:id="466" w:name="_Toc149217280"/>
      <w:r w:rsidRPr="00AC626A">
        <w:rPr>
          <w:rFonts w:ascii="Times New Roman" w:hAnsi="Times New Roman" w:cs="Times New Roman"/>
          <w:b/>
          <w:bCs/>
          <w:i w:val="0"/>
          <w:iCs w:val="0"/>
          <w:color w:val="auto"/>
          <w:sz w:val="24"/>
          <w:szCs w:val="24"/>
        </w:rPr>
        <w:t xml:space="preserve">Tabel 4. </w:t>
      </w:r>
      <w:r w:rsidRPr="00AC626A">
        <w:rPr>
          <w:rFonts w:ascii="Times New Roman" w:hAnsi="Times New Roman" w:cs="Times New Roman"/>
          <w:b/>
          <w:bCs/>
          <w:i w:val="0"/>
          <w:iCs w:val="0"/>
          <w:color w:val="auto"/>
          <w:sz w:val="24"/>
          <w:szCs w:val="24"/>
        </w:rPr>
        <w:fldChar w:fldCharType="begin"/>
      </w:r>
      <w:r w:rsidRPr="00AC626A">
        <w:rPr>
          <w:rFonts w:ascii="Times New Roman" w:hAnsi="Times New Roman" w:cs="Times New Roman"/>
          <w:b/>
          <w:bCs/>
          <w:i w:val="0"/>
          <w:iCs w:val="0"/>
          <w:color w:val="auto"/>
          <w:sz w:val="24"/>
          <w:szCs w:val="24"/>
        </w:rPr>
        <w:instrText xml:space="preserve"> SEQ Tabel_4. \* ARABIC </w:instrText>
      </w:r>
      <w:r w:rsidRPr="00AC626A">
        <w:rPr>
          <w:rFonts w:ascii="Times New Roman" w:hAnsi="Times New Roman" w:cs="Times New Roman"/>
          <w:b/>
          <w:bCs/>
          <w:i w:val="0"/>
          <w:iCs w:val="0"/>
          <w:color w:val="auto"/>
          <w:sz w:val="24"/>
          <w:szCs w:val="24"/>
        </w:rPr>
        <w:fldChar w:fldCharType="separate"/>
      </w:r>
      <w:r w:rsidR="00A164B2">
        <w:rPr>
          <w:rFonts w:ascii="Times New Roman" w:hAnsi="Times New Roman" w:cs="Times New Roman"/>
          <w:b/>
          <w:bCs/>
          <w:i w:val="0"/>
          <w:iCs w:val="0"/>
          <w:noProof/>
          <w:color w:val="auto"/>
          <w:sz w:val="24"/>
          <w:szCs w:val="24"/>
        </w:rPr>
        <w:t>13</w:t>
      </w:r>
      <w:r w:rsidRPr="00AC626A">
        <w:rPr>
          <w:rFonts w:ascii="Times New Roman" w:hAnsi="Times New Roman" w:cs="Times New Roman"/>
          <w:b/>
          <w:bCs/>
          <w:i w:val="0"/>
          <w:iCs w:val="0"/>
          <w:color w:val="auto"/>
          <w:sz w:val="24"/>
          <w:szCs w:val="24"/>
        </w:rPr>
        <w:fldChar w:fldCharType="end"/>
      </w:r>
      <w:r w:rsidRPr="00AC626A">
        <w:rPr>
          <w:rFonts w:ascii="Times New Roman" w:hAnsi="Times New Roman" w:cs="Times New Roman"/>
          <w:b/>
          <w:bCs/>
          <w:i w:val="0"/>
          <w:iCs w:val="0"/>
          <w:color w:val="auto"/>
          <w:sz w:val="24"/>
          <w:szCs w:val="24"/>
        </w:rPr>
        <w:t xml:space="preserve"> </w:t>
      </w:r>
      <w:r w:rsidR="00973D36" w:rsidRPr="00AC626A">
        <w:rPr>
          <w:rFonts w:ascii="Times New Roman" w:hAnsi="Times New Roman" w:cs="Times New Roman"/>
          <w:b/>
          <w:bCs/>
          <w:i w:val="0"/>
          <w:iCs w:val="0"/>
          <w:color w:val="auto"/>
          <w:sz w:val="24"/>
          <w:szCs w:val="24"/>
        </w:rPr>
        <w:t xml:space="preserve">Hasil Tiap Anggota </w:t>
      </w:r>
      <w:proofErr w:type="spellStart"/>
      <w:r w:rsidR="00973D36" w:rsidRPr="00AC626A">
        <w:rPr>
          <w:rFonts w:ascii="Times New Roman" w:hAnsi="Times New Roman" w:cs="Times New Roman"/>
          <w:b/>
          <w:bCs/>
          <w:i w:val="0"/>
          <w:iCs w:val="0"/>
          <w:color w:val="auto"/>
          <w:sz w:val="24"/>
          <w:szCs w:val="24"/>
        </w:rPr>
        <w:t>Klaster</w:t>
      </w:r>
      <w:bookmarkEnd w:id="466"/>
      <w:proofErr w:type="spellEnd"/>
    </w:p>
    <w:tbl>
      <w:tblPr>
        <w:tblStyle w:val="TableGrid"/>
        <w:tblW w:w="0" w:type="auto"/>
        <w:tblLook w:val="04A0" w:firstRow="1" w:lastRow="0" w:firstColumn="1" w:lastColumn="0" w:noHBand="0" w:noVBand="1"/>
      </w:tblPr>
      <w:tblGrid>
        <w:gridCol w:w="3965"/>
        <w:gridCol w:w="3965"/>
      </w:tblGrid>
      <w:tr w:rsidR="00973D36" w14:paraId="6A16DC39" w14:textId="77777777" w:rsidTr="00973D36">
        <w:tc>
          <w:tcPr>
            <w:tcW w:w="3965" w:type="dxa"/>
            <w:vAlign w:val="center"/>
          </w:tcPr>
          <w:p w14:paraId="71F74171" w14:textId="6296D530" w:rsidR="00973D36" w:rsidRPr="00973D36" w:rsidRDefault="00973D36" w:rsidP="00973D36">
            <w:pPr>
              <w:spacing w:line="360" w:lineRule="auto"/>
              <w:jc w:val="center"/>
              <w:rPr>
                <w:rFonts w:ascii="Times New Roman" w:hAnsi="Times New Roman" w:cs="Times New Roman"/>
                <w:b/>
                <w:bCs/>
                <w:i/>
                <w:iCs/>
                <w:sz w:val="24"/>
                <w:szCs w:val="24"/>
                <w:lang w:val="id-ID"/>
              </w:rPr>
            </w:pPr>
            <w:r w:rsidRPr="00973D36">
              <w:rPr>
                <w:rFonts w:ascii="Times New Roman" w:hAnsi="Times New Roman" w:cs="Times New Roman"/>
                <w:b/>
                <w:bCs/>
                <w:i/>
                <w:iCs/>
                <w:sz w:val="24"/>
                <w:szCs w:val="24"/>
                <w:lang w:val="id-ID"/>
              </w:rPr>
              <w:t>Cluster</w:t>
            </w:r>
          </w:p>
        </w:tc>
        <w:tc>
          <w:tcPr>
            <w:tcW w:w="3965" w:type="dxa"/>
            <w:vAlign w:val="center"/>
          </w:tcPr>
          <w:p w14:paraId="35968270" w14:textId="036486E3" w:rsidR="00973D36" w:rsidRPr="00973D36" w:rsidRDefault="00973D36" w:rsidP="00973D36">
            <w:pPr>
              <w:spacing w:line="360" w:lineRule="auto"/>
              <w:jc w:val="center"/>
              <w:rPr>
                <w:rFonts w:ascii="Times New Roman" w:hAnsi="Times New Roman" w:cs="Times New Roman"/>
                <w:b/>
                <w:bCs/>
                <w:sz w:val="24"/>
                <w:szCs w:val="24"/>
                <w:lang w:val="id-ID"/>
              </w:rPr>
            </w:pPr>
            <w:r w:rsidRPr="00973D36">
              <w:rPr>
                <w:rFonts w:ascii="Times New Roman" w:hAnsi="Times New Roman" w:cs="Times New Roman"/>
                <w:b/>
                <w:bCs/>
                <w:sz w:val="24"/>
                <w:szCs w:val="24"/>
                <w:lang w:val="id-ID"/>
              </w:rPr>
              <w:t>Jumlah Anggota</w:t>
            </w:r>
          </w:p>
        </w:tc>
      </w:tr>
      <w:tr w:rsidR="00973D36" w14:paraId="4EFCC16D" w14:textId="77777777" w:rsidTr="00973D36">
        <w:tc>
          <w:tcPr>
            <w:tcW w:w="3965" w:type="dxa"/>
            <w:vAlign w:val="center"/>
          </w:tcPr>
          <w:p w14:paraId="0A0B793C" w14:textId="429777C6" w:rsidR="00973D36" w:rsidRPr="00973D36" w:rsidRDefault="00973D36" w:rsidP="00973D36">
            <w:pPr>
              <w:spacing w:line="360" w:lineRule="auto"/>
              <w:jc w:val="center"/>
              <w:rPr>
                <w:rFonts w:ascii="Times New Roman" w:hAnsi="Times New Roman" w:cs="Times New Roman"/>
                <w:sz w:val="24"/>
                <w:szCs w:val="24"/>
                <w:lang w:val="id-ID"/>
              </w:rPr>
            </w:pPr>
            <w:r>
              <w:rPr>
                <w:rFonts w:ascii="Times New Roman" w:hAnsi="Times New Roman" w:cs="Times New Roman"/>
                <w:sz w:val="24"/>
                <w:szCs w:val="24"/>
                <w:lang w:val="id-ID"/>
              </w:rPr>
              <w:t>0</w:t>
            </w:r>
          </w:p>
        </w:tc>
        <w:tc>
          <w:tcPr>
            <w:tcW w:w="3965" w:type="dxa"/>
            <w:vAlign w:val="center"/>
          </w:tcPr>
          <w:p w14:paraId="7536B64E" w14:textId="5CAEFF33" w:rsidR="00973D36" w:rsidRPr="00973D36" w:rsidRDefault="00973D36" w:rsidP="00973D36">
            <w:pPr>
              <w:spacing w:line="360" w:lineRule="auto"/>
              <w:jc w:val="center"/>
              <w:rPr>
                <w:rFonts w:ascii="Times New Roman" w:hAnsi="Times New Roman" w:cs="Times New Roman"/>
                <w:sz w:val="24"/>
                <w:szCs w:val="24"/>
                <w:lang w:val="id-ID"/>
              </w:rPr>
            </w:pPr>
            <w:r>
              <w:rPr>
                <w:rFonts w:ascii="Times New Roman" w:hAnsi="Times New Roman" w:cs="Times New Roman"/>
                <w:sz w:val="24"/>
                <w:szCs w:val="24"/>
                <w:lang w:val="id-ID"/>
              </w:rPr>
              <w:t>2307</w:t>
            </w:r>
          </w:p>
        </w:tc>
      </w:tr>
      <w:tr w:rsidR="00973D36" w14:paraId="550C40CF" w14:textId="77777777" w:rsidTr="00973D36">
        <w:tc>
          <w:tcPr>
            <w:tcW w:w="3965" w:type="dxa"/>
            <w:vAlign w:val="center"/>
          </w:tcPr>
          <w:p w14:paraId="51954C70" w14:textId="47DAC171" w:rsidR="00973D36" w:rsidRPr="00973D36" w:rsidRDefault="00973D36" w:rsidP="00973D36">
            <w:pPr>
              <w:spacing w:line="360" w:lineRule="auto"/>
              <w:jc w:val="center"/>
              <w:rPr>
                <w:rFonts w:ascii="Times New Roman" w:hAnsi="Times New Roman" w:cs="Times New Roman"/>
                <w:sz w:val="24"/>
                <w:szCs w:val="24"/>
                <w:lang w:val="id-ID"/>
              </w:rPr>
            </w:pPr>
            <w:r>
              <w:rPr>
                <w:rFonts w:ascii="Times New Roman" w:hAnsi="Times New Roman" w:cs="Times New Roman"/>
                <w:sz w:val="24"/>
                <w:szCs w:val="24"/>
                <w:lang w:val="id-ID"/>
              </w:rPr>
              <w:t>1</w:t>
            </w:r>
          </w:p>
        </w:tc>
        <w:tc>
          <w:tcPr>
            <w:tcW w:w="3965" w:type="dxa"/>
            <w:vAlign w:val="center"/>
          </w:tcPr>
          <w:p w14:paraId="67A2365B" w14:textId="0FC9EDCF" w:rsidR="00973D36" w:rsidRPr="00973D36" w:rsidRDefault="00973D36" w:rsidP="00973D36">
            <w:pPr>
              <w:spacing w:line="360" w:lineRule="auto"/>
              <w:jc w:val="center"/>
              <w:rPr>
                <w:rFonts w:ascii="Times New Roman" w:hAnsi="Times New Roman" w:cs="Times New Roman"/>
                <w:sz w:val="24"/>
                <w:szCs w:val="24"/>
                <w:lang w:val="id-ID"/>
              </w:rPr>
            </w:pPr>
            <w:r>
              <w:rPr>
                <w:rFonts w:ascii="Times New Roman" w:hAnsi="Times New Roman" w:cs="Times New Roman"/>
                <w:sz w:val="24"/>
                <w:szCs w:val="24"/>
                <w:lang w:val="id-ID"/>
              </w:rPr>
              <w:t>454</w:t>
            </w:r>
          </w:p>
        </w:tc>
      </w:tr>
      <w:tr w:rsidR="00973D36" w14:paraId="6CD5F8B1" w14:textId="77777777" w:rsidTr="00973D36">
        <w:tc>
          <w:tcPr>
            <w:tcW w:w="3965" w:type="dxa"/>
            <w:vAlign w:val="center"/>
          </w:tcPr>
          <w:p w14:paraId="521F39C9" w14:textId="2E3BF613" w:rsidR="00973D36" w:rsidRPr="00973D36" w:rsidRDefault="00973D36" w:rsidP="00973D36">
            <w:pPr>
              <w:spacing w:line="360" w:lineRule="auto"/>
              <w:jc w:val="center"/>
              <w:rPr>
                <w:rFonts w:ascii="Times New Roman" w:hAnsi="Times New Roman" w:cs="Times New Roman"/>
                <w:sz w:val="24"/>
                <w:szCs w:val="24"/>
                <w:lang w:val="id-ID"/>
              </w:rPr>
            </w:pPr>
            <w:r>
              <w:rPr>
                <w:rFonts w:ascii="Times New Roman" w:hAnsi="Times New Roman" w:cs="Times New Roman"/>
                <w:sz w:val="24"/>
                <w:szCs w:val="24"/>
                <w:lang w:val="id-ID"/>
              </w:rPr>
              <w:t>2</w:t>
            </w:r>
          </w:p>
        </w:tc>
        <w:tc>
          <w:tcPr>
            <w:tcW w:w="3965" w:type="dxa"/>
            <w:vAlign w:val="center"/>
          </w:tcPr>
          <w:p w14:paraId="12F8C623" w14:textId="520FB24B" w:rsidR="00973D36" w:rsidRPr="00973D36" w:rsidRDefault="00973D36" w:rsidP="00973D36">
            <w:pPr>
              <w:spacing w:line="360" w:lineRule="auto"/>
              <w:jc w:val="center"/>
              <w:rPr>
                <w:rFonts w:ascii="Times New Roman" w:hAnsi="Times New Roman" w:cs="Times New Roman"/>
                <w:sz w:val="24"/>
                <w:szCs w:val="24"/>
                <w:lang w:val="id-ID"/>
              </w:rPr>
            </w:pPr>
            <w:r>
              <w:rPr>
                <w:rFonts w:ascii="Times New Roman" w:hAnsi="Times New Roman" w:cs="Times New Roman"/>
                <w:sz w:val="24"/>
                <w:szCs w:val="24"/>
                <w:lang w:val="id-ID"/>
              </w:rPr>
              <w:t>517</w:t>
            </w:r>
          </w:p>
        </w:tc>
      </w:tr>
      <w:tr w:rsidR="00973D36" w14:paraId="62E3ACF2" w14:textId="77777777" w:rsidTr="00973D36">
        <w:tc>
          <w:tcPr>
            <w:tcW w:w="3965" w:type="dxa"/>
            <w:vAlign w:val="center"/>
          </w:tcPr>
          <w:p w14:paraId="7C4284D9" w14:textId="536EBCBE" w:rsidR="00973D36" w:rsidRDefault="00973D36" w:rsidP="00973D36">
            <w:pPr>
              <w:spacing w:line="360" w:lineRule="auto"/>
              <w:jc w:val="center"/>
              <w:rPr>
                <w:rFonts w:ascii="Times New Roman" w:hAnsi="Times New Roman" w:cs="Times New Roman"/>
                <w:sz w:val="24"/>
                <w:szCs w:val="24"/>
                <w:lang w:val="id-ID"/>
              </w:rPr>
            </w:pPr>
            <w:r>
              <w:rPr>
                <w:rFonts w:ascii="Times New Roman" w:hAnsi="Times New Roman" w:cs="Times New Roman"/>
                <w:sz w:val="24"/>
                <w:szCs w:val="24"/>
                <w:lang w:val="id-ID"/>
              </w:rPr>
              <w:t>3</w:t>
            </w:r>
          </w:p>
        </w:tc>
        <w:tc>
          <w:tcPr>
            <w:tcW w:w="3965" w:type="dxa"/>
            <w:vAlign w:val="center"/>
          </w:tcPr>
          <w:p w14:paraId="1EEF718B" w14:textId="4936B1FC" w:rsidR="00973D36" w:rsidRPr="00973D36" w:rsidRDefault="00973D36" w:rsidP="00973D36">
            <w:pPr>
              <w:spacing w:line="360" w:lineRule="auto"/>
              <w:jc w:val="center"/>
              <w:rPr>
                <w:rFonts w:ascii="Times New Roman" w:hAnsi="Times New Roman" w:cs="Times New Roman"/>
                <w:sz w:val="24"/>
                <w:szCs w:val="24"/>
                <w:lang w:val="id-ID"/>
              </w:rPr>
            </w:pPr>
            <w:r>
              <w:rPr>
                <w:rFonts w:ascii="Times New Roman" w:hAnsi="Times New Roman" w:cs="Times New Roman"/>
                <w:sz w:val="24"/>
                <w:szCs w:val="24"/>
                <w:lang w:val="id-ID"/>
              </w:rPr>
              <w:t>700</w:t>
            </w:r>
          </w:p>
        </w:tc>
      </w:tr>
      <w:tr w:rsidR="00973D36" w14:paraId="686415FC" w14:textId="77777777" w:rsidTr="00973D36">
        <w:tc>
          <w:tcPr>
            <w:tcW w:w="3965" w:type="dxa"/>
            <w:vAlign w:val="center"/>
          </w:tcPr>
          <w:p w14:paraId="29BE5310" w14:textId="62AC6439" w:rsidR="00973D36" w:rsidRDefault="00973D36" w:rsidP="00973D36">
            <w:pPr>
              <w:spacing w:line="360" w:lineRule="auto"/>
              <w:jc w:val="center"/>
              <w:rPr>
                <w:rFonts w:ascii="Times New Roman" w:hAnsi="Times New Roman" w:cs="Times New Roman"/>
                <w:sz w:val="24"/>
                <w:szCs w:val="24"/>
                <w:lang w:val="id-ID"/>
              </w:rPr>
            </w:pPr>
            <w:r>
              <w:rPr>
                <w:rFonts w:ascii="Times New Roman" w:hAnsi="Times New Roman" w:cs="Times New Roman"/>
                <w:sz w:val="24"/>
                <w:szCs w:val="24"/>
                <w:lang w:val="id-ID"/>
              </w:rPr>
              <w:t>4</w:t>
            </w:r>
          </w:p>
        </w:tc>
        <w:tc>
          <w:tcPr>
            <w:tcW w:w="3965" w:type="dxa"/>
            <w:vAlign w:val="center"/>
          </w:tcPr>
          <w:p w14:paraId="05855D97" w14:textId="73192B9B" w:rsidR="00973D36" w:rsidRPr="00973D36" w:rsidRDefault="00973D36" w:rsidP="00973D36">
            <w:pPr>
              <w:spacing w:line="360" w:lineRule="auto"/>
              <w:jc w:val="center"/>
              <w:rPr>
                <w:rFonts w:ascii="Times New Roman" w:hAnsi="Times New Roman" w:cs="Times New Roman"/>
                <w:sz w:val="24"/>
                <w:szCs w:val="24"/>
                <w:lang w:val="id-ID"/>
              </w:rPr>
            </w:pPr>
            <w:r>
              <w:rPr>
                <w:rFonts w:ascii="Times New Roman" w:hAnsi="Times New Roman" w:cs="Times New Roman"/>
                <w:sz w:val="24"/>
                <w:szCs w:val="24"/>
                <w:lang w:val="id-ID"/>
              </w:rPr>
              <w:t>1216</w:t>
            </w:r>
          </w:p>
        </w:tc>
      </w:tr>
      <w:tr w:rsidR="00973D36" w14:paraId="10A94649" w14:textId="77777777" w:rsidTr="00973D36">
        <w:tc>
          <w:tcPr>
            <w:tcW w:w="3965" w:type="dxa"/>
            <w:vAlign w:val="center"/>
          </w:tcPr>
          <w:p w14:paraId="656B01EE" w14:textId="48FA07CE" w:rsidR="00973D36" w:rsidRDefault="00973D36" w:rsidP="00973D36">
            <w:pPr>
              <w:spacing w:line="360" w:lineRule="auto"/>
              <w:jc w:val="center"/>
              <w:rPr>
                <w:rFonts w:ascii="Times New Roman" w:hAnsi="Times New Roman" w:cs="Times New Roman"/>
                <w:sz w:val="24"/>
                <w:szCs w:val="24"/>
                <w:lang w:val="id-ID"/>
              </w:rPr>
            </w:pPr>
            <w:r>
              <w:rPr>
                <w:rFonts w:ascii="Times New Roman" w:hAnsi="Times New Roman" w:cs="Times New Roman"/>
                <w:sz w:val="24"/>
                <w:szCs w:val="24"/>
                <w:lang w:val="id-ID"/>
              </w:rPr>
              <w:t>5</w:t>
            </w:r>
          </w:p>
        </w:tc>
        <w:tc>
          <w:tcPr>
            <w:tcW w:w="3965" w:type="dxa"/>
            <w:vAlign w:val="center"/>
          </w:tcPr>
          <w:p w14:paraId="5535EBF0" w14:textId="5D82A7B2" w:rsidR="00973D36" w:rsidRPr="00973D36" w:rsidRDefault="00973D36" w:rsidP="00973D36">
            <w:pPr>
              <w:spacing w:line="360" w:lineRule="auto"/>
              <w:jc w:val="center"/>
              <w:rPr>
                <w:rFonts w:ascii="Times New Roman" w:hAnsi="Times New Roman" w:cs="Times New Roman"/>
                <w:sz w:val="24"/>
                <w:szCs w:val="24"/>
                <w:lang w:val="id-ID"/>
              </w:rPr>
            </w:pPr>
            <w:r>
              <w:rPr>
                <w:rFonts w:ascii="Times New Roman" w:hAnsi="Times New Roman" w:cs="Times New Roman"/>
                <w:sz w:val="24"/>
                <w:szCs w:val="24"/>
                <w:lang w:val="id-ID"/>
              </w:rPr>
              <w:t>1265</w:t>
            </w:r>
          </w:p>
        </w:tc>
      </w:tr>
    </w:tbl>
    <w:p w14:paraId="348A52AB" w14:textId="77777777" w:rsidR="00973D36" w:rsidRDefault="00973D36" w:rsidP="00973D36">
      <w:pPr>
        <w:ind w:firstLine="432"/>
        <w:jc w:val="center"/>
        <w:rPr>
          <w:rFonts w:ascii="Times New Roman" w:hAnsi="Times New Roman" w:cs="Times New Roman"/>
          <w:sz w:val="24"/>
          <w:szCs w:val="24"/>
          <w:lang w:val="en-US"/>
        </w:rPr>
      </w:pPr>
    </w:p>
    <w:p w14:paraId="64A8E94B" w14:textId="77777777" w:rsidR="00D1085A" w:rsidRDefault="00973D36" w:rsidP="002068D0">
      <w:pPr>
        <w:spacing w:line="360" w:lineRule="auto"/>
        <w:ind w:firstLine="432"/>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Kemudian, dengan bantuan </w:t>
      </w:r>
      <w:r w:rsidRPr="00973D36">
        <w:rPr>
          <w:rFonts w:ascii="Times New Roman" w:hAnsi="Times New Roman" w:cs="Times New Roman"/>
          <w:i/>
          <w:iCs/>
          <w:sz w:val="24"/>
          <w:szCs w:val="24"/>
          <w:lang w:val="id-ID"/>
        </w:rPr>
        <w:t>library</w:t>
      </w:r>
      <w:r>
        <w:rPr>
          <w:rFonts w:ascii="Times New Roman" w:hAnsi="Times New Roman" w:cs="Times New Roman"/>
          <w:sz w:val="24"/>
          <w:szCs w:val="24"/>
          <w:lang w:val="id-ID"/>
        </w:rPr>
        <w:t xml:space="preserve"> Python bernama WordCloud, dapat divisualisasikan kumpulan term yang membesar dan dipadatkan dalam 1 gambar. Hasil tersebut diketahui bahwa klaster 1</w:t>
      </w:r>
      <w:r w:rsidR="00D1085A">
        <w:rPr>
          <w:rFonts w:ascii="Times New Roman" w:hAnsi="Times New Roman" w:cs="Times New Roman"/>
          <w:sz w:val="24"/>
          <w:szCs w:val="24"/>
          <w:lang w:val="id-ID"/>
        </w:rPr>
        <w:t xml:space="preserve"> memiliki visual term terbesar adalah “sakit kepala”. Gambar </w:t>
      </w:r>
      <w:r w:rsidR="00D1085A">
        <w:rPr>
          <w:rFonts w:ascii="Times New Roman" w:hAnsi="Times New Roman" w:cs="Times New Roman"/>
          <w:i/>
          <w:iCs/>
          <w:sz w:val="24"/>
          <w:szCs w:val="24"/>
          <w:lang w:val="id-ID"/>
        </w:rPr>
        <w:t>wordcloud</w:t>
      </w:r>
      <w:r w:rsidR="00D1085A">
        <w:rPr>
          <w:rFonts w:ascii="Times New Roman" w:hAnsi="Times New Roman" w:cs="Times New Roman"/>
          <w:sz w:val="24"/>
          <w:szCs w:val="24"/>
          <w:lang w:val="id-ID"/>
        </w:rPr>
        <w:t xml:space="preserve"> untuk klaster 1 ada pada Gambar 4.</w:t>
      </w:r>
    </w:p>
    <w:p w14:paraId="50044FF6" w14:textId="77777777" w:rsidR="00D1085A" w:rsidRDefault="00D1085A">
      <w:pPr>
        <w:rPr>
          <w:rFonts w:ascii="Times New Roman" w:hAnsi="Times New Roman" w:cs="Times New Roman"/>
          <w:sz w:val="24"/>
          <w:szCs w:val="24"/>
          <w:lang w:val="id-ID"/>
        </w:rPr>
      </w:pPr>
      <w:r>
        <w:rPr>
          <w:rFonts w:ascii="Times New Roman" w:hAnsi="Times New Roman" w:cs="Times New Roman"/>
          <w:sz w:val="24"/>
          <w:szCs w:val="24"/>
          <w:lang w:val="id-ID"/>
        </w:rPr>
        <w:br w:type="page"/>
      </w:r>
    </w:p>
    <w:p w14:paraId="1D8D9A3C" w14:textId="1F05AE91" w:rsidR="00D1085A" w:rsidRDefault="00D1085A" w:rsidP="00D1085A">
      <w:pPr>
        <w:ind w:firstLine="432"/>
        <w:jc w:val="center"/>
        <w:rPr>
          <w:rFonts w:ascii="Times New Roman" w:hAnsi="Times New Roman" w:cs="Times New Roman"/>
          <w:sz w:val="24"/>
          <w:szCs w:val="24"/>
          <w:lang w:val="id-ID"/>
        </w:rPr>
      </w:pPr>
      <w:r w:rsidRPr="00D1085A">
        <w:rPr>
          <w:rFonts w:ascii="Times New Roman" w:hAnsi="Times New Roman" w:cs="Times New Roman"/>
          <w:noProof/>
          <w:sz w:val="24"/>
          <w:szCs w:val="24"/>
          <w:lang w:val="en-US"/>
        </w:rPr>
        <w:lastRenderedPageBreak/>
        <w:drawing>
          <wp:anchor distT="0" distB="0" distL="114300" distR="114300" simplePos="0" relativeHeight="251709440" behindDoc="1" locked="0" layoutInCell="1" allowOverlap="1" wp14:anchorId="31BD3BF2" wp14:editId="0A1B4D18">
            <wp:simplePos x="0" y="0"/>
            <wp:positionH relativeFrom="page">
              <wp:posOffset>1539240</wp:posOffset>
            </wp:positionH>
            <wp:positionV relativeFrom="paragraph">
              <wp:posOffset>242570</wp:posOffset>
            </wp:positionV>
            <wp:extent cx="5041900" cy="2737485"/>
            <wp:effectExtent l="0" t="0" r="6350" b="5715"/>
            <wp:wrapTopAndBottom/>
            <wp:docPr id="23" name="Picture 23" descr="A close 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041900" cy="2737485"/>
                    </a:xfrm>
                    <a:prstGeom prst="rect">
                      <a:avLst/>
                    </a:prstGeom>
                  </pic:spPr>
                </pic:pic>
              </a:graphicData>
            </a:graphic>
          </wp:anchor>
        </w:drawing>
      </w:r>
    </w:p>
    <w:p w14:paraId="29486152" w14:textId="080E84ED" w:rsidR="00D1085A" w:rsidRPr="000B4D9A" w:rsidRDefault="000B4D9A" w:rsidP="000B4D9A">
      <w:pPr>
        <w:pStyle w:val="Caption"/>
        <w:jc w:val="center"/>
        <w:rPr>
          <w:rFonts w:ascii="Times New Roman" w:hAnsi="Times New Roman" w:cs="Times New Roman"/>
          <w:b/>
          <w:bCs/>
          <w:i w:val="0"/>
          <w:iCs w:val="0"/>
          <w:color w:val="auto"/>
          <w:sz w:val="24"/>
          <w:szCs w:val="24"/>
        </w:rPr>
      </w:pPr>
      <w:bookmarkStart w:id="467" w:name="_Toc149217323"/>
      <w:r w:rsidRPr="000B4D9A">
        <w:rPr>
          <w:rFonts w:ascii="Times New Roman" w:hAnsi="Times New Roman" w:cs="Times New Roman"/>
          <w:b/>
          <w:bCs/>
          <w:i w:val="0"/>
          <w:iCs w:val="0"/>
          <w:color w:val="auto"/>
          <w:sz w:val="24"/>
          <w:szCs w:val="24"/>
        </w:rPr>
        <w:t>Gambar 4.</w:t>
      </w:r>
      <w:r w:rsidRPr="000B4D9A">
        <w:rPr>
          <w:rFonts w:ascii="Times New Roman" w:hAnsi="Times New Roman" w:cs="Times New Roman"/>
          <w:b/>
          <w:bCs/>
          <w:i w:val="0"/>
          <w:iCs w:val="0"/>
          <w:color w:val="auto"/>
          <w:sz w:val="24"/>
          <w:szCs w:val="24"/>
        </w:rPr>
        <w:fldChar w:fldCharType="begin"/>
      </w:r>
      <w:r w:rsidRPr="000B4D9A">
        <w:rPr>
          <w:rFonts w:ascii="Times New Roman" w:hAnsi="Times New Roman" w:cs="Times New Roman"/>
          <w:b/>
          <w:bCs/>
          <w:i w:val="0"/>
          <w:iCs w:val="0"/>
          <w:color w:val="auto"/>
          <w:sz w:val="24"/>
          <w:szCs w:val="24"/>
        </w:rPr>
        <w:instrText xml:space="preserve"> SEQ Gambar_4. \* ARABIC </w:instrText>
      </w:r>
      <w:r w:rsidRPr="000B4D9A">
        <w:rPr>
          <w:rFonts w:ascii="Times New Roman" w:hAnsi="Times New Roman" w:cs="Times New Roman"/>
          <w:b/>
          <w:bCs/>
          <w:i w:val="0"/>
          <w:iCs w:val="0"/>
          <w:color w:val="auto"/>
          <w:sz w:val="24"/>
          <w:szCs w:val="24"/>
        </w:rPr>
        <w:fldChar w:fldCharType="separate"/>
      </w:r>
      <w:r w:rsidR="00A164B2">
        <w:rPr>
          <w:rFonts w:ascii="Times New Roman" w:hAnsi="Times New Roman" w:cs="Times New Roman"/>
          <w:b/>
          <w:bCs/>
          <w:i w:val="0"/>
          <w:iCs w:val="0"/>
          <w:noProof/>
          <w:color w:val="auto"/>
          <w:sz w:val="24"/>
          <w:szCs w:val="24"/>
        </w:rPr>
        <w:t>23</w:t>
      </w:r>
      <w:r w:rsidRPr="000B4D9A">
        <w:rPr>
          <w:rFonts w:ascii="Times New Roman" w:hAnsi="Times New Roman" w:cs="Times New Roman"/>
          <w:b/>
          <w:bCs/>
          <w:i w:val="0"/>
          <w:iCs w:val="0"/>
          <w:color w:val="auto"/>
          <w:sz w:val="24"/>
          <w:szCs w:val="24"/>
        </w:rPr>
        <w:fldChar w:fldCharType="end"/>
      </w:r>
      <w:r w:rsidRPr="000B4D9A">
        <w:rPr>
          <w:rFonts w:ascii="Times New Roman" w:hAnsi="Times New Roman" w:cs="Times New Roman"/>
          <w:b/>
          <w:bCs/>
          <w:i w:val="0"/>
          <w:iCs w:val="0"/>
          <w:color w:val="auto"/>
          <w:sz w:val="24"/>
          <w:szCs w:val="24"/>
        </w:rPr>
        <w:t xml:space="preserve"> </w:t>
      </w:r>
      <w:r w:rsidR="006426E4" w:rsidRPr="000B4D9A">
        <w:rPr>
          <w:rFonts w:ascii="Times New Roman" w:hAnsi="Times New Roman" w:cs="Times New Roman"/>
          <w:b/>
          <w:bCs/>
          <w:i w:val="0"/>
          <w:iCs w:val="0"/>
          <w:color w:val="auto"/>
          <w:sz w:val="24"/>
          <w:szCs w:val="24"/>
        </w:rPr>
        <w:t xml:space="preserve">Hasil visualisasi </w:t>
      </w:r>
      <w:proofErr w:type="spellStart"/>
      <w:r w:rsidR="006426E4" w:rsidRPr="00AA0D94">
        <w:rPr>
          <w:rFonts w:ascii="Times New Roman" w:hAnsi="Times New Roman" w:cs="Times New Roman"/>
          <w:b/>
          <w:bCs/>
          <w:color w:val="auto"/>
          <w:sz w:val="24"/>
          <w:szCs w:val="24"/>
        </w:rPr>
        <w:t>WordCloud</w:t>
      </w:r>
      <w:proofErr w:type="spellEnd"/>
      <w:r w:rsidR="006426E4" w:rsidRPr="000B4D9A">
        <w:rPr>
          <w:rFonts w:ascii="Times New Roman" w:hAnsi="Times New Roman" w:cs="Times New Roman"/>
          <w:b/>
          <w:bCs/>
          <w:i w:val="0"/>
          <w:iCs w:val="0"/>
          <w:color w:val="auto"/>
          <w:sz w:val="24"/>
          <w:szCs w:val="24"/>
        </w:rPr>
        <w:t xml:space="preserve"> </w:t>
      </w:r>
      <w:proofErr w:type="spellStart"/>
      <w:r w:rsidR="006426E4" w:rsidRPr="000B4D9A">
        <w:rPr>
          <w:rFonts w:ascii="Times New Roman" w:hAnsi="Times New Roman" w:cs="Times New Roman"/>
          <w:b/>
          <w:bCs/>
          <w:i w:val="0"/>
          <w:iCs w:val="0"/>
          <w:color w:val="auto"/>
          <w:sz w:val="24"/>
          <w:szCs w:val="24"/>
        </w:rPr>
        <w:t>klaster</w:t>
      </w:r>
      <w:proofErr w:type="spellEnd"/>
      <w:r w:rsidR="006426E4" w:rsidRPr="000B4D9A">
        <w:rPr>
          <w:rFonts w:ascii="Times New Roman" w:hAnsi="Times New Roman" w:cs="Times New Roman"/>
          <w:b/>
          <w:bCs/>
          <w:i w:val="0"/>
          <w:iCs w:val="0"/>
          <w:color w:val="auto"/>
          <w:sz w:val="24"/>
          <w:szCs w:val="24"/>
        </w:rPr>
        <w:t xml:space="preserve"> 1</w:t>
      </w:r>
      <w:bookmarkEnd w:id="467"/>
    </w:p>
    <w:p w14:paraId="7238D950" w14:textId="77777777" w:rsidR="006426E4" w:rsidRDefault="006426E4" w:rsidP="00D1085A">
      <w:pPr>
        <w:ind w:firstLine="432"/>
        <w:rPr>
          <w:rFonts w:ascii="Times New Roman" w:hAnsi="Times New Roman" w:cs="Times New Roman"/>
          <w:sz w:val="24"/>
          <w:szCs w:val="24"/>
          <w:lang w:val="en-US"/>
        </w:rPr>
      </w:pPr>
    </w:p>
    <w:p w14:paraId="1DCB2AFF" w14:textId="5C286985" w:rsidR="00D1085A" w:rsidRDefault="006426E4" w:rsidP="00D1085A">
      <w:pPr>
        <w:ind w:firstLine="432"/>
        <w:jc w:val="both"/>
        <w:rPr>
          <w:rFonts w:ascii="Times New Roman" w:hAnsi="Times New Roman" w:cs="Times New Roman"/>
          <w:sz w:val="24"/>
          <w:szCs w:val="24"/>
          <w:lang w:val="id-ID"/>
        </w:rPr>
      </w:pPr>
      <w:r w:rsidRPr="006426E4">
        <w:rPr>
          <w:rFonts w:ascii="Times New Roman" w:hAnsi="Times New Roman" w:cs="Times New Roman"/>
          <w:noProof/>
          <w:sz w:val="24"/>
          <w:szCs w:val="24"/>
          <w:lang w:val="en-US"/>
        </w:rPr>
        <w:drawing>
          <wp:anchor distT="0" distB="0" distL="114300" distR="114300" simplePos="0" relativeHeight="251711488" behindDoc="1" locked="0" layoutInCell="1" allowOverlap="1" wp14:anchorId="53765488" wp14:editId="3A826A22">
            <wp:simplePos x="0" y="0"/>
            <wp:positionH relativeFrom="page">
              <wp:posOffset>1447800</wp:posOffset>
            </wp:positionH>
            <wp:positionV relativeFrom="paragraph">
              <wp:posOffset>417830</wp:posOffset>
            </wp:positionV>
            <wp:extent cx="5041900" cy="2796540"/>
            <wp:effectExtent l="0" t="0" r="6350" b="3810"/>
            <wp:wrapTopAndBottom/>
            <wp:docPr id="27" name="Picture 27" descr="A word cloud with different colore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041900" cy="2796540"/>
                    </a:xfrm>
                    <a:prstGeom prst="rect">
                      <a:avLst/>
                    </a:prstGeom>
                  </pic:spPr>
                </pic:pic>
              </a:graphicData>
            </a:graphic>
          </wp:anchor>
        </w:drawing>
      </w:r>
      <w:r w:rsidR="00D1085A">
        <w:rPr>
          <w:rFonts w:ascii="Times New Roman" w:hAnsi="Times New Roman" w:cs="Times New Roman"/>
          <w:sz w:val="24"/>
          <w:szCs w:val="24"/>
          <w:lang w:val="id-ID"/>
        </w:rPr>
        <w:t xml:space="preserve">Hasil klaster 2 didapatkan term visualisasi terbesar yaitu “diare”. Gambar </w:t>
      </w:r>
      <w:r w:rsidR="00D1085A">
        <w:rPr>
          <w:rFonts w:ascii="Times New Roman" w:hAnsi="Times New Roman" w:cs="Times New Roman"/>
          <w:i/>
          <w:iCs/>
          <w:sz w:val="24"/>
          <w:szCs w:val="24"/>
          <w:lang w:val="id-ID"/>
        </w:rPr>
        <w:t>wordcloud</w:t>
      </w:r>
      <w:r w:rsidR="00D1085A">
        <w:rPr>
          <w:rFonts w:ascii="Times New Roman" w:hAnsi="Times New Roman" w:cs="Times New Roman"/>
          <w:sz w:val="24"/>
          <w:szCs w:val="24"/>
          <w:lang w:val="id-ID"/>
        </w:rPr>
        <w:t xml:space="preserve"> untuk klaster </w:t>
      </w:r>
      <w:r>
        <w:rPr>
          <w:rFonts w:ascii="Times New Roman" w:hAnsi="Times New Roman" w:cs="Times New Roman"/>
          <w:sz w:val="24"/>
          <w:szCs w:val="24"/>
          <w:lang w:val="id-ID"/>
        </w:rPr>
        <w:t>2</w:t>
      </w:r>
      <w:r w:rsidR="00D1085A">
        <w:rPr>
          <w:rFonts w:ascii="Times New Roman" w:hAnsi="Times New Roman" w:cs="Times New Roman"/>
          <w:sz w:val="24"/>
          <w:szCs w:val="24"/>
          <w:lang w:val="id-ID"/>
        </w:rPr>
        <w:t xml:space="preserve"> ada pada Gambar 4.</w:t>
      </w:r>
    </w:p>
    <w:p w14:paraId="389637E0" w14:textId="5ADACEF7" w:rsidR="006426E4" w:rsidRPr="000F049F" w:rsidRDefault="000F049F" w:rsidP="000F049F">
      <w:pPr>
        <w:pStyle w:val="Caption"/>
        <w:jc w:val="center"/>
        <w:rPr>
          <w:rFonts w:ascii="Times New Roman" w:hAnsi="Times New Roman" w:cs="Times New Roman"/>
          <w:b/>
          <w:bCs/>
          <w:i w:val="0"/>
          <w:iCs w:val="0"/>
          <w:color w:val="auto"/>
          <w:sz w:val="24"/>
          <w:szCs w:val="24"/>
        </w:rPr>
      </w:pPr>
      <w:bookmarkStart w:id="468" w:name="_Toc149217324"/>
      <w:r w:rsidRPr="000F049F">
        <w:rPr>
          <w:rFonts w:ascii="Times New Roman" w:hAnsi="Times New Roman" w:cs="Times New Roman"/>
          <w:b/>
          <w:bCs/>
          <w:i w:val="0"/>
          <w:iCs w:val="0"/>
          <w:color w:val="auto"/>
          <w:sz w:val="24"/>
          <w:szCs w:val="24"/>
        </w:rPr>
        <w:t>Gambar 4.</w:t>
      </w:r>
      <w:r w:rsidRPr="000F049F">
        <w:rPr>
          <w:rFonts w:ascii="Times New Roman" w:hAnsi="Times New Roman" w:cs="Times New Roman"/>
          <w:b/>
          <w:bCs/>
          <w:i w:val="0"/>
          <w:iCs w:val="0"/>
          <w:color w:val="auto"/>
          <w:sz w:val="24"/>
          <w:szCs w:val="24"/>
        </w:rPr>
        <w:fldChar w:fldCharType="begin"/>
      </w:r>
      <w:r w:rsidRPr="000F049F">
        <w:rPr>
          <w:rFonts w:ascii="Times New Roman" w:hAnsi="Times New Roman" w:cs="Times New Roman"/>
          <w:b/>
          <w:bCs/>
          <w:i w:val="0"/>
          <w:iCs w:val="0"/>
          <w:color w:val="auto"/>
          <w:sz w:val="24"/>
          <w:szCs w:val="24"/>
        </w:rPr>
        <w:instrText xml:space="preserve"> SEQ Gambar_4. \* ARABIC </w:instrText>
      </w:r>
      <w:r w:rsidRPr="000F049F">
        <w:rPr>
          <w:rFonts w:ascii="Times New Roman" w:hAnsi="Times New Roman" w:cs="Times New Roman"/>
          <w:b/>
          <w:bCs/>
          <w:i w:val="0"/>
          <w:iCs w:val="0"/>
          <w:color w:val="auto"/>
          <w:sz w:val="24"/>
          <w:szCs w:val="24"/>
        </w:rPr>
        <w:fldChar w:fldCharType="separate"/>
      </w:r>
      <w:r w:rsidR="00A164B2">
        <w:rPr>
          <w:rFonts w:ascii="Times New Roman" w:hAnsi="Times New Roman" w:cs="Times New Roman"/>
          <w:b/>
          <w:bCs/>
          <w:i w:val="0"/>
          <w:iCs w:val="0"/>
          <w:noProof/>
          <w:color w:val="auto"/>
          <w:sz w:val="24"/>
          <w:szCs w:val="24"/>
        </w:rPr>
        <w:t>24</w:t>
      </w:r>
      <w:r w:rsidRPr="000F049F">
        <w:rPr>
          <w:rFonts w:ascii="Times New Roman" w:hAnsi="Times New Roman" w:cs="Times New Roman"/>
          <w:b/>
          <w:bCs/>
          <w:i w:val="0"/>
          <w:iCs w:val="0"/>
          <w:color w:val="auto"/>
          <w:sz w:val="24"/>
          <w:szCs w:val="24"/>
        </w:rPr>
        <w:fldChar w:fldCharType="end"/>
      </w:r>
      <w:r w:rsidRPr="000F049F">
        <w:rPr>
          <w:rFonts w:ascii="Times New Roman" w:hAnsi="Times New Roman" w:cs="Times New Roman"/>
          <w:b/>
          <w:bCs/>
          <w:i w:val="0"/>
          <w:iCs w:val="0"/>
          <w:color w:val="auto"/>
          <w:sz w:val="24"/>
          <w:szCs w:val="24"/>
        </w:rPr>
        <w:t xml:space="preserve"> </w:t>
      </w:r>
      <w:r w:rsidR="006426E4" w:rsidRPr="000F049F">
        <w:rPr>
          <w:rFonts w:ascii="Times New Roman" w:hAnsi="Times New Roman" w:cs="Times New Roman"/>
          <w:b/>
          <w:bCs/>
          <w:i w:val="0"/>
          <w:iCs w:val="0"/>
          <w:color w:val="auto"/>
          <w:sz w:val="24"/>
          <w:szCs w:val="24"/>
        </w:rPr>
        <w:t xml:space="preserve">Hasil visualisasi </w:t>
      </w:r>
      <w:proofErr w:type="spellStart"/>
      <w:r w:rsidR="006426E4" w:rsidRPr="00AA0D94">
        <w:rPr>
          <w:rFonts w:ascii="Times New Roman" w:hAnsi="Times New Roman" w:cs="Times New Roman"/>
          <w:b/>
          <w:bCs/>
          <w:color w:val="auto"/>
          <w:sz w:val="24"/>
          <w:szCs w:val="24"/>
        </w:rPr>
        <w:t>WordCloud</w:t>
      </w:r>
      <w:proofErr w:type="spellEnd"/>
      <w:r w:rsidR="006426E4" w:rsidRPr="000F049F">
        <w:rPr>
          <w:rFonts w:ascii="Times New Roman" w:hAnsi="Times New Roman" w:cs="Times New Roman"/>
          <w:b/>
          <w:bCs/>
          <w:i w:val="0"/>
          <w:iCs w:val="0"/>
          <w:color w:val="auto"/>
          <w:sz w:val="24"/>
          <w:szCs w:val="24"/>
        </w:rPr>
        <w:t xml:space="preserve"> </w:t>
      </w:r>
      <w:proofErr w:type="spellStart"/>
      <w:r w:rsidR="006426E4" w:rsidRPr="000F049F">
        <w:rPr>
          <w:rFonts w:ascii="Times New Roman" w:hAnsi="Times New Roman" w:cs="Times New Roman"/>
          <w:b/>
          <w:bCs/>
          <w:i w:val="0"/>
          <w:iCs w:val="0"/>
          <w:color w:val="auto"/>
          <w:sz w:val="24"/>
          <w:szCs w:val="24"/>
        </w:rPr>
        <w:t>klaster</w:t>
      </w:r>
      <w:proofErr w:type="spellEnd"/>
      <w:r w:rsidR="006426E4" w:rsidRPr="000F049F">
        <w:rPr>
          <w:rFonts w:ascii="Times New Roman" w:hAnsi="Times New Roman" w:cs="Times New Roman"/>
          <w:b/>
          <w:bCs/>
          <w:i w:val="0"/>
          <w:iCs w:val="0"/>
          <w:color w:val="auto"/>
          <w:sz w:val="24"/>
          <w:szCs w:val="24"/>
        </w:rPr>
        <w:t xml:space="preserve"> </w:t>
      </w:r>
      <w:r w:rsidR="00D859E6" w:rsidRPr="000F049F">
        <w:rPr>
          <w:rFonts w:ascii="Times New Roman" w:hAnsi="Times New Roman" w:cs="Times New Roman"/>
          <w:b/>
          <w:bCs/>
          <w:i w:val="0"/>
          <w:iCs w:val="0"/>
          <w:color w:val="auto"/>
          <w:sz w:val="24"/>
          <w:szCs w:val="24"/>
        </w:rPr>
        <w:t>2</w:t>
      </w:r>
      <w:bookmarkEnd w:id="468"/>
    </w:p>
    <w:p w14:paraId="38696B4E" w14:textId="77777777" w:rsidR="006426E4" w:rsidRDefault="006426E4">
      <w:pPr>
        <w:rPr>
          <w:rFonts w:ascii="Times New Roman" w:hAnsi="Times New Roman" w:cs="Times New Roman"/>
          <w:sz w:val="24"/>
          <w:szCs w:val="24"/>
          <w:lang w:val="en-US"/>
        </w:rPr>
      </w:pPr>
      <w:r>
        <w:rPr>
          <w:rFonts w:ascii="Times New Roman" w:hAnsi="Times New Roman" w:cs="Times New Roman"/>
          <w:sz w:val="24"/>
          <w:szCs w:val="24"/>
          <w:lang w:val="en-US"/>
        </w:rPr>
        <w:br w:type="page"/>
      </w:r>
    </w:p>
    <w:p w14:paraId="6D7739F5" w14:textId="6D71AB3A" w:rsidR="00D859E6" w:rsidRDefault="00D859E6" w:rsidP="006426E4">
      <w:pPr>
        <w:ind w:firstLine="432"/>
        <w:jc w:val="both"/>
        <w:rPr>
          <w:rFonts w:ascii="Times New Roman" w:hAnsi="Times New Roman" w:cs="Times New Roman"/>
          <w:sz w:val="24"/>
          <w:szCs w:val="24"/>
          <w:lang w:val="id-ID"/>
        </w:rPr>
      </w:pPr>
      <w:r w:rsidRPr="00D859E6">
        <w:rPr>
          <w:rFonts w:ascii="Times New Roman" w:hAnsi="Times New Roman" w:cs="Times New Roman"/>
          <w:noProof/>
          <w:sz w:val="24"/>
          <w:szCs w:val="24"/>
          <w:lang w:val="en-US"/>
        </w:rPr>
        <w:lastRenderedPageBreak/>
        <w:drawing>
          <wp:anchor distT="0" distB="0" distL="114300" distR="114300" simplePos="0" relativeHeight="251713536" behindDoc="1" locked="0" layoutInCell="1" allowOverlap="1" wp14:anchorId="47BAB156" wp14:editId="4A88FE19">
            <wp:simplePos x="0" y="0"/>
            <wp:positionH relativeFrom="page">
              <wp:posOffset>1341120</wp:posOffset>
            </wp:positionH>
            <wp:positionV relativeFrom="paragraph">
              <wp:posOffset>518160</wp:posOffset>
            </wp:positionV>
            <wp:extent cx="5041900" cy="2764155"/>
            <wp:effectExtent l="0" t="0" r="6350" b="0"/>
            <wp:wrapTopAndBottom/>
            <wp:docPr id="35" name="Picture 35" descr="A word cloud with different colore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041900" cy="2764155"/>
                    </a:xfrm>
                    <a:prstGeom prst="rect">
                      <a:avLst/>
                    </a:prstGeom>
                  </pic:spPr>
                </pic:pic>
              </a:graphicData>
            </a:graphic>
          </wp:anchor>
        </w:drawing>
      </w:r>
      <w:r w:rsidR="006426E4">
        <w:rPr>
          <w:rFonts w:ascii="Times New Roman" w:hAnsi="Times New Roman" w:cs="Times New Roman"/>
          <w:sz w:val="24"/>
          <w:szCs w:val="24"/>
          <w:lang w:val="id-ID"/>
        </w:rPr>
        <w:t>Hasil klaster 3 didapatkan term visualisasi terbesar yaitu “</w:t>
      </w:r>
      <w:r>
        <w:rPr>
          <w:rFonts w:ascii="Times New Roman" w:hAnsi="Times New Roman" w:cs="Times New Roman"/>
          <w:sz w:val="24"/>
          <w:szCs w:val="24"/>
          <w:lang w:val="id-ID"/>
        </w:rPr>
        <w:t>pilek</w:t>
      </w:r>
      <w:r w:rsidR="006426E4">
        <w:rPr>
          <w:rFonts w:ascii="Times New Roman" w:hAnsi="Times New Roman" w:cs="Times New Roman"/>
          <w:sz w:val="24"/>
          <w:szCs w:val="24"/>
          <w:lang w:val="id-ID"/>
        </w:rPr>
        <w:t xml:space="preserve">”. Gambar </w:t>
      </w:r>
      <w:r w:rsidR="006426E4">
        <w:rPr>
          <w:rFonts w:ascii="Times New Roman" w:hAnsi="Times New Roman" w:cs="Times New Roman"/>
          <w:i/>
          <w:iCs/>
          <w:sz w:val="24"/>
          <w:szCs w:val="24"/>
          <w:lang w:val="id-ID"/>
        </w:rPr>
        <w:t>wordcloud</w:t>
      </w:r>
      <w:r w:rsidR="006426E4">
        <w:rPr>
          <w:rFonts w:ascii="Times New Roman" w:hAnsi="Times New Roman" w:cs="Times New Roman"/>
          <w:sz w:val="24"/>
          <w:szCs w:val="24"/>
          <w:lang w:val="id-ID"/>
        </w:rPr>
        <w:t xml:space="preserve"> untuk klaster 3 ada pada Gambar </w:t>
      </w:r>
      <w:r>
        <w:rPr>
          <w:rFonts w:ascii="Times New Roman" w:hAnsi="Times New Roman" w:cs="Times New Roman"/>
          <w:sz w:val="24"/>
          <w:szCs w:val="24"/>
          <w:lang w:val="id-ID"/>
        </w:rPr>
        <w:t>4.</w:t>
      </w:r>
    </w:p>
    <w:p w14:paraId="382BCB9F" w14:textId="1A98245D" w:rsidR="00D859E6" w:rsidRPr="00AA0D94" w:rsidRDefault="00AA0D94" w:rsidP="00AA0D94">
      <w:pPr>
        <w:pStyle w:val="Caption"/>
        <w:jc w:val="center"/>
        <w:rPr>
          <w:rFonts w:ascii="Times New Roman" w:hAnsi="Times New Roman" w:cs="Times New Roman"/>
          <w:b/>
          <w:bCs/>
          <w:i w:val="0"/>
          <w:iCs w:val="0"/>
          <w:color w:val="auto"/>
          <w:sz w:val="24"/>
          <w:szCs w:val="24"/>
        </w:rPr>
      </w:pPr>
      <w:bookmarkStart w:id="469" w:name="_Toc149217325"/>
      <w:r w:rsidRPr="00AA0D94">
        <w:rPr>
          <w:rFonts w:ascii="Times New Roman" w:hAnsi="Times New Roman" w:cs="Times New Roman"/>
          <w:b/>
          <w:bCs/>
          <w:i w:val="0"/>
          <w:iCs w:val="0"/>
          <w:color w:val="auto"/>
          <w:sz w:val="24"/>
          <w:szCs w:val="24"/>
        </w:rPr>
        <w:t>Gambar 4.</w:t>
      </w:r>
      <w:r w:rsidRPr="00AA0D94">
        <w:rPr>
          <w:rFonts w:ascii="Times New Roman" w:hAnsi="Times New Roman" w:cs="Times New Roman"/>
          <w:b/>
          <w:bCs/>
          <w:i w:val="0"/>
          <w:iCs w:val="0"/>
          <w:color w:val="auto"/>
          <w:sz w:val="24"/>
          <w:szCs w:val="24"/>
        </w:rPr>
        <w:fldChar w:fldCharType="begin"/>
      </w:r>
      <w:r w:rsidRPr="00AA0D94">
        <w:rPr>
          <w:rFonts w:ascii="Times New Roman" w:hAnsi="Times New Roman" w:cs="Times New Roman"/>
          <w:b/>
          <w:bCs/>
          <w:i w:val="0"/>
          <w:iCs w:val="0"/>
          <w:color w:val="auto"/>
          <w:sz w:val="24"/>
          <w:szCs w:val="24"/>
        </w:rPr>
        <w:instrText xml:space="preserve"> SEQ Gambar_4. \* ARABIC </w:instrText>
      </w:r>
      <w:r w:rsidRPr="00AA0D94">
        <w:rPr>
          <w:rFonts w:ascii="Times New Roman" w:hAnsi="Times New Roman" w:cs="Times New Roman"/>
          <w:b/>
          <w:bCs/>
          <w:i w:val="0"/>
          <w:iCs w:val="0"/>
          <w:color w:val="auto"/>
          <w:sz w:val="24"/>
          <w:szCs w:val="24"/>
        </w:rPr>
        <w:fldChar w:fldCharType="separate"/>
      </w:r>
      <w:r w:rsidR="00A164B2">
        <w:rPr>
          <w:rFonts w:ascii="Times New Roman" w:hAnsi="Times New Roman" w:cs="Times New Roman"/>
          <w:b/>
          <w:bCs/>
          <w:i w:val="0"/>
          <w:iCs w:val="0"/>
          <w:noProof/>
          <w:color w:val="auto"/>
          <w:sz w:val="24"/>
          <w:szCs w:val="24"/>
        </w:rPr>
        <w:t>25</w:t>
      </w:r>
      <w:r w:rsidRPr="00AA0D94">
        <w:rPr>
          <w:rFonts w:ascii="Times New Roman" w:hAnsi="Times New Roman" w:cs="Times New Roman"/>
          <w:b/>
          <w:bCs/>
          <w:i w:val="0"/>
          <w:iCs w:val="0"/>
          <w:color w:val="auto"/>
          <w:sz w:val="24"/>
          <w:szCs w:val="24"/>
        </w:rPr>
        <w:fldChar w:fldCharType="end"/>
      </w:r>
      <w:r w:rsidRPr="00AA0D94">
        <w:rPr>
          <w:rFonts w:ascii="Times New Roman" w:hAnsi="Times New Roman" w:cs="Times New Roman"/>
          <w:b/>
          <w:bCs/>
          <w:i w:val="0"/>
          <w:iCs w:val="0"/>
          <w:color w:val="auto"/>
          <w:sz w:val="24"/>
          <w:szCs w:val="24"/>
        </w:rPr>
        <w:t xml:space="preserve"> </w:t>
      </w:r>
      <w:r w:rsidR="00D859E6" w:rsidRPr="00AA0D94">
        <w:rPr>
          <w:rFonts w:ascii="Times New Roman" w:hAnsi="Times New Roman" w:cs="Times New Roman"/>
          <w:b/>
          <w:bCs/>
          <w:i w:val="0"/>
          <w:iCs w:val="0"/>
          <w:color w:val="auto"/>
          <w:sz w:val="24"/>
          <w:szCs w:val="24"/>
        </w:rPr>
        <w:t xml:space="preserve">Hasil visualisasi </w:t>
      </w:r>
      <w:proofErr w:type="spellStart"/>
      <w:r w:rsidR="00D859E6" w:rsidRPr="007D1158">
        <w:rPr>
          <w:rFonts w:ascii="Times New Roman" w:hAnsi="Times New Roman" w:cs="Times New Roman"/>
          <w:b/>
          <w:bCs/>
          <w:color w:val="auto"/>
          <w:sz w:val="24"/>
          <w:szCs w:val="24"/>
        </w:rPr>
        <w:t>WordCloud</w:t>
      </w:r>
      <w:proofErr w:type="spellEnd"/>
      <w:r w:rsidR="00D859E6" w:rsidRPr="00AA0D94">
        <w:rPr>
          <w:rFonts w:ascii="Times New Roman" w:hAnsi="Times New Roman" w:cs="Times New Roman"/>
          <w:b/>
          <w:bCs/>
          <w:i w:val="0"/>
          <w:iCs w:val="0"/>
          <w:color w:val="auto"/>
          <w:sz w:val="24"/>
          <w:szCs w:val="24"/>
        </w:rPr>
        <w:t xml:space="preserve"> </w:t>
      </w:r>
      <w:proofErr w:type="spellStart"/>
      <w:r w:rsidR="00D859E6" w:rsidRPr="00AA0D94">
        <w:rPr>
          <w:rFonts w:ascii="Times New Roman" w:hAnsi="Times New Roman" w:cs="Times New Roman"/>
          <w:b/>
          <w:bCs/>
          <w:i w:val="0"/>
          <w:iCs w:val="0"/>
          <w:color w:val="auto"/>
          <w:sz w:val="24"/>
          <w:szCs w:val="24"/>
        </w:rPr>
        <w:t>klaster</w:t>
      </w:r>
      <w:proofErr w:type="spellEnd"/>
      <w:r w:rsidR="00D859E6" w:rsidRPr="00AA0D94">
        <w:rPr>
          <w:rFonts w:ascii="Times New Roman" w:hAnsi="Times New Roman" w:cs="Times New Roman"/>
          <w:b/>
          <w:bCs/>
          <w:i w:val="0"/>
          <w:iCs w:val="0"/>
          <w:color w:val="auto"/>
          <w:sz w:val="24"/>
          <w:szCs w:val="24"/>
        </w:rPr>
        <w:t xml:space="preserve"> 3</w:t>
      </w:r>
      <w:bookmarkEnd w:id="469"/>
    </w:p>
    <w:p w14:paraId="2A41C7B3" w14:textId="2837E3EC" w:rsidR="007D5E88" w:rsidRDefault="007D5E88" w:rsidP="007D5E88">
      <w:pPr>
        <w:ind w:firstLine="432"/>
        <w:jc w:val="both"/>
        <w:rPr>
          <w:rFonts w:ascii="Times New Roman" w:hAnsi="Times New Roman" w:cs="Times New Roman"/>
          <w:sz w:val="24"/>
          <w:szCs w:val="24"/>
          <w:lang w:val="id-ID"/>
        </w:rPr>
      </w:pPr>
      <w:r w:rsidRPr="007D5E88">
        <w:rPr>
          <w:rFonts w:ascii="Times New Roman" w:hAnsi="Times New Roman" w:cs="Times New Roman"/>
          <w:noProof/>
          <w:sz w:val="24"/>
          <w:szCs w:val="24"/>
          <w:lang w:val="en-US"/>
        </w:rPr>
        <w:drawing>
          <wp:anchor distT="0" distB="0" distL="114300" distR="114300" simplePos="0" relativeHeight="251715584" behindDoc="1" locked="0" layoutInCell="1" allowOverlap="1" wp14:anchorId="3E4B715A" wp14:editId="29F9158F">
            <wp:simplePos x="0" y="0"/>
            <wp:positionH relativeFrom="page">
              <wp:posOffset>1440180</wp:posOffset>
            </wp:positionH>
            <wp:positionV relativeFrom="paragraph">
              <wp:posOffset>389255</wp:posOffset>
            </wp:positionV>
            <wp:extent cx="5041900" cy="2680335"/>
            <wp:effectExtent l="0" t="0" r="6350" b="5715"/>
            <wp:wrapTopAndBottom/>
            <wp:docPr id="39" name="Picture 39" descr="A close 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041900" cy="2680335"/>
                    </a:xfrm>
                    <a:prstGeom prst="rect">
                      <a:avLst/>
                    </a:prstGeom>
                  </pic:spPr>
                </pic:pic>
              </a:graphicData>
            </a:graphic>
          </wp:anchor>
        </w:drawing>
      </w:r>
      <w:r>
        <w:rPr>
          <w:rFonts w:ascii="Times New Roman" w:hAnsi="Times New Roman" w:cs="Times New Roman"/>
          <w:sz w:val="24"/>
          <w:szCs w:val="24"/>
          <w:lang w:val="id-ID"/>
        </w:rPr>
        <w:t>Hasil klaster 4</w:t>
      </w:r>
      <w:r w:rsidRPr="007D5E88">
        <w:rPr>
          <w:noProof/>
        </w:rPr>
        <w:t xml:space="preserve"> </w:t>
      </w:r>
      <w:r>
        <w:rPr>
          <w:rFonts w:ascii="Times New Roman" w:hAnsi="Times New Roman" w:cs="Times New Roman"/>
          <w:sz w:val="24"/>
          <w:szCs w:val="24"/>
          <w:lang w:val="id-ID"/>
        </w:rPr>
        <w:t xml:space="preserve"> didapatkan term visualisasi terbesar yaitu “</w:t>
      </w:r>
      <w:r w:rsidR="0025424B">
        <w:rPr>
          <w:rFonts w:ascii="Times New Roman" w:hAnsi="Times New Roman" w:cs="Times New Roman"/>
          <w:sz w:val="24"/>
          <w:szCs w:val="24"/>
          <w:lang w:val="id-ID"/>
        </w:rPr>
        <w:t>batuk</w:t>
      </w:r>
      <w:r>
        <w:rPr>
          <w:rFonts w:ascii="Times New Roman" w:hAnsi="Times New Roman" w:cs="Times New Roman"/>
          <w:sz w:val="24"/>
          <w:szCs w:val="24"/>
          <w:lang w:val="id-ID"/>
        </w:rPr>
        <w:t xml:space="preserve">”. Gambar </w:t>
      </w:r>
      <w:r>
        <w:rPr>
          <w:rFonts w:ascii="Times New Roman" w:hAnsi="Times New Roman" w:cs="Times New Roman"/>
          <w:i/>
          <w:iCs/>
          <w:sz w:val="24"/>
          <w:szCs w:val="24"/>
          <w:lang w:val="id-ID"/>
        </w:rPr>
        <w:t>wordcloud</w:t>
      </w:r>
      <w:r>
        <w:rPr>
          <w:rFonts w:ascii="Times New Roman" w:hAnsi="Times New Roman" w:cs="Times New Roman"/>
          <w:sz w:val="24"/>
          <w:szCs w:val="24"/>
          <w:lang w:val="id-ID"/>
        </w:rPr>
        <w:t xml:space="preserve"> untuk klaster 4 ada pada Gambar 4.</w:t>
      </w:r>
    </w:p>
    <w:p w14:paraId="526706D4" w14:textId="347B091A" w:rsidR="007D5E88" w:rsidRPr="00FD1AA4" w:rsidRDefault="00FD1AA4" w:rsidP="00FD1AA4">
      <w:pPr>
        <w:pStyle w:val="Caption"/>
        <w:jc w:val="center"/>
        <w:rPr>
          <w:rFonts w:ascii="Times New Roman" w:hAnsi="Times New Roman" w:cs="Times New Roman"/>
          <w:b/>
          <w:bCs/>
          <w:i w:val="0"/>
          <w:iCs w:val="0"/>
          <w:color w:val="auto"/>
          <w:sz w:val="24"/>
          <w:szCs w:val="24"/>
        </w:rPr>
      </w:pPr>
      <w:bookmarkStart w:id="470" w:name="_Toc149217326"/>
      <w:r w:rsidRPr="00FD1AA4">
        <w:rPr>
          <w:rFonts w:ascii="Times New Roman" w:hAnsi="Times New Roman" w:cs="Times New Roman"/>
          <w:b/>
          <w:bCs/>
          <w:i w:val="0"/>
          <w:iCs w:val="0"/>
          <w:color w:val="auto"/>
          <w:sz w:val="24"/>
          <w:szCs w:val="24"/>
        </w:rPr>
        <w:t>Gambar 4.</w:t>
      </w:r>
      <w:r w:rsidRPr="00FD1AA4">
        <w:rPr>
          <w:rFonts w:ascii="Times New Roman" w:hAnsi="Times New Roman" w:cs="Times New Roman"/>
          <w:b/>
          <w:bCs/>
          <w:i w:val="0"/>
          <w:iCs w:val="0"/>
          <w:color w:val="auto"/>
          <w:sz w:val="24"/>
          <w:szCs w:val="24"/>
        </w:rPr>
        <w:fldChar w:fldCharType="begin"/>
      </w:r>
      <w:r w:rsidRPr="00FD1AA4">
        <w:rPr>
          <w:rFonts w:ascii="Times New Roman" w:hAnsi="Times New Roman" w:cs="Times New Roman"/>
          <w:b/>
          <w:bCs/>
          <w:i w:val="0"/>
          <w:iCs w:val="0"/>
          <w:color w:val="auto"/>
          <w:sz w:val="24"/>
          <w:szCs w:val="24"/>
        </w:rPr>
        <w:instrText xml:space="preserve"> SEQ Gambar_4. \* ARABIC </w:instrText>
      </w:r>
      <w:r w:rsidRPr="00FD1AA4">
        <w:rPr>
          <w:rFonts w:ascii="Times New Roman" w:hAnsi="Times New Roman" w:cs="Times New Roman"/>
          <w:b/>
          <w:bCs/>
          <w:i w:val="0"/>
          <w:iCs w:val="0"/>
          <w:color w:val="auto"/>
          <w:sz w:val="24"/>
          <w:szCs w:val="24"/>
        </w:rPr>
        <w:fldChar w:fldCharType="separate"/>
      </w:r>
      <w:r w:rsidR="00A164B2">
        <w:rPr>
          <w:rFonts w:ascii="Times New Roman" w:hAnsi="Times New Roman" w:cs="Times New Roman"/>
          <w:b/>
          <w:bCs/>
          <w:i w:val="0"/>
          <w:iCs w:val="0"/>
          <w:noProof/>
          <w:color w:val="auto"/>
          <w:sz w:val="24"/>
          <w:szCs w:val="24"/>
        </w:rPr>
        <w:t>26</w:t>
      </w:r>
      <w:r w:rsidRPr="00FD1AA4">
        <w:rPr>
          <w:rFonts w:ascii="Times New Roman" w:hAnsi="Times New Roman" w:cs="Times New Roman"/>
          <w:b/>
          <w:bCs/>
          <w:i w:val="0"/>
          <w:iCs w:val="0"/>
          <w:color w:val="auto"/>
          <w:sz w:val="24"/>
          <w:szCs w:val="24"/>
        </w:rPr>
        <w:fldChar w:fldCharType="end"/>
      </w:r>
      <w:r w:rsidRPr="00FD1AA4">
        <w:rPr>
          <w:rFonts w:ascii="Times New Roman" w:hAnsi="Times New Roman" w:cs="Times New Roman"/>
          <w:b/>
          <w:bCs/>
          <w:i w:val="0"/>
          <w:iCs w:val="0"/>
          <w:color w:val="auto"/>
          <w:sz w:val="24"/>
          <w:szCs w:val="24"/>
        </w:rPr>
        <w:t xml:space="preserve"> </w:t>
      </w:r>
      <w:r w:rsidR="007D5E88" w:rsidRPr="00FD1AA4">
        <w:rPr>
          <w:rFonts w:ascii="Times New Roman" w:hAnsi="Times New Roman" w:cs="Times New Roman"/>
          <w:b/>
          <w:bCs/>
          <w:i w:val="0"/>
          <w:iCs w:val="0"/>
          <w:color w:val="auto"/>
          <w:sz w:val="24"/>
          <w:szCs w:val="24"/>
        </w:rPr>
        <w:t xml:space="preserve">Hasil visualisasi </w:t>
      </w:r>
      <w:proofErr w:type="spellStart"/>
      <w:r w:rsidR="007D5E88" w:rsidRPr="00FD1AA4">
        <w:rPr>
          <w:rFonts w:ascii="Times New Roman" w:hAnsi="Times New Roman" w:cs="Times New Roman"/>
          <w:b/>
          <w:bCs/>
          <w:color w:val="auto"/>
          <w:sz w:val="24"/>
          <w:szCs w:val="24"/>
        </w:rPr>
        <w:t>WordCloud</w:t>
      </w:r>
      <w:proofErr w:type="spellEnd"/>
      <w:r w:rsidR="007D5E88" w:rsidRPr="00FD1AA4">
        <w:rPr>
          <w:rFonts w:ascii="Times New Roman" w:hAnsi="Times New Roman" w:cs="Times New Roman"/>
          <w:b/>
          <w:bCs/>
          <w:i w:val="0"/>
          <w:iCs w:val="0"/>
          <w:color w:val="auto"/>
          <w:sz w:val="24"/>
          <w:szCs w:val="24"/>
        </w:rPr>
        <w:t xml:space="preserve"> </w:t>
      </w:r>
      <w:proofErr w:type="spellStart"/>
      <w:r w:rsidR="007D5E88" w:rsidRPr="00FD1AA4">
        <w:rPr>
          <w:rFonts w:ascii="Times New Roman" w:hAnsi="Times New Roman" w:cs="Times New Roman"/>
          <w:b/>
          <w:bCs/>
          <w:i w:val="0"/>
          <w:iCs w:val="0"/>
          <w:color w:val="auto"/>
          <w:sz w:val="24"/>
          <w:szCs w:val="24"/>
        </w:rPr>
        <w:t>klaster</w:t>
      </w:r>
      <w:proofErr w:type="spellEnd"/>
      <w:r w:rsidR="007D5E88" w:rsidRPr="00FD1AA4">
        <w:rPr>
          <w:rFonts w:ascii="Times New Roman" w:hAnsi="Times New Roman" w:cs="Times New Roman"/>
          <w:b/>
          <w:bCs/>
          <w:i w:val="0"/>
          <w:iCs w:val="0"/>
          <w:color w:val="auto"/>
          <w:sz w:val="24"/>
          <w:szCs w:val="24"/>
        </w:rPr>
        <w:t xml:space="preserve"> 4</w:t>
      </w:r>
      <w:bookmarkEnd w:id="470"/>
    </w:p>
    <w:p w14:paraId="63E8DBE2" w14:textId="7748661C" w:rsidR="0025424B" w:rsidRDefault="0025424B">
      <w:pPr>
        <w:rPr>
          <w:rFonts w:ascii="Times New Roman" w:hAnsi="Times New Roman" w:cs="Times New Roman"/>
          <w:sz w:val="24"/>
          <w:szCs w:val="24"/>
          <w:lang w:val="id-ID"/>
        </w:rPr>
      </w:pPr>
      <w:r>
        <w:rPr>
          <w:rFonts w:ascii="Times New Roman" w:hAnsi="Times New Roman" w:cs="Times New Roman"/>
          <w:sz w:val="24"/>
          <w:szCs w:val="24"/>
          <w:lang w:val="id-ID"/>
        </w:rPr>
        <w:br w:type="page"/>
      </w:r>
    </w:p>
    <w:p w14:paraId="2F82276D" w14:textId="09214E21" w:rsidR="0025424B" w:rsidRDefault="004C0333" w:rsidP="0025424B">
      <w:pPr>
        <w:ind w:firstLine="432"/>
        <w:jc w:val="both"/>
        <w:rPr>
          <w:rFonts w:ascii="Times New Roman" w:hAnsi="Times New Roman" w:cs="Times New Roman"/>
          <w:sz w:val="24"/>
          <w:szCs w:val="24"/>
          <w:lang w:val="id-ID"/>
        </w:rPr>
      </w:pPr>
      <w:r w:rsidRPr="004C0333">
        <w:rPr>
          <w:rFonts w:ascii="Times New Roman" w:hAnsi="Times New Roman" w:cs="Times New Roman"/>
          <w:noProof/>
          <w:sz w:val="24"/>
          <w:szCs w:val="24"/>
          <w:lang w:val="en-US"/>
        </w:rPr>
        <w:lastRenderedPageBreak/>
        <w:drawing>
          <wp:anchor distT="0" distB="0" distL="114300" distR="114300" simplePos="0" relativeHeight="251717632" behindDoc="1" locked="0" layoutInCell="1" allowOverlap="1" wp14:anchorId="0F4F5EF1" wp14:editId="42ED109E">
            <wp:simplePos x="0" y="0"/>
            <wp:positionH relativeFrom="page">
              <wp:posOffset>1440180</wp:posOffset>
            </wp:positionH>
            <wp:positionV relativeFrom="page">
              <wp:posOffset>1981200</wp:posOffset>
            </wp:positionV>
            <wp:extent cx="5041900" cy="2708910"/>
            <wp:effectExtent l="0" t="0" r="6350" b="0"/>
            <wp:wrapTopAndBottom/>
            <wp:docPr id="43" name="Picture 43" descr="A close 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041900" cy="2708910"/>
                    </a:xfrm>
                    <a:prstGeom prst="rect">
                      <a:avLst/>
                    </a:prstGeom>
                  </pic:spPr>
                </pic:pic>
              </a:graphicData>
            </a:graphic>
          </wp:anchor>
        </w:drawing>
      </w:r>
      <w:r w:rsidR="0025424B">
        <w:rPr>
          <w:rFonts w:ascii="Times New Roman" w:hAnsi="Times New Roman" w:cs="Times New Roman"/>
          <w:sz w:val="24"/>
          <w:szCs w:val="24"/>
          <w:lang w:val="id-ID"/>
        </w:rPr>
        <w:t>Hasil klaster 5 didapatkan term visualisasi terbesar yaitu “</w:t>
      </w:r>
      <w:r>
        <w:rPr>
          <w:rFonts w:ascii="Times New Roman" w:hAnsi="Times New Roman" w:cs="Times New Roman"/>
          <w:sz w:val="24"/>
          <w:szCs w:val="24"/>
          <w:lang w:val="id-ID"/>
        </w:rPr>
        <w:t>covid</w:t>
      </w:r>
      <w:r w:rsidR="0025424B">
        <w:rPr>
          <w:rFonts w:ascii="Times New Roman" w:hAnsi="Times New Roman" w:cs="Times New Roman"/>
          <w:sz w:val="24"/>
          <w:szCs w:val="24"/>
          <w:lang w:val="id-ID"/>
        </w:rPr>
        <w:t xml:space="preserve">”. Gambar </w:t>
      </w:r>
      <w:r w:rsidR="0025424B">
        <w:rPr>
          <w:rFonts w:ascii="Times New Roman" w:hAnsi="Times New Roman" w:cs="Times New Roman"/>
          <w:i/>
          <w:iCs/>
          <w:sz w:val="24"/>
          <w:szCs w:val="24"/>
          <w:lang w:val="id-ID"/>
        </w:rPr>
        <w:t>wordcloud</w:t>
      </w:r>
      <w:r w:rsidR="0025424B">
        <w:rPr>
          <w:rFonts w:ascii="Times New Roman" w:hAnsi="Times New Roman" w:cs="Times New Roman"/>
          <w:sz w:val="24"/>
          <w:szCs w:val="24"/>
          <w:lang w:val="id-ID"/>
        </w:rPr>
        <w:t xml:space="preserve"> untuk klaster </w:t>
      </w:r>
      <w:r>
        <w:rPr>
          <w:rFonts w:ascii="Times New Roman" w:hAnsi="Times New Roman" w:cs="Times New Roman"/>
          <w:sz w:val="24"/>
          <w:szCs w:val="24"/>
          <w:lang w:val="id-ID"/>
        </w:rPr>
        <w:t>5</w:t>
      </w:r>
      <w:r w:rsidR="0025424B">
        <w:rPr>
          <w:rFonts w:ascii="Times New Roman" w:hAnsi="Times New Roman" w:cs="Times New Roman"/>
          <w:sz w:val="24"/>
          <w:szCs w:val="24"/>
          <w:lang w:val="id-ID"/>
        </w:rPr>
        <w:t xml:space="preserve"> ada pada Gambar</w:t>
      </w:r>
      <w:r>
        <w:rPr>
          <w:rFonts w:ascii="Times New Roman" w:hAnsi="Times New Roman" w:cs="Times New Roman"/>
          <w:sz w:val="24"/>
          <w:szCs w:val="24"/>
          <w:lang w:val="id-ID"/>
        </w:rPr>
        <w:t xml:space="preserve"> 4.</w:t>
      </w:r>
    </w:p>
    <w:p w14:paraId="23726A1C" w14:textId="5EDF6834" w:rsidR="004C0333" w:rsidRPr="0004785B" w:rsidRDefault="0004785B" w:rsidP="0004785B">
      <w:pPr>
        <w:pStyle w:val="Caption"/>
        <w:jc w:val="center"/>
        <w:rPr>
          <w:rFonts w:ascii="Times New Roman" w:hAnsi="Times New Roman" w:cs="Times New Roman"/>
          <w:b/>
          <w:bCs/>
          <w:i w:val="0"/>
          <w:iCs w:val="0"/>
          <w:color w:val="auto"/>
          <w:sz w:val="24"/>
          <w:szCs w:val="24"/>
        </w:rPr>
      </w:pPr>
      <w:bookmarkStart w:id="471" w:name="_Toc149217327"/>
      <w:r w:rsidRPr="0004785B">
        <w:rPr>
          <w:rFonts w:ascii="Times New Roman" w:hAnsi="Times New Roman" w:cs="Times New Roman"/>
          <w:b/>
          <w:bCs/>
          <w:i w:val="0"/>
          <w:iCs w:val="0"/>
          <w:color w:val="auto"/>
          <w:sz w:val="24"/>
          <w:szCs w:val="24"/>
        </w:rPr>
        <w:t>Gambar 4.</w:t>
      </w:r>
      <w:r w:rsidRPr="0004785B">
        <w:rPr>
          <w:rFonts w:ascii="Times New Roman" w:hAnsi="Times New Roman" w:cs="Times New Roman"/>
          <w:b/>
          <w:bCs/>
          <w:i w:val="0"/>
          <w:iCs w:val="0"/>
          <w:color w:val="auto"/>
          <w:sz w:val="24"/>
          <w:szCs w:val="24"/>
        </w:rPr>
        <w:fldChar w:fldCharType="begin"/>
      </w:r>
      <w:r w:rsidRPr="0004785B">
        <w:rPr>
          <w:rFonts w:ascii="Times New Roman" w:hAnsi="Times New Roman" w:cs="Times New Roman"/>
          <w:b/>
          <w:bCs/>
          <w:i w:val="0"/>
          <w:iCs w:val="0"/>
          <w:color w:val="auto"/>
          <w:sz w:val="24"/>
          <w:szCs w:val="24"/>
        </w:rPr>
        <w:instrText xml:space="preserve"> SEQ Gambar_4. \* ARABIC </w:instrText>
      </w:r>
      <w:r w:rsidRPr="0004785B">
        <w:rPr>
          <w:rFonts w:ascii="Times New Roman" w:hAnsi="Times New Roman" w:cs="Times New Roman"/>
          <w:b/>
          <w:bCs/>
          <w:i w:val="0"/>
          <w:iCs w:val="0"/>
          <w:color w:val="auto"/>
          <w:sz w:val="24"/>
          <w:szCs w:val="24"/>
        </w:rPr>
        <w:fldChar w:fldCharType="separate"/>
      </w:r>
      <w:r w:rsidR="00A164B2">
        <w:rPr>
          <w:rFonts w:ascii="Times New Roman" w:hAnsi="Times New Roman" w:cs="Times New Roman"/>
          <w:b/>
          <w:bCs/>
          <w:i w:val="0"/>
          <w:iCs w:val="0"/>
          <w:noProof/>
          <w:color w:val="auto"/>
          <w:sz w:val="24"/>
          <w:szCs w:val="24"/>
        </w:rPr>
        <w:t>27</w:t>
      </w:r>
      <w:r w:rsidRPr="0004785B">
        <w:rPr>
          <w:rFonts w:ascii="Times New Roman" w:hAnsi="Times New Roman" w:cs="Times New Roman"/>
          <w:b/>
          <w:bCs/>
          <w:i w:val="0"/>
          <w:iCs w:val="0"/>
          <w:color w:val="auto"/>
          <w:sz w:val="24"/>
          <w:szCs w:val="24"/>
        </w:rPr>
        <w:fldChar w:fldCharType="end"/>
      </w:r>
      <w:r w:rsidRPr="0004785B">
        <w:rPr>
          <w:rFonts w:ascii="Times New Roman" w:hAnsi="Times New Roman" w:cs="Times New Roman"/>
          <w:b/>
          <w:bCs/>
          <w:i w:val="0"/>
          <w:iCs w:val="0"/>
          <w:color w:val="auto"/>
          <w:sz w:val="24"/>
          <w:szCs w:val="24"/>
        </w:rPr>
        <w:t xml:space="preserve"> </w:t>
      </w:r>
      <w:r w:rsidR="004C0333" w:rsidRPr="0004785B">
        <w:rPr>
          <w:rFonts w:ascii="Times New Roman" w:hAnsi="Times New Roman" w:cs="Times New Roman"/>
          <w:b/>
          <w:bCs/>
          <w:i w:val="0"/>
          <w:iCs w:val="0"/>
          <w:color w:val="auto"/>
          <w:sz w:val="24"/>
          <w:szCs w:val="24"/>
        </w:rPr>
        <w:t xml:space="preserve">Hasil visualisasi </w:t>
      </w:r>
      <w:proofErr w:type="spellStart"/>
      <w:r w:rsidR="004C0333" w:rsidRPr="0004785B">
        <w:rPr>
          <w:rFonts w:ascii="Times New Roman" w:hAnsi="Times New Roman" w:cs="Times New Roman"/>
          <w:b/>
          <w:bCs/>
          <w:color w:val="auto"/>
          <w:sz w:val="24"/>
          <w:szCs w:val="24"/>
        </w:rPr>
        <w:t>WordCloud</w:t>
      </w:r>
      <w:proofErr w:type="spellEnd"/>
      <w:r w:rsidR="004C0333" w:rsidRPr="0004785B">
        <w:rPr>
          <w:rFonts w:ascii="Times New Roman" w:hAnsi="Times New Roman" w:cs="Times New Roman"/>
          <w:b/>
          <w:bCs/>
          <w:i w:val="0"/>
          <w:iCs w:val="0"/>
          <w:color w:val="auto"/>
          <w:sz w:val="24"/>
          <w:szCs w:val="24"/>
        </w:rPr>
        <w:t xml:space="preserve"> </w:t>
      </w:r>
      <w:proofErr w:type="spellStart"/>
      <w:r w:rsidR="004C0333" w:rsidRPr="0004785B">
        <w:rPr>
          <w:rFonts w:ascii="Times New Roman" w:hAnsi="Times New Roman" w:cs="Times New Roman"/>
          <w:b/>
          <w:bCs/>
          <w:i w:val="0"/>
          <w:iCs w:val="0"/>
          <w:color w:val="auto"/>
          <w:sz w:val="24"/>
          <w:szCs w:val="24"/>
        </w:rPr>
        <w:t>klaster</w:t>
      </w:r>
      <w:proofErr w:type="spellEnd"/>
      <w:r w:rsidR="004C0333" w:rsidRPr="0004785B">
        <w:rPr>
          <w:rFonts w:ascii="Times New Roman" w:hAnsi="Times New Roman" w:cs="Times New Roman"/>
          <w:b/>
          <w:bCs/>
          <w:i w:val="0"/>
          <w:iCs w:val="0"/>
          <w:color w:val="auto"/>
          <w:sz w:val="24"/>
          <w:szCs w:val="24"/>
        </w:rPr>
        <w:t xml:space="preserve"> 5</w:t>
      </w:r>
      <w:bookmarkEnd w:id="471"/>
    </w:p>
    <w:p w14:paraId="5DBEFBD6" w14:textId="47B22E4C" w:rsidR="004C0333" w:rsidRDefault="00D000D8" w:rsidP="004C0333">
      <w:pPr>
        <w:ind w:firstLine="432"/>
        <w:jc w:val="both"/>
        <w:rPr>
          <w:rFonts w:ascii="Times New Roman" w:hAnsi="Times New Roman" w:cs="Times New Roman"/>
          <w:sz w:val="24"/>
          <w:szCs w:val="24"/>
          <w:lang w:val="id-ID"/>
        </w:rPr>
      </w:pPr>
      <w:r w:rsidRPr="004C0333">
        <w:rPr>
          <w:rFonts w:ascii="Times New Roman" w:hAnsi="Times New Roman" w:cs="Times New Roman"/>
          <w:noProof/>
          <w:sz w:val="24"/>
          <w:szCs w:val="24"/>
          <w:lang w:val="id-ID"/>
        </w:rPr>
        <w:drawing>
          <wp:anchor distT="0" distB="0" distL="114300" distR="114300" simplePos="0" relativeHeight="251719680" behindDoc="1" locked="0" layoutInCell="1" allowOverlap="1" wp14:anchorId="1A112ED5" wp14:editId="44468184">
            <wp:simplePos x="0" y="0"/>
            <wp:positionH relativeFrom="page">
              <wp:posOffset>1440180</wp:posOffset>
            </wp:positionH>
            <wp:positionV relativeFrom="paragraph">
              <wp:posOffset>528320</wp:posOffset>
            </wp:positionV>
            <wp:extent cx="5041900" cy="2800985"/>
            <wp:effectExtent l="0" t="0" r="6350" b="0"/>
            <wp:wrapTopAndBottom/>
            <wp:docPr id="47" name="Picture 47" descr="A word cloud with different colore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041900" cy="2800985"/>
                    </a:xfrm>
                    <a:prstGeom prst="rect">
                      <a:avLst/>
                    </a:prstGeom>
                  </pic:spPr>
                </pic:pic>
              </a:graphicData>
            </a:graphic>
          </wp:anchor>
        </w:drawing>
      </w:r>
      <w:r w:rsidR="004C0333">
        <w:rPr>
          <w:rFonts w:ascii="Times New Roman" w:hAnsi="Times New Roman" w:cs="Times New Roman"/>
          <w:sz w:val="24"/>
          <w:szCs w:val="24"/>
          <w:lang w:val="id-ID"/>
        </w:rPr>
        <w:t>Hasil klaster 6 didapatkan term visualisasi terbesar yaitu “</w:t>
      </w:r>
      <w:r w:rsidR="000004A6">
        <w:rPr>
          <w:rFonts w:ascii="Times New Roman" w:hAnsi="Times New Roman" w:cs="Times New Roman"/>
          <w:sz w:val="24"/>
          <w:szCs w:val="24"/>
          <w:lang w:val="id-ID"/>
        </w:rPr>
        <w:t>demam</w:t>
      </w:r>
      <w:r w:rsidR="004C0333">
        <w:rPr>
          <w:rFonts w:ascii="Times New Roman" w:hAnsi="Times New Roman" w:cs="Times New Roman"/>
          <w:sz w:val="24"/>
          <w:szCs w:val="24"/>
          <w:lang w:val="id-ID"/>
        </w:rPr>
        <w:t xml:space="preserve">”. Gambar </w:t>
      </w:r>
      <w:r w:rsidR="004C0333">
        <w:rPr>
          <w:rFonts w:ascii="Times New Roman" w:hAnsi="Times New Roman" w:cs="Times New Roman"/>
          <w:i/>
          <w:iCs/>
          <w:sz w:val="24"/>
          <w:szCs w:val="24"/>
          <w:lang w:val="id-ID"/>
        </w:rPr>
        <w:t>wordcloud</w:t>
      </w:r>
      <w:r w:rsidR="004C0333">
        <w:rPr>
          <w:rFonts w:ascii="Times New Roman" w:hAnsi="Times New Roman" w:cs="Times New Roman"/>
          <w:sz w:val="24"/>
          <w:szCs w:val="24"/>
          <w:lang w:val="id-ID"/>
        </w:rPr>
        <w:t xml:space="preserve"> untuk klaster 6 ada pada Gambar 4.</w:t>
      </w:r>
    </w:p>
    <w:p w14:paraId="23FAF610" w14:textId="426DA2C0" w:rsidR="004C0333" w:rsidRPr="0004785B" w:rsidRDefault="0004785B" w:rsidP="0004785B">
      <w:pPr>
        <w:pStyle w:val="Caption"/>
        <w:jc w:val="center"/>
        <w:rPr>
          <w:rFonts w:ascii="Times New Roman" w:hAnsi="Times New Roman" w:cs="Times New Roman"/>
          <w:b/>
          <w:bCs/>
          <w:i w:val="0"/>
          <w:iCs w:val="0"/>
          <w:color w:val="auto"/>
          <w:sz w:val="24"/>
          <w:szCs w:val="24"/>
        </w:rPr>
      </w:pPr>
      <w:bookmarkStart w:id="472" w:name="_Toc149217328"/>
      <w:r w:rsidRPr="0004785B">
        <w:rPr>
          <w:rFonts w:ascii="Times New Roman" w:hAnsi="Times New Roman" w:cs="Times New Roman"/>
          <w:b/>
          <w:bCs/>
          <w:i w:val="0"/>
          <w:iCs w:val="0"/>
          <w:color w:val="auto"/>
          <w:sz w:val="24"/>
          <w:szCs w:val="24"/>
        </w:rPr>
        <w:t>Gambar 4.</w:t>
      </w:r>
      <w:r w:rsidRPr="0004785B">
        <w:rPr>
          <w:rFonts w:ascii="Times New Roman" w:hAnsi="Times New Roman" w:cs="Times New Roman"/>
          <w:b/>
          <w:bCs/>
          <w:i w:val="0"/>
          <w:iCs w:val="0"/>
          <w:color w:val="auto"/>
          <w:sz w:val="24"/>
          <w:szCs w:val="24"/>
        </w:rPr>
        <w:fldChar w:fldCharType="begin"/>
      </w:r>
      <w:r w:rsidRPr="0004785B">
        <w:rPr>
          <w:rFonts w:ascii="Times New Roman" w:hAnsi="Times New Roman" w:cs="Times New Roman"/>
          <w:b/>
          <w:bCs/>
          <w:i w:val="0"/>
          <w:iCs w:val="0"/>
          <w:color w:val="auto"/>
          <w:sz w:val="24"/>
          <w:szCs w:val="24"/>
        </w:rPr>
        <w:instrText xml:space="preserve"> SEQ Gambar_4. \* ARABIC </w:instrText>
      </w:r>
      <w:r w:rsidRPr="0004785B">
        <w:rPr>
          <w:rFonts w:ascii="Times New Roman" w:hAnsi="Times New Roman" w:cs="Times New Roman"/>
          <w:b/>
          <w:bCs/>
          <w:i w:val="0"/>
          <w:iCs w:val="0"/>
          <w:color w:val="auto"/>
          <w:sz w:val="24"/>
          <w:szCs w:val="24"/>
        </w:rPr>
        <w:fldChar w:fldCharType="separate"/>
      </w:r>
      <w:r w:rsidR="00A164B2">
        <w:rPr>
          <w:rFonts w:ascii="Times New Roman" w:hAnsi="Times New Roman" w:cs="Times New Roman"/>
          <w:b/>
          <w:bCs/>
          <w:i w:val="0"/>
          <w:iCs w:val="0"/>
          <w:noProof/>
          <w:color w:val="auto"/>
          <w:sz w:val="24"/>
          <w:szCs w:val="24"/>
        </w:rPr>
        <w:t>28</w:t>
      </w:r>
      <w:r w:rsidRPr="0004785B">
        <w:rPr>
          <w:rFonts w:ascii="Times New Roman" w:hAnsi="Times New Roman" w:cs="Times New Roman"/>
          <w:b/>
          <w:bCs/>
          <w:i w:val="0"/>
          <w:iCs w:val="0"/>
          <w:color w:val="auto"/>
          <w:sz w:val="24"/>
          <w:szCs w:val="24"/>
        </w:rPr>
        <w:fldChar w:fldCharType="end"/>
      </w:r>
      <w:r w:rsidRPr="0004785B">
        <w:rPr>
          <w:rFonts w:ascii="Times New Roman" w:hAnsi="Times New Roman" w:cs="Times New Roman"/>
          <w:b/>
          <w:bCs/>
          <w:i w:val="0"/>
          <w:iCs w:val="0"/>
          <w:color w:val="auto"/>
          <w:sz w:val="24"/>
          <w:szCs w:val="24"/>
        </w:rPr>
        <w:t xml:space="preserve"> </w:t>
      </w:r>
      <w:r w:rsidR="00D000D8" w:rsidRPr="0004785B">
        <w:rPr>
          <w:rFonts w:ascii="Times New Roman" w:hAnsi="Times New Roman" w:cs="Times New Roman"/>
          <w:b/>
          <w:bCs/>
          <w:i w:val="0"/>
          <w:iCs w:val="0"/>
          <w:color w:val="auto"/>
          <w:sz w:val="24"/>
          <w:szCs w:val="24"/>
        </w:rPr>
        <w:t xml:space="preserve">Hasil visualisasi </w:t>
      </w:r>
      <w:proofErr w:type="spellStart"/>
      <w:r w:rsidR="00D000D8" w:rsidRPr="0004785B">
        <w:rPr>
          <w:rFonts w:ascii="Times New Roman" w:hAnsi="Times New Roman" w:cs="Times New Roman"/>
          <w:b/>
          <w:bCs/>
          <w:color w:val="auto"/>
          <w:sz w:val="24"/>
          <w:szCs w:val="24"/>
        </w:rPr>
        <w:t>WordCloud</w:t>
      </w:r>
      <w:proofErr w:type="spellEnd"/>
      <w:r w:rsidR="00D000D8" w:rsidRPr="0004785B">
        <w:rPr>
          <w:rFonts w:ascii="Times New Roman" w:hAnsi="Times New Roman" w:cs="Times New Roman"/>
          <w:b/>
          <w:bCs/>
          <w:i w:val="0"/>
          <w:iCs w:val="0"/>
          <w:color w:val="auto"/>
          <w:sz w:val="24"/>
          <w:szCs w:val="24"/>
        </w:rPr>
        <w:t xml:space="preserve"> </w:t>
      </w:r>
      <w:proofErr w:type="spellStart"/>
      <w:r w:rsidR="00D000D8" w:rsidRPr="0004785B">
        <w:rPr>
          <w:rFonts w:ascii="Times New Roman" w:hAnsi="Times New Roman" w:cs="Times New Roman"/>
          <w:b/>
          <w:bCs/>
          <w:i w:val="0"/>
          <w:iCs w:val="0"/>
          <w:color w:val="auto"/>
          <w:sz w:val="24"/>
          <w:szCs w:val="24"/>
        </w:rPr>
        <w:t>klaster</w:t>
      </w:r>
      <w:proofErr w:type="spellEnd"/>
      <w:r w:rsidR="00D000D8" w:rsidRPr="0004785B">
        <w:rPr>
          <w:rFonts w:ascii="Times New Roman" w:hAnsi="Times New Roman" w:cs="Times New Roman"/>
          <w:b/>
          <w:bCs/>
          <w:i w:val="0"/>
          <w:iCs w:val="0"/>
          <w:color w:val="auto"/>
          <w:sz w:val="24"/>
          <w:szCs w:val="24"/>
        </w:rPr>
        <w:t xml:space="preserve"> 6</w:t>
      </w:r>
      <w:bookmarkEnd w:id="472"/>
    </w:p>
    <w:p w14:paraId="37F02E9B" w14:textId="14AE5A87" w:rsidR="00F51AA2" w:rsidRPr="00973D36" w:rsidRDefault="00C43BE3" w:rsidP="00706297">
      <w:pPr>
        <w:ind w:firstLine="432"/>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Dapat disimpulkan dari analisis visualisasi </w:t>
      </w:r>
      <w:r>
        <w:rPr>
          <w:rFonts w:ascii="Times New Roman" w:hAnsi="Times New Roman" w:cs="Times New Roman"/>
          <w:i/>
          <w:iCs/>
          <w:sz w:val="24"/>
          <w:szCs w:val="24"/>
          <w:lang w:val="id-ID"/>
        </w:rPr>
        <w:t xml:space="preserve">WordCloud, </w:t>
      </w:r>
      <w:r>
        <w:rPr>
          <w:rFonts w:ascii="Times New Roman" w:hAnsi="Times New Roman" w:cs="Times New Roman"/>
          <w:sz w:val="24"/>
          <w:szCs w:val="24"/>
          <w:lang w:val="id-ID"/>
        </w:rPr>
        <w:t>yaitu term “sakit kepala” pada klaster 1, term “diare” pada klaster 2, term “pilek” pada klaster 3, term “batuk” pada klaster 4, term “covid” pada klaster 5, dan term “</w:t>
      </w:r>
      <w:r w:rsidR="006037FB">
        <w:rPr>
          <w:rFonts w:ascii="Times New Roman" w:hAnsi="Times New Roman" w:cs="Times New Roman"/>
          <w:sz w:val="24"/>
          <w:szCs w:val="24"/>
          <w:lang w:val="id-ID"/>
        </w:rPr>
        <w:t>demam</w:t>
      </w:r>
      <w:r>
        <w:rPr>
          <w:rFonts w:ascii="Times New Roman" w:hAnsi="Times New Roman" w:cs="Times New Roman"/>
          <w:sz w:val="24"/>
          <w:szCs w:val="24"/>
          <w:lang w:val="id-ID"/>
        </w:rPr>
        <w:t>” pada klaster 6.</w:t>
      </w:r>
    </w:p>
    <w:p w14:paraId="506F5D03" w14:textId="77777777" w:rsidR="00C24F98" w:rsidRDefault="00C24F98" w:rsidP="000F6216">
      <w:pPr>
        <w:pStyle w:val="Heading1"/>
        <w:spacing w:line="360" w:lineRule="auto"/>
        <w:jc w:val="center"/>
        <w:rPr>
          <w:lang w:val="en-US"/>
        </w:rPr>
      </w:pPr>
      <w:bookmarkStart w:id="473" w:name="_Toc148647731"/>
    </w:p>
    <w:p w14:paraId="2F1414D9" w14:textId="51A20A3B" w:rsidR="005E3BAB" w:rsidRDefault="00F51AA2" w:rsidP="00C24F98">
      <w:pPr>
        <w:pStyle w:val="Heading1"/>
        <w:numPr>
          <w:ilvl w:val="0"/>
          <w:numId w:val="0"/>
        </w:numPr>
        <w:spacing w:line="360" w:lineRule="auto"/>
        <w:ind w:left="1872"/>
        <w:rPr>
          <w:lang w:val="en-US"/>
        </w:rPr>
      </w:pPr>
      <w:r>
        <w:rPr>
          <w:lang w:val="en-US"/>
        </w:rPr>
        <w:t>KESIMPULAN DAN SARAN</w:t>
      </w:r>
      <w:bookmarkEnd w:id="473"/>
    </w:p>
    <w:p w14:paraId="06780E81" w14:textId="78E2116B" w:rsidR="005E3BAB" w:rsidRPr="0028613A" w:rsidRDefault="005E3BAB" w:rsidP="0028613A">
      <w:pPr>
        <w:pStyle w:val="Heading2"/>
        <w:spacing w:line="360" w:lineRule="auto"/>
        <w:jc w:val="both"/>
        <w:rPr>
          <w:rFonts w:cs="Times New Roman"/>
          <w:lang w:val="en-US"/>
        </w:rPr>
      </w:pPr>
      <w:bookmarkStart w:id="474" w:name="_Toc148647732"/>
      <w:r w:rsidRPr="0028613A">
        <w:rPr>
          <w:rFonts w:cs="Times New Roman"/>
          <w:lang w:val="en-US"/>
        </w:rPr>
        <w:t>Kesimpulan</w:t>
      </w:r>
      <w:bookmarkEnd w:id="474"/>
    </w:p>
    <w:p w14:paraId="65C69930" w14:textId="77777777" w:rsidR="0028613A" w:rsidRPr="0028613A" w:rsidRDefault="0028613A" w:rsidP="0028613A">
      <w:pPr>
        <w:spacing w:line="360" w:lineRule="auto"/>
        <w:ind w:firstLine="576"/>
        <w:jc w:val="both"/>
        <w:rPr>
          <w:rFonts w:ascii="Times New Roman" w:hAnsi="Times New Roman" w:cs="Times New Roman"/>
          <w:lang w:val="en-US"/>
        </w:rPr>
      </w:pPr>
      <w:r w:rsidRPr="0028613A">
        <w:rPr>
          <w:rFonts w:ascii="Times New Roman" w:hAnsi="Times New Roman" w:cs="Times New Roman"/>
          <w:lang w:val="en-US"/>
        </w:rPr>
        <w:t>Dari penelitian yang telah dilakukan dapat diambil beberapa kesimpulan sebagai berikut:</w:t>
      </w:r>
    </w:p>
    <w:p w14:paraId="0EEFC25F" w14:textId="65F9A6DF" w:rsidR="0028613A" w:rsidRDefault="0028613A" w:rsidP="0028613A">
      <w:pPr>
        <w:pStyle w:val="ListParagraph"/>
        <w:numPr>
          <w:ilvl w:val="0"/>
          <w:numId w:val="26"/>
        </w:numPr>
        <w:spacing w:line="360" w:lineRule="auto"/>
        <w:jc w:val="both"/>
        <w:rPr>
          <w:lang w:val="en-US"/>
        </w:rPr>
      </w:pPr>
      <w:r>
        <w:rPr>
          <w:lang w:val="en-US"/>
        </w:rPr>
        <w:t xml:space="preserve">Hasil penerapan </w:t>
      </w:r>
      <w:proofErr w:type="spellStart"/>
      <w:r>
        <w:rPr>
          <w:lang w:val="en-US"/>
        </w:rPr>
        <w:t>klasterisasi</w:t>
      </w:r>
      <w:proofErr w:type="spellEnd"/>
      <w:r>
        <w:rPr>
          <w:lang w:val="en-US"/>
        </w:rPr>
        <w:t xml:space="preserve"> </w:t>
      </w:r>
      <w:r w:rsidR="00075F4E">
        <w:rPr>
          <w:lang w:val="id-ID"/>
        </w:rPr>
        <w:t xml:space="preserve">penyebaran penyakit menular langsung pada studi kasus COVID-19 </w:t>
      </w:r>
      <w:r>
        <w:rPr>
          <w:lang w:val="en-US"/>
        </w:rPr>
        <w:t xml:space="preserve">dengan </w:t>
      </w:r>
      <w:r w:rsidR="00075F4E">
        <w:rPr>
          <w:lang w:val="id-ID"/>
        </w:rPr>
        <w:t xml:space="preserve">menggunakan </w:t>
      </w:r>
      <w:proofErr w:type="spellStart"/>
      <w:r>
        <w:rPr>
          <w:lang w:val="en-US"/>
        </w:rPr>
        <w:t>algoritma</w:t>
      </w:r>
      <w:proofErr w:type="spellEnd"/>
      <w:r>
        <w:rPr>
          <w:lang w:val="en-US"/>
        </w:rPr>
        <w:t xml:space="preserve"> DBSCAN dan OPTICS pada </w:t>
      </w:r>
      <w:r>
        <w:rPr>
          <w:i/>
          <w:iCs/>
          <w:lang w:val="en-US"/>
        </w:rPr>
        <w:t>tweet</w:t>
      </w:r>
      <w:r>
        <w:rPr>
          <w:lang w:val="en-US"/>
        </w:rPr>
        <w:t xml:space="preserve"> terkait penyebaran penyakit menular langsung (studi kasus Covid-19) </w:t>
      </w:r>
      <w:r w:rsidR="00CB73A5">
        <w:rPr>
          <w:lang w:val="en-US"/>
        </w:rPr>
        <w:t xml:space="preserve">pada beberapa sampel yang menghasilkan parameter optimal pada eps = 1,35 dan </w:t>
      </w:r>
      <w:proofErr w:type="spellStart"/>
      <w:r w:rsidR="00CB73A5">
        <w:rPr>
          <w:lang w:val="en-US"/>
        </w:rPr>
        <w:t>minpts</w:t>
      </w:r>
      <w:proofErr w:type="spellEnd"/>
      <w:r w:rsidR="00CB73A5">
        <w:rPr>
          <w:lang w:val="en-US"/>
        </w:rPr>
        <w:t xml:space="preserve"> = 10. Parameter tersebut menghasilkan 1 </w:t>
      </w:r>
      <w:proofErr w:type="spellStart"/>
      <w:r w:rsidR="00CB73A5">
        <w:rPr>
          <w:lang w:val="en-US"/>
        </w:rPr>
        <w:t>klaster</w:t>
      </w:r>
      <w:proofErr w:type="spellEnd"/>
      <w:r w:rsidR="00CB73A5">
        <w:rPr>
          <w:lang w:val="en-US"/>
        </w:rPr>
        <w:t xml:space="preserve">, 19 </w:t>
      </w:r>
      <w:r w:rsidR="00CB73A5" w:rsidRPr="00CB73A5">
        <w:rPr>
          <w:i/>
          <w:iCs/>
          <w:lang w:val="en-US"/>
        </w:rPr>
        <w:t>noise</w:t>
      </w:r>
      <w:r w:rsidR="00CB73A5">
        <w:rPr>
          <w:i/>
          <w:iCs/>
          <w:lang w:val="en-US"/>
        </w:rPr>
        <w:t xml:space="preserve">, </w:t>
      </w:r>
      <w:r w:rsidR="00CB73A5">
        <w:rPr>
          <w:lang w:val="en-US"/>
        </w:rPr>
        <w:t xml:space="preserve">dan nilai </w:t>
      </w:r>
      <w:r w:rsidR="00CB73A5">
        <w:rPr>
          <w:i/>
          <w:iCs/>
          <w:lang w:val="en-US"/>
        </w:rPr>
        <w:t>silhouette coefficient</w:t>
      </w:r>
      <w:r w:rsidR="00CB73A5">
        <w:rPr>
          <w:lang w:val="en-US"/>
        </w:rPr>
        <w:t xml:space="preserve"> sebesar </w:t>
      </w:r>
      <w:r w:rsidR="00CB73A5" w:rsidRPr="00CB73A5">
        <w:rPr>
          <w:lang w:val="en-US"/>
        </w:rPr>
        <w:t>0</w:t>
      </w:r>
      <w:r w:rsidR="00CB73A5">
        <w:rPr>
          <w:lang w:val="en-US"/>
        </w:rPr>
        <w:t>,0</w:t>
      </w:r>
      <w:r w:rsidR="00CB73A5" w:rsidRPr="00CB73A5">
        <w:rPr>
          <w:lang w:val="en-US"/>
        </w:rPr>
        <w:t>056951958</w:t>
      </w:r>
      <w:r w:rsidR="00CB73A5">
        <w:rPr>
          <w:lang w:val="en-US"/>
        </w:rPr>
        <w:t xml:space="preserve">. Sedangkan, </w:t>
      </w:r>
      <w:r w:rsidR="00075F4E">
        <w:rPr>
          <w:lang w:val="id-ID"/>
        </w:rPr>
        <w:t xml:space="preserve">algoritma OPTICS menghasilkan parameter optimal pada </w:t>
      </w:r>
      <w:r w:rsidR="00075F4E">
        <w:rPr>
          <w:i/>
          <w:iCs/>
          <w:lang w:val="id-ID"/>
        </w:rPr>
        <w:t>xi score</w:t>
      </w:r>
      <w:r w:rsidR="00075F4E">
        <w:rPr>
          <w:lang w:val="id-ID"/>
        </w:rPr>
        <w:t xml:space="preserve"> = 0,05 dan minpts = 10.</w:t>
      </w:r>
      <w:r w:rsidR="00B910FB">
        <w:rPr>
          <w:lang w:val="id-ID"/>
        </w:rPr>
        <w:t xml:space="preserve"> Parameter OPTICS ini menghasilkan klaster terbaik sebesar 6 klaster, 1655 </w:t>
      </w:r>
      <w:r w:rsidR="00B910FB" w:rsidRPr="00B910FB">
        <w:rPr>
          <w:i/>
          <w:iCs/>
          <w:lang w:val="id-ID"/>
        </w:rPr>
        <w:t>noise</w:t>
      </w:r>
      <w:r w:rsidR="00B910FB">
        <w:rPr>
          <w:lang w:val="id-ID"/>
        </w:rPr>
        <w:t xml:space="preserve">, dan nilai </w:t>
      </w:r>
      <w:r w:rsidR="00B910FB">
        <w:rPr>
          <w:i/>
          <w:iCs/>
          <w:lang w:val="id-ID"/>
        </w:rPr>
        <w:t>silhouette coefficient</w:t>
      </w:r>
      <w:r w:rsidR="00B910FB">
        <w:rPr>
          <w:lang w:val="id-ID"/>
        </w:rPr>
        <w:t xml:space="preserve"> sebesar </w:t>
      </w:r>
      <w:r w:rsidR="00B910FB" w:rsidRPr="00B910FB">
        <w:rPr>
          <w:lang w:val="en-ID"/>
        </w:rPr>
        <w:t>0</w:t>
      </w:r>
      <w:r w:rsidR="00B910FB" w:rsidRPr="00B910FB">
        <w:rPr>
          <w:lang w:val="id-ID"/>
        </w:rPr>
        <w:t>,</w:t>
      </w:r>
      <w:r w:rsidR="00B910FB" w:rsidRPr="00B910FB">
        <w:rPr>
          <w:lang w:val="en-ID"/>
        </w:rPr>
        <w:t>6508317895</w:t>
      </w:r>
      <w:r w:rsidR="00B910FB">
        <w:rPr>
          <w:lang w:val="id-ID"/>
        </w:rPr>
        <w:t>.</w:t>
      </w:r>
    </w:p>
    <w:p w14:paraId="13C32C69" w14:textId="1A6B80B6" w:rsidR="0028613A" w:rsidRPr="00514DEF" w:rsidRDefault="0028613A" w:rsidP="00BA7237">
      <w:pPr>
        <w:pStyle w:val="ListParagraph"/>
        <w:numPr>
          <w:ilvl w:val="0"/>
          <w:numId w:val="26"/>
        </w:numPr>
        <w:spacing w:line="360" w:lineRule="auto"/>
        <w:jc w:val="both"/>
        <w:rPr>
          <w:lang w:val="en-US"/>
        </w:rPr>
      </w:pPr>
      <w:proofErr w:type="spellStart"/>
      <w:r>
        <w:rPr>
          <w:lang w:val="en-US"/>
        </w:rPr>
        <w:t>Geovisualisasi</w:t>
      </w:r>
      <w:proofErr w:type="spellEnd"/>
      <w:r>
        <w:rPr>
          <w:lang w:val="en-US"/>
        </w:rPr>
        <w:t xml:space="preserve"> berhasil diterapkan pada hasil </w:t>
      </w:r>
      <w:proofErr w:type="spellStart"/>
      <w:r>
        <w:rPr>
          <w:lang w:val="en-US"/>
        </w:rPr>
        <w:t>klasterisasi</w:t>
      </w:r>
      <w:proofErr w:type="spellEnd"/>
      <w:r>
        <w:rPr>
          <w:lang w:val="en-US"/>
        </w:rPr>
        <w:t xml:space="preserve"> </w:t>
      </w:r>
      <w:r w:rsidR="00A42D9E">
        <w:rPr>
          <w:lang w:val="id-ID"/>
        </w:rPr>
        <w:t xml:space="preserve">kedua data </w:t>
      </w:r>
      <w:r w:rsidR="00A42D9E">
        <w:rPr>
          <w:i/>
          <w:iCs/>
          <w:lang w:val="id-ID"/>
        </w:rPr>
        <w:t xml:space="preserve">tweet </w:t>
      </w:r>
      <w:r>
        <w:rPr>
          <w:lang w:val="en-US"/>
        </w:rPr>
        <w:t xml:space="preserve">dengan </w:t>
      </w:r>
      <w:proofErr w:type="spellStart"/>
      <w:r>
        <w:rPr>
          <w:lang w:val="en-US"/>
        </w:rPr>
        <w:t>algoritm</w:t>
      </w:r>
      <w:proofErr w:type="spellEnd"/>
      <w:r w:rsidR="00A42D9E">
        <w:rPr>
          <w:lang w:val="id-ID"/>
        </w:rPr>
        <w:t>a</w:t>
      </w:r>
      <w:r>
        <w:rPr>
          <w:lang w:val="en-US"/>
        </w:rPr>
        <w:t xml:space="preserve"> DBSCAN</w:t>
      </w:r>
      <w:r w:rsidR="00A42D9E">
        <w:rPr>
          <w:lang w:val="id-ID"/>
        </w:rPr>
        <w:t xml:space="preserve"> dan OPTICS</w:t>
      </w:r>
      <w:r>
        <w:rPr>
          <w:lang w:val="en-US"/>
        </w:rPr>
        <w:t xml:space="preserve">. </w:t>
      </w:r>
      <w:r w:rsidR="00BC1E34">
        <w:rPr>
          <w:lang w:val="id-ID"/>
        </w:rPr>
        <w:t>Hasil geovisualisasi ini memiliki batasan menggunakan Bahasa Indonesia, namun hasil dari geovisualisasi masih terdapat titik – titik di luar wilayah Indonesia. Hal itu terjadi disebabkan oleh Bahasa Indonesia yang digunakan pada daerah di luar wilayah Indonesia.</w:t>
      </w:r>
      <w:r w:rsidRPr="00DF4E7C">
        <w:rPr>
          <w:strike/>
          <w:lang w:val="en-US"/>
        </w:rPr>
        <w:t xml:space="preserve"> </w:t>
      </w:r>
    </w:p>
    <w:p w14:paraId="29358702" w14:textId="741E7E67" w:rsidR="00514DEF" w:rsidRPr="0028613A" w:rsidRDefault="00514DEF" w:rsidP="00BA7237">
      <w:pPr>
        <w:pStyle w:val="ListParagraph"/>
        <w:numPr>
          <w:ilvl w:val="0"/>
          <w:numId w:val="26"/>
        </w:numPr>
        <w:spacing w:line="360" w:lineRule="auto"/>
        <w:jc w:val="both"/>
        <w:rPr>
          <w:lang w:val="en-US"/>
        </w:rPr>
      </w:pPr>
      <w:r>
        <w:rPr>
          <w:lang w:val="id-ID"/>
        </w:rPr>
        <w:t xml:space="preserve">Diperoleh 6 term tertinggi pada 6 klaster yang terbentuk pada hasil </w:t>
      </w:r>
      <w:r>
        <w:rPr>
          <w:i/>
          <w:iCs/>
          <w:lang w:val="id-ID"/>
        </w:rPr>
        <w:t xml:space="preserve">clustering </w:t>
      </w:r>
      <w:r>
        <w:rPr>
          <w:lang w:val="id-ID"/>
        </w:rPr>
        <w:t xml:space="preserve">terbaik, yaitu </w:t>
      </w:r>
      <w:r>
        <w:rPr>
          <w:rFonts w:cs="Times New Roman"/>
          <w:szCs w:val="24"/>
          <w:lang w:val="id-ID"/>
        </w:rPr>
        <w:t>term “sakit kepala” pada klaster 1, term “diare” pada klaster 2, term “pilek” pada klaster 3, term “batuk” pada klaster 4, term “covid” pada klaster 5, dan term “demam” pada klaster 6.</w:t>
      </w:r>
    </w:p>
    <w:p w14:paraId="6F10BDCF" w14:textId="77777777" w:rsidR="00FB4BB3" w:rsidRDefault="005E3BAB" w:rsidP="00FB4BB3">
      <w:pPr>
        <w:pStyle w:val="Heading2"/>
        <w:spacing w:line="360" w:lineRule="auto"/>
        <w:rPr>
          <w:lang w:val="en-US"/>
        </w:rPr>
      </w:pPr>
      <w:bookmarkStart w:id="475" w:name="_Toc148647733"/>
      <w:r>
        <w:rPr>
          <w:lang w:val="en-US"/>
        </w:rPr>
        <w:t>Saran</w:t>
      </w:r>
      <w:bookmarkEnd w:id="475"/>
    </w:p>
    <w:p w14:paraId="704E90A7" w14:textId="77777777" w:rsidR="00FB4BB3" w:rsidRPr="00FB4BB3" w:rsidRDefault="00FB4BB3" w:rsidP="00FB4BB3">
      <w:pPr>
        <w:spacing w:line="360" w:lineRule="auto"/>
        <w:ind w:firstLine="576"/>
        <w:jc w:val="both"/>
        <w:rPr>
          <w:rFonts w:ascii="Times New Roman" w:hAnsi="Times New Roman" w:cs="Times New Roman"/>
          <w:sz w:val="24"/>
          <w:szCs w:val="24"/>
          <w:lang w:val="en-US"/>
        </w:rPr>
      </w:pPr>
      <w:r w:rsidRPr="00FB4BB3">
        <w:rPr>
          <w:rFonts w:ascii="Times New Roman" w:hAnsi="Times New Roman" w:cs="Times New Roman"/>
          <w:sz w:val="24"/>
          <w:szCs w:val="24"/>
          <w:lang w:val="en-US"/>
        </w:rPr>
        <w:t xml:space="preserve">Demi mendapatkan model </w:t>
      </w:r>
      <w:proofErr w:type="spellStart"/>
      <w:r w:rsidRPr="00FB4BB3">
        <w:rPr>
          <w:rFonts w:ascii="Times New Roman" w:hAnsi="Times New Roman" w:cs="Times New Roman"/>
          <w:sz w:val="24"/>
          <w:szCs w:val="24"/>
          <w:lang w:val="en-US"/>
        </w:rPr>
        <w:t>klasterisasi</w:t>
      </w:r>
      <w:proofErr w:type="spellEnd"/>
      <w:r w:rsidRPr="00FB4BB3">
        <w:rPr>
          <w:rFonts w:ascii="Times New Roman" w:hAnsi="Times New Roman" w:cs="Times New Roman"/>
          <w:sz w:val="24"/>
          <w:szCs w:val="24"/>
          <w:lang w:val="en-US"/>
        </w:rPr>
        <w:t xml:space="preserve"> dan hasil evaluasi yang lebih baik, diperlukan pengembangan lebih lanjut. Saran untuk penelitian selanjutnya adalah sebagai berikut:</w:t>
      </w:r>
    </w:p>
    <w:p w14:paraId="11104A96" w14:textId="77777777" w:rsidR="00FB4BB3" w:rsidRPr="00FB4BB3" w:rsidRDefault="00FB4BB3" w:rsidP="00FB4BB3">
      <w:pPr>
        <w:pStyle w:val="ListParagraph"/>
        <w:numPr>
          <w:ilvl w:val="0"/>
          <w:numId w:val="27"/>
        </w:numPr>
        <w:spacing w:line="360" w:lineRule="auto"/>
        <w:jc w:val="both"/>
        <w:rPr>
          <w:rFonts w:cs="Times New Roman"/>
          <w:szCs w:val="24"/>
          <w:lang w:val="en-US"/>
        </w:rPr>
      </w:pPr>
      <w:r w:rsidRPr="00FB4BB3">
        <w:rPr>
          <w:rFonts w:cs="Times New Roman"/>
          <w:szCs w:val="24"/>
          <w:lang w:val="en-US"/>
        </w:rPr>
        <w:lastRenderedPageBreak/>
        <w:t xml:space="preserve">Menggunakan fungsi pencarian lain seperti </w:t>
      </w:r>
      <w:r w:rsidRPr="00FB4BB3">
        <w:rPr>
          <w:rFonts w:cs="Times New Roman"/>
          <w:i/>
          <w:iCs/>
          <w:szCs w:val="24"/>
          <w:lang w:val="en-US"/>
        </w:rPr>
        <w:t>hashtag</w:t>
      </w:r>
      <w:r w:rsidRPr="00FB4BB3">
        <w:rPr>
          <w:rFonts w:cs="Times New Roman"/>
          <w:szCs w:val="24"/>
          <w:lang w:val="en-US"/>
        </w:rPr>
        <w:t xml:space="preserve"> atau </w:t>
      </w:r>
      <w:r w:rsidRPr="00FB4BB3">
        <w:rPr>
          <w:rFonts w:cs="Times New Roman"/>
          <w:i/>
          <w:iCs/>
          <w:szCs w:val="24"/>
          <w:lang w:val="en-US"/>
        </w:rPr>
        <w:t xml:space="preserve">mention </w:t>
      </w:r>
      <w:r w:rsidRPr="00FB4BB3">
        <w:rPr>
          <w:rFonts w:cs="Times New Roman"/>
          <w:szCs w:val="24"/>
          <w:lang w:val="en-US"/>
        </w:rPr>
        <w:t>sehingga data yang didapatkan lebih spesifik.</w:t>
      </w:r>
    </w:p>
    <w:p w14:paraId="390A0FF8" w14:textId="77777777" w:rsidR="00FB4BB3" w:rsidRPr="00FB4BB3" w:rsidRDefault="00FB4BB3" w:rsidP="00FB4BB3">
      <w:pPr>
        <w:pStyle w:val="ListParagraph"/>
        <w:numPr>
          <w:ilvl w:val="0"/>
          <w:numId w:val="27"/>
        </w:numPr>
        <w:spacing w:line="360" w:lineRule="auto"/>
        <w:jc w:val="both"/>
        <w:rPr>
          <w:rFonts w:cs="Times New Roman"/>
          <w:szCs w:val="24"/>
          <w:lang w:val="en-US"/>
        </w:rPr>
      </w:pPr>
      <w:r w:rsidRPr="00FB4BB3">
        <w:rPr>
          <w:rFonts w:cs="Times New Roman"/>
          <w:szCs w:val="24"/>
          <w:lang w:val="en-US"/>
        </w:rPr>
        <w:t>Pengembangan penelitian selanjutnya dapat menggunakan metode lain agar menyesuaikan karakteristik data teks.</w:t>
      </w:r>
    </w:p>
    <w:p w14:paraId="52136EC4" w14:textId="77777777" w:rsidR="00FB4BB3" w:rsidRPr="00FB4BB3" w:rsidRDefault="00FB4BB3" w:rsidP="00FB4BB3">
      <w:pPr>
        <w:pStyle w:val="ListParagraph"/>
        <w:numPr>
          <w:ilvl w:val="0"/>
          <w:numId w:val="27"/>
        </w:numPr>
        <w:spacing w:line="360" w:lineRule="auto"/>
        <w:jc w:val="both"/>
        <w:rPr>
          <w:rFonts w:cs="Times New Roman"/>
          <w:szCs w:val="24"/>
          <w:lang w:val="en-US"/>
        </w:rPr>
      </w:pPr>
      <w:r w:rsidRPr="00FB4BB3">
        <w:rPr>
          <w:rFonts w:cs="Times New Roman"/>
          <w:szCs w:val="24"/>
        </w:rPr>
        <w:t xml:space="preserve">Analisis dalam penelitian ini dibatasi pada metode </w:t>
      </w:r>
      <w:r w:rsidRPr="00FB4BB3">
        <w:rPr>
          <w:rFonts w:cs="Times New Roman"/>
          <w:i/>
          <w:iCs/>
          <w:szCs w:val="24"/>
        </w:rPr>
        <w:t>unsupervised learning</w:t>
      </w:r>
      <w:r w:rsidRPr="00FB4BB3">
        <w:rPr>
          <w:rFonts w:cs="Times New Roman"/>
          <w:szCs w:val="24"/>
        </w:rPr>
        <w:t xml:space="preserve">. Oleh karena itu, pengembangan penelitian selanjutnya diharapkan mampu menganalisis tingkat gejala penyakit </w:t>
      </w:r>
      <w:r w:rsidRPr="00FB4BB3">
        <w:rPr>
          <w:rFonts w:cs="Times New Roman"/>
          <w:szCs w:val="24"/>
          <w:lang w:val="en-US"/>
        </w:rPr>
        <w:t xml:space="preserve">penderita </w:t>
      </w:r>
      <w:r w:rsidRPr="00FB4BB3">
        <w:rPr>
          <w:rFonts w:cs="Times New Roman"/>
          <w:szCs w:val="24"/>
        </w:rPr>
        <w:t xml:space="preserve">di tingkat kabupaten dan desa dengan menggunakan metode </w:t>
      </w:r>
      <w:r w:rsidRPr="00FB4BB3">
        <w:rPr>
          <w:rFonts w:cs="Times New Roman"/>
          <w:i/>
          <w:iCs/>
          <w:szCs w:val="24"/>
        </w:rPr>
        <w:t>supervised learning</w:t>
      </w:r>
      <w:r w:rsidRPr="00FB4BB3">
        <w:rPr>
          <w:rFonts w:cs="Times New Roman"/>
          <w:szCs w:val="24"/>
        </w:rPr>
        <w:t>.</w:t>
      </w:r>
    </w:p>
    <w:p w14:paraId="593E45E2" w14:textId="4D311573" w:rsidR="00F51AA2" w:rsidRDefault="00F51AA2" w:rsidP="005E3BAB">
      <w:pPr>
        <w:pStyle w:val="Heading2"/>
        <w:rPr>
          <w:lang w:val="en-US"/>
        </w:rPr>
      </w:pPr>
      <w:r>
        <w:rPr>
          <w:lang w:val="en-US"/>
        </w:rPr>
        <w:br w:type="page"/>
      </w:r>
    </w:p>
    <w:p w14:paraId="00217EF0" w14:textId="7A333B53" w:rsidR="00F51AA2" w:rsidRDefault="00F51AA2" w:rsidP="00B55D2C">
      <w:pPr>
        <w:pStyle w:val="Heading1"/>
        <w:numPr>
          <w:ilvl w:val="0"/>
          <w:numId w:val="0"/>
        </w:numPr>
        <w:jc w:val="center"/>
        <w:rPr>
          <w:lang w:val="en-US"/>
        </w:rPr>
      </w:pPr>
      <w:bookmarkStart w:id="476" w:name="_Toc148647734"/>
      <w:r>
        <w:rPr>
          <w:lang w:val="en-US"/>
        </w:rPr>
        <w:lastRenderedPageBreak/>
        <w:t>DAFTAR PUSTAKA</w:t>
      </w:r>
      <w:bookmarkEnd w:id="476"/>
    </w:p>
    <w:p w14:paraId="63823ACA" w14:textId="77777777" w:rsidR="00945101" w:rsidRPr="00945101" w:rsidRDefault="00945101" w:rsidP="00945101">
      <w:pPr>
        <w:spacing w:before="100" w:beforeAutospacing="1" w:after="100" w:afterAutospacing="1" w:line="240" w:lineRule="auto"/>
        <w:ind w:left="480" w:hanging="480"/>
        <w:rPr>
          <w:ins w:id="477" w:author="fahmi abdillah" w:date="2022-07-13T23:51:00Z"/>
          <w:rFonts w:ascii="Times New Roman" w:eastAsia="Times New Roman" w:hAnsi="Times New Roman" w:cs="Times New Roman"/>
          <w:sz w:val="24"/>
          <w:szCs w:val="24"/>
          <w:lang w:eastAsia="en-ID"/>
        </w:rPr>
      </w:pPr>
      <w:ins w:id="478" w:author="fahmi abdillah" w:date="2022-07-13T23:51:00Z">
        <w:r w:rsidRPr="00945101">
          <w:rPr>
            <w:rFonts w:ascii="Times New Roman" w:eastAsia="Times New Roman" w:hAnsi="Times New Roman" w:cs="Times New Roman"/>
            <w:sz w:val="24"/>
            <w:szCs w:val="24"/>
            <w:lang w:eastAsia="en-ID"/>
          </w:rPr>
          <w:t xml:space="preserve">Baumgartner, C., &amp; Graber, A. (2007). Data mining and knowledge discovery in metabolomics. </w:t>
        </w:r>
        <w:r w:rsidRPr="00945101">
          <w:rPr>
            <w:rFonts w:ascii="Times New Roman" w:eastAsia="Times New Roman" w:hAnsi="Times New Roman" w:cs="Times New Roman"/>
            <w:i/>
            <w:iCs/>
            <w:sz w:val="24"/>
            <w:szCs w:val="24"/>
            <w:lang w:eastAsia="en-ID"/>
          </w:rPr>
          <w:t>Successes and New Directions in Data Mining</w:t>
        </w:r>
        <w:r w:rsidRPr="00945101">
          <w:rPr>
            <w:rFonts w:ascii="Times New Roman" w:eastAsia="Times New Roman" w:hAnsi="Times New Roman" w:cs="Times New Roman"/>
            <w:sz w:val="24"/>
            <w:szCs w:val="24"/>
            <w:lang w:eastAsia="en-ID"/>
          </w:rPr>
          <w:t xml:space="preserve">, </w:t>
        </w:r>
        <w:r w:rsidRPr="00945101">
          <w:rPr>
            <w:rFonts w:ascii="Times New Roman" w:eastAsia="Times New Roman" w:hAnsi="Times New Roman" w:cs="Times New Roman"/>
            <w:i/>
            <w:iCs/>
            <w:sz w:val="24"/>
            <w:szCs w:val="24"/>
            <w:lang w:eastAsia="en-ID"/>
          </w:rPr>
          <w:t>39</w:t>
        </w:r>
        <w:r w:rsidRPr="00945101">
          <w:rPr>
            <w:rFonts w:ascii="Times New Roman" w:eastAsia="Times New Roman" w:hAnsi="Times New Roman" w:cs="Times New Roman"/>
            <w:sz w:val="24"/>
            <w:szCs w:val="24"/>
            <w:lang w:eastAsia="en-ID"/>
          </w:rPr>
          <w:t>(11), 141–166. https://doi.org/10.4018/978-1-59904-645-7.ch007</w:t>
        </w:r>
      </w:ins>
    </w:p>
    <w:p w14:paraId="161654BE" w14:textId="77777777" w:rsidR="00945101" w:rsidRPr="00945101" w:rsidRDefault="00945101" w:rsidP="00945101">
      <w:pPr>
        <w:spacing w:before="100" w:beforeAutospacing="1" w:after="100" w:afterAutospacing="1" w:line="240" w:lineRule="auto"/>
        <w:ind w:left="480" w:hanging="480"/>
        <w:rPr>
          <w:ins w:id="479" w:author="fahmi abdillah" w:date="2022-07-13T23:51:00Z"/>
          <w:rFonts w:ascii="Times New Roman" w:eastAsia="Times New Roman" w:hAnsi="Times New Roman" w:cs="Times New Roman"/>
          <w:sz w:val="24"/>
          <w:szCs w:val="24"/>
          <w:lang w:eastAsia="en-ID"/>
        </w:rPr>
      </w:pPr>
      <w:ins w:id="480" w:author="fahmi abdillah" w:date="2022-07-13T23:51:00Z">
        <w:r w:rsidRPr="00945101">
          <w:rPr>
            <w:rFonts w:ascii="Times New Roman" w:eastAsia="Times New Roman" w:hAnsi="Times New Roman" w:cs="Times New Roman"/>
            <w:sz w:val="24"/>
            <w:szCs w:val="24"/>
            <w:lang w:eastAsia="en-ID"/>
          </w:rPr>
          <w:t xml:space="preserve">Budiman, S., </w:t>
        </w:r>
        <w:proofErr w:type="spellStart"/>
        <w:r w:rsidRPr="00945101">
          <w:rPr>
            <w:rFonts w:ascii="Times New Roman" w:eastAsia="Times New Roman" w:hAnsi="Times New Roman" w:cs="Times New Roman"/>
            <w:sz w:val="24"/>
            <w:szCs w:val="24"/>
            <w:lang w:eastAsia="en-ID"/>
          </w:rPr>
          <w:t>Safitri</w:t>
        </w:r>
        <w:proofErr w:type="spellEnd"/>
        <w:r w:rsidRPr="00945101">
          <w:rPr>
            <w:rFonts w:ascii="Times New Roman" w:eastAsia="Times New Roman" w:hAnsi="Times New Roman" w:cs="Times New Roman"/>
            <w:sz w:val="24"/>
            <w:szCs w:val="24"/>
            <w:lang w:eastAsia="en-ID"/>
          </w:rPr>
          <w:t xml:space="preserve">, D., &amp; </w:t>
        </w:r>
        <w:proofErr w:type="spellStart"/>
        <w:r w:rsidRPr="00945101">
          <w:rPr>
            <w:rFonts w:ascii="Times New Roman" w:eastAsia="Times New Roman" w:hAnsi="Times New Roman" w:cs="Times New Roman"/>
            <w:sz w:val="24"/>
            <w:szCs w:val="24"/>
            <w:lang w:eastAsia="en-ID"/>
          </w:rPr>
          <w:t>Ispriyanti</w:t>
        </w:r>
        <w:proofErr w:type="spellEnd"/>
        <w:r w:rsidRPr="00945101">
          <w:rPr>
            <w:rFonts w:ascii="Times New Roman" w:eastAsia="Times New Roman" w:hAnsi="Times New Roman" w:cs="Times New Roman"/>
            <w:sz w:val="24"/>
            <w:szCs w:val="24"/>
            <w:lang w:eastAsia="en-ID"/>
          </w:rPr>
          <w:t xml:space="preserve">, D. (2016). Perbandingan Metode K-Means Dan Metode </w:t>
        </w:r>
        <w:proofErr w:type="spellStart"/>
        <w:r w:rsidRPr="00945101">
          <w:rPr>
            <w:rFonts w:ascii="Times New Roman" w:eastAsia="Times New Roman" w:hAnsi="Times New Roman" w:cs="Times New Roman"/>
            <w:sz w:val="24"/>
            <w:szCs w:val="24"/>
            <w:lang w:eastAsia="en-ID"/>
          </w:rPr>
          <w:t>Dbscan</w:t>
        </w:r>
        <w:proofErr w:type="spellEnd"/>
        <w:r w:rsidRPr="00945101">
          <w:rPr>
            <w:rFonts w:ascii="Times New Roman" w:eastAsia="Times New Roman" w:hAnsi="Times New Roman" w:cs="Times New Roman"/>
            <w:sz w:val="24"/>
            <w:szCs w:val="24"/>
            <w:lang w:eastAsia="en-ID"/>
          </w:rPr>
          <w:t xml:space="preserve"> Pada Pengelompokan Rumah </w:t>
        </w:r>
        <w:proofErr w:type="spellStart"/>
        <w:r w:rsidRPr="00945101">
          <w:rPr>
            <w:rFonts w:ascii="Times New Roman" w:eastAsia="Times New Roman" w:hAnsi="Times New Roman" w:cs="Times New Roman"/>
            <w:sz w:val="24"/>
            <w:szCs w:val="24"/>
            <w:lang w:eastAsia="en-ID"/>
          </w:rPr>
          <w:t>Kost</w:t>
        </w:r>
        <w:proofErr w:type="spellEnd"/>
        <w:r w:rsidRPr="00945101">
          <w:rPr>
            <w:rFonts w:ascii="Times New Roman" w:eastAsia="Times New Roman" w:hAnsi="Times New Roman" w:cs="Times New Roman"/>
            <w:sz w:val="24"/>
            <w:szCs w:val="24"/>
            <w:lang w:eastAsia="en-ID"/>
          </w:rPr>
          <w:t xml:space="preserve"> Mahasiswa Di Kelurahan </w:t>
        </w:r>
        <w:proofErr w:type="spellStart"/>
        <w:r w:rsidRPr="00945101">
          <w:rPr>
            <w:rFonts w:ascii="Times New Roman" w:eastAsia="Times New Roman" w:hAnsi="Times New Roman" w:cs="Times New Roman"/>
            <w:sz w:val="24"/>
            <w:szCs w:val="24"/>
            <w:lang w:eastAsia="en-ID"/>
          </w:rPr>
          <w:t>Tembalang</w:t>
        </w:r>
        <w:proofErr w:type="spellEnd"/>
        <w:r w:rsidRPr="00945101">
          <w:rPr>
            <w:rFonts w:ascii="Times New Roman" w:eastAsia="Times New Roman" w:hAnsi="Times New Roman" w:cs="Times New Roman"/>
            <w:sz w:val="24"/>
            <w:szCs w:val="24"/>
            <w:lang w:eastAsia="en-ID"/>
          </w:rPr>
          <w:t xml:space="preserve"> Semarang. </w:t>
        </w:r>
        <w:r w:rsidRPr="00945101">
          <w:rPr>
            <w:rFonts w:ascii="Times New Roman" w:eastAsia="Times New Roman" w:hAnsi="Times New Roman" w:cs="Times New Roman"/>
            <w:i/>
            <w:iCs/>
            <w:sz w:val="24"/>
            <w:szCs w:val="24"/>
            <w:lang w:eastAsia="en-ID"/>
          </w:rPr>
          <w:t>Jurnal Gaussian</w:t>
        </w:r>
        <w:r w:rsidRPr="00945101">
          <w:rPr>
            <w:rFonts w:ascii="Times New Roman" w:eastAsia="Times New Roman" w:hAnsi="Times New Roman" w:cs="Times New Roman"/>
            <w:sz w:val="24"/>
            <w:szCs w:val="24"/>
            <w:lang w:eastAsia="en-ID"/>
          </w:rPr>
          <w:t xml:space="preserve">, </w:t>
        </w:r>
        <w:r w:rsidRPr="00945101">
          <w:rPr>
            <w:rFonts w:ascii="Times New Roman" w:eastAsia="Times New Roman" w:hAnsi="Times New Roman" w:cs="Times New Roman"/>
            <w:i/>
            <w:iCs/>
            <w:sz w:val="24"/>
            <w:szCs w:val="24"/>
            <w:lang w:eastAsia="en-ID"/>
          </w:rPr>
          <w:t>5</w:t>
        </w:r>
        <w:r w:rsidRPr="00945101">
          <w:rPr>
            <w:rFonts w:ascii="Times New Roman" w:eastAsia="Times New Roman" w:hAnsi="Times New Roman" w:cs="Times New Roman"/>
            <w:sz w:val="24"/>
            <w:szCs w:val="24"/>
            <w:lang w:eastAsia="en-ID"/>
          </w:rPr>
          <w:t>(4), 757–762.</w:t>
        </w:r>
      </w:ins>
    </w:p>
    <w:p w14:paraId="71BDAC13" w14:textId="77777777" w:rsidR="00945101" w:rsidRPr="00945101" w:rsidRDefault="00945101" w:rsidP="00945101">
      <w:pPr>
        <w:spacing w:before="100" w:beforeAutospacing="1" w:after="100" w:afterAutospacing="1" w:line="240" w:lineRule="auto"/>
        <w:ind w:left="480" w:hanging="480"/>
        <w:rPr>
          <w:ins w:id="481" w:author="fahmi abdillah" w:date="2022-07-13T23:51:00Z"/>
          <w:rFonts w:ascii="Times New Roman" w:eastAsia="Times New Roman" w:hAnsi="Times New Roman" w:cs="Times New Roman"/>
          <w:sz w:val="24"/>
          <w:szCs w:val="24"/>
          <w:lang w:eastAsia="en-ID"/>
        </w:rPr>
      </w:pPr>
      <w:ins w:id="482" w:author="fahmi abdillah" w:date="2022-07-13T23:51:00Z">
        <w:r w:rsidRPr="00945101">
          <w:rPr>
            <w:rFonts w:ascii="Times New Roman" w:eastAsia="Times New Roman" w:hAnsi="Times New Roman" w:cs="Times New Roman"/>
            <w:sz w:val="24"/>
            <w:szCs w:val="24"/>
            <w:lang w:eastAsia="en-ID"/>
          </w:rPr>
          <w:t xml:space="preserve">Chakrabarti, S., Ester, M., Fayyad, U., &amp; </w:t>
        </w:r>
        <w:proofErr w:type="spellStart"/>
        <w:r w:rsidRPr="00945101">
          <w:rPr>
            <w:rFonts w:ascii="Times New Roman" w:eastAsia="Times New Roman" w:hAnsi="Times New Roman" w:cs="Times New Roman"/>
            <w:sz w:val="24"/>
            <w:szCs w:val="24"/>
            <w:lang w:eastAsia="en-ID"/>
          </w:rPr>
          <w:t>Gehrke</w:t>
        </w:r>
        <w:proofErr w:type="spellEnd"/>
        <w:r w:rsidRPr="00945101">
          <w:rPr>
            <w:rFonts w:ascii="Times New Roman" w:eastAsia="Times New Roman" w:hAnsi="Times New Roman" w:cs="Times New Roman"/>
            <w:sz w:val="24"/>
            <w:szCs w:val="24"/>
            <w:lang w:eastAsia="en-ID"/>
          </w:rPr>
          <w:t xml:space="preserve">, J. (2006). Data mining curriculum: a proposal. </w:t>
        </w:r>
        <w:proofErr w:type="spellStart"/>
        <w:r w:rsidRPr="00945101">
          <w:rPr>
            <w:rFonts w:ascii="Times New Roman" w:eastAsia="Times New Roman" w:hAnsi="Times New Roman" w:cs="Times New Roman"/>
            <w:i/>
            <w:iCs/>
            <w:sz w:val="24"/>
            <w:szCs w:val="24"/>
            <w:lang w:eastAsia="en-ID"/>
          </w:rPr>
          <w:t>Acm</w:t>
        </w:r>
        <w:proofErr w:type="spellEnd"/>
        <w:r w:rsidRPr="00945101">
          <w:rPr>
            <w:rFonts w:ascii="Times New Roman" w:eastAsia="Times New Roman" w:hAnsi="Times New Roman" w:cs="Times New Roman"/>
            <w:i/>
            <w:iCs/>
            <w:sz w:val="24"/>
            <w:szCs w:val="24"/>
            <w:lang w:eastAsia="en-ID"/>
          </w:rPr>
          <w:t xml:space="preserve"> </w:t>
        </w:r>
        <w:proofErr w:type="spellStart"/>
        <w:r w:rsidRPr="00945101">
          <w:rPr>
            <w:rFonts w:ascii="Times New Roman" w:eastAsia="Times New Roman" w:hAnsi="Times New Roman" w:cs="Times New Roman"/>
            <w:i/>
            <w:iCs/>
            <w:sz w:val="24"/>
            <w:szCs w:val="24"/>
            <w:lang w:eastAsia="en-ID"/>
          </w:rPr>
          <w:t>Sigkdd</w:t>
        </w:r>
        <w:proofErr w:type="spellEnd"/>
        <w:r w:rsidRPr="00945101">
          <w:rPr>
            <w:rFonts w:ascii="Times New Roman" w:eastAsia="Times New Roman" w:hAnsi="Times New Roman" w:cs="Times New Roman"/>
            <w:sz w:val="24"/>
            <w:szCs w:val="24"/>
            <w:lang w:eastAsia="en-ID"/>
          </w:rPr>
          <w:t>, 1–10. http://pdf.aminer.org/000/303/279/decision_tree_construction_from_multidimensional_structured_data.pdf%5Cnhttp://scholar.google.com/scholar?hl=en&amp;btnG=Search&amp;q=intitle:Data+mining+curriculum:+A+proposal+(Version+1.0)#4%5Cnhttp://scholar.google.com/scholar</w:t>
        </w:r>
      </w:ins>
    </w:p>
    <w:p w14:paraId="147F57CE" w14:textId="77777777" w:rsidR="00945101" w:rsidRPr="00945101" w:rsidRDefault="00945101" w:rsidP="00945101">
      <w:pPr>
        <w:spacing w:before="100" w:beforeAutospacing="1" w:after="100" w:afterAutospacing="1" w:line="240" w:lineRule="auto"/>
        <w:ind w:left="480" w:hanging="480"/>
        <w:rPr>
          <w:ins w:id="483" w:author="fahmi abdillah" w:date="2022-07-13T23:51:00Z"/>
          <w:rFonts w:ascii="Times New Roman" w:eastAsia="Times New Roman" w:hAnsi="Times New Roman" w:cs="Times New Roman"/>
          <w:sz w:val="24"/>
          <w:szCs w:val="24"/>
          <w:lang w:eastAsia="en-ID"/>
        </w:rPr>
      </w:pPr>
      <w:ins w:id="484" w:author="fahmi abdillah" w:date="2022-07-13T23:51:00Z">
        <w:r w:rsidRPr="00945101">
          <w:rPr>
            <w:rFonts w:ascii="Times New Roman" w:eastAsia="Times New Roman" w:hAnsi="Times New Roman" w:cs="Times New Roman"/>
            <w:sz w:val="24"/>
            <w:szCs w:val="24"/>
            <w:lang w:eastAsia="en-ID"/>
          </w:rPr>
          <w:t xml:space="preserve">Crooks, A., </w:t>
        </w:r>
        <w:proofErr w:type="spellStart"/>
        <w:r w:rsidRPr="00945101">
          <w:rPr>
            <w:rFonts w:ascii="Times New Roman" w:eastAsia="Times New Roman" w:hAnsi="Times New Roman" w:cs="Times New Roman"/>
            <w:sz w:val="24"/>
            <w:szCs w:val="24"/>
            <w:lang w:eastAsia="en-ID"/>
          </w:rPr>
          <w:t>Croitoru</w:t>
        </w:r>
        <w:proofErr w:type="spellEnd"/>
        <w:r w:rsidRPr="00945101">
          <w:rPr>
            <w:rFonts w:ascii="Times New Roman" w:eastAsia="Times New Roman" w:hAnsi="Times New Roman" w:cs="Times New Roman"/>
            <w:sz w:val="24"/>
            <w:szCs w:val="24"/>
            <w:lang w:eastAsia="en-ID"/>
          </w:rPr>
          <w:t xml:space="preserve">, A., </w:t>
        </w:r>
        <w:proofErr w:type="spellStart"/>
        <w:r w:rsidRPr="00945101">
          <w:rPr>
            <w:rFonts w:ascii="Times New Roman" w:eastAsia="Times New Roman" w:hAnsi="Times New Roman" w:cs="Times New Roman"/>
            <w:sz w:val="24"/>
            <w:szCs w:val="24"/>
            <w:lang w:eastAsia="en-ID"/>
          </w:rPr>
          <w:t>Stefanidis</w:t>
        </w:r>
        <w:proofErr w:type="spellEnd"/>
        <w:r w:rsidRPr="00945101">
          <w:rPr>
            <w:rFonts w:ascii="Times New Roman" w:eastAsia="Times New Roman" w:hAnsi="Times New Roman" w:cs="Times New Roman"/>
            <w:sz w:val="24"/>
            <w:szCs w:val="24"/>
            <w:lang w:eastAsia="en-ID"/>
          </w:rPr>
          <w:t xml:space="preserve">, A., &amp; </w:t>
        </w:r>
        <w:proofErr w:type="spellStart"/>
        <w:r w:rsidRPr="00945101">
          <w:rPr>
            <w:rFonts w:ascii="Times New Roman" w:eastAsia="Times New Roman" w:hAnsi="Times New Roman" w:cs="Times New Roman"/>
            <w:sz w:val="24"/>
            <w:szCs w:val="24"/>
            <w:lang w:eastAsia="en-ID"/>
          </w:rPr>
          <w:t>Radzikowski</w:t>
        </w:r>
        <w:proofErr w:type="spellEnd"/>
        <w:r w:rsidRPr="00945101">
          <w:rPr>
            <w:rFonts w:ascii="Times New Roman" w:eastAsia="Times New Roman" w:hAnsi="Times New Roman" w:cs="Times New Roman"/>
            <w:sz w:val="24"/>
            <w:szCs w:val="24"/>
            <w:lang w:eastAsia="en-ID"/>
          </w:rPr>
          <w:t xml:space="preserve">, J. (2013). #Earthquake: Twitter as a Distributed Sensor System. </w:t>
        </w:r>
        <w:r w:rsidRPr="00945101">
          <w:rPr>
            <w:rFonts w:ascii="Times New Roman" w:eastAsia="Times New Roman" w:hAnsi="Times New Roman" w:cs="Times New Roman"/>
            <w:i/>
            <w:iCs/>
            <w:sz w:val="24"/>
            <w:szCs w:val="24"/>
            <w:lang w:eastAsia="en-ID"/>
          </w:rPr>
          <w:t>Transactions in GIS</w:t>
        </w:r>
        <w:r w:rsidRPr="00945101">
          <w:rPr>
            <w:rFonts w:ascii="Times New Roman" w:eastAsia="Times New Roman" w:hAnsi="Times New Roman" w:cs="Times New Roman"/>
            <w:sz w:val="24"/>
            <w:szCs w:val="24"/>
            <w:lang w:eastAsia="en-ID"/>
          </w:rPr>
          <w:t xml:space="preserve">, </w:t>
        </w:r>
        <w:r w:rsidRPr="00945101">
          <w:rPr>
            <w:rFonts w:ascii="Times New Roman" w:eastAsia="Times New Roman" w:hAnsi="Times New Roman" w:cs="Times New Roman"/>
            <w:i/>
            <w:iCs/>
            <w:sz w:val="24"/>
            <w:szCs w:val="24"/>
            <w:lang w:eastAsia="en-ID"/>
          </w:rPr>
          <w:t>17</w:t>
        </w:r>
        <w:r w:rsidRPr="00945101">
          <w:rPr>
            <w:rFonts w:ascii="Times New Roman" w:eastAsia="Times New Roman" w:hAnsi="Times New Roman" w:cs="Times New Roman"/>
            <w:sz w:val="24"/>
            <w:szCs w:val="24"/>
            <w:lang w:eastAsia="en-ID"/>
          </w:rPr>
          <w:t>(1), 124–147. https://doi.org/10.1111/j.1467-9671.2012.01359.x</w:t>
        </w:r>
      </w:ins>
    </w:p>
    <w:p w14:paraId="745839E6" w14:textId="77777777" w:rsidR="00945101" w:rsidRPr="00945101" w:rsidRDefault="00945101" w:rsidP="00945101">
      <w:pPr>
        <w:spacing w:before="100" w:beforeAutospacing="1" w:after="100" w:afterAutospacing="1" w:line="240" w:lineRule="auto"/>
        <w:ind w:left="480" w:hanging="480"/>
        <w:rPr>
          <w:ins w:id="485" w:author="fahmi abdillah" w:date="2022-07-13T23:51:00Z"/>
          <w:rFonts w:ascii="Times New Roman" w:eastAsia="Times New Roman" w:hAnsi="Times New Roman" w:cs="Times New Roman"/>
          <w:sz w:val="24"/>
          <w:szCs w:val="24"/>
          <w:lang w:eastAsia="en-ID"/>
        </w:rPr>
      </w:pPr>
      <w:ins w:id="486" w:author="fahmi abdillah" w:date="2022-07-13T23:51:00Z">
        <w:r w:rsidRPr="00945101">
          <w:rPr>
            <w:rFonts w:ascii="Times New Roman" w:eastAsia="Times New Roman" w:hAnsi="Times New Roman" w:cs="Times New Roman"/>
            <w:sz w:val="24"/>
            <w:szCs w:val="24"/>
            <w:lang w:eastAsia="en-ID"/>
          </w:rPr>
          <w:t xml:space="preserve">Devi, A. S., Putra, I. K. G. D., &amp; </w:t>
        </w:r>
        <w:proofErr w:type="spellStart"/>
        <w:r w:rsidRPr="00945101">
          <w:rPr>
            <w:rFonts w:ascii="Times New Roman" w:eastAsia="Times New Roman" w:hAnsi="Times New Roman" w:cs="Times New Roman"/>
            <w:sz w:val="24"/>
            <w:szCs w:val="24"/>
            <w:lang w:eastAsia="en-ID"/>
          </w:rPr>
          <w:t>Sukarsa</w:t>
        </w:r>
        <w:proofErr w:type="spellEnd"/>
        <w:r w:rsidRPr="00945101">
          <w:rPr>
            <w:rFonts w:ascii="Times New Roman" w:eastAsia="Times New Roman" w:hAnsi="Times New Roman" w:cs="Times New Roman"/>
            <w:sz w:val="24"/>
            <w:szCs w:val="24"/>
            <w:lang w:eastAsia="en-ID"/>
          </w:rPr>
          <w:t xml:space="preserve">, I. M. (2015). Implementasi Metode Clustering DBSCAN pada Proses Pengambilan Keputusan. </w:t>
        </w:r>
        <w:r w:rsidRPr="00945101">
          <w:rPr>
            <w:rFonts w:ascii="Times New Roman" w:eastAsia="Times New Roman" w:hAnsi="Times New Roman" w:cs="Times New Roman"/>
            <w:i/>
            <w:iCs/>
            <w:sz w:val="24"/>
            <w:szCs w:val="24"/>
            <w:lang w:eastAsia="en-ID"/>
          </w:rPr>
          <w:t xml:space="preserve">Lontar </w:t>
        </w:r>
        <w:proofErr w:type="gramStart"/>
        <w:r w:rsidRPr="00945101">
          <w:rPr>
            <w:rFonts w:ascii="Times New Roman" w:eastAsia="Times New Roman" w:hAnsi="Times New Roman" w:cs="Times New Roman"/>
            <w:i/>
            <w:iCs/>
            <w:sz w:val="24"/>
            <w:szCs w:val="24"/>
            <w:lang w:eastAsia="en-ID"/>
          </w:rPr>
          <w:t>Komputer :</w:t>
        </w:r>
        <w:proofErr w:type="gramEnd"/>
        <w:r w:rsidRPr="00945101">
          <w:rPr>
            <w:rFonts w:ascii="Times New Roman" w:eastAsia="Times New Roman" w:hAnsi="Times New Roman" w:cs="Times New Roman"/>
            <w:i/>
            <w:iCs/>
            <w:sz w:val="24"/>
            <w:szCs w:val="24"/>
            <w:lang w:eastAsia="en-ID"/>
          </w:rPr>
          <w:t xml:space="preserve"> Jurnal Ilmiah Teknologi Informasi</w:t>
        </w:r>
        <w:r w:rsidRPr="00945101">
          <w:rPr>
            <w:rFonts w:ascii="Times New Roman" w:eastAsia="Times New Roman" w:hAnsi="Times New Roman" w:cs="Times New Roman"/>
            <w:sz w:val="24"/>
            <w:szCs w:val="24"/>
            <w:lang w:eastAsia="en-ID"/>
          </w:rPr>
          <w:t xml:space="preserve">, </w:t>
        </w:r>
        <w:r w:rsidRPr="00945101">
          <w:rPr>
            <w:rFonts w:ascii="Times New Roman" w:eastAsia="Times New Roman" w:hAnsi="Times New Roman" w:cs="Times New Roman"/>
            <w:i/>
            <w:iCs/>
            <w:sz w:val="24"/>
            <w:szCs w:val="24"/>
            <w:lang w:eastAsia="en-ID"/>
          </w:rPr>
          <w:t>6</w:t>
        </w:r>
        <w:r w:rsidRPr="00945101">
          <w:rPr>
            <w:rFonts w:ascii="Times New Roman" w:eastAsia="Times New Roman" w:hAnsi="Times New Roman" w:cs="Times New Roman"/>
            <w:sz w:val="24"/>
            <w:szCs w:val="24"/>
            <w:lang w:eastAsia="en-ID"/>
          </w:rPr>
          <w:t>(3), 185. https://doi.org/10.24843/lkjiti.2015.v06.i03.p05</w:t>
        </w:r>
      </w:ins>
    </w:p>
    <w:p w14:paraId="77B21201" w14:textId="77777777" w:rsidR="00945101" w:rsidRPr="00945101" w:rsidRDefault="00945101" w:rsidP="00945101">
      <w:pPr>
        <w:spacing w:before="100" w:beforeAutospacing="1" w:after="100" w:afterAutospacing="1" w:line="240" w:lineRule="auto"/>
        <w:ind w:left="480" w:hanging="480"/>
        <w:rPr>
          <w:ins w:id="487" w:author="fahmi abdillah" w:date="2022-07-13T23:51:00Z"/>
          <w:rFonts w:ascii="Times New Roman" w:eastAsia="Times New Roman" w:hAnsi="Times New Roman" w:cs="Times New Roman"/>
          <w:sz w:val="24"/>
          <w:szCs w:val="24"/>
          <w:lang w:eastAsia="en-ID"/>
        </w:rPr>
      </w:pPr>
      <w:proofErr w:type="spellStart"/>
      <w:ins w:id="488" w:author="fahmi abdillah" w:date="2022-07-13T23:51:00Z">
        <w:r w:rsidRPr="00945101">
          <w:rPr>
            <w:rFonts w:ascii="Times New Roman" w:eastAsia="Times New Roman" w:hAnsi="Times New Roman" w:cs="Times New Roman"/>
            <w:sz w:val="24"/>
            <w:szCs w:val="24"/>
            <w:lang w:eastAsia="en-ID"/>
          </w:rPr>
          <w:t>Dwiarni</w:t>
        </w:r>
        <w:proofErr w:type="spellEnd"/>
        <w:r w:rsidRPr="00945101">
          <w:rPr>
            <w:rFonts w:ascii="Times New Roman" w:eastAsia="Times New Roman" w:hAnsi="Times New Roman" w:cs="Times New Roman"/>
            <w:sz w:val="24"/>
            <w:szCs w:val="24"/>
            <w:lang w:eastAsia="en-ID"/>
          </w:rPr>
          <w:t xml:space="preserve">, B. A., &amp; </w:t>
        </w:r>
        <w:proofErr w:type="spellStart"/>
        <w:r w:rsidRPr="00945101">
          <w:rPr>
            <w:rFonts w:ascii="Times New Roman" w:eastAsia="Times New Roman" w:hAnsi="Times New Roman" w:cs="Times New Roman"/>
            <w:sz w:val="24"/>
            <w:szCs w:val="24"/>
            <w:lang w:eastAsia="en-ID"/>
          </w:rPr>
          <w:t>Setiyono</w:t>
        </w:r>
        <w:proofErr w:type="spellEnd"/>
        <w:r w:rsidRPr="00945101">
          <w:rPr>
            <w:rFonts w:ascii="Times New Roman" w:eastAsia="Times New Roman" w:hAnsi="Times New Roman" w:cs="Times New Roman"/>
            <w:sz w:val="24"/>
            <w:szCs w:val="24"/>
            <w:lang w:eastAsia="en-ID"/>
          </w:rPr>
          <w:t xml:space="preserve">, B. (2019). Akuisisi dan Clustering Data Sosial Media Menggunakan </w:t>
        </w:r>
        <w:proofErr w:type="spellStart"/>
        <w:r w:rsidRPr="00945101">
          <w:rPr>
            <w:rFonts w:ascii="Times New Roman" w:eastAsia="Times New Roman" w:hAnsi="Times New Roman" w:cs="Times New Roman"/>
            <w:sz w:val="24"/>
            <w:szCs w:val="24"/>
            <w:lang w:eastAsia="en-ID"/>
          </w:rPr>
          <w:t>Algoritma</w:t>
        </w:r>
        <w:proofErr w:type="spellEnd"/>
        <w:r w:rsidRPr="00945101">
          <w:rPr>
            <w:rFonts w:ascii="Times New Roman" w:eastAsia="Times New Roman" w:hAnsi="Times New Roman" w:cs="Times New Roman"/>
            <w:sz w:val="24"/>
            <w:szCs w:val="24"/>
            <w:lang w:eastAsia="en-ID"/>
          </w:rPr>
          <w:t xml:space="preserve"> K-Means sebagai Dasar untuk Mengetahui Profil Pengguna. </w:t>
        </w:r>
        <w:r w:rsidRPr="00945101">
          <w:rPr>
            <w:rFonts w:ascii="Times New Roman" w:eastAsia="Times New Roman" w:hAnsi="Times New Roman" w:cs="Times New Roman"/>
            <w:i/>
            <w:iCs/>
            <w:sz w:val="24"/>
            <w:szCs w:val="24"/>
            <w:lang w:eastAsia="en-ID"/>
          </w:rPr>
          <w:t>Jurnal Sains Dan Seni</w:t>
        </w:r>
        <w:r w:rsidRPr="00945101">
          <w:rPr>
            <w:rFonts w:ascii="Times New Roman" w:eastAsia="Times New Roman" w:hAnsi="Times New Roman" w:cs="Times New Roman"/>
            <w:sz w:val="24"/>
            <w:szCs w:val="24"/>
            <w:lang w:eastAsia="en-ID"/>
          </w:rPr>
          <w:t xml:space="preserve">, </w:t>
        </w:r>
        <w:r w:rsidRPr="00945101">
          <w:rPr>
            <w:rFonts w:ascii="Times New Roman" w:eastAsia="Times New Roman" w:hAnsi="Times New Roman" w:cs="Times New Roman"/>
            <w:i/>
            <w:iCs/>
            <w:sz w:val="24"/>
            <w:szCs w:val="24"/>
            <w:lang w:eastAsia="en-ID"/>
          </w:rPr>
          <w:t>8</w:t>
        </w:r>
        <w:r w:rsidRPr="00945101">
          <w:rPr>
            <w:rFonts w:ascii="Times New Roman" w:eastAsia="Times New Roman" w:hAnsi="Times New Roman" w:cs="Times New Roman"/>
            <w:sz w:val="24"/>
            <w:szCs w:val="24"/>
            <w:lang w:eastAsia="en-ID"/>
          </w:rPr>
          <w:t>(2), 2337–3520. https://apps.twitter.com/</w:t>
        </w:r>
      </w:ins>
    </w:p>
    <w:p w14:paraId="0569AE79" w14:textId="77777777" w:rsidR="00945101" w:rsidRPr="00945101" w:rsidRDefault="00945101" w:rsidP="00945101">
      <w:pPr>
        <w:spacing w:before="100" w:beforeAutospacing="1" w:after="100" w:afterAutospacing="1" w:line="240" w:lineRule="auto"/>
        <w:ind w:left="480" w:hanging="480"/>
        <w:rPr>
          <w:ins w:id="489" w:author="fahmi abdillah" w:date="2022-07-13T23:51:00Z"/>
          <w:rFonts w:ascii="Times New Roman" w:eastAsia="Times New Roman" w:hAnsi="Times New Roman" w:cs="Times New Roman"/>
          <w:sz w:val="24"/>
          <w:szCs w:val="24"/>
          <w:lang w:eastAsia="en-ID"/>
        </w:rPr>
      </w:pPr>
      <w:ins w:id="490" w:author="fahmi abdillah" w:date="2022-07-13T23:51:00Z">
        <w:r w:rsidRPr="00945101">
          <w:rPr>
            <w:rFonts w:ascii="Times New Roman" w:eastAsia="Times New Roman" w:hAnsi="Times New Roman" w:cs="Times New Roman"/>
            <w:sz w:val="24"/>
            <w:szCs w:val="24"/>
            <w:lang w:eastAsia="en-ID"/>
          </w:rPr>
          <w:t xml:space="preserve">Fay, D. L. (1967). </w:t>
        </w:r>
        <w:proofErr w:type="spellStart"/>
        <w:r w:rsidRPr="00945101">
          <w:rPr>
            <w:rFonts w:ascii="MS Mincho" w:eastAsia="MS Mincho" w:hAnsi="MS Mincho" w:cs="MS Mincho" w:hint="eastAsia"/>
            <w:sz w:val="24"/>
            <w:szCs w:val="24"/>
            <w:lang w:eastAsia="en-ID"/>
          </w:rPr>
          <w:t>済無</w:t>
        </w:r>
        <w:r w:rsidRPr="00945101">
          <w:rPr>
            <w:rFonts w:ascii="Times New Roman" w:eastAsia="Times New Roman" w:hAnsi="Times New Roman" w:cs="Times New Roman"/>
            <w:sz w:val="24"/>
            <w:szCs w:val="24"/>
            <w:lang w:eastAsia="en-ID"/>
          </w:rPr>
          <w:t>No</w:t>
        </w:r>
        <w:proofErr w:type="spellEnd"/>
        <w:r w:rsidRPr="00945101">
          <w:rPr>
            <w:rFonts w:ascii="Times New Roman" w:eastAsia="Times New Roman" w:hAnsi="Times New Roman" w:cs="Times New Roman"/>
            <w:sz w:val="24"/>
            <w:szCs w:val="24"/>
            <w:lang w:eastAsia="en-ID"/>
          </w:rPr>
          <w:t xml:space="preserve"> Title No Title No Title. </w:t>
        </w:r>
        <w:proofErr w:type="spellStart"/>
        <w:r w:rsidRPr="00945101">
          <w:rPr>
            <w:rFonts w:ascii="Times New Roman" w:eastAsia="Times New Roman" w:hAnsi="Times New Roman" w:cs="Times New Roman"/>
            <w:i/>
            <w:iCs/>
            <w:sz w:val="24"/>
            <w:szCs w:val="24"/>
            <w:lang w:eastAsia="en-ID"/>
          </w:rPr>
          <w:t>Angewandte</w:t>
        </w:r>
        <w:proofErr w:type="spellEnd"/>
        <w:r w:rsidRPr="00945101">
          <w:rPr>
            <w:rFonts w:ascii="Times New Roman" w:eastAsia="Times New Roman" w:hAnsi="Times New Roman" w:cs="Times New Roman"/>
            <w:i/>
            <w:iCs/>
            <w:sz w:val="24"/>
            <w:szCs w:val="24"/>
            <w:lang w:eastAsia="en-ID"/>
          </w:rPr>
          <w:t xml:space="preserve"> </w:t>
        </w:r>
        <w:proofErr w:type="spellStart"/>
        <w:r w:rsidRPr="00945101">
          <w:rPr>
            <w:rFonts w:ascii="Times New Roman" w:eastAsia="Times New Roman" w:hAnsi="Times New Roman" w:cs="Times New Roman"/>
            <w:i/>
            <w:iCs/>
            <w:sz w:val="24"/>
            <w:szCs w:val="24"/>
            <w:lang w:eastAsia="en-ID"/>
          </w:rPr>
          <w:t>Chemie</w:t>
        </w:r>
        <w:proofErr w:type="spellEnd"/>
        <w:r w:rsidRPr="00945101">
          <w:rPr>
            <w:rFonts w:ascii="Times New Roman" w:eastAsia="Times New Roman" w:hAnsi="Times New Roman" w:cs="Times New Roman"/>
            <w:i/>
            <w:iCs/>
            <w:sz w:val="24"/>
            <w:szCs w:val="24"/>
            <w:lang w:eastAsia="en-ID"/>
          </w:rPr>
          <w:t xml:space="preserve"> International Edition, 6(11), 951–952.</w:t>
        </w:r>
      </w:ins>
    </w:p>
    <w:p w14:paraId="4257000B" w14:textId="77777777" w:rsidR="00945101" w:rsidRPr="00945101" w:rsidRDefault="00945101" w:rsidP="00945101">
      <w:pPr>
        <w:spacing w:before="100" w:beforeAutospacing="1" w:after="100" w:afterAutospacing="1" w:line="240" w:lineRule="auto"/>
        <w:ind w:left="480" w:hanging="480"/>
        <w:rPr>
          <w:ins w:id="491" w:author="fahmi abdillah" w:date="2022-07-13T23:51:00Z"/>
          <w:rFonts w:ascii="Times New Roman" w:eastAsia="Times New Roman" w:hAnsi="Times New Roman" w:cs="Times New Roman"/>
          <w:sz w:val="24"/>
          <w:szCs w:val="24"/>
          <w:lang w:eastAsia="en-ID"/>
        </w:rPr>
      </w:pPr>
      <w:proofErr w:type="spellStart"/>
      <w:ins w:id="492" w:author="fahmi abdillah" w:date="2022-07-13T23:51:00Z">
        <w:r w:rsidRPr="00945101">
          <w:rPr>
            <w:rFonts w:ascii="Times New Roman" w:eastAsia="Times New Roman" w:hAnsi="Times New Roman" w:cs="Times New Roman"/>
            <w:sz w:val="24"/>
            <w:szCs w:val="24"/>
            <w:lang w:eastAsia="en-ID"/>
          </w:rPr>
          <w:t>Feinerer</w:t>
        </w:r>
        <w:proofErr w:type="spellEnd"/>
        <w:r w:rsidRPr="00945101">
          <w:rPr>
            <w:rFonts w:ascii="Times New Roman" w:eastAsia="Times New Roman" w:hAnsi="Times New Roman" w:cs="Times New Roman"/>
            <w:sz w:val="24"/>
            <w:szCs w:val="24"/>
            <w:lang w:eastAsia="en-ID"/>
          </w:rPr>
          <w:t xml:space="preserve">, I., </w:t>
        </w:r>
        <w:proofErr w:type="spellStart"/>
        <w:r w:rsidRPr="00945101">
          <w:rPr>
            <w:rFonts w:ascii="Times New Roman" w:eastAsia="Times New Roman" w:hAnsi="Times New Roman" w:cs="Times New Roman"/>
            <w:sz w:val="24"/>
            <w:szCs w:val="24"/>
            <w:lang w:eastAsia="en-ID"/>
          </w:rPr>
          <w:t>Hornik</w:t>
        </w:r>
        <w:proofErr w:type="spellEnd"/>
        <w:r w:rsidRPr="00945101">
          <w:rPr>
            <w:rFonts w:ascii="Times New Roman" w:eastAsia="Times New Roman" w:hAnsi="Times New Roman" w:cs="Times New Roman"/>
            <w:sz w:val="24"/>
            <w:szCs w:val="24"/>
            <w:lang w:eastAsia="en-ID"/>
          </w:rPr>
          <w:t xml:space="preserve">, K., &amp; Meyer, D. (2008). Text mining infrastructure in R. </w:t>
        </w:r>
        <w:r w:rsidRPr="00945101">
          <w:rPr>
            <w:rFonts w:ascii="Times New Roman" w:eastAsia="Times New Roman" w:hAnsi="Times New Roman" w:cs="Times New Roman"/>
            <w:i/>
            <w:iCs/>
            <w:sz w:val="24"/>
            <w:szCs w:val="24"/>
            <w:lang w:eastAsia="en-ID"/>
          </w:rPr>
          <w:t>Journal of Statistical Software</w:t>
        </w:r>
        <w:r w:rsidRPr="00945101">
          <w:rPr>
            <w:rFonts w:ascii="Times New Roman" w:eastAsia="Times New Roman" w:hAnsi="Times New Roman" w:cs="Times New Roman"/>
            <w:sz w:val="24"/>
            <w:szCs w:val="24"/>
            <w:lang w:eastAsia="en-ID"/>
          </w:rPr>
          <w:t xml:space="preserve">, </w:t>
        </w:r>
        <w:r w:rsidRPr="00945101">
          <w:rPr>
            <w:rFonts w:ascii="Times New Roman" w:eastAsia="Times New Roman" w:hAnsi="Times New Roman" w:cs="Times New Roman"/>
            <w:i/>
            <w:iCs/>
            <w:sz w:val="24"/>
            <w:szCs w:val="24"/>
            <w:lang w:eastAsia="en-ID"/>
          </w:rPr>
          <w:t>25</w:t>
        </w:r>
        <w:r w:rsidRPr="00945101">
          <w:rPr>
            <w:rFonts w:ascii="Times New Roman" w:eastAsia="Times New Roman" w:hAnsi="Times New Roman" w:cs="Times New Roman"/>
            <w:sz w:val="24"/>
            <w:szCs w:val="24"/>
            <w:lang w:eastAsia="en-ID"/>
          </w:rPr>
          <w:t>(5), 1–54. https://doi.org/10.18637/jss.v025.i05</w:t>
        </w:r>
      </w:ins>
    </w:p>
    <w:p w14:paraId="1EA986A8" w14:textId="77777777" w:rsidR="00945101" w:rsidRPr="00945101" w:rsidRDefault="00945101" w:rsidP="00945101">
      <w:pPr>
        <w:spacing w:before="100" w:beforeAutospacing="1" w:after="100" w:afterAutospacing="1" w:line="240" w:lineRule="auto"/>
        <w:ind w:left="480" w:hanging="480"/>
        <w:rPr>
          <w:ins w:id="493" w:author="fahmi abdillah" w:date="2022-07-13T23:51:00Z"/>
          <w:rFonts w:ascii="Times New Roman" w:eastAsia="Times New Roman" w:hAnsi="Times New Roman" w:cs="Times New Roman"/>
          <w:sz w:val="24"/>
          <w:szCs w:val="24"/>
          <w:lang w:eastAsia="en-ID"/>
        </w:rPr>
      </w:pPr>
      <w:ins w:id="494" w:author="fahmi abdillah" w:date="2022-07-13T23:51:00Z">
        <w:r w:rsidRPr="00945101">
          <w:rPr>
            <w:rFonts w:ascii="Times New Roman" w:eastAsia="Times New Roman" w:hAnsi="Times New Roman" w:cs="Times New Roman"/>
            <w:sz w:val="24"/>
            <w:szCs w:val="24"/>
            <w:lang w:eastAsia="en-ID"/>
          </w:rPr>
          <w:t xml:space="preserve">Freeman, J. (2019). What is an API? Application programming interfaces explained. In </w:t>
        </w:r>
        <w:r w:rsidRPr="00945101">
          <w:rPr>
            <w:rFonts w:ascii="Times New Roman" w:eastAsia="Times New Roman" w:hAnsi="Times New Roman" w:cs="Times New Roman"/>
            <w:i/>
            <w:iCs/>
            <w:sz w:val="24"/>
            <w:szCs w:val="24"/>
            <w:lang w:eastAsia="en-ID"/>
          </w:rPr>
          <w:t>InfoWorld</w:t>
        </w:r>
        <w:r w:rsidRPr="00945101">
          <w:rPr>
            <w:rFonts w:ascii="Times New Roman" w:eastAsia="Times New Roman" w:hAnsi="Times New Roman" w:cs="Times New Roman"/>
            <w:sz w:val="24"/>
            <w:szCs w:val="24"/>
            <w:lang w:eastAsia="en-ID"/>
          </w:rPr>
          <w:t xml:space="preserve"> (pp. 1–9). https://www.infoworld.com/article/3269878/what-is-an-api-application-programming-interfaces-explained.html</w:t>
        </w:r>
      </w:ins>
    </w:p>
    <w:p w14:paraId="689F9AA5" w14:textId="77777777" w:rsidR="00945101" w:rsidRPr="00945101" w:rsidRDefault="00945101" w:rsidP="00945101">
      <w:pPr>
        <w:spacing w:before="100" w:beforeAutospacing="1" w:after="100" w:afterAutospacing="1" w:line="240" w:lineRule="auto"/>
        <w:ind w:left="480" w:hanging="480"/>
        <w:rPr>
          <w:ins w:id="495" w:author="fahmi abdillah" w:date="2022-07-13T23:51:00Z"/>
          <w:rFonts w:ascii="Times New Roman" w:eastAsia="Times New Roman" w:hAnsi="Times New Roman" w:cs="Times New Roman"/>
          <w:sz w:val="24"/>
          <w:szCs w:val="24"/>
          <w:lang w:eastAsia="en-ID"/>
        </w:rPr>
      </w:pPr>
      <w:ins w:id="496" w:author="fahmi abdillah" w:date="2022-07-13T23:51:00Z">
        <w:r w:rsidRPr="00945101">
          <w:rPr>
            <w:rFonts w:ascii="Times New Roman" w:eastAsia="Times New Roman" w:hAnsi="Times New Roman" w:cs="Times New Roman"/>
            <w:sz w:val="24"/>
            <w:szCs w:val="24"/>
            <w:lang w:eastAsia="en-ID"/>
          </w:rPr>
          <w:t xml:space="preserve">Han, J., </w:t>
        </w:r>
        <w:proofErr w:type="spellStart"/>
        <w:r w:rsidRPr="00945101">
          <w:rPr>
            <w:rFonts w:ascii="Times New Roman" w:eastAsia="Times New Roman" w:hAnsi="Times New Roman" w:cs="Times New Roman"/>
            <w:sz w:val="24"/>
            <w:szCs w:val="24"/>
            <w:lang w:eastAsia="en-ID"/>
          </w:rPr>
          <w:t>Kamber</w:t>
        </w:r>
        <w:proofErr w:type="spellEnd"/>
        <w:r w:rsidRPr="00945101">
          <w:rPr>
            <w:rFonts w:ascii="Times New Roman" w:eastAsia="Times New Roman" w:hAnsi="Times New Roman" w:cs="Times New Roman"/>
            <w:sz w:val="24"/>
            <w:szCs w:val="24"/>
            <w:lang w:eastAsia="en-ID"/>
          </w:rPr>
          <w:t xml:space="preserve">, M., &amp; Pei, J. (Eds.). (2012). About the Authors. In </w:t>
        </w:r>
        <w:r w:rsidRPr="00945101">
          <w:rPr>
            <w:rFonts w:ascii="Times New Roman" w:eastAsia="Times New Roman" w:hAnsi="Times New Roman" w:cs="Times New Roman"/>
            <w:i/>
            <w:iCs/>
            <w:sz w:val="24"/>
            <w:szCs w:val="24"/>
            <w:lang w:eastAsia="en-ID"/>
          </w:rPr>
          <w:t>Data Mining (Third Edition)</w:t>
        </w:r>
        <w:r w:rsidRPr="00945101">
          <w:rPr>
            <w:rFonts w:ascii="Times New Roman" w:eastAsia="Times New Roman" w:hAnsi="Times New Roman" w:cs="Times New Roman"/>
            <w:sz w:val="24"/>
            <w:szCs w:val="24"/>
            <w:lang w:eastAsia="en-ID"/>
          </w:rPr>
          <w:t xml:space="preserve"> (Third Edit, p. xxxv). Morgan Kaufmann. https://doi.org/https://doi.org/10.1016/B978-0-12-381479-1.00027-7</w:t>
        </w:r>
      </w:ins>
    </w:p>
    <w:p w14:paraId="4DFC8DF2" w14:textId="77777777" w:rsidR="00945101" w:rsidRPr="00945101" w:rsidRDefault="00945101" w:rsidP="00945101">
      <w:pPr>
        <w:spacing w:before="100" w:beforeAutospacing="1" w:after="100" w:afterAutospacing="1" w:line="240" w:lineRule="auto"/>
        <w:ind w:left="480" w:hanging="480"/>
        <w:rPr>
          <w:ins w:id="497" w:author="fahmi abdillah" w:date="2022-07-13T23:51:00Z"/>
          <w:rFonts w:ascii="Times New Roman" w:eastAsia="Times New Roman" w:hAnsi="Times New Roman" w:cs="Times New Roman"/>
          <w:sz w:val="24"/>
          <w:szCs w:val="24"/>
          <w:lang w:eastAsia="en-ID"/>
        </w:rPr>
      </w:pPr>
      <w:ins w:id="498" w:author="fahmi abdillah" w:date="2022-07-13T23:51:00Z">
        <w:r w:rsidRPr="00945101">
          <w:rPr>
            <w:rFonts w:ascii="Times New Roman" w:eastAsia="Times New Roman" w:hAnsi="Times New Roman" w:cs="Times New Roman"/>
            <w:sz w:val="24"/>
            <w:szCs w:val="24"/>
            <w:lang w:eastAsia="en-ID"/>
          </w:rPr>
          <w:lastRenderedPageBreak/>
          <w:t xml:space="preserve">Koko Mukti Wibowo, Indra </w:t>
        </w:r>
        <w:proofErr w:type="spellStart"/>
        <w:r w:rsidRPr="00945101">
          <w:rPr>
            <w:rFonts w:ascii="Times New Roman" w:eastAsia="Times New Roman" w:hAnsi="Times New Roman" w:cs="Times New Roman"/>
            <w:sz w:val="24"/>
            <w:szCs w:val="24"/>
            <w:lang w:eastAsia="en-ID"/>
          </w:rPr>
          <w:t>Kanedi</w:t>
        </w:r>
        <w:proofErr w:type="spellEnd"/>
        <w:r w:rsidRPr="00945101">
          <w:rPr>
            <w:rFonts w:ascii="Times New Roman" w:eastAsia="Times New Roman" w:hAnsi="Times New Roman" w:cs="Times New Roman"/>
            <w:sz w:val="24"/>
            <w:szCs w:val="24"/>
            <w:lang w:eastAsia="en-ID"/>
          </w:rPr>
          <w:t xml:space="preserve">, J. J. (2021). Sistem Informasi Geografis (Sig) Menentukan Lokasi Pertambangan Batu Bara Di Provinsi Bengkulu Berbasis Website. </w:t>
        </w:r>
        <w:r w:rsidRPr="00945101">
          <w:rPr>
            <w:rFonts w:ascii="Times New Roman" w:eastAsia="Times New Roman" w:hAnsi="Times New Roman" w:cs="Times New Roman"/>
            <w:i/>
            <w:iCs/>
            <w:sz w:val="24"/>
            <w:szCs w:val="24"/>
            <w:lang w:eastAsia="en-ID"/>
          </w:rPr>
          <w:t xml:space="preserve">Jurnal Media </w:t>
        </w:r>
        <w:proofErr w:type="spellStart"/>
        <w:r w:rsidRPr="00945101">
          <w:rPr>
            <w:rFonts w:ascii="Times New Roman" w:eastAsia="Times New Roman" w:hAnsi="Times New Roman" w:cs="Times New Roman"/>
            <w:i/>
            <w:iCs/>
            <w:sz w:val="24"/>
            <w:szCs w:val="24"/>
            <w:lang w:eastAsia="en-ID"/>
          </w:rPr>
          <w:t>Infotama</w:t>
        </w:r>
        <w:proofErr w:type="spellEnd"/>
        <w:r w:rsidRPr="00945101">
          <w:rPr>
            <w:rFonts w:ascii="Times New Roman" w:eastAsia="Times New Roman" w:hAnsi="Times New Roman" w:cs="Times New Roman"/>
            <w:sz w:val="24"/>
            <w:szCs w:val="24"/>
            <w:lang w:eastAsia="en-ID"/>
          </w:rPr>
          <w:t xml:space="preserve">, </w:t>
        </w:r>
        <w:r w:rsidRPr="00945101">
          <w:rPr>
            <w:rFonts w:ascii="Times New Roman" w:eastAsia="Times New Roman" w:hAnsi="Times New Roman" w:cs="Times New Roman"/>
            <w:i/>
            <w:iCs/>
            <w:sz w:val="24"/>
            <w:szCs w:val="24"/>
            <w:lang w:eastAsia="en-ID"/>
          </w:rPr>
          <w:t>11</w:t>
        </w:r>
        <w:r w:rsidRPr="00945101">
          <w:rPr>
            <w:rFonts w:ascii="Times New Roman" w:eastAsia="Times New Roman" w:hAnsi="Times New Roman" w:cs="Times New Roman"/>
            <w:sz w:val="24"/>
            <w:szCs w:val="24"/>
            <w:lang w:eastAsia="en-ID"/>
          </w:rPr>
          <w:t>(1), 223–260.</w:t>
        </w:r>
      </w:ins>
    </w:p>
    <w:p w14:paraId="6CDE6D3B" w14:textId="77777777" w:rsidR="00945101" w:rsidRPr="00945101" w:rsidRDefault="00945101" w:rsidP="00945101">
      <w:pPr>
        <w:spacing w:before="100" w:beforeAutospacing="1" w:after="100" w:afterAutospacing="1" w:line="240" w:lineRule="auto"/>
        <w:ind w:left="480" w:hanging="480"/>
        <w:rPr>
          <w:ins w:id="499" w:author="fahmi abdillah" w:date="2022-07-13T23:51:00Z"/>
          <w:rFonts w:ascii="Times New Roman" w:eastAsia="Times New Roman" w:hAnsi="Times New Roman" w:cs="Times New Roman"/>
          <w:sz w:val="24"/>
          <w:szCs w:val="24"/>
          <w:lang w:eastAsia="en-ID"/>
        </w:rPr>
      </w:pPr>
      <w:ins w:id="500" w:author="fahmi abdillah" w:date="2022-07-13T23:51:00Z">
        <w:r w:rsidRPr="00945101">
          <w:rPr>
            <w:rFonts w:ascii="Times New Roman" w:eastAsia="Times New Roman" w:hAnsi="Times New Roman" w:cs="Times New Roman"/>
            <w:sz w:val="24"/>
            <w:szCs w:val="24"/>
            <w:lang w:eastAsia="en-ID"/>
          </w:rPr>
          <w:t xml:space="preserve">Liao, S. H., Chu, P. H., &amp; Hsiao, P. Y. (2012). Data mining techniques and applications - A decade review from 2000 to 2011. </w:t>
        </w:r>
        <w:r w:rsidRPr="00945101">
          <w:rPr>
            <w:rFonts w:ascii="Times New Roman" w:eastAsia="Times New Roman" w:hAnsi="Times New Roman" w:cs="Times New Roman"/>
            <w:i/>
            <w:iCs/>
            <w:sz w:val="24"/>
            <w:szCs w:val="24"/>
            <w:lang w:eastAsia="en-ID"/>
          </w:rPr>
          <w:t>Expert Systems with Applications</w:t>
        </w:r>
        <w:r w:rsidRPr="00945101">
          <w:rPr>
            <w:rFonts w:ascii="Times New Roman" w:eastAsia="Times New Roman" w:hAnsi="Times New Roman" w:cs="Times New Roman"/>
            <w:sz w:val="24"/>
            <w:szCs w:val="24"/>
            <w:lang w:eastAsia="en-ID"/>
          </w:rPr>
          <w:t xml:space="preserve">, </w:t>
        </w:r>
        <w:r w:rsidRPr="00945101">
          <w:rPr>
            <w:rFonts w:ascii="Times New Roman" w:eastAsia="Times New Roman" w:hAnsi="Times New Roman" w:cs="Times New Roman"/>
            <w:i/>
            <w:iCs/>
            <w:sz w:val="24"/>
            <w:szCs w:val="24"/>
            <w:lang w:eastAsia="en-ID"/>
          </w:rPr>
          <w:t>39</w:t>
        </w:r>
        <w:r w:rsidRPr="00945101">
          <w:rPr>
            <w:rFonts w:ascii="Times New Roman" w:eastAsia="Times New Roman" w:hAnsi="Times New Roman" w:cs="Times New Roman"/>
            <w:sz w:val="24"/>
            <w:szCs w:val="24"/>
            <w:lang w:eastAsia="en-ID"/>
          </w:rPr>
          <w:t>(12), 11303–11311. https://doi.org/10.1016/j.eswa.2012.02.063</w:t>
        </w:r>
      </w:ins>
    </w:p>
    <w:p w14:paraId="2C1154FD" w14:textId="77777777" w:rsidR="00945101" w:rsidRPr="00945101" w:rsidRDefault="00945101" w:rsidP="00945101">
      <w:pPr>
        <w:spacing w:before="100" w:beforeAutospacing="1" w:after="100" w:afterAutospacing="1" w:line="240" w:lineRule="auto"/>
        <w:ind w:left="480" w:hanging="480"/>
        <w:rPr>
          <w:ins w:id="501" w:author="fahmi abdillah" w:date="2022-07-13T23:51:00Z"/>
          <w:rFonts w:ascii="Times New Roman" w:eastAsia="Times New Roman" w:hAnsi="Times New Roman" w:cs="Times New Roman"/>
          <w:sz w:val="24"/>
          <w:szCs w:val="24"/>
          <w:lang w:eastAsia="en-ID"/>
        </w:rPr>
      </w:pPr>
      <w:proofErr w:type="spellStart"/>
      <w:ins w:id="502" w:author="fahmi abdillah" w:date="2022-07-13T23:51:00Z">
        <w:r w:rsidRPr="00945101">
          <w:rPr>
            <w:rFonts w:ascii="Times New Roman" w:eastAsia="Times New Roman" w:hAnsi="Times New Roman" w:cs="Times New Roman"/>
            <w:sz w:val="24"/>
            <w:szCs w:val="24"/>
            <w:lang w:eastAsia="en-ID"/>
          </w:rPr>
          <w:t>Melcer</w:t>
        </w:r>
        <w:proofErr w:type="spellEnd"/>
        <w:r w:rsidRPr="00945101">
          <w:rPr>
            <w:rFonts w:ascii="Times New Roman" w:eastAsia="Times New Roman" w:hAnsi="Times New Roman" w:cs="Times New Roman"/>
            <w:sz w:val="24"/>
            <w:szCs w:val="24"/>
            <w:lang w:eastAsia="en-ID"/>
          </w:rPr>
          <w:t xml:space="preserve">, E. F., &amp; </w:t>
        </w:r>
        <w:proofErr w:type="spellStart"/>
        <w:r w:rsidRPr="00945101">
          <w:rPr>
            <w:rFonts w:ascii="Times New Roman" w:eastAsia="Times New Roman" w:hAnsi="Times New Roman" w:cs="Times New Roman"/>
            <w:sz w:val="24"/>
            <w:szCs w:val="24"/>
            <w:lang w:eastAsia="en-ID"/>
          </w:rPr>
          <w:t>Isbister</w:t>
        </w:r>
        <w:proofErr w:type="spellEnd"/>
        <w:r w:rsidRPr="00945101">
          <w:rPr>
            <w:rFonts w:ascii="Times New Roman" w:eastAsia="Times New Roman" w:hAnsi="Times New Roman" w:cs="Times New Roman"/>
            <w:sz w:val="24"/>
            <w:szCs w:val="24"/>
            <w:lang w:eastAsia="en-ID"/>
          </w:rPr>
          <w:t xml:space="preserve">, K. (2018). Bots &amp; (main)frames: Exploring the impact of tangible blocks and collaborative play in an educational programming game. </w:t>
        </w:r>
        <w:r w:rsidRPr="00945101">
          <w:rPr>
            <w:rFonts w:ascii="Times New Roman" w:eastAsia="Times New Roman" w:hAnsi="Times New Roman" w:cs="Times New Roman"/>
            <w:i/>
            <w:iCs/>
            <w:sz w:val="24"/>
            <w:szCs w:val="24"/>
            <w:lang w:eastAsia="en-ID"/>
          </w:rPr>
          <w:t>Conference on Human Factors in Computing Systems - Proceedings</w:t>
        </w:r>
        <w:r w:rsidRPr="00945101">
          <w:rPr>
            <w:rFonts w:ascii="Times New Roman" w:eastAsia="Times New Roman" w:hAnsi="Times New Roman" w:cs="Times New Roman"/>
            <w:sz w:val="24"/>
            <w:szCs w:val="24"/>
            <w:lang w:eastAsia="en-ID"/>
          </w:rPr>
          <w:t xml:space="preserve">, </w:t>
        </w:r>
        <w:r w:rsidRPr="00945101">
          <w:rPr>
            <w:rFonts w:ascii="Times New Roman" w:eastAsia="Times New Roman" w:hAnsi="Times New Roman" w:cs="Times New Roman"/>
            <w:i/>
            <w:iCs/>
            <w:sz w:val="24"/>
            <w:szCs w:val="24"/>
            <w:lang w:eastAsia="en-ID"/>
          </w:rPr>
          <w:t>2018</w:t>
        </w:r>
        <w:r w:rsidRPr="00945101">
          <w:rPr>
            <w:rFonts w:ascii="Times New Roman" w:eastAsia="Times New Roman" w:hAnsi="Times New Roman" w:cs="Times New Roman"/>
            <w:sz w:val="24"/>
            <w:szCs w:val="24"/>
            <w:lang w:eastAsia="en-ID"/>
          </w:rPr>
          <w:t>-</w:t>
        </w:r>
        <w:proofErr w:type="gramStart"/>
        <w:r w:rsidRPr="00945101">
          <w:rPr>
            <w:rFonts w:ascii="Times New Roman" w:eastAsia="Times New Roman" w:hAnsi="Times New Roman" w:cs="Times New Roman"/>
            <w:i/>
            <w:iCs/>
            <w:sz w:val="24"/>
            <w:szCs w:val="24"/>
            <w:lang w:eastAsia="en-ID"/>
          </w:rPr>
          <w:t>April</w:t>
        </w:r>
        <w:r w:rsidRPr="00945101">
          <w:rPr>
            <w:rFonts w:ascii="Times New Roman" w:eastAsia="Times New Roman" w:hAnsi="Times New Roman" w:cs="Times New Roman"/>
            <w:sz w:val="24"/>
            <w:szCs w:val="24"/>
            <w:lang w:eastAsia="en-ID"/>
          </w:rPr>
          <w:t>(</w:t>
        </w:r>
        <w:proofErr w:type="gramEnd"/>
        <w:r w:rsidRPr="00945101">
          <w:rPr>
            <w:rFonts w:ascii="Times New Roman" w:eastAsia="Times New Roman" w:hAnsi="Times New Roman" w:cs="Times New Roman"/>
            <w:sz w:val="24"/>
            <w:szCs w:val="24"/>
            <w:lang w:eastAsia="en-ID"/>
          </w:rPr>
          <w:t>April). https://doi.org/10.1145/3173574.3173840</w:t>
        </w:r>
      </w:ins>
    </w:p>
    <w:p w14:paraId="2FF63EC2" w14:textId="77777777" w:rsidR="00945101" w:rsidRPr="00945101" w:rsidRDefault="00945101" w:rsidP="00945101">
      <w:pPr>
        <w:spacing w:before="100" w:beforeAutospacing="1" w:after="100" w:afterAutospacing="1" w:line="240" w:lineRule="auto"/>
        <w:ind w:left="480" w:hanging="480"/>
        <w:rPr>
          <w:ins w:id="503" w:author="fahmi abdillah" w:date="2022-07-13T23:51:00Z"/>
          <w:rFonts w:ascii="Times New Roman" w:eastAsia="Times New Roman" w:hAnsi="Times New Roman" w:cs="Times New Roman"/>
          <w:sz w:val="24"/>
          <w:szCs w:val="24"/>
          <w:lang w:eastAsia="en-ID"/>
        </w:rPr>
      </w:pPr>
      <w:proofErr w:type="spellStart"/>
      <w:ins w:id="504" w:author="fahmi abdillah" w:date="2022-07-13T23:51:00Z">
        <w:r w:rsidRPr="00945101">
          <w:rPr>
            <w:rFonts w:ascii="Times New Roman" w:eastAsia="Times New Roman" w:hAnsi="Times New Roman" w:cs="Times New Roman"/>
            <w:sz w:val="24"/>
            <w:szCs w:val="24"/>
            <w:lang w:eastAsia="en-ID"/>
          </w:rPr>
          <w:t>Nurdiana</w:t>
        </w:r>
        <w:proofErr w:type="spellEnd"/>
        <w:r w:rsidRPr="00945101">
          <w:rPr>
            <w:rFonts w:ascii="Times New Roman" w:eastAsia="Times New Roman" w:hAnsi="Times New Roman" w:cs="Times New Roman"/>
            <w:sz w:val="24"/>
            <w:szCs w:val="24"/>
            <w:lang w:eastAsia="en-ID"/>
          </w:rPr>
          <w:t xml:space="preserve">, O., </w:t>
        </w:r>
        <w:proofErr w:type="spellStart"/>
        <w:r w:rsidRPr="00945101">
          <w:rPr>
            <w:rFonts w:ascii="Times New Roman" w:eastAsia="Times New Roman" w:hAnsi="Times New Roman" w:cs="Times New Roman"/>
            <w:sz w:val="24"/>
            <w:szCs w:val="24"/>
            <w:lang w:eastAsia="en-ID"/>
          </w:rPr>
          <w:t>Jumadi</w:t>
        </w:r>
        <w:proofErr w:type="spellEnd"/>
        <w:r w:rsidRPr="00945101">
          <w:rPr>
            <w:rFonts w:ascii="Times New Roman" w:eastAsia="Times New Roman" w:hAnsi="Times New Roman" w:cs="Times New Roman"/>
            <w:sz w:val="24"/>
            <w:szCs w:val="24"/>
            <w:lang w:eastAsia="en-ID"/>
          </w:rPr>
          <w:t xml:space="preserve">, J., &amp; </w:t>
        </w:r>
        <w:proofErr w:type="spellStart"/>
        <w:r w:rsidRPr="00945101">
          <w:rPr>
            <w:rFonts w:ascii="Times New Roman" w:eastAsia="Times New Roman" w:hAnsi="Times New Roman" w:cs="Times New Roman"/>
            <w:sz w:val="24"/>
            <w:szCs w:val="24"/>
            <w:lang w:eastAsia="en-ID"/>
          </w:rPr>
          <w:t>Nursantika</w:t>
        </w:r>
        <w:proofErr w:type="spellEnd"/>
        <w:r w:rsidRPr="00945101">
          <w:rPr>
            <w:rFonts w:ascii="Times New Roman" w:eastAsia="Times New Roman" w:hAnsi="Times New Roman" w:cs="Times New Roman"/>
            <w:sz w:val="24"/>
            <w:szCs w:val="24"/>
            <w:lang w:eastAsia="en-ID"/>
          </w:rPr>
          <w:t xml:space="preserve">, D. (2016). Perbandingan Metode Cosine Similarity Dengan Metode Jaccard Similarity Pada Aplikasi Pencarian Terjemah Al-Qur’an Dalam Bahasa Indonesia. </w:t>
        </w:r>
        <w:r w:rsidRPr="00945101">
          <w:rPr>
            <w:rFonts w:ascii="Times New Roman" w:eastAsia="Times New Roman" w:hAnsi="Times New Roman" w:cs="Times New Roman"/>
            <w:i/>
            <w:iCs/>
            <w:sz w:val="24"/>
            <w:szCs w:val="24"/>
            <w:lang w:eastAsia="en-ID"/>
          </w:rPr>
          <w:t>Jurnal Online Informatika</w:t>
        </w:r>
        <w:r w:rsidRPr="00945101">
          <w:rPr>
            <w:rFonts w:ascii="Times New Roman" w:eastAsia="Times New Roman" w:hAnsi="Times New Roman" w:cs="Times New Roman"/>
            <w:sz w:val="24"/>
            <w:szCs w:val="24"/>
            <w:lang w:eastAsia="en-ID"/>
          </w:rPr>
          <w:t xml:space="preserve">, </w:t>
        </w:r>
        <w:r w:rsidRPr="00945101">
          <w:rPr>
            <w:rFonts w:ascii="Times New Roman" w:eastAsia="Times New Roman" w:hAnsi="Times New Roman" w:cs="Times New Roman"/>
            <w:i/>
            <w:iCs/>
            <w:sz w:val="24"/>
            <w:szCs w:val="24"/>
            <w:lang w:eastAsia="en-ID"/>
          </w:rPr>
          <w:t>1</w:t>
        </w:r>
        <w:r w:rsidRPr="00945101">
          <w:rPr>
            <w:rFonts w:ascii="Times New Roman" w:eastAsia="Times New Roman" w:hAnsi="Times New Roman" w:cs="Times New Roman"/>
            <w:sz w:val="24"/>
            <w:szCs w:val="24"/>
            <w:lang w:eastAsia="en-ID"/>
          </w:rPr>
          <w:t>(1), 59. https://doi.org/10.15575/join.v1i1.12</w:t>
        </w:r>
      </w:ins>
    </w:p>
    <w:p w14:paraId="14D271F2" w14:textId="77777777" w:rsidR="00945101" w:rsidRPr="00945101" w:rsidRDefault="00945101" w:rsidP="00945101">
      <w:pPr>
        <w:spacing w:before="100" w:beforeAutospacing="1" w:after="100" w:afterAutospacing="1" w:line="240" w:lineRule="auto"/>
        <w:ind w:left="480" w:hanging="480"/>
        <w:rPr>
          <w:ins w:id="505" w:author="fahmi abdillah" w:date="2022-07-13T23:51:00Z"/>
          <w:rFonts w:ascii="Times New Roman" w:eastAsia="Times New Roman" w:hAnsi="Times New Roman" w:cs="Times New Roman"/>
          <w:sz w:val="24"/>
          <w:szCs w:val="24"/>
          <w:lang w:eastAsia="en-ID"/>
        </w:rPr>
      </w:pPr>
      <w:proofErr w:type="spellStart"/>
      <w:ins w:id="506" w:author="fahmi abdillah" w:date="2022-07-13T23:51:00Z">
        <w:r w:rsidRPr="00945101">
          <w:rPr>
            <w:rFonts w:ascii="Times New Roman" w:eastAsia="Times New Roman" w:hAnsi="Times New Roman" w:cs="Times New Roman"/>
            <w:sz w:val="24"/>
            <w:szCs w:val="24"/>
            <w:lang w:eastAsia="en-ID"/>
          </w:rPr>
          <w:t>Prabahari</w:t>
        </w:r>
        <w:proofErr w:type="spellEnd"/>
        <w:r w:rsidRPr="00945101">
          <w:rPr>
            <w:rFonts w:ascii="Times New Roman" w:eastAsia="Times New Roman" w:hAnsi="Times New Roman" w:cs="Times New Roman"/>
            <w:sz w:val="24"/>
            <w:szCs w:val="24"/>
            <w:lang w:eastAsia="en-ID"/>
          </w:rPr>
          <w:t xml:space="preserve">, </w:t>
        </w:r>
        <w:proofErr w:type="gramStart"/>
        <w:r w:rsidRPr="00945101">
          <w:rPr>
            <w:rFonts w:ascii="Times New Roman" w:eastAsia="Times New Roman" w:hAnsi="Times New Roman" w:cs="Times New Roman"/>
            <w:sz w:val="24"/>
            <w:szCs w:val="24"/>
            <w:lang w:eastAsia="en-ID"/>
          </w:rPr>
          <w:t>R. .</w:t>
        </w:r>
        <w:proofErr w:type="gramEnd"/>
        <w:r w:rsidRPr="00945101">
          <w:rPr>
            <w:rFonts w:ascii="Times New Roman" w:eastAsia="Times New Roman" w:hAnsi="Times New Roman" w:cs="Times New Roman"/>
            <w:sz w:val="24"/>
            <w:szCs w:val="24"/>
            <w:lang w:eastAsia="en-ID"/>
          </w:rPr>
          <w:t xml:space="preserve"> T. (2014). </w:t>
        </w:r>
        <w:r w:rsidRPr="00945101">
          <w:rPr>
            <w:rFonts w:ascii="Times New Roman" w:eastAsia="Times New Roman" w:hAnsi="Times New Roman" w:cs="Times New Roman"/>
            <w:i/>
            <w:iCs/>
            <w:sz w:val="24"/>
            <w:szCs w:val="24"/>
            <w:lang w:eastAsia="en-ID"/>
          </w:rPr>
          <w:t>A Comparative Analysis of Density Based Clustering Techniques for Outlier Mining</w:t>
        </w:r>
        <w:r w:rsidRPr="00945101">
          <w:rPr>
            <w:rFonts w:ascii="Times New Roman" w:eastAsia="Times New Roman" w:hAnsi="Times New Roman" w:cs="Times New Roman"/>
            <w:sz w:val="24"/>
            <w:szCs w:val="24"/>
            <w:lang w:eastAsia="en-ID"/>
          </w:rPr>
          <w:t xml:space="preserve">. </w:t>
        </w:r>
        <w:r w:rsidRPr="00945101">
          <w:rPr>
            <w:rFonts w:ascii="Times New Roman" w:eastAsia="Times New Roman" w:hAnsi="Times New Roman" w:cs="Times New Roman"/>
            <w:i/>
            <w:iCs/>
            <w:sz w:val="24"/>
            <w:szCs w:val="24"/>
            <w:lang w:eastAsia="en-ID"/>
          </w:rPr>
          <w:t>3</w:t>
        </w:r>
        <w:r w:rsidRPr="00945101">
          <w:rPr>
            <w:rFonts w:ascii="Times New Roman" w:eastAsia="Times New Roman" w:hAnsi="Times New Roman" w:cs="Times New Roman"/>
            <w:sz w:val="24"/>
            <w:szCs w:val="24"/>
            <w:lang w:eastAsia="en-ID"/>
          </w:rPr>
          <w:t>(11), 132–136.</w:t>
        </w:r>
      </w:ins>
    </w:p>
    <w:p w14:paraId="6869FFBE" w14:textId="77777777" w:rsidR="00945101" w:rsidRPr="00945101" w:rsidRDefault="00945101" w:rsidP="00945101">
      <w:pPr>
        <w:spacing w:before="100" w:beforeAutospacing="1" w:after="100" w:afterAutospacing="1" w:line="240" w:lineRule="auto"/>
        <w:ind w:left="480" w:hanging="480"/>
        <w:rPr>
          <w:ins w:id="507" w:author="fahmi abdillah" w:date="2022-07-13T23:51:00Z"/>
          <w:rFonts w:ascii="Times New Roman" w:eastAsia="Times New Roman" w:hAnsi="Times New Roman" w:cs="Times New Roman"/>
          <w:sz w:val="24"/>
          <w:szCs w:val="24"/>
          <w:lang w:eastAsia="en-ID"/>
        </w:rPr>
      </w:pPr>
      <w:ins w:id="508" w:author="fahmi abdillah" w:date="2022-07-13T23:51:00Z">
        <w:r w:rsidRPr="00945101">
          <w:rPr>
            <w:rFonts w:ascii="Times New Roman" w:eastAsia="Times New Roman" w:hAnsi="Times New Roman" w:cs="Times New Roman"/>
            <w:sz w:val="24"/>
            <w:szCs w:val="24"/>
            <w:lang w:eastAsia="en-ID"/>
          </w:rPr>
          <w:t xml:space="preserve">Putri, M. M., Dewi, C., Permata Siam, E., Asri </w:t>
        </w:r>
        <w:proofErr w:type="spellStart"/>
        <w:r w:rsidRPr="00945101">
          <w:rPr>
            <w:rFonts w:ascii="Times New Roman" w:eastAsia="Times New Roman" w:hAnsi="Times New Roman" w:cs="Times New Roman"/>
            <w:sz w:val="24"/>
            <w:szCs w:val="24"/>
            <w:lang w:eastAsia="en-ID"/>
          </w:rPr>
          <w:t>Wijayanti</w:t>
        </w:r>
        <w:proofErr w:type="spellEnd"/>
        <w:r w:rsidRPr="00945101">
          <w:rPr>
            <w:rFonts w:ascii="Times New Roman" w:eastAsia="Times New Roman" w:hAnsi="Times New Roman" w:cs="Times New Roman"/>
            <w:sz w:val="24"/>
            <w:szCs w:val="24"/>
            <w:lang w:eastAsia="en-ID"/>
          </w:rPr>
          <w:t xml:space="preserve">, G., Aulia, N., &amp; </w:t>
        </w:r>
        <w:proofErr w:type="spellStart"/>
        <w:r w:rsidRPr="00945101">
          <w:rPr>
            <w:rFonts w:ascii="Times New Roman" w:eastAsia="Times New Roman" w:hAnsi="Times New Roman" w:cs="Times New Roman"/>
            <w:sz w:val="24"/>
            <w:szCs w:val="24"/>
            <w:lang w:eastAsia="en-ID"/>
          </w:rPr>
          <w:t>Nooraeni</w:t>
        </w:r>
        <w:proofErr w:type="spellEnd"/>
        <w:r w:rsidRPr="00945101">
          <w:rPr>
            <w:rFonts w:ascii="Times New Roman" w:eastAsia="Times New Roman" w:hAnsi="Times New Roman" w:cs="Times New Roman"/>
            <w:sz w:val="24"/>
            <w:szCs w:val="24"/>
            <w:lang w:eastAsia="en-ID"/>
          </w:rPr>
          <w:t xml:space="preserve">, R. (2021). </w:t>
        </w:r>
        <w:r w:rsidRPr="00945101">
          <w:rPr>
            <w:rFonts w:ascii="Times New Roman" w:eastAsia="Times New Roman" w:hAnsi="Times New Roman" w:cs="Times New Roman"/>
            <w:i/>
            <w:iCs/>
            <w:sz w:val="24"/>
            <w:szCs w:val="24"/>
            <w:lang w:eastAsia="en-ID"/>
          </w:rPr>
          <w:t>Komparasi DBSCAN dan K-Means Clustering pada Pengelompokan Status Desa di Jawa Tengah Tahun 2020</w:t>
        </w:r>
        <w:r w:rsidRPr="00945101">
          <w:rPr>
            <w:rFonts w:ascii="Times New Roman" w:eastAsia="Times New Roman" w:hAnsi="Times New Roman" w:cs="Times New Roman"/>
            <w:sz w:val="24"/>
            <w:szCs w:val="24"/>
            <w:lang w:eastAsia="en-ID"/>
          </w:rPr>
          <w:t xml:space="preserve">. </w:t>
        </w:r>
        <w:r w:rsidRPr="00945101">
          <w:rPr>
            <w:rFonts w:ascii="Times New Roman" w:eastAsia="Times New Roman" w:hAnsi="Times New Roman" w:cs="Times New Roman"/>
            <w:i/>
            <w:iCs/>
            <w:sz w:val="24"/>
            <w:szCs w:val="24"/>
            <w:lang w:eastAsia="en-ID"/>
          </w:rPr>
          <w:t>17</w:t>
        </w:r>
        <w:r w:rsidRPr="00945101">
          <w:rPr>
            <w:rFonts w:ascii="Times New Roman" w:eastAsia="Times New Roman" w:hAnsi="Times New Roman" w:cs="Times New Roman"/>
            <w:sz w:val="24"/>
            <w:szCs w:val="24"/>
            <w:lang w:eastAsia="en-ID"/>
          </w:rPr>
          <w:t>(3), 394–404. https://doi.org/10.20956/j.v17i3.11704</w:t>
        </w:r>
      </w:ins>
    </w:p>
    <w:p w14:paraId="45850A05" w14:textId="77777777" w:rsidR="00945101" w:rsidRPr="00945101" w:rsidRDefault="00945101" w:rsidP="00945101">
      <w:pPr>
        <w:spacing w:before="100" w:beforeAutospacing="1" w:after="100" w:afterAutospacing="1" w:line="240" w:lineRule="auto"/>
        <w:ind w:left="480" w:hanging="480"/>
        <w:rPr>
          <w:ins w:id="509" w:author="fahmi abdillah" w:date="2022-07-13T23:51:00Z"/>
          <w:rFonts w:ascii="Times New Roman" w:eastAsia="Times New Roman" w:hAnsi="Times New Roman" w:cs="Times New Roman"/>
          <w:sz w:val="24"/>
          <w:szCs w:val="24"/>
          <w:lang w:eastAsia="en-ID"/>
        </w:rPr>
      </w:pPr>
      <w:proofErr w:type="spellStart"/>
      <w:ins w:id="510" w:author="fahmi abdillah" w:date="2022-07-13T23:51:00Z">
        <w:r w:rsidRPr="00945101">
          <w:rPr>
            <w:rFonts w:ascii="Times New Roman" w:eastAsia="Times New Roman" w:hAnsi="Times New Roman" w:cs="Times New Roman"/>
            <w:sz w:val="24"/>
            <w:szCs w:val="24"/>
            <w:lang w:eastAsia="en-ID"/>
          </w:rPr>
          <w:t>Rahmanti</w:t>
        </w:r>
        <w:proofErr w:type="spellEnd"/>
        <w:r w:rsidRPr="00945101">
          <w:rPr>
            <w:rFonts w:ascii="Times New Roman" w:eastAsia="Times New Roman" w:hAnsi="Times New Roman" w:cs="Times New Roman"/>
            <w:sz w:val="24"/>
            <w:szCs w:val="24"/>
            <w:lang w:eastAsia="en-ID"/>
          </w:rPr>
          <w:t xml:space="preserve">, A. R., </w:t>
        </w:r>
        <w:proofErr w:type="spellStart"/>
        <w:r w:rsidRPr="00945101">
          <w:rPr>
            <w:rFonts w:ascii="Times New Roman" w:eastAsia="Times New Roman" w:hAnsi="Times New Roman" w:cs="Times New Roman"/>
            <w:sz w:val="24"/>
            <w:szCs w:val="24"/>
            <w:lang w:eastAsia="en-ID"/>
          </w:rPr>
          <w:t>Ningrum</w:t>
        </w:r>
        <w:proofErr w:type="spellEnd"/>
        <w:r w:rsidRPr="00945101">
          <w:rPr>
            <w:rFonts w:ascii="Times New Roman" w:eastAsia="Times New Roman" w:hAnsi="Times New Roman" w:cs="Times New Roman"/>
            <w:sz w:val="24"/>
            <w:szCs w:val="24"/>
            <w:lang w:eastAsia="en-ID"/>
          </w:rPr>
          <w:t xml:space="preserve">, D. N. A., Lazuardi, L., Yang, H. C., &amp; Li, Y. C. (2021). Social Media Data Analytics for Outbreak Risk Communication: Public Attention on the “New Normal” During the COVID-19 Pandemic in Indonesia. </w:t>
        </w:r>
        <w:r w:rsidRPr="00945101">
          <w:rPr>
            <w:rFonts w:ascii="Times New Roman" w:eastAsia="Times New Roman" w:hAnsi="Times New Roman" w:cs="Times New Roman"/>
            <w:i/>
            <w:iCs/>
            <w:sz w:val="24"/>
            <w:szCs w:val="24"/>
            <w:lang w:eastAsia="en-ID"/>
          </w:rPr>
          <w:t>Computer Methods and Programs in Biomedicine</w:t>
        </w:r>
        <w:r w:rsidRPr="00945101">
          <w:rPr>
            <w:rFonts w:ascii="Times New Roman" w:eastAsia="Times New Roman" w:hAnsi="Times New Roman" w:cs="Times New Roman"/>
            <w:sz w:val="24"/>
            <w:szCs w:val="24"/>
            <w:lang w:eastAsia="en-ID"/>
          </w:rPr>
          <w:t xml:space="preserve">, </w:t>
        </w:r>
        <w:r w:rsidRPr="00945101">
          <w:rPr>
            <w:rFonts w:ascii="Times New Roman" w:eastAsia="Times New Roman" w:hAnsi="Times New Roman" w:cs="Times New Roman"/>
            <w:i/>
            <w:iCs/>
            <w:sz w:val="24"/>
            <w:szCs w:val="24"/>
            <w:lang w:eastAsia="en-ID"/>
          </w:rPr>
          <w:t>205</w:t>
        </w:r>
        <w:r w:rsidRPr="00945101">
          <w:rPr>
            <w:rFonts w:ascii="Times New Roman" w:eastAsia="Times New Roman" w:hAnsi="Times New Roman" w:cs="Times New Roman"/>
            <w:sz w:val="24"/>
            <w:szCs w:val="24"/>
            <w:lang w:eastAsia="en-ID"/>
          </w:rPr>
          <w:t>, 106083. https://doi.org/10.1016/j.cmpb.2021.106083</w:t>
        </w:r>
      </w:ins>
    </w:p>
    <w:p w14:paraId="1BDE2E2C" w14:textId="77777777" w:rsidR="00945101" w:rsidRPr="00945101" w:rsidRDefault="00945101" w:rsidP="00945101">
      <w:pPr>
        <w:spacing w:before="100" w:beforeAutospacing="1" w:after="100" w:afterAutospacing="1" w:line="240" w:lineRule="auto"/>
        <w:ind w:left="480" w:hanging="480"/>
        <w:rPr>
          <w:ins w:id="511" w:author="fahmi abdillah" w:date="2022-07-13T23:51:00Z"/>
          <w:rFonts w:ascii="Times New Roman" w:eastAsia="Times New Roman" w:hAnsi="Times New Roman" w:cs="Times New Roman"/>
          <w:sz w:val="24"/>
          <w:szCs w:val="24"/>
          <w:lang w:eastAsia="en-ID"/>
        </w:rPr>
      </w:pPr>
      <w:ins w:id="512" w:author="fahmi abdillah" w:date="2022-07-13T23:51:00Z">
        <w:r w:rsidRPr="00945101">
          <w:rPr>
            <w:rFonts w:ascii="Times New Roman" w:eastAsia="Times New Roman" w:hAnsi="Times New Roman" w:cs="Times New Roman"/>
            <w:sz w:val="24"/>
            <w:szCs w:val="24"/>
            <w:lang w:eastAsia="en-ID"/>
          </w:rPr>
          <w:t xml:space="preserve">Sakaki, T., Okazaki, M., &amp; Matsuo, Y. (2013). Tweet analysis for real-time event detection and earthquake reporting system development. </w:t>
        </w:r>
        <w:r w:rsidRPr="00945101">
          <w:rPr>
            <w:rFonts w:ascii="Times New Roman" w:eastAsia="Times New Roman" w:hAnsi="Times New Roman" w:cs="Times New Roman"/>
            <w:i/>
            <w:iCs/>
            <w:sz w:val="24"/>
            <w:szCs w:val="24"/>
            <w:lang w:eastAsia="en-ID"/>
          </w:rPr>
          <w:t>IEEE Transactions on Knowledge and Data Engineering</w:t>
        </w:r>
        <w:r w:rsidRPr="00945101">
          <w:rPr>
            <w:rFonts w:ascii="Times New Roman" w:eastAsia="Times New Roman" w:hAnsi="Times New Roman" w:cs="Times New Roman"/>
            <w:sz w:val="24"/>
            <w:szCs w:val="24"/>
            <w:lang w:eastAsia="en-ID"/>
          </w:rPr>
          <w:t xml:space="preserve">, </w:t>
        </w:r>
        <w:r w:rsidRPr="00945101">
          <w:rPr>
            <w:rFonts w:ascii="Times New Roman" w:eastAsia="Times New Roman" w:hAnsi="Times New Roman" w:cs="Times New Roman"/>
            <w:i/>
            <w:iCs/>
            <w:sz w:val="24"/>
            <w:szCs w:val="24"/>
            <w:lang w:eastAsia="en-ID"/>
          </w:rPr>
          <w:t>25</w:t>
        </w:r>
        <w:r w:rsidRPr="00945101">
          <w:rPr>
            <w:rFonts w:ascii="Times New Roman" w:eastAsia="Times New Roman" w:hAnsi="Times New Roman" w:cs="Times New Roman"/>
            <w:sz w:val="24"/>
            <w:szCs w:val="24"/>
            <w:lang w:eastAsia="en-ID"/>
          </w:rPr>
          <w:t>(4), 919–931. https://doi.org/10.1109/TKDE.2012.29</w:t>
        </w:r>
      </w:ins>
    </w:p>
    <w:p w14:paraId="359E04FC" w14:textId="77777777" w:rsidR="00945101" w:rsidRPr="00945101" w:rsidRDefault="00945101" w:rsidP="00945101">
      <w:pPr>
        <w:spacing w:before="100" w:beforeAutospacing="1" w:after="100" w:afterAutospacing="1" w:line="240" w:lineRule="auto"/>
        <w:ind w:left="480" w:hanging="480"/>
        <w:rPr>
          <w:ins w:id="513" w:author="fahmi abdillah" w:date="2022-07-13T23:51:00Z"/>
          <w:rFonts w:ascii="Times New Roman" w:eastAsia="Times New Roman" w:hAnsi="Times New Roman" w:cs="Times New Roman"/>
          <w:sz w:val="24"/>
          <w:szCs w:val="24"/>
          <w:lang w:eastAsia="en-ID"/>
        </w:rPr>
      </w:pPr>
      <w:proofErr w:type="spellStart"/>
      <w:ins w:id="514" w:author="fahmi abdillah" w:date="2022-07-13T23:51:00Z">
        <w:r w:rsidRPr="00945101">
          <w:rPr>
            <w:rFonts w:ascii="Times New Roman" w:eastAsia="Times New Roman" w:hAnsi="Times New Roman" w:cs="Times New Roman"/>
            <w:sz w:val="24"/>
            <w:szCs w:val="24"/>
            <w:lang w:eastAsia="en-ID"/>
          </w:rPr>
          <w:t>Santoso</w:t>
        </w:r>
        <w:proofErr w:type="spellEnd"/>
        <w:r w:rsidRPr="00945101">
          <w:rPr>
            <w:rFonts w:ascii="Times New Roman" w:eastAsia="Times New Roman" w:hAnsi="Times New Roman" w:cs="Times New Roman"/>
            <w:sz w:val="24"/>
            <w:szCs w:val="24"/>
            <w:lang w:eastAsia="en-ID"/>
          </w:rPr>
          <w:t xml:space="preserve">, A. </w:t>
        </w:r>
        <w:proofErr w:type="gramStart"/>
        <w:r w:rsidRPr="00945101">
          <w:rPr>
            <w:rFonts w:ascii="Times New Roman" w:eastAsia="Times New Roman" w:hAnsi="Times New Roman" w:cs="Times New Roman"/>
            <w:sz w:val="24"/>
            <w:szCs w:val="24"/>
            <w:lang w:eastAsia="en-ID"/>
          </w:rPr>
          <w:t>M. .</w:t>
        </w:r>
        <w:proofErr w:type="gramEnd"/>
        <w:r w:rsidRPr="00945101">
          <w:rPr>
            <w:rFonts w:ascii="Times New Roman" w:eastAsia="Times New Roman" w:hAnsi="Times New Roman" w:cs="Times New Roman"/>
            <w:sz w:val="24"/>
            <w:szCs w:val="24"/>
            <w:lang w:eastAsia="en-ID"/>
          </w:rPr>
          <w:t xml:space="preserve"> (2022). Covid-</w:t>
        </w:r>
        <w:proofErr w:type="gramStart"/>
        <w:r w:rsidRPr="00945101">
          <w:rPr>
            <w:rFonts w:ascii="Times New Roman" w:eastAsia="Times New Roman" w:hAnsi="Times New Roman" w:cs="Times New Roman"/>
            <w:sz w:val="24"/>
            <w:szCs w:val="24"/>
            <w:lang w:eastAsia="en-ID"/>
          </w:rPr>
          <w:t>19 :</w:t>
        </w:r>
        <w:proofErr w:type="gramEnd"/>
        <w:r w:rsidRPr="00945101">
          <w:rPr>
            <w:rFonts w:ascii="Times New Roman" w:eastAsia="Times New Roman" w:hAnsi="Times New Roman" w:cs="Times New Roman"/>
            <w:sz w:val="24"/>
            <w:szCs w:val="24"/>
            <w:lang w:eastAsia="en-ID"/>
          </w:rPr>
          <w:t xml:space="preserve"> Varian Dan Mutasi. </w:t>
        </w:r>
        <w:r w:rsidRPr="00945101">
          <w:rPr>
            <w:rFonts w:ascii="Times New Roman" w:eastAsia="Times New Roman" w:hAnsi="Times New Roman" w:cs="Times New Roman"/>
            <w:i/>
            <w:iCs/>
            <w:sz w:val="24"/>
            <w:szCs w:val="24"/>
            <w:lang w:eastAsia="en-ID"/>
          </w:rPr>
          <w:t xml:space="preserve">Jurnal </w:t>
        </w:r>
        <w:proofErr w:type="spellStart"/>
        <w:r w:rsidRPr="00945101">
          <w:rPr>
            <w:rFonts w:ascii="Times New Roman" w:eastAsia="Times New Roman" w:hAnsi="Times New Roman" w:cs="Times New Roman"/>
            <w:i/>
            <w:iCs/>
            <w:sz w:val="24"/>
            <w:szCs w:val="24"/>
            <w:lang w:eastAsia="en-ID"/>
          </w:rPr>
          <w:t>Medika</w:t>
        </w:r>
        <w:proofErr w:type="spellEnd"/>
        <w:r w:rsidRPr="00945101">
          <w:rPr>
            <w:rFonts w:ascii="Times New Roman" w:eastAsia="Times New Roman" w:hAnsi="Times New Roman" w:cs="Times New Roman"/>
            <w:i/>
            <w:iCs/>
            <w:sz w:val="24"/>
            <w:szCs w:val="24"/>
            <w:lang w:eastAsia="en-ID"/>
          </w:rPr>
          <w:t xml:space="preserve"> </w:t>
        </w:r>
        <w:proofErr w:type="spellStart"/>
        <w:r w:rsidRPr="00945101">
          <w:rPr>
            <w:rFonts w:ascii="Times New Roman" w:eastAsia="Times New Roman" w:hAnsi="Times New Roman" w:cs="Times New Roman"/>
            <w:i/>
            <w:iCs/>
            <w:sz w:val="24"/>
            <w:szCs w:val="24"/>
            <w:lang w:eastAsia="en-ID"/>
          </w:rPr>
          <w:t>Hutama</w:t>
        </w:r>
        <w:proofErr w:type="spellEnd"/>
        <w:r w:rsidRPr="00945101">
          <w:rPr>
            <w:rFonts w:ascii="Times New Roman" w:eastAsia="Times New Roman" w:hAnsi="Times New Roman" w:cs="Times New Roman"/>
            <w:sz w:val="24"/>
            <w:szCs w:val="24"/>
            <w:lang w:eastAsia="en-ID"/>
          </w:rPr>
          <w:t xml:space="preserve">, </w:t>
        </w:r>
        <w:r w:rsidRPr="00945101">
          <w:rPr>
            <w:rFonts w:ascii="Times New Roman" w:eastAsia="Times New Roman" w:hAnsi="Times New Roman" w:cs="Times New Roman"/>
            <w:i/>
            <w:iCs/>
            <w:sz w:val="24"/>
            <w:szCs w:val="24"/>
            <w:lang w:eastAsia="en-ID"/>
          </w:rPr>
          <w:t>3</w:t>
        </w:r>
        <w:r w:rsidRPr="00945101">
          <w:rPr>
            <w:rFonts w:ascii="Times New Roman" w:eastAsia="Times New Roman" w:hAnsi="Times New Roman" w:cs="Times New Roman"/>
            <w:sz w:val="24"/>
            <w:szCs w:val="24"/>
            <w:lang w:eastAsia="en-ID"/>
          </w:rPr>
          <w:t>(02), 1980–1986. https://jurnalmedikahutama.com/index.php/JMH/article/view/396/271</w:t>
        </w:r>
      </w:ins>
    </w:p>
    <w:p w14:paraId="0A31F777" w14:textId="77777777" w:rsidR="00945101" w:rsidRPr="00945101" w:rsidRDefault="00945101" w:rsidP="00945101">
      <w:pPr>
        <w:spacing w:before="100" w:beforeAutospacing="1" w:after="100" w:afterAutospacing="1" w:line="240" w:lineRule="auto"/>
        <w:ind w:left="480" w:hanging="480"/>
        <w:rPr>
          <w:ins w:id="515" w:author="fahmi abdillah" w:date="2022-07-13T23:51:00Z"/>
          <w:rFonts w:ascii="Times New Roman" w:eastAsia="Times New Roman" w:hAnsi="Times New Roman" w:cs="Times New Roman"/>
          <w:sz w:val="24"/>
          <w:szCs w:val="24"/>
          <w:lang w:eastAsia="en-ID"/>
        </w:rPr>
      </w:pPr>
      <w:proofErr w:type="spellStart"/>
      <w:ins w:id="516" w:author="fahmi abdillah" w:date="2022-07-13T23:51:00Z">
        <w:r w:rsidRPr="00945101">
          <w:rPr>
            <w:rFonts w:ascii="Times New Roman" w:eastAsia="Times New Roman" w:hAnsi="Times New Roman" w:cs="Times New Roman"/>
            <w:sz w:val="24"/>
            <w:szCs w:val="24"/>
            <w:lang w:eastAsia="en-ID"/>
          </w:rPr>
          <w:t>Silitonga</w:t>
        </w:r>
        <w:proofErr w:type="spellEnd"/>
        <w:r w:rsidRPr="00945101">
          <w:rPr>
            <w:rFonts w:ascii="Times New Roman" w:eastAsia="Times New Roman" w:hAnsi="Times New Roman" w:cs="Times New Roman"/>
            <w:sz w:val="24"/>
            <w:szCs w:val="24"/>
            <w:lang w:eastAsia="en-ID"/>
          </w:rPr>
          <w:t xml:space="preserve">, P. (2016). ANALISIS POLA PENYEBARAN PENYAKIT PASIEN PENGGUNA BADAN PENYELENGGARA JAMINAN SOSIAL (BPJS) KESEHATAN DENGAN MENGGUNAKAN METODE DBSCAN CLUSTERING </w:t>
        </w:r>
        <w:proofErr w:type="gramStart"/>
        <w:r w:rsidRPr="00945101">
          <w:rPr>
            <w:rFonts w:ascii="Times New Roman" w:eastAsia="Times New Roman" w:hAnsi="Times New Roman" w:cs="Times New Roman"/>
            <w:sz w:val="24"/>
            <w:szCs w:val="24"/>
            <w:lang w:eastAsia="en-ID"/>
          </w:rPr>
          <w:t>( Studi</w:t>
        </w:r>
        <w:proofErr w:type="gramEnd"/>
        <w:r w:rsidRPr="00945101">
          <w:rPr>
            <w:rFonts w:ascii="Times New Roman" w:eastAsia="Times New Roman" w:hAnsi="Times New Roman" w:cs="Times New Roman"/>
            <w:sz w:val="24"/>
            <w:szCs w:val="24"/>
            <w:lang w:eastAsia="en-ID"/>
          </w:rPr>
          <w:t xml:space="preserve"> Kasus Rumah Sakit Umum Pusat Haji Adam Malik </w:t>
        </w:r>
        <w:r w:rsidRPr="00945101">
          <w:rPr>
            <w:rFonts w:ascii="Times New Roman" w:eastAsia="Times New Roman" w:hAnsi="Times New Roman" w:cs="Times New Roman"/>
            <w:sz w:val="24"/>
            <w:szCs w:val="24"/>
            <w:lang w:eastAsia="en-ID"/>
          </w:rPr>
          <w:lastRenderedPageBreak/>
          <w:t xml:space="preserve">Medan ). </w:t>
        </w:r>
        <w:r w:rsidRPr="00945101">
          <w:rPr>
            <w:rFonts w:ascii="Times New Roman" w:eastAsia="Times New Roman" w:hAnsi="Times New Roman" w:cs="Times New Roman"/>
            <w:i/>
            <w:iCs/>
            <w:sz w:val="24"/>
            <w:szCs w:val="24"/>
            <w:lang w:eastAsia="en-ID"/>
          </w:rPr>
          <w:t>Jurnal TIMES</w:t>
        </w:r>
        <w:r w:rsidRPr="00945101">
          <w:rPr>
            <w:rFonts w:ascii="Times New Roman" w:eastAsia="Times New Roman" w:hAnsi="Times New Roman" w:cs="Times New Roman"/>
            <w:sz w:val="24"/>
            <w:szCs w:val="24"/>
            <w:lang w:eastAsia="en-ID"/>
          </w:rPr>
          <w:t xml:space="preserve">, </w:t>
        </w:r>
        <w:r w:rsidRPr="00945101">
          <w:rPr>
            <w:rFonts w:ascii="Times New Roman" w:eastAsia="Times New Roman" w:hAnsi="Times New Roman" w:cs="Times New Roman"/>
            <w:i/>
            <w:iCs/>
            <w:sz w:val="24"/>
            <w:szCs w:val="24"/>
            <w:lang w:eastAsia="en-ID"/>
          </w:rPr>
          <w:t xml:space="preserve">Vol. V </w:t>
        </w:r>
        <w:proofErr w:type="gramStart"/>
        <w:r w:rsidRPr="00945101">
          <w:rPr>
            <w:rFonts w:ascii="Times New Roman" w:eastAsia="Times New Roman" w:hAnsi="Times New Roman" w:cs="Times New Roman"/>
            <w:i/>
            <w:iCs/>
            <w:sz w:val="24"/>
            <w:szCs w:val="24"/>
            <w:lang w:eastAsia="en-ID"/>
          </w:rPr>
          <w:t>No</w:t>
        </w:r>
        <w:r w:rsidRPr="00945101">
          <w:rPr>
            <w:rFonts w:ascii="Times New Roman" w:eastAsia="Times New Roman" w:hAnsi="Times New Roman" w:cs="Times New Roman"/>
            <w:sz w:val="24"/>
            <w:szCs w:val="24"/>
            <w:lang w:eastAsia="en-ID"/>
          </w:rPr>
          <w:t>(</w:t>
        </w:r>
        <w:proofErr w:type="gramEnd"/>
        <w:r w:rsidRPr="00945101">
          <w:rPr>
            <w:rFonts w:ascii="Times New Roman" w:eastAsia="Times New Roman" w:hAnsi="Times New Roman" w:cs="Times New Roman"/>
            <w:sz w:val="24"/>
            <w:szCs w:val="24"/>
            <w:lang w:eastAsia="en-ID"/>
          </w:rPr>
          <w:t>ISSN : 2337-3601), 11–40. http://etd.lib.metu.edu.tr/upload/12620012/index.pdf</w:t>
        </w:r>
      </w:ins>
    </w:p>
    <w:p w14:paraId="39EF4162" w14:textId="77777777" w:rsidR="00945101" w:rsidRPr="00945101" w:rsidRDefault="00945101" w:rsidP="00945101">
      <w:pPr>
        <w:spacing w:before="100" w:beforeAutospacing="1" w:after="100" w:afterAutospacing="1" w:line="240" w:lineRule="auto"/>
        <w:ind w:left="480" w:hanging="480"/>
        <w:rPr>
          <w:ins w:id="517" w:author="fahmi abdillah" w:date="2022-07-13T23:51:00Z"/>
          <w:rFonts w:ascii="Times New Roman" w:eastAsia="Times New Roman" w:hAnsi="Times New Roman" w:cs="Times New Roman"/>
          <w:sz w:val="24"/>
          <w:szCs w:val="24"/>
          <w:lang w:eastAsia="en-ID"/>
        </w:rPr>
      </w:pPr>
      <w:ins w:id="518" w:author="fahmi abdillah" w:date="2022-07-13T23:51:00Z">
        <w:r w:rsidRPr="00945101">
          <w:rPr>
            <w:rFonts w:ascii="Times New Roman" w:eastAsia="Times New Roman" w:hAnsi="Times New Roman" w:cs="Times New Roman"/>
            <w:sz w:val="24"/>
            <w:szCs w:val="24"/>
            <w:lang w:eastAsia="en-ID"/>
          </w:rPr>
          <w:t xml:space="preserve">Susanto, H., </w:t>
        </w:r>
        <w:proofErr w:type="spellStart"/>
        <w:r w:rsidRPr="00945101">
          <w:rPr>
            <w:rFonts w:ascii="Times New Roman" w:eastAsia="Times New Roman" w:hAnsi="Times New Roman" w:cs="Times New Roman"/>
            <w:sz w:val="24"/>
            <w:szCs w:val="24"/>
            <w:lang w:eastAsia="en-ID"/>
          </w:rPr>
          <w:t>Sumpeno</w:t>
        </w:r>
        <w:proofErr w:type="spellEnd"/>
        <w:r w:rsidRPr="00945101">
          <w:rPr>
            <w:rFonts w:ascii="Times New Roman" w:eastAsia="Times New Roman" w:hAnsi="Times New Roman" w:cs="Times New Roman"/>
            <w:sz w:val="24"/>
            <w:szCs w:val="24"/>
            <w:lang w:eastAsia="en-ID"/>
          </w:rPr>
          <w:t xml:space="preserve">, S., &amp; </w:t>
        </w:r>
        <w:proofErr w:type="spellStart"/>
        <w:r w:rsidRPr="00945101">
          <w:rPr>
            <w:rFonts w:ascii="Times New Roman" w:eastAsia="Times New Roman" w:hAnsi="Times New Roman" w:cs="Times New Roman"/>
            <w:sz w:val="24"/>
            <w:szCs w:val="24"/>
            <w:lang w:eastAsia="en-ID"/>
          </w:rPr>
          <w:t>Rachmadi</w:t>
        </w:r>
        <w:proofErr w:type="spellEnd"/>
        <w:r w:rsidRPr="00945101">
          <w:rPr>
            <w:rFonts w:ascii="Times New Roman" w:eastAsia="Times New Roman" w:hAnsi="Times New Roman" w:cs="Times New Roman"/>
            <w:sz w:val="24"/>
            <w:szCs w:val="24"/>
            <w:lang w:eastAsia="en-ID"/>
          </w:rPr>
          <w:t xml:space="preserve">, R. F. (2014). Visualisasi Data Teks </w:t>
        </w:r>
        <w:proofErr w:type="spellStart"/>
        <w:r w:rsidRPr="00945101">
          <w:rPr>
            <w:rFonts w:ascii="Times New Roman" w:eastAsia="Times New Roman" w:hAnsi="Times New Roman" w:cs="Times New Roman"/>
            <w:sz w:val="24"/>
            <w:szCs w:val="24"/>
            <w:lang w:eastAsia="en-ID"/>
          </w:rPr>
          <w:t>TwitterBerbasis</w:t>
        </w:r>
        <w:proofErr w:type="spellEnd"/>
        <w:r w:rsidRPr="00945101">
          <w:rPr>
            <w:rFonts w:ascii="Times New Roman" w:eastAsia="Times New Roman" w:hAnsi="Times New Roman" w:cs="Times New Roman"/>
            <w:sz w:val="24"/>
            <w:szCs w:val="24"/>
            <w:lang w:eastAsia="en-ID"/>
          </w:rPr>
          <w:t xml:space="preserve"> Bahasa Indonesia Menggunakan Teknik </w:t>
        </w:r>
        <w:proofErr w:type="spellStart"/>
        <w:r w:rsidRPr="00945101">
          <w:rPr>
            <w:rFonts w:ascii="Times New Roman" w:eastAsia="Times New Roman" w:hAnsi="Times New Roman" w:cs="Times New Roman"/>
            <w:sz w:val="24"/>
            <w:szCs w:val="24"/>
            <w:lang w:eastAsia="en-ID"/>
          </w:rPr>
          <w:t>Pengklasteran</w:t>
        </w:r>
        <w:proofErr w:type="spellEnd"/>
        <w:r w:rsidRPr="00945101">
          <w:rPr>
            <w:rFonts w:ascii="Times New Roman" w:eastAsia="Times New Roman" w:hAnsi="Times New Roman" w:cs="Times New Roman"/>
            <w:sz w:val="24"/>
            <w:szCs w:val="24"/>
            <w:lang w:eastAsia="en-ID"/>
          </w:rPr>
          <w:t xml:space="preserve">. </w:t>
        </w:r>
        <w:r w:rsidRPr="00945101">
          <w:rPr>
            <w:rFonts w:ascii="Times New Roman" w:eastAsia="Times New Roman" w:hAnsi="Times New Roman" w:cs="Times New Roman"/>
            <w:i/>
            <w:iCs/>
            <w:sz w:val="24"/>
            <w:szCs w:val="24"/>
            <w:lang w:eastAsia="en-ID"/>
          </w:rPr>
          <w:t>Jurnal Teknik Elektro Institut Teknologi Sepuluh Nopember</w:t>
        </w:r>
        <w:r w:rsidRPr="00945101">
          <w:rPr>
            <w:rFonts w:ascii="Times New Roman" w:eastAsia="Times New Roman" w:hAnsi="Times New Roman" w:cs="Times New Roman"/>
            <w:sz w:val="24"/>
            <w:szCs w:val="24"/>
            <w:lang w:eastAsia="en-ID"/>
          </w:rPr>
          <w:t>, 6. http://digilib.its.ac.id/ITS-paper-22121150006831/35629</w:t>
        </w:r>
      </w:ins>
    </w:p>
    <w:p w14:paraId="2AAC2C70" w14:textId="77777777" w:rsidR="00945101" w:rsidRPr="00945101" w:rsidRDefault="00945101" w:rsidP="00945101">
      <w:pPr>
        <w:spacing w:before="100" w:beforeAutospacing="1" w:after="100" w:afterAutospacing="1" w:line="240" w:lineRule="auto"/>
        <w:ind w:left="480" w:hanging="480"/>
        <w:rPr>
          <w:ins w:id="519" w:author="fahmi abdillah" w:date="2022-07-13T23:51:00Z"/>
          <w:rFonts w:ascii="Times New Roman" w:eastAsia="Times New Roman" w:hAnsi="Times New Roman" w:cs="Times New Roman"/>
          <w:sz w:val="24"/>
          <w:szCs w:val="24"/>
          <w:lang w:eastAsia="en-ID"/>
        </w:rPr>
      </w:pPr>
      <w:ins w:id="520" w:author="fahmi abdillah" w:date="2022-07-13T23:51:00Z">
        <w:r w:rsidRPr="00945101">
          <w:rPr>
            <w:rFonts w:ascii="Times New Roman" w:eastAsia="Times New Roman" w:hAnsi="Times New Roman" w:cs="Times New Roman"/>
            <w:sz w:val="24"/>
            <w:szCs w:val="24"/>
            <w:lang w:eastAsia="en-ID"/>
          </w:rPr>
          <w:t xml:space="preserve">Susilo, A., </w:t>
        </w:r>
        <w:proofErr w:type="spellStart"/>
        <w:r w:rsidRPr="00945101">
          <w:rPr>
            <w:rFonts w:ascii="Times New Roman" w:eastAsia="Times New Roman" w:hAnsi="Times New Roman" w:cs="Times New Roman"/>
            <w:sz w:val="24"/>
            <w:szCs w:val="24"/>
            <w:lang w:eastAsia="en-ID"/>
          </w:rPr>
          <w:t>Rumende</w:t>
        </w:r>
        <w:proofErr w:type="spellEnd"/>
        <w:r w:rsidRPr="00945101">
          <w:rPr>
            <w:rFonts w:ascii="Times New Roman" w:eastAsia="Times New Roman" w:hAnsi="Times New Roman" w:cs="Times New Roman"/>
            <w:sz w:val="24"/>
            <w:szCs w:val="24"/>
            <w:lang w:eastAsia="en-ID"/>
          </w:rPr>
          <w:t xml:space="preserve">, C. M., </w:t>
        </w:r>
        <w:proofErr w:type="spellStart"/>
        <w:r w:rsidRPr="00945101">
          <w:rPr>
            <w:rFonts w:ascii="Times New Roman" w:eastAsia="Times New Roman" w:hAnsi="Times New Roman" w:cs="Times New Roman"/>
            <w:sz w:val="24"/>
            <w:szCs w:val="24"/>
            <w:lang w:eastAsia="en-ID"/>
          </w:rPr>
          <w:t>Pitoyo</w:t>
        </w:r>
        <w:proofErr w:type="spellEnd"/>
        <w:r w:rsidRPr="00945101">
          <w:rPr>
            <w:rFonts w:ascii="Times New Roman" w:eastAsia="Times New Roman" w:hAnsi="Times New Roman" w:cs="Times New Roman"/>
            <w:sz w:val="24"/>
            <w:szCs w:val="24"/>
            <w:lang w:eastAsia="en-ID"/>
          </w:rPr>
          <w:t xml:space="preserve">, C. W., </w:t>
        </w:r>
        <w:proofErr w:type="spellStart"/>
        <w:r w:rsidRPr="00945101">
          <w:rPr>
            <w:rFonts w:ascii="Times New Roman" w:eastAsia="Times New Roman" w:hAnsi="Times New Roman" w:cs="Times New Roman"/>
            <w:sz w:val="24"/>
            <w:szCs w:val="24"/>
            <w:lang w:eastAsia="en-ID"/>
          </w:rPr>
          <w:t>Santoso</w:t>
        </w:r>
        <w:proofErr w:type="spellEnd"/>
        <w:r w:rsidRPr="00945101">
          <w:rPr>
            <w:rFonts w:ascii="Times New Roman" w:eastAsia="Times New Roman" w:hAnsi="Times New Roman" w:cs="Times New Roman"/>
            <w:sz w:val="24"/>
            <w:szCs w:val="24"/>
            <w:lang w:eastAsia="en-ID"/>
          </w:rPr>
          <w:t xml:space="preserve">, W. D., </w:t>
        </w:r>
        <w:proofErr w:type="spellStart"/>
        <w:r w:rsidRPr="00945101">
          <w:rPr>
            <w:rFonts w:ascii="Times New Roman" w:eastAsia="Times New Roman" w:hAnsi="Times New Roman" w:cs="Times New Roman"/>
            <w:sz w:val="24"/>
            <w:szCs w:val="24"/>
            <w:lang w:eastAsia="en-ID"/>
          </w:rPr>
          <w:t>Yulianti</w:t>
        </w:r>
        <w:proofErr w:type="spellEnd"/>
        <w:r w:rsidRPr="00945101">
          <w:rPr>
            <w:rFonts w:ascii="Times New Roman" w:eastAsia="Times New Roman" w:hAnsi="Times New Roman" w:cs="Times New Roman"/>
            <w:sz w:val="24"/>
            <w:szCs w:val="24"/>
            <w:lang w:eastAsia="en-ID"/>
          </w:rPr>
          <w:t xml:space="preserve">, M., </w:t>
        </w:r>
        <w:proofErr w:type="spellStart"/>
        <w:r w:rsidRPr="00945101">
          <w:rPr>
            <w:rFonts w:ascii="Times New Roman" w:eastAsia="Times New Roman" w:hAnsi="Times New Roman" w:cs="Times New Roman"/>
            <w:sz w:val="24"/>
            <w:szCs w:val="24"/>
            <w:lang w:eastAsia="en-ID"/>
          </w:rPr>
          <w:t>Herikurniawan</w:t>
        </w:r>
        <w:proofErr w:type="spellEnd"/>
        <w:r w:rsidRPr="00945101">
          <w:rPr>
            <w:rFonts w:ascii="Times New Roman" w:eastAsia="Times New Roman" w:hAnsi="Times New Roman" w:cs="Times New Roman"/>
            <w:sz w:val="24"/>
            <w:szCs w:val="24"/>
            <w:lang w:eastAsia="en-ID"/>
          </w:rPr>
          <w:t xml:space="preserve">, H., </w:t>
        </w:r>
        <w:proofErr w:type="spellStart"/>
        <w:r w:rsidRPr="00945101">
          <w:rPr>
            <w:rFonts w:ascii="Times New Roman" w:eastAsia="Times New Roman" w:hAnsi="Times New Roman" w:cs="Times New Roman"/>
            <w:sz w:val="24"/>
            <w:szCs w:val="24"/>
            <w:lang w:eastAsia="en-ID"/>
          </w:rPr>
          <w:t>Sinto</w:t>
        </w:r>
        <w:proofErr w:type="spellEnd"/>
        <w:r w:rsidRPr="00945101">
          <w:rPr>
            <w:rFonts w:ascii="Times New Roman" w:eastAsia="Times New Roman" w:hAnsi="Times New Roman" w:cs="Times New Roman"/>
            <w:sz w:val="24"/>
            <w:szCs w:val="24"/>
            <w:lang w:eastAsia="en-ID"/>
          </w:rPr>
          <w:t xml:space="preserve">, R., Singh, G., Nainggolan, L., </w:t>
        </w:r>
        <w:proofErr w:type="spellStart"/>
        <w:r w:rsidRPr="00945101">
          <w:rPr>
            <w:rFonts w:ascii="Times New Roman" w:eastAsia="Times New Roman" w:hAnsi="Times New Roman" w:cs="Times New Roman"/>
            <w:sz w:val="24"/>
            <w:szCs w:val="24"/>
            <w:lang w:eastAsia="en-ID"/>
          </w:rPr>
          <w:t>Nelwan</w:t>
        </w:r>
        <w:proofErr w:type="spellEnd"/>
        <w:r w:rsidRPr="00945101">
          <w:rPr>
            <w:rFonts w:ascii="Times New Roman" w:eastAsia="Times New Roman" w:hAnsi="Times New Roman" w:cs="Times New Roman"/>
            <w:sz w:val="24"/>
            <w:szCs w:val="24"/>
            <w:lang w:eastAsia="en-ID"/>
          </w:rPr>
          <w:t xml:space="preserve">, E. J., Chen, L. K., </w:t>
        </w:r>
        <w:proofErr w:type="spellStart"/>
        <w:r w:rsidRPr="00945101">
          <w:rPr>
            <w:rFonts w:ascii="Times New Roman" w:eastAsia="Times New Roman" w:hAnsi="Times New Roman" w:cs="Times New Roman"/>
            <w:sz w:val="24"/>
            <w:szCs w:val="24"/>
            <w:lang w:eastAsia="en-ID"/>
          </w:rPr>
          <w:t>Widhani</w:t>
        </w:r>
        <w:proofErr w:type="spellEnd"/>
        <w:r w:rsidRPr="00945101">
          <w:rPr>
            <w:rFonts w:ascii="Times New Roman" w:eastAsia="Times New Roman" w:hAnsi="Times New Roman" w:cs="Times New Roman"/>
            <w:sz w:val="24"/>
            <w:szCs w:val="24"/>
            <w:lang w:eastAsia="en-ID"/>
          </w:rPr>
          <w:t xml:space="preserve">, A., Wijaya, E., </w:t>
        </w:r>
        <w:proofErr w:type="spellStart"/>
        <w:r w:rsidRPr="00945101">
          <w:rPr>
            <w:rFonts w:ascii="Times New Roman" w:eastAsia="Times New Roman" w:hAnsi="Times New Roman" w:cs="Times New Roman"/>
            <w:sz w:val="24"/>
            <w:szCs w:val="24"/>
            <w:lang w:eastAsia="en-ID"/>
          </w:rPr>
          <w:t>Wicaksana</w:t>
        </w:r>
        <w:proofErr w:type="spellEnd"/>
        <w:r w:rsidRPr="00945101">
          <w:rPr>
            <w:rFonts w:ascii="Times New Roman" w:eastAsia="Times New Roman" w:hAnsi="Times New Roman" w:cs="Times New Roman"/>
            <w:sz w:val="24"/>
            <w:szCs w:val="24"/>
            <w:lang w:eastAsia="en-ID"/>
          </w:rPr>
          <w:t xml:space="preserve">, B., Maksum, M., </w:t>
        </w:r>
        <w:proofErr w:type="spellStart"/>
        <w:r w:rsidRPr="00945101">
          <w:rPr>
            <w:rFonts w:ascii="Times New Roman" w:eastAsia="Times New Roman" w:hAnsi="Times New Roman" w:cs="Times New Roman"/>
            <w:sz w:val="24"/>
            <w:szCs w:val="24"/>
            <w:lang w:eastAsia="en-ID"/>
          </w:rPr>
          <w:t>Annisa</w:t>
        </w:r>
        <w:proofErr w:type="spellEnd"/>
        <w:r w:rsidRPr="00945101">
          <w:rPr>
            <w:rFonts w:ascii="Times New Roman" w:eastAsia="Times New Roman" w:hAnsi="Times New Roman" w:cs="Times New Roman"/>
            <w:sz w:val="24"/>
            <w:szCs w:val="24"/>
            <w:lang w:eastAsia="en-ID"/>
          </w:rPr>
          <w:t xml:space="preserve">, F., </w:t>
        </w:r>
        <w:proofErr w:type="spellStart"/>
        <w:r w:rsidRPr="00945101">
          <w:rPr>
            <w:rFonts w:ascii="Times New Roman" w:eastAsia="Times New Roman" w:hAnsi="Times New Roman" w:cs="Times New Roman"/>
            <w:sz w:val="24"/>
            <w:szCs w:val="24"/>
            <w:lang w:eastAsia="en-ID"/>
          </w:rPr>
          <w:t>Jasirwan</w:t>
        </w:r>
        <w:proofErr w:type="spellEnd"/>
        <w:r w:rsidRPr="00945101">
          <w:rPr>
            <w:rFonts w:ascii="Times New Roman" w:eastAsia="Times New Roman" w:hAnsi="Times New Roman" w:cs="Times New Roman"/>
            <w:sz w:val="24"/>
            <w:szCs w:val="24"/>
            <w:lang w:eastAsia="en-ID"/>
          </w:rPr>
          <w:t xml:space="preserve">, C. O. M., &amp; </w:t>
        </w:r>
        <w:proofErr w:type="spellStart"/>
        <w:r w:rsidRPr="00945101">
          <w:rPr>
            <w:rFonts w:ascii="Times New Roman" w:eastAsia="Times New Roman" w:hAnsi="Times New Roman" w:cs="Times New Roman"/>
            <w:sz w:val="24"/>
            <w:szCs w:val="24"/>
            <w:lang w:eastAsia="en-ID"/>
          </w:rPr>
          <w:t>Yunihastuti</w:t>
        </w:r>
        <w:proofErr w:type="spellEnd"/>
        <w:r w:rsidRPr="00945101">
          <w:rPr>
            <w:rFonts w:ascii="Times New Roman" w:eastAsia="Times New Roman" w:hAnsi="Times New Roman" w:cs="Times New Roman"/>
            <w:sz w:val="24"/>
            <w:szCs w:val="24"/>
            <w:lang w:eastAsia="en-ID"/>
          </w:rPr>
          <w:t xml:space="preserve">, E. (2020). Coronavirus Disease 2019: Tinjauan Literatur Terkini. </w:t>
        </w:r>
        <w:r w:rsidRPr="00945101">
          <w:rPr>
            <w:rFonts w:ascii="Times New Roman" w:eastAsia="Times New Roman" w:hAnsi="Times New Roman" w:cs="Times New Roman"/>
            <w:i/>
            <w:iCs/>
            <w:sz w:val="24"/>
            <w:szCs w:val="24"/>
            <w:lang w:eastAsia="en-ID"/>
          </w:rPr>
          <w:t>Jurnal Penyakit Dalam Indonesia</w:t>
        </w:r>
        <w:r w:rsidRPr="00945101">
          <w:rPr>
            <w:rFonts w:ascii="Times New Roman" w:eastAsia="Times New Roman" w:hAnsi="Times New Roman" w:cs="Times New Roman"/>
            <w:sz w:val="24"/>
            <w:szCs w:val="24"/>
            <w:lang w:eastAsia="en-ID"/>
          </w:rPr>
          <w:t xml:space="preserve">, </w:t>
        </w:r>
        <w:r w:rsidRPr="00945101">
          <w:rPr>
            <w:rFonts w:ascii="Times New Roman" w:eastAsia="Times New Roman" w:hAnsi="Times New Roman" w:cs="Times New Roman"/>
            <w:i/>
            <w:iCs/>
            <w:sz w:val="24"/>
            <w:szCs w:val="24"/>
            <w:lang w:eastAsia="en-ID"/>
          </w:rPr>
          <w:t>7</w:t>
        </w:r>
        <w:r w:rsidRPr="00945101">
          <w:rPr>
            <w:rFonts w:ascii="Times New Roman" w:eastAsia="Times New Roman" w:hAnsi="Times New Roman" w:cs="Times New Roman"/>
            <w:sz w:val="24"/>
            <w:szCs w:val="24"/>
            <w:lang w:eastAsia="en-ID"/>
          </w:rPr>
          <w:t>(1), 45. https://doi.org/10.7454/jpdi.v7i1.415</w:t>
        </w:r>
      </w:ins>
    </w:p>
    <w:p w14:paraId="2A318461" w14:textId="77777777" w:rsidR="00945101" w:rsidRPr="00945101" w:rsidRDefault="00945101" w:rsidP="00945101">
      <w:pPr>
        <w:spacing w:before="100" w:beforeAutospacing="1" w:after="100" w:afterAutospacing="1" w:line="240" w:lineRule="auto"/>
        <w:ind w:left="480" w:hanging="480"/>
        <w:rPr>
          <w:ins w:id="521" w:author="fahmi abdillah" w:date="2022-07-13T23:51:00Z"/>
          <w:rFonts w:ascii="Times New Roman" w:eastAsia="Times New Roman" w:hAnsi="Times New Roman" w:cs="Times New Roman"/>
          <w:sz w:val="24"/>
          <w:szCs w:val="24"/>
          <w:lang w:eastAsia="en-ID"/>
        </w:rPr>
      </w:pPr>
      <w:proofErr w:type="spellStart"/>
      <w:ins w:id="522" w:author="fahmi abdillah" w:date="2022-07-13T23:51:00Z">
        <w:r w:rsidRPr="00945101">
          <w:rPr>
            <w:rFonts w:ascii="Times New Roman" w:eastAsia="Times New Roman" w:hAnsi="Times New Roman" w:cs="Times New Roman"/>
            <w:sz w:val="24"/>
            <w:szCs w:val="24"/>
            <w:lang w:eastAsia="en-ID"/>
          </w:rPr>
          <w:t>Wahyuni</w:t>
        </w:r>
        <w:proofErr w:type="spellEnd"/>
        <w:r w:rsidRPr="00945101">
          <w:rPr>
            <w:rFonts w:ascii="Times New Roman" w:eastAsia="Times New Roman" w:hAnsi="Times New Roman" w:cs="Times New Roman"/>
            <w:sz w:val="24"/>
            <w:szCs w:val="24"/>
            <w:lang w:eastAsia="en-ID"/>
          </w:rPr>
          <w:t xml:space="preserve">, R. T., </w:t>
        </w:r>
        <w:proofErr w:type="spellStart"/>
        <w:r w:rsidRPr="00945101">
          <w:rPr>
            <w:rFonts w:ascii="Times New Roman" w:eastAsia="Times New Roman" w:hAnsi="Times New Roman" w:cs="Times New Roman"/>
            <w:sz w:val="24"/>
            <w:szCs w:val="24"/>
            <w:lang w:eastAsia="en-ID"/>
          </w:rPr>
          <w:t>Prastiyanto</w:t>
        </w:r>
        <w:proofErr w:type="spellEnd"/>
        <w:r w:rsidRPr="00945101">
          <w:rPr>
            <w:rFonts w:ascii="Times New Roman" w:eastAsia="Times New Roman" w:hAnsi="Times New Roman" w:cs="Times New Roman"/>
            <w:sz w:val="24"/>
            <w:szCs w:val="24"/>
            <w:lang w:eastAsia="en-ID"/>
          </w:rPr>
          <w:t xml:space="preserve">, D., &amp; </w:t>
        </w:r>
        <w:proofErr w:type="spellStart"/>
        <w:r w:rsidRPr="00945101">
          <w:rPr>
            <w:rFonts w:ascii="Times New Roman" w:eastAsia="Times New Roman" w:hAnsi="Times New Roman" w:cs="Times New Roman"/>
            <w:sz w:val="24"/>
            <w:szCs w:val="24"/>
            <w:lang w:eastAsia="en-ID"/>
          </w:rPr>
          <w:t>Supraptono</w:t>
        </w:r>
        <w:proofErr w:type="spellEnd"/>
        <w:r w:rsidRPr="00945101">
          <w:rPr>
            <w:rFonts w:ascii="Times New Roman" w:eastAsia="Times New Roman" w:hAnsi="Times New Roman" w:cs="Times New Roman"/>
            <w:sz w:val="24"/>
            <w:szCs w:val="24"/>
            <w:lang w:eastAsia="en-ID"/>
          </w:rPr>
          <w:t xml:space="preserve">, E. (2017). Penerapan </w:t>
        </w:r>
        <w:proofErr w:type="spellStart"/>
        <w:r w:rsidRPr="00945101">
          <w:rPr>
            <w:rFonts w:ascii="Times New Roman" w:eastAsia="Times New Roman" w:hAnsi="Times New Roman" w:cs="Times New Roman"/>
            <w:sz w:val="24"/>
            <w:szCs w:val="24"/>
            <w:lang w:eastAsia="en-ID"/>
          </w:rPr>
          <w:t>Algoritma</w:t>
        </w:r>
        <w:proofErr w:type="spellEnd"/>
        <w:r w:rsidRPr="00945101">
          <w:rPr>
            <w:rFonts w:ascii="Times New Roman" w:eastAsia="Times New Roman" w:hAnsi="Times New Roman" w:cs="Times New Roman"/>
            <w:sz w:val="24"/>
            <w:szCs w:val="24"/>
            <w:lang w:eastAsia="en-ID"/>
          </w:rPr>
          <w:t xml:space="preserve"> Cosine Similarity dan </w:t>
        </w:r>
        <w:proofErr w:type="spellStart"/>
        <w:r w:rsidRPr="00945101">
          <w:rPr>
            <w:rFonts w:ascii="Times New Roman" w:eastAsia="Times New Roman" w:hAnsi="Times New Roman" w:cs="Times New Roman"/>
            <w:sz w:val="24"/>
            <w:szCs w:val="24"/>
            <w:lang w:eastAsia="en-ID"/>
          </w:rPr>
          <w:t>Pembobotan</w:t>
        </w:r>
        <w:proofErr w:type="spellEnd"/>
        <w:r w:rsidRPr="00945101">
          <w:rPr>
            <w:rFonts w:ascii="Times New Roman" w:eastAsia="Times New Roman" w:hAnsi="Times New Roman" w:cs="Times New Roman"/>
            <w:sz w:val="24"/>
            <w:szCs w:val="24"/>
            <w:lang w:eastAsia="en-ID"/>
          </w:rPr>
          <w:t xml:space="preserve"> TF-IDF pada Sistem Klasifikasi Dokumen Skripsi. </w:t>
        </w:r>
        <w:r w:rsidRPr="00945101">
          <w:rPr>
            <w:rFonts w:ascii="Times New Roman" w:eastAsia="Times New Roman" w:hAnsi="Times New Roman" w:cs="Times New Roman"/>
            <w:i/>
            <w:iCs/>
            <w:sz w:val="24"/>
            <w:szCs w:val="24"/>
            <w:lang w:eastAsia="en-ID"/>
          </w:rPr>
          <w:t>Jurnal Teknik Elektro Universitas Negeri Semarang</w:t>
        </w:r>
        <w:r w:rsidRPr="00945101">
          <w:rPr>
            <w:rFonts w:ascii="Times New Roman" w:eastAsia="Times New Roman" w:hAnsi="Times New Roman" w:cs="Times New Roman"/>
            <w:sz w:val="24"/>
            <w:szCs w:val="24"/>
            <w:lang w:eastAsia="en-ID"/>
          </w:rPr>
          <w:t xml:space="preserve">, </w:t>
        </w:r>
        <w:r w:rsidRPr="00945101">
          <w:rPr>
            <w:rFonts w:ascii="Times New Roman" w:eastAsia="Times New Roman" w:hAnsi="Times New Roman" w:cs="Times New Roman"/>
            <w:i/>
            <w:iCs/>
            <w:sz w:val="24"/>
            <w:szCs w:val="24"/>
            <w:lang w:eastAsia="en-ID"/>
          </w:rPr>
          <w:t>9</w:t>
        </w:r>
        <w:r w:rsidRPr="00945101">
          <w:rPr>
            <w:rFonts w:ascii="Times New Roman" w:eastAsia="Times New Roman" w:hAnsi="Times New Roman" w:cs="Times New Roman"/>
            <w:sz w:val="24"/>
            <w:szCs w:val="24"/>
            <w:lang w:eastAsia="en-ID"/>
          </w:rPr>
          <w:t>(1), 18–23. https://journal.unnes.ac.id/nju/index.php/jte/article/download/10955/6659</w:t>
        </w:r>
      </w:ins>
    </w:p>
    <w:p w14:paraId="48B03FD9" w14:textId="77777777" w:rsidR="00945101" w:rsidRPr="00945101" w:rsidRDefault="00945101" w:rsidP="00945101">
      <w:pPr>
        <w:spacing w:after="0" w:line="276" w:lineRule="auto"/>
        <w:rPr>
          <w:rFonts w:ascii="Times New Roman" w:eastAsia="Arial" w:hAnsi="Times New Roman" w:cs="Arial"/>
          <w:sz w:val="24"/>
          <w:lang w:val="id" w:eastAsia="en-ID"/>
        </w:rPr>
      </w:pPr>
    </w:p>
    <w:p w14:paraId="1A77E56D" w14:textId="2C8E5408" w:rsidR="00F51AA2" w:rsidRDefault="00945101" w:rsidP="00945101">
      <w:pPr>
        <w:spacing w:line="360" w:lineRule="auto"/>
        <w:jc w:val="both"/>
        <w:rPr>
          <w:rFonts w:ascii="Times New Roman" w:hAnsi="Times New Roman" w:cs="Times New Roman"/>
          <w:sz w:val="24"/>
          <w:szCs w:val="24"/>
          <w:lang w:val="en-US"/>
        </w:rPr>
      </w:pPr>
      <w:r w:rsidRPr="00945101">
        <w:rPr>
          <w:rFonts w:ascii="Times New Roman" w:eastAsia="Arial" w:hAnsi="Times New Roman" w:cs="Arial"/>
          <w:sz w:val="24"/>
          <w:lang w:val="id" w:eastAsia="en-ID"/>
        </w:rPr>
        <w:br w:type="page"/>
      </w:r>
    </w:p>
    <w:p w14:paraId="1C9A3703" w14:textId="3BCD1424" w:rsidR="00F64834" w:rsidRDefault="00F64834" w:rsidP="00F64834">
      <w:pPr>
        <w:pStyle w:val="Heading1"/>
        <w:numPr>
          <w:ilvl w:val="0"/>
          <w:numId w:val="0"/>
        </w:numPr>
        <w:ind w:left="432" w:hanging="432"/>
        <w:rPr>
          <w:lang w:val="id-ID"/>
        </w:rPr>
      </w:pPr>
      <w:r>
        <w:rPr>
          <w:lang w:val="id-ID"/>
        </w:rPr>
        <w:lastRenderedPageBreak/>
        <w:t>LAMPIRAN</w:t>
      </w:r>
    </w:p>
    <w:p w14:paraId="761BA342" w14:textId="77777777" w:rsidR="00F64834" w:rsidRPr="00F64834" w:rsidRDefault="00F64834" w:rsidP="00F64834">
      <w:pPr>
        <w:spacing w:after="0" w:line="276" w:lineRule="auto"/>
        <w:rPr>
          <w:rFonts w:ascii="Times New Roman" w:eastAsia="Arial" w:hAnsi="Times New Roman" w:cs="Arial"/>
          <w:sz w:val="24"/>
          <w:lang w:val="en-US" w:eastAsia="en-ID"/>
        </w:rPr>
      </w:pPr>
      <w:r w:rsidRPr="00F64834">
        <w:rPr>
          <w:rFonts w:ascii="Times New Roman" w:eastAsia="Arial" w:hAnsi="Times New Roman" w:cs="Arial"/>
          <w:sz w:val="24"/>
          <w:lang w:val="en-US" w:eastAsia="en-ID"/>
        </w:rPr>
        <w:t xml:space="preserve">LAMPIRAN 1: Daftar Kata </w:t>
      </w:r>
      <w:proofErr w:type="spellStart"/>
      <w:r w:rsidRPr="00F64834">
        <w:rPr>
          <w:rFonts w:ascii="Times New Roman" w:eastAsia="Arial" w:hAnsi="Times New Roman" w:cs="Arial"/>
          <w:sz w:val="24"/>
          <w:lang w:val="en-US" w:eastAsia="en-ID"/>
        </w:rPr>
        <w:t>Stopword</w:t>
      </w:r>
      <w:proofErr w:type="spellEnd"/>
    </w:p>
    <w:p w14:paraId="1D530B4C" w14:textId="77777777" w:rsidR="00F64834" w:rsidRPr="00F64834" w:rsidRDefault="00F64834" w:rsidP="00F64834">
      <w:pPr>
        <w:spacing w:after="0" w:line="276" w:lineRule="auto"/>
        <w:rPr>
          <w:rFonts w:ascii="Times New Roman" w:eastAsia="Arial" w:hAnsi="Times New Roman" w:cs="Times New Roman"/>
          <w:sz w:val="24"/>
          <w:lang w:val="id" w:eastAsia="en-ID"/>
        </w:rPr>
      </w:pPr>
      <w:r w:rsidRPr="00F64834">
        <w:rPr>
          <w:rFonts w:ascii="Times New Roman" w:eastAsia="Arial" w:hAnsi="Times New Roman" w:cs="Times New Roman"/>
          <w:sz w:val="24"/>
          <w:lang w:val="id" w:eastAsia="en-ID"/>
        </w:rPr>
        <w:t xml:space="preserve">‘ada’, ‘adalah’, ’adanya’, ‘adapun’, ‘agak’, ‘agaknya’, ‘agar’, ‘akan’, ‘akankah’, ‘akhir’, ‘akhiri’, ‘akhirnya’, ‘aku’, ’akulah’, ‘amat’, ‘amatlah’, ‘anda’, ‘andalah’, ‘antar’, ‘antara’, ‘antaranya’, ‘apa’, ‘apaan’, ‘apabila’, ‘apakah’, ‘apalagi’, ‘apatah’, ‘artinya’, ‘asal’, ‘asalkan’, ‘atas’, ‘atau’, ‘ataukah’, ‘ataupun’, ‘awal’, ‘awalnya’, ‘bagai’, ‘bagaikan’, ‘bagaimana’, ‘bagaimanakah’, ‘bagaimanapun’, ‘bagi’, ‘bagian’, ‘bahkan’, ‘bahwa’, ‘bahwasanya’, ‘baik’, ‘bakal’, ‘bakalan’, ‘balik’, ‘banyak’, ‘bapak’, ‘baru’, ‘bawah’, ‘beberapa’, ‘begini’, ‘beginian’, ‘beginikah’, ‘beginilah’, ‘begitu’, ‘begitukah’, ‘begitulah’, ‘begitupun’, ‘bekerja’, ‘belakang’, ‘belakangan’, ‘belum’, ‘belumlah’, ‘benar’, ‘benarkah’, ‘benarlah’, ‘berada’, ‘berakhir’, ‘berakhirlah’, ‘berakhirnya’, ‘berapa’, ‘berapakah’, ‘berapalah’, ‘berapapun’, ‘berarti’, ‘berawal’, ‘berbagai’, ‘berdatangan’, ‘beri’, ‘berikan’, ‘berikut’, ‘berikutnya, ‘berjumlah’, ‘berkali-kali’, ‘berkata’, ‘berkehendak’, ‘berkeinginan’, ‘berkenaan’, ‘berlainan’, ‘berlalu’, ‘berlangsung’, ‘berlebihan’, ‘bermacam’, ‘bermacam-macam’, ‘bermaksud’, ‘bermula’, ‘bersama’, ‘bersama-sama’, ‘bersiap’, ‘bersiap-siap’, ‘bertanya’, ‘bertanya-tanya’, ‘berturut’, ‘berturut-turut’, ‘bertutur’, ‘berujar’, ‘berupa’, ‘besar’, ‘betul’, ‘betulkah’, ‘biasa’, ‘biasanya’, ‘bila’, ‘bilakah’, ‘bisa’, ‘bisakah’, ‘boleh’, ‘bolehkah’, ‘bolehlah’, ‘buat’, ‘bukan’, ‘bukankah’, ‘bukanlah’, ‘bukannya’, ‘bulan’, ‘bung’, ‘cara’, ‘caranya’, ‘cukup’, ‘cukupkah’, ‘cukuplah’, ‘cuma’, ‘dahulu’, ‘dalam’, ‘dan’, ‘dapat’, ‘dari’, ‘daripada’, ‘datang’, ‘dekat’, ‘demi’, ‘demikian’, ‘demikianlah’, ‘dengan’, ‘depan’, ‘di’, ‘dia’, ‘diakhiri’, ‘diakhirinya’, ‘dialah’, ‘diantara’, ‘diantaranya’, ‘diberi’, ‘diberikan’, ‘diberikannya’, ‘dibuat’, ‘dibuatnya’, ‘didapat’, ‘didatangkan’, ‘digunakan’, ‘diibaratkan’, ‘diibaratkannya’, ‘diingat’, ‘diingatkan’, ‘diinginkan’, ‘dijawab’, ‘dijelaskan’, ‘dijelaskannya’, ‘dikarenakan’, ‘dikatakan’, ‘dikatakannya’, ‘dikerjakan’, ‘diketahui’, ‘diketahuinya’, ‘dikira’, ‘dilakukan’, ‘dilalui’, ‘dilihat’, ‘dimaksud’, ‘dimaksudkan’, ‘dimaksudkannya’, ‘dimaksudnya’, ‘diminta’, ‘dimintai’, ‘dimisalkan’, ‘dimulai’, ‘dimulailah’, ‘dimulainya’, ‘dimungkinkan’, ‘dini’, ‘dipastikan’, ‘diperbuat’, ‘diperbuatnya’, ‘dipergunakan’, ‘diperkirakan’, ‘diperlihatkan’, ‘diperlukan’, ‘diperlukannya’, ‘dipersoalkan’, ‘dipertanyakan’, ‘dipunyai’, ‘diri’, ‘dirinya’, ‘disampaikan’, ‘disebut’, ‘disebutkan’, ‘disebutkannya’, ‘disini’, ‘disinilah’, ‘ditambahkan’, ‘ditandaskan’, ‘ditanya’, ‘ditanyai’, ‘ditanyakan’, ‘ditegaskan’, ‘ditujukan’, ‘ditunjuk’, ‘ditunjuki’, ‘ditunjukkan’, ‘ditunjukkannya’, ‘ditunjuknya’, ‘dituturkan’, ‘dituturkannya’, ‘diucapkan’, ‘diucapkannya’, ‘diungkapkan’, ‘dong’, ‘dua’, ‘dulu’, ‘empat’, ‘enggak’, ‘enggaknya’, ‘entah’, ‘entahlah’, ‘guna’, ‘gunakan’, ‘hal’, ‘hampir’, ‘hanya’, ‘hanyalah’, ‘hari’, ‘harus’, ‘haruslah’, ‘harusnya’, ‘hendak’, ‘hendaklah’, ‘hendaknya’, ‘hingga’, ‘ia’, ‘ialah’, ‘ibarat’, ‘ibaratkan’, ‘ibaratnya’, ‘ibu’, ‘ikut’, </w:t>
      </w:r>
      <w:r w:rsidRPr="00F64834">
        <w:rPr>
          <w:rFonts w:ascii="Times New Roman" w:eastAsia="Arial" w:hAnsi="Times New Roman" w:cs="Times New Roman"/>
          <w:sz w:val="24"/>
          <w:lang w:val="id" w:eastAsia="en-ID"/>
        </w:rPr>
        <w:lastRenderedPageBreak/>
        <w:t xml:space="preserve">‘ingat’, ‘ingat-ingat’, ‘ingin’, ‘inginkah’, ‘inginkan’, ‘ini’, ‘inikah’, ‘inilah’, ‘itu’, ‘itukah’, ‘itulah’, ‘jadi’, ‘jadilah’, ‘jadinya’, ‘jangan’, ‘jangankan’, ‘janganlah’, ‘jauh’, ‘jawab’, ‘jawaban’, ‘jawabnya’, ‘jelas’, ‘jelaskan’, ‘jelaslah’, ‘jelasnya’, ‘jika’, ‘jikalau’, ‘juga’, ‘jumlah’, ‘jumlahnya’, ‘justru’, ‘kala’, ‘kalau’, ‘kalaulah’, ‘kalaupun’, ‘kalian’, ‘kami’, ‘kamilah’, ‘kamu’, ‘kamulah’, ‘kan’, ‘kapan’, ‘kapankah’, ‘kapanpun’, ‘karena’, ‘karenanya’, ‘kasus’, ‘kata’, ‘katakan’, ‘katakanlah’, ‘katanya’, ‘ke’, ‘keadaan’, ‘kebetulan’, ‘kecil’, ‘kedua’, ‘keduanya’, ‘keinginan’, ‘kelamaan’, ‘kelihatan’, ‘kelihatannya’, ‘kelima’, ‘keluar’, ‘kembali’, ‘kemudian’, ‘kemungkinan’, ‘kemungkinannya’, ‘kenapa’, ‘kepada’, ‘kepadanya’, ‘kesampaian’, ‘keseluruhan’, ‘keseluruhannya’, ‘keterlaluan’, ‘ketika’, ‘khususnya’, ‘kini’, ‘kinilah’, ‘kira’, ‘kira-kira’, ‘kiranya’, ‘kita’, ‘kitalah’, ‘kok’, ‘kurang’, ‘lagi’, ‘lagian’, ‘lah’, ‘lain’, ‘lainnya’, ‘lalu’, ‘lama’, ‘lamanya’, ‘lanjut’, ‘lanjutnya’, ‘lebih’, ‘lewat’, ‘lima’, ‘luar’, ‘macam’, ‘maka’, ‘makanya’, ‘makin’, ‘malah’, ‘malahan’, ‘mampu’, ‘mampukah’, ‘mana’, ‘manakala’, ‘manalagi’, ‘masa’, ‘masalah’, ‘masalahnya’, ‘masih’, ‘masihkah’, ‘masing’, ‘masing-masing’, ‘mau’, ‘maupun’, ‘melainkan’, ‘melakukan’, ‘melalui’, ‘melihat’, ‘melihatnya’, ‘memang’, ‘memastikan’, ‘memberi’, ‘memberikan’, ‘membuat’, ‘memerlukan’, ‘memihak’, ‘meminta’, ‘memintakan’, ‘memisalkan’, ‘memperbuat’, ‘mempergunakan’, ‘memperkirakan’, ‘memperlihatkan’, ‘mempersiapkan’, ‘mempersoalkan’, ‘mempertanyakan’, ‘mempunyai’, ‘memulai’, ‘memungkinkan’, ‘menaiki’, ‘menambahkan’, ‘menandaskan’, ‘menanti’, ‘menanti-nanti’, ‘menantikan’, ‘menanya’, ‘menanyai’, ‘menanyakan’, ‘mendapat’, ‘mendapatkan’, ‘mendatang’, ‘mendatangi’, ‘mendatangkan’, ‘menegaskan’, ‘mengakhiri’, ‘mengapa’, ‘mengatakan’, ‘mengatakannya’, ‘mengenai’, ‘mengerjakan’, ‘mengetahui’, ‘menggunakan’, ‘menghendaki’, ‘mengibaratkan’, ‘mengibaratkannya’, ‘mengingat’, ‘mengingatkan’, ‘menginginkan’, ‘mengira’, ‘mengucapkan’, ‘mengucapkannya’, ‘mengungkapkan’, ‘menjadi’, ‘menjawab’, ‘menjelaskan’, ‘menuju’, ‘menunjuk’, ‘menunjuki’, ‘menunjukkan’, ‘menunjuknya’, ‘menurut’, ‘menuturkan’, ‘menyampaikan’, ‘menyangkut’, ‘menyatakan’, ‘menyebutkan’, ‘menyeluruh’, ‘menyiapkan’, ‘merasa’, ‘mereka’, ‘merekalah’, ‘merupakan’, ‘meski’, ‘meskipun’, ‘meyakini’, ‘meyakinkan’, ‘mirip’, ‘misal’, ‘misalkan’, ‘misalnya’, ‘mula’, ‘mulai’, ‘mulailah’, ‘mulanya’, ‘mungkin’, ‘mungkinkah’, ‘nah’, ‘naik’, ‘namun’, ‘nanti’, ‘nantinya’, ‘nyaris’, ‘nyatanya’, ‘oleh’, ‘olehnya’, ‘pada’, ‘padahal’, ‘padanya’, ‘pak’, ‘paling’, ‘panjang’, ‘pantas’, ‘para’, ‘pasti’, ‘pastilah’, ‘penting’, ‘pentingnya’, ‘per’, ‘percuma’, ‘perlu’, ‘perlukah’, ‘perlunya’, ‘pernah’, ‘persoalan’, ‘pertama’, ‘pertama-tama’, ‘pertanyaan’, ‘pertanyakan’, ‘pihak’, ‘pihaknya’, ‘pukul’, ‘pula’, ‘pun’, ‘punya’, ‘rasa’, ‘rasanya’, ‘rata’, ‘rupanya’, ‘saat’, ‘saatnya’, ‘saja’, ‘sajalah’, ‘saling’, ‘sama’, ‘sama-sama’, ‘sambil’, ‘sampai’, ‘sampai-sampai’, ‘sampaikan’, ‘sana’, ‘sangat’, ‘sangatlah’, ‘satu’, </w:t>
      </w:r>
      <w:r w:rsidRPr="00F64834">
        <w:rPr>
          <w:rFonts w:ascii="Times New Roman" w:eastAsia="Arial" w:hAnsi="Times New Roman" w:cs="Times New Roman"/>
          <w:sz w:val="24"/>
          <w:lang w:val="id" w:eastAsia="en-ID"/>
        </w:rPr>
        <w:lastRenderedPageBreak/>
        <w:t>‘saya’, ‘sayalah’, ‘se’, ‘sebab’, ‘sebabnya’, ‘sebagai’, ‘sebagaimana’, ‘sebagainya’, ‘sebagian’, ‘sebaik’, ‘sebaik-baiknya’, ‘sebaiknya’, ‘sebaliknya’, ‘sebanyak’, ‘sebegini’, ‘sebegitu’, ‘sebelum’, ‘sebelumnya’, ‘sebenarnya’, ‘seberapa’, ‘sebesar’, ‘sebetulnya’, ‘sebisanya’, ‘sebuah’, ‘sebut’, ‘sebutlah’, ‘sebutnya’, ‘secara’, ‘secukupnya’, ‘sedang’, ‘sedangkan’, ‘sedemikian’, ‘sedikit’, ‘sedikitnya’, ‘seenaknya’, ‘segala’, ‘segalanya’, ‘segera’, ‘seharusnya’, ‘sehingga’, ‘seingat’, ‘sejak’, ‘sejauh’, ‘sejenak’, ‘sejumlah’, ‘sekadar’, ‘sekadarnya’, ‘sekali’, ‘sekali-kali’, ‘sekalian’, ‘sekaligus’, ‘sekalipun’, ‘sekarang’, ‘sekarang’, ‘sekecil’, ‘seketika’, ‘sekiranya’, ‘sekitar’, ‘sekitarnya’, ‘sekurang-kurangnya’, ‘sekurangnya’, ‘sela’, ‘selain’, ‘selaku’, ‘selalu’, ‘selama’, ‘selama-lamanya’, ‘selamanya’, ‘selanjutnya’, ‘seluruh’, ‘seluruhnya’, ‘semacam’, ‘semakin’, ‘semampu’, ‘semampunya’, ‘semasa’, ‘semasih’, ‘semata’, ‘semata-mata’, ‘semaunya’, ‘sementara’, ‘semisal’, ‘semisalnya’, ‘sempat’, ‘semua’, ‘semuanya’, ‘semula’, ‘sendiri’, ‘sendirian’, ‘sendirinya’, ‘seolah’, ‘seolah-olah’, ‘seorang’, ‘sepanjang’, ‘sepantasnya’, ‘sepantasnyalah’, ‘seperlunya’, ‘seperti’, ‘sepertinya’, ‘sepihak’, ‘sering’, ‘seringnya’, ‘serta’, ‘serupa’, ‘sesaat’, ‘sesama’, ‘sesampai’, ‘sesegera’, ‘sesekali’, ‘seseorang’, ‘sesuatu’, ‘sesuatunya’, ‘sesudah’, ‘sesudahnya’, ‘setelah’, ‘setempat’, ‘setengah’, ‘seterusnya’, ‘setiap’, ‘setiba’, ‘setibanya’, ‘setidak-tidaknya’, ‘setidaknya’, ‘setinggi’, ‘seusai’, ‘sewaktu’, ‘siap’, ‘siapa’, ‘siapakah’, ‘siapapun’, ‘sini’, ‘sinilah’, ‘soal’, ‘soalnya’, ‘suatu’, ‘sudah’, ‘sudahkah’, ‘sudahlah’, ‘supaya’, ‘tadi’, ‘tadinya’, ‘tahu’, ‘tahun’, ‘tak’, ‘tambah’, ‘tambahnya’, ‘tampak’, ‘tampaknya’, ‘tandas’, ‘tandasnya’, ‘tanpa’, ‘tanya’, ‘tanyakan’, ‘tanyanya’, ‘tapi’, ‘tegas’, ‘tegasnya’, ‘telah’, ‘tempat’, ‘tengah’, ‘tentang’, ‘tentu’, ‘tentulah’, ‘tentunya’, ‘tepat’, ‘terakhir’, ‘terasa’, ‘terbanyak’, ‘terdahulu’, ‘terdapat’, ‘terdiri’, ‘terhadap’, ‘terhadapnya’, ‘teringat’, ‘teringat-ingat’, ‘terjadi’, ‘terjadilah’, ‘terjadinya’, ‘terkira’, ‘terlalu’, ‘terlebih’, ‘terlihat’, ‘termasuk’, ‘ternyata’, ‘tersampaikan’, ‘tersebut’, ‘tersebutlah’, ‘tertentu’, ‘tertuju’, ‘terus’, ‘terutama’, ‘tetap’, ‘tetapi’, ‘tiap’, ‘tiba’, ‘tiba-tiba’, ‘tidak’, ‘tidakkah’, ‘tidaklah’, ‘tiga’, ‘tinggi’, ‘toh’, ‘tunjuk’, ‘turut’, ‘tutur’, ‘tuturnya’, ‘ucap’, ‘ucapnya’, ‘ujar’, ‘ujarnya’, ‘umum’, ‘umumnya’, ‘ungkap’, ‘ungkapnya’, ‘untuk’, ‘usah’, ‘usai’, ‘waduh’, ‘wah’, ‘wahai’, ‘waktu’, ‘waktunya’, ‘walau’, ‘walaupun’, ‘wong’, ‘yaitu’, ‘yakin’, ‘yakni’, ‘yang’</w:t>
      </w:r>
    </w:p>
    <w:p w14:paraId="15E520E1" w14:textId="77777777" w:rsidR="00F64834" w:rsidRPr="00F64834" w:rsidRDefault="00F64834" w:rsidP="00F64834">
      <w:pPr>
        <w:spacing w:after="0" w:line="276" w:lineRule="auto"/>
        <w:rPr>
          <w:rFonts w:ascii="Times New Roman" w:eastAsia="Arial" w:hAnsi="Times New Roman" w:cs="Arial"/>
          <w:sz w:val="24"/>
          <w:lang w:val="en-US" w:eastAsia="en-ID"/>
        </w:rPr>
      </w:pPr>
      <w:r w:rsidRPr="00F64834">
        <w:rPr>
          <w:rFonts w:ascii="Times New Roman" w:eastAsia="Arial" w:hAnsi="Times New Roman" w:cs="Arial"/>
          <w:sz w:val="24"/>
          <w:lang w:val="en-US" w:eastAsia="en-ID"/>
        </w:rPr>
        <w:br w:type="page"/>
      </w:r>
    </w:p>
    <w:tbl>
      <w:tblPr>
        <w:tblStyle w:val="TableGrid5"/>
        <w:tblpPr w:leftFromText="180" w:rightFromText="180" w:vertAnchor="text" w:horzAnchor="margin" w:tblpXSpec="right" w:tblpY="609"/>
        <w:tblW w:w="0" w:type="auto"/>
        <w:tblLook w:val="04A0" w:firstRow="1" w:lastRow="0" w:firstColumn="1" w:lastColumn="0" w:noHBand="0" w:noVBand="1"/>
      </w:tblPr>
      <w:tblGrid>
        <w:gridCol w:w="1925"/>
        <w:gridCol w:w="1925"/>
      </w:tblGrid>
      <w:tr w:rsidR="00F64834" w:rsidRPr="00F64834" w14:paraId="53F6F73A" w14:textId="77777777" w:rsidTr="00BE332A">
        <w:trPr>
          <w:trHeight w:val="257"/>
        </w:trPr>
        <w:tc>
          <w:tcPr>
            <w:tcW w:w="1925" w:type="dxa"/>
          </w:tcPr>
          <w:p w14:paraId="122B090B" w14:textId="77777777" w:rsidR="00F64834" w:rsidRPr="00F64834" w:rsidRDefault="00F64834" w:rsidP="00F64834">
            <w:pPr>
              <w:jc w:val="center"/>
              <w:rPr>
                <w:rFonts w:ascii="Times New Roman" w:hAnsi="Times New Roman"/>
                <w:b/>
                <w:bCs/>
                <w:sz w:val="24"/>
                <w:lang w:val="en-US"/>
              </w:rPr>
            </w:pPr>
            <w:r w:rsidRPr="00F64834">
              <w:rPr>
                <w:rFonts w:ascii="Times New Roman" w:hAnsi="Times New Roman"/>
                <w:b/>
                <w:bCs/>
                <w:sz w:val="24"/>
                <w:lang w:val="en-US"/>
              </w:rPr>
              <w:lastRenderedPageBreak/>
              <w:t>Sebelum</w:t>
            </w:r>
          </w:p>
        </w:tc>
        <w:tc>
          <w:tcPr>
            <w:tcW w:w="1925" w:type="dxa"/>
          </w:tcPr>
          <w:p w14:paraId="1806B268" w14:textId="77777777" w:rsidR="00F64834" w:rsidRPr="00F64834" w:rsidRDefault="00F64834" w:rsidP="00F64834">
            <w:pPr>
              <w:jc w:val="center"/>
              <w:rPr>
                <w:rFonts w:ascii="Times New Roman" w:hAnsi="Times New Roman"/>
                <w:b/>
                <w:bCs/>
                <w:sz w:val="24"/>
                <w:lang w:val="en-US"/>
              </w:rPr>
            </w:pPr>
            <w:r w:rsidRPr="00F64834">
              <w:rPr>
                <w:rFonts w:ascii="Times New Roman" w:hAnsi="Times New Roman"/>
                <w:b/>
                <w:bCs/>
                <w:sz w:val="24"/>
                <w:lang w:val="en-US"/>
              </w:rPr>
              <w:t>Sesudah</w:t>
            </w:r>
          </w:p>
        </w:tc>
      </w:tr>
      <w:tr w:rsidR="00F64834" w:rsidRPr="00F64834" w14:paraId="2E3E26A3" w14:textId="77777777" w:rsidTr="00BE332A">
        <w:trPr>
          <w:trHeight w:val="246"/>
        </w:trPr>
        <w:tc>
          <w:tcPr>
            <w:tcW w:w="1925" w:type="dxa"/>
            <w:vAlign w:val="bottom"/>
          </w:tcPr>
          <w:p w14:paraId="447755CB" w14:textId="77777777" w:rsidR="00F64834" w:rsidRPr="00F64834" w:rsidRDefault="00F64834" w:rsidP="00F64834">
            <w:pPr>
              <w:rPr>
                <w:rFonts w:ascii="Times New Roman" w:hAnsi="Times New Roman"/>
                <w:sz w:val="24"/>
                <w:lang w:val="en-US"/>
              </w:rPr>
            </w:pPr>
            <w:r w:rsidRPr="00F64834">
              <w:rPr>
                <w:rFonts w:ascii="Calibri" w:hAnsi="Calibri" w:cs="Calibri"/>
                <w:color w:val="000000"/>
              </w:rPr>
              <w:t>Difinisi</w:t>
            </w:r>
          </w:p>
        </w:tc>
        <w:tc>
          <w:tcPr>
            <w:tcW w:w="1925" w:type="dxa"/>
            <w:vAlign w:val="bottom"/>
          </w:tcPr>
          <w:p w14:paraId="312331E7" w14:textId="77777777" w:rsidR="00F64834" w:rsidRPr="00F64834" w:rsidRDefault="00F64834" w:rsidP="00F64834">
            <w:pPr>
              <w:rPr>
                <w:rFonts w:ascii="Times New Roman" w:hAnsi="Times New Roman"/>
                <w:sz w:val="24"/>
                <w:lang w:val="en-US"/>
              </w:rPr>
            </w:pPr>
            <w:r w:rsidRPr="00F64834">
              <w:rPr>
                <w:rFonts w:ascii="Calibri" w:hAnsi="Calibri" w:cs="Calibri"/>
                <w:color w:val="000000"/>
              </w:rPr>
              <w:t>Definisi</w:t>
            </w:r>
          </w:p>
        </w:tc>
      </w:tr>
      <w:tr w:rsidR="00F64834" w:rsidRPr="00F64834" w14:paraId="792C31E0" w14:textId="77777777" w:rsidTr="00BE332A">
        <w:trPr>
          <w:trHeight w:val="246"/>
        </w:trPr>
        <w:tc>
          <w:tcPr>
            <w:tcW w:w="1925" w:type="dxa"/>
            <w:vAlign w:val="bottom"/>
          </w:tcPr>
          <w:p w14:paraId="215D0C24" w14:textId="77777777" w:rsidR="00F64834" w:rsidRPr="00F64834" w:rsidRDefault="00F64834" w:rsidP="00F64834">
            <w:pPr>
              <w:rPr>
                <w:rFonts w:ascii="Times New Roman" w:hAnsi="Times New Roman"/>
                <w:sz w:val="24"/>
                <w:lang w:val="en-US"/>
              </w:rPr>
            </w:pPr>
            <w:r w:rsidRPr="00F64834">
              <w:rPr>
                <w:rFonts w:ascii="Calibri" w:hAnsi="Calibri" w:cs="Calibri"/>
                <w:color w:val="000000"/>
              </w:rPr>
              <w:t>difinisi</w:t>
            </w:r>
          </w:p>
        </w:tc>
        <w:tc>
          <w:tcPr>
            <w:tcW w:w="1925" w:type="dxa"/>
            <w:vAlign w:val="bottom"/>
          </w:tcPr>
          <w:p w14:paraId="09A77B27" w14:textId="77777777" w:rsidR="00F64834" w:rsidRPr="00F64834" w:rsidRDefault="00F64834" w:rsidP="00F64834">
            <w:pPr>
              <w:rPr>
                <w:rFonts w:ascii="Times New Roman" w:hAnsi="Times New Roman"/>
                <w:sz w:val="24"/>
                <w:lang w:val="en-US"/>
              </w:rPr>
            </w:pPr>
            <w:r w:rsidRPr="00F64834">
              <w:rPr>
                <w:rFonts w:ascii="Calibri" w:hAnsi="Calibri" w:cs="Calibri"/>
                <w:color w:val="000000"/>
              </w:rPr>
              <w:t>Definisi</w:t>
            </w:r>
          </w:p>
        </w:tc>
      </w:tr>
      <w:tr w:rsidR="00F64834" w:rsidRPr="00F64834" w14:paraId="51FC80F8" w14:textId="77777777" w:rsidTr="00BE332A">
        <w:trPr>
          <w:trHeight w:val="246"/>
        </w:trPr>
        <w:tc>
          <w:tcPr>
            <w:tcW w:w="1925" w:type="dxa"/>
            <w:vAlign w:val="bottom"/>
          </w:tcPr>
          <w:p w14:paraId="2F824CBF" w14:textId="77777777" w:rsidR="00F64834" w:rsidRPr="00F64834" w:rsidRDefault="00F64834" w:rsidP="00F64834">
            <w:pPr>
              <w:rPr>
                <w:rFonts w:ascii="Times New Roman" w:hAnsi="Times New Roman"/>
                <w:sz w:val="24"/>
                <w:lang w:val="en-US"/>
              </w:rPr>
            </w:pPr>
            <w:r w:rsidRPr="00F64834">
              <w:rPr>
                <w:rFonts w:ascii="Calibri" w:hAnsi="Calibri" w:cs="Calibri"/>
                <w:color w:val="000000"/>
              </w:rPr>
              <w:t>Depo</w:t>
            </w:r>
          </w:p>
        </w:tc>
        <w:tc>
          <w:tcPr>
            <w:tcW w:w="1925" w:type="dxa"/>
            <w:vAlign w:val="bottom"/>
          </w:tcPr>
          <w:p w14:paraId="34C7044B" w14:textId="77777777" w:rsidR="00F64834" w:rsidRPr="00F64834" w:rsidRDefault="00F64834" w:rsidP="00F64834">
            <w:pPr>
              <w:rPr>
                <w:rFonts w:ascii="Times New Roman" w:hAnsi="Times New Roman"/>
                <w:sz w:val="24"/>
                <w:lang w:val="en-US"/>
              </w:rPr>
            </w:pPr>
            <w:r w:rsidRPr="00F64834">
              <w:rPr>
                <w:rFonts w:ascii="Calibri" w:hAnsi="Calibri" w:cs="Calibri"/>
                <w:color w:val="000000"/>
              </w:rPr>
              <w:t>Depot</w:t>
            </w:r>
          </w:p>
        </w:tc>
      </w:tr>
      <w:tr w:rsidR="00F64834" w:rsidRPr="00F64834" w14:paraId="2AA8D7A8" w14:textId="77777777" w:rsidTr="00BE332A">
        <w:trPr>
          <w:trHeight w:val="246"/>
        </w:trPr>
        <w:tc>
          <w:tcPr>
            <w:tcW w:w="1925" w:type="dxa"/>
            <w:vAlign w:val="bottom"/>
          </w:tcPr>
          <w:p w14:paraId="5EEC8E1F" w14:textId="77777777" w:rsidR="00F64834" w:rsidRPr="00F64834" w:rsidRDefault="00F64834" w:rsidP="00F64834">
            <w:pPr>
              <w:rPr>
                <w:rFonts w:ascii="Times New Roman" w:hAnsi="Times New Roman"/>
                <w:sz w:val="24"/>
                <w:lang w:val="en-US"/>
              </w:rPr>
            </w:pPr>
            <w:r w:rsidRPr="00F64834">
              <w:rPr>
                <w:rFonts w:ascii="Calibri" w:hAnsi="Calibri" w:cs="Calibri"/>
                <w:color w:val="000000"/>
              </w:rPr>
              <w:t>depo</w:t>
            </w:r>
          </w:p>
        </w:tc>
        <w:tc>
          <w:tcPr>
            <w:tcW w:w="1925" w:type="dxa"/>
            <w:vAlign w:val="bottom"/>
          </w:tcPr>
          <w:p w14:paraId="341527E9" w14:textId="77777777" w:rsidR="00F64834" w:rsidRPr="00F64834" w:rsidRDefault="00F64834" w:rsidP="00F64834">
            <w:pPr>
              <w:rPr>
                <w:rFonts w:ascii="Times New Roman" w:hAnsi="Times New Roman"/>
                <w:sz w:val="24"/>
                <w:lang w:val="en-US"/>
              </w:rPr>
            </w:pPr>
            <w:r w:rsidRPr="00F64834">
              <w:rPr>
                <w:rFonts w:ascii="Calibri" w:hAnsi="Calibri" w:cs="Calibri"/>
                <w:color w:val="000000"/>
              </w:rPr>
              <w:t>Depot</w:t>
            </w:r>
          </w:p>
        </w:tc>
      </w:tr>
      <w:tr w:rsidR="00F64834" w:rsidRPr="00F64834" w14:paraId="40FB288B" w14:textId="77777777" w:rsidTr="00BE332A">
        <w:trPr>
          <w:trHeight w:val="246"/>
        </w:trPr>
        <w:tc>
          <w:tcPr>
            <w:tcW w:w="1925" w:type="dxa"/>
            <w:vAlign w:val="bottom"/>
          </w:tcPr>
          <w:p w14:paraId="2A6622D9" w14:textId="77777777" w:rsidR="00F64834" w:rsidRPr="00F64834" w:rsidRDefault="00F64834" w:rsidP="00F64834">
            <w:pPr>
              <w:rPr>
                <w:rFonts w:ascii="Times New Roman" w:hAnsi="Times New Roman"/>
                <w:sz w:val="24"/>
                <w:lang w:val="en-US"/>
              </w:rPr>
            </w:pPr>
            <w:r w:rsidRPr="00F64834">
              <w:rPr>
                <w:rFonts w:ascii="Calibri" w:hAnsi="Calibri" w:cs="Calibri"/>
                <w:color w:val="000000"/>
              </w:rPr>
              <w:t>Detil</w:t>
            </w:r>
          </w:p>
        </w:tc>
        <w:tc>
          <w:tcPr>
            <w:tcW w:w="1925" w:type="dxa"/>
            <w:vAlign w:val="bottom"/>
          </w:tcPr>
          <w:p w14:paraId="2B539801" w14:textId="77777777" w:rsidR="00F64834" w:rsidRPr="00F64834" w:rsidRDefault="00F64834" w:rsidP="00F64834">
            <w:pPr>
              <w:rPr>
                <w:rFonts w:ascii="Times New Roman" w:hAnsi="Times New Roman"/>
                <w:sz w:val="24"/>
                <w:lang w:val="en-US"/>
              </w:rPr>
            </w:pPr>
            <w:r w:rsidRPr="00F64834">
              <w:rPr>
                <w:rFonts w:ascii="Calibri" w:hAnsi="Calibri" w:cs="Calibri"/>
                <w:color w:val="000000"/>
              </w:rPr>
              <w:t>detail</w:t>
            </w:r>
          </w:p>
        </w:tc>
      </w:tr>
      <w:tr w:rsidR="00F64834" w:rsidRPr="00F64834" w14:paraId="708C7A3C" w14:textId="77777777" w:rsidTr="00BE332A">
        <w:trPr>
          <w:trHeight w:val="246"/>
        </w:trPr>
        <w:tc>
          <w:tcPr>
            <w:tcW w:w="1925" w:type="dxa"/>
            <w:vAlign w:val="bottom"/>
          </w:tcPr>
          <w:p w14:paraId="7E4F2F97" w14:textId="77777777" w:rsidR="00F64834" w:rsidRPr="00F64834" w:rsidRDefault="00F64834" w:rsidP="00F64834">
            <w:pPr>
              <w:rPr>
                <w:rFonts w:ascii="Times New Roman" w:hAnsi="Times New Roman"/>
                <w:sz w:val="24"/>
                <w:lang w:val="en-US"/>
              </w:rPr>
            </w:pPr>
            <w:r w:rsidRPr="00F64834">
              <w:rPr>
                <w:rFonts w:ascii="Calibri" w:hAnsi="Calibri" w:cs="Calibri"/>
                <w:color w:val="000000"/>
              </w:rPr>
              <w:t>detil</w:t>
            </w:r>
          </w:p>
        </w:tc>
        <w:tc>
          <w:tcPr>
            <w:tcW w:w="1925" w:type="dxa"/>
            <w:vAlign w:val="bottom"/>
          </w:tcPr>
          <w:p w14:paraId="3EE19E8E" w14:textId="77777777" w:rsidR="00F64834" w:rsidRPr="00F64834" w:rsidRDefault="00F64834" w:rsidP="00F64834">
            <w:pPr>
              <w:rPr>
                <w:rFonts w:ascii="Times New Roman" w:hAnsi="Times New Roman"/>
                <w:sz w:val="24"/>
                <w:lang w:val="en-US"/>
              </w:rPr>
            </w:pPr>
            <w:r w:rsidRPr="00F64834">
              <w:rPr>
                <w:rFonts w:ascii="Calibri" w:hAnsi="Calibri" w:cs="Calibri"/>
                <w:color w:val="000000"/>
              </w:rPr>
              <w:t>detail</w:t>
            </w:r>
          </w:p>
        </w:tc>
      </w:tr>
      <w:tr w:rsidR="00F64834" w:rsidRPr="00F64834" w14:paraId="491EA4C9" w14:textId="77777777" w:rsidTr="00BE332A">
        <w:trPr>
          <w:trHeight w:val="246"/>
        </w:trPr>
        <w:tc>
          <w:tcPr>
            <w:tcW w:w="1925" w:type="dxa"/>
            <w:vAlign w:val="bottom"/>
          </w:tcPr>
          <w:p w14:paraId="583A4908" w14:textId="77777777" w:rsidR="00F64834" w:rsidRPr="00F64834" w:rsidRDefault="00F64834" w:rsidP="00F64834">
            <w:pPr>
              <w:rPr>
                <w:rFonts w:ascii="Times New Roman" w:hAnsi="Times New Roman"/>
                <w:sz w:val="24"/>
                <w:lang w:val="en-US"/>
              </w:rPr>
            </w:pPr>
            <w:r w:rsidRPr="00F64834">
              <w:rPr>
                <w:rFonts w:ascii="Calibri" w:hAnsi="Calibri" w:cs="Calibri"/>
                <w:color w:val="000000"/>
              </w:rPr>
              <w:t>Diagnosa</w:t>
            </w:r>
          </w:p>
        </w:tc>
        <w:tc>
          <w:tcPr>
            <w:tcW w:w="1925" w:type="dxa"/>
            <w:vAlign w:val="bottom"/>
          </w:tcPr>
          <w:p w14:paraId="4F108DD9" w14:textId="77777777" w:rsidR="00F64834" w:rsidRPr="00F64834" w:rsidRDefault="00F64834" w:rsidP="00F64834">
            <w:pPr>
              <w:rPr>
                <w:rFonts w:ascii="Times New Roman" w:hAnsi="Times New Roman"/>
                <w:sz w:val="24"/>
                <w:lang w:val="en-US"/>
              </w:rPr>
            </w:pPr>
            <w:r w:rsidRPr="00F64834">
              <w:rPr>
                <w:rFonts w:ascii="Calibri" w:hAnsi="Calibri" w:cs="Calibri"/>
                <w:color w:val="000000"/>
              </w:rPr>
              <w:t>Diagnosis</w:t>
            </w:r>
          </w:p>
        </w:tc>
      </w:tr>
      <w:tr w:rsidR="00F64834" w:rsidRPr="00F64834" w14:paraId="7E336571" w14:textId="77777777" w:rsidTr="00BE332A">
        <w:trPr>
          <w:trHeight w:val="246"/>
        </w:trPr>
        <w:tc>
          <w:tcPr>
            <w:tcW w:w="1925" w:type="dxa"/>
            <w:vAlign w:val="bottom"/>
          </w:tcPr>
          <w:p w14:paraId="37A47C86" w14:textId="77777777" w:rsidR="00F64834" w:rsidRPr="00F64834" w:rsidRDefault="00F64834" w:rsidP="00F64834">
            <w:pPr>
              <w:rPr>
                <w:rFonts w:ascii="Times New Roman" w:hAnsi="Times New Roman"/>
                <w:sz w:val="24"/>
                <w:lang w:val="en-US"/>
              </w:rPr>
            </w:pPr>
            <w:r w:rsidRPr="00F64834">
              <w:rPr>
                <w:rFonts w:ascii="Calibri" w:hAnsi="Calibri" w:cs="Calibri"/>
                <w:color w:val="000000"/>
              </w:rPr>
              <w:t>diagnosa</w:t>
            </w:r>
          </w:p>
        </w:tc>
        <w:tc>
          <w:tcPr>
            <w:tcW w:w="1925" w:type="dxa"/>
            <w:vAlign w:val="bottom"/>
          </w:tcPr>
          <w:p w14:paraId="3C4A01CA" w14:textId="77777777" w:rsidR="00F64834" w:rsidRPr="00F64834" w:rsidRDefault="00F64834" w:rsidP="00F64834">
            <w:pPr>
              <w:rPr>
                <w:rFonts w:ascii="Times New Roman" w:hAnsi="Times New Roman"/>
                <w:sz w:val="24"/>
                <w:lang w:val="en-US"/>
              </w:rPr>
            </w:pPr>
            <w:r w:rsidRPr="00F64834">
              <w:rPr>
                <w:rFonts w:ascii="Calibri" w:hAnsi="Calibri" w:cs="Calibri"/>
                <w:color w:val="000000"/>
              </w:rPr>
              <w:t xml:space="preserve">diagnosis </w:t>
            </w:r>
          </w:p>
        </w:tc>
      </w:tr>
      <w:tr w:rsidR="00F64834" w:rsidRPr="00F64834" w14:paraId="2A9CB2D1" w14:textId="77777777" w:rsidTr="00BE332A">
        <w:trPr>
          <w:trHeight w:val="246"/>
        </w:trPr>
        <w:tc>
          <w:tcPr>
            <w:tcW w:w="1925" w:type="dxa"/>
            <w:vAlign w:val="bottom"/>
          </w:tcPr>
          <w:p w14:paraId="14C78FB2" w14:textId="77777777" w:rsidR="00F64834" w:rsidRPr="00F64834" w:rsidRDefault="00F64834" w:rsidP="00F64834">
            <w:pPr>
              <w:rPr>
                <w:rFonts w:ascii="Times New Roman" w:hAnsi="Times New Roman"/>
                <w:sz w:val="24"/>
                <w:lang w:val="en-US"/>
              </w:rPr>
            </w:pPr>
            <w:r w:rsidRPr="00F64834">
              <w:rPr>
                <w:rFonts w:ascii="Calibri" w:hAnsi="Calibri" w:cs="Calibri"/>
                <w:color w:val="000000"/>
              </w:rPr>
              <w:t>Differensial</w:t>
            </w:r>
          </w:p>
        </w:tc>
        <w:tc>
          <w:tcPr>
            <w:tcW w:w="1925" w:type="dxa"/>
            <w:vAlign w:val="bottom"/>
          </w:tcPr>
          <w:p w14:paraId="46E06C04" w14:textId="77777777" w:rsidR="00F64834" w:rsidRPr="00F64834" w:rsidRDefault="00F64834" w:rsidP="00F64834">
            <w:pPr>
              <w:rPr>
                <w:rFonts w:ascii="Times New Roman" w:hAnsi="Times New Roman"/>
                <w:sz w:val="24"/>
                <w:lang w:val="en-US"/>
              </w:rPr>
            </w:pPr>
            <w:r w:rsidRPr="00F64834">
              <w:rPr>
                <w:rFonts w:ascii="Calibri" w:hAnsi="Calibri" w:cs="Calibri"/>
                <w:color w:val="000000"/>
              </w:rPr>
              <w:t>diferensial</w:t>
            </w:r>
          </w:p>
        </w:tc>
      </w:tr>
      <w:tr w:rsidR="00F64834" w:rsidRPr="00F64834" w14:paraId="2E02F999" w14:textId="77777777" w:rsidTr="00BE332A">
        <w:trPr>
          <w:trHeight w:val="246"/>
        </w:trPr>
        <w:tc>
          <w:tcPr>
            <w:tcW w:w="1925" w:type="dxa"/>
            <w:vAlign w:val="bottom"/>
          </w:tcPr>
          <w:p w14:paraId="5884BBD7" w14:textId="77777777" w:rsidR="00F64834" w:rsidRPr="00F64834" w:rsidRDefault="00F64834" w:rsidP="00F64834">
            <w:pPr>
              <w:rPr>
                <w:rFonts w:ascii="Times New Roman" w:hAnsi="Times New Roman"/>
                <w:sz w:val="24"/>
                <w:lang w:val="en-US"/>
              </w:rPr>
            </w:pPr>
            <w:r w:rsidRPr="00F64834">
              <w:rPr>
                <w:rFonts w:ascii="Calibri" w:hAnsi="Calibri" w:cs="Calibri"/>
                <w:color w:val="000000"/>
              </w:rPr>
              <w:t>differensial</w:t>
            </w:r>
          </w:p>
        </w:tc>
        <w:tc>
          <w:tcPr>
            <w:tcW w:w="1925" w:type="dxa"/>
            <w:vAlign w:val="bottom"/>
          </w:tcPr>
          <w:p w14:paraId="7726FE9E" w14:textId="77777777" w:rsidR="00F64834" w:rsidRPr="00F64834" w:rsidRDefault="00F64834" w:rsidP="00F64834">
            <w:pPr>
              <w:rPr>
                <w:rFonts w:ascii="Times New Roman" w:hAnsi="Times New Roman"/>
                <w:sz w:val="24"/>
                <w:lang w:val="en-US"/>
              </w:rPr>
            </w:pPr>
            <w:r w:rsidRPr="00F64834">
              <w:rPr>
                <w:rFonts w:ascii="Calibri" w:hAnsi="Calibri" w:cs="Calibri"/>
                <w:color w:val="000000"/>
              </w:rPr>
              <w:t>diferensial</w:t>
            </w:r>
          </w:p>
        </w:tc>
      </w:tr>
      <w:tr w:rsidR="00F64834" w:rsidRPr="00F64834" w14:paraId="0099C7B9" w14:textId="77777777" w:rsidTr="00BE332A">
        <w:trPr>
          <w:trHeight w:val="246"/>
        </w:trPr>
        <w:tc>
          <w:tcPr>
            <w:tcW w:w="1925" w:type="dxa"/>
            <w:vAlign w:val="bottom"/>
          </w:tcPr>
          <w:p w14:paraId="432E2259" w14:textId="77777777" w:rsidR="00F64834" w:rsidRPr="00F64834" w:rsidRDefault="00F64834" w:rsidP="00F64834">
            <w:pPr>
              <w:rPr>
                <w:rFonts w:ascii="Times New Roman" w:hAnsi="Times New Roman"/>
                <w:sz w:val="24"/>
                <w:lang w:val="en-US"/>
              </w:rPr>
            </w:pPr>
            <w:r w:rsidRPr="00F64834">
              <w:rPr>
                <w:rFonts w:ascii="Calibri" w:hAnsi="Calibri" w:cs="Calibri"/>
                <w:color w:val="000000"/>
              </w:rPr>
              <w:t>Dipersilahkan</w:t>
            </w:r>
          </w:p>
        </w:tc>
        <w:tc>
          <w:tcPr>
            <w:tcW w:w="1925" w:type="dxa"/>
            <w:vAlign w:val="bottom"/>
          </w:tcPr>
          <w:p w14:paraId="5BE879E9" w14:textId="77777777" w:rsidR="00F64834" w:rsidRPr="00F64834" w:rsidRDefault="00F64834" w:rsidP="00F64834">
            <w:pPr>
              <w:rPr>
                <w:rFonts w:ascii="Times New Roman" w:hAnsi="Times New Roman"/>
                <w:sz w:val="24"/>
                <w:lang w:val="en-US"/>
              </w:rPr>
            </w:pPr>
            <w:r w:rsidRPr="00F64834">
              <w:rPr>
                <w:rFonts w:ascii="Calibri" w:hAnsi="Calibri" w:cs="Calibri"/>
                <w:color w:val="000000"/>
              </w:rPr>
              <w:t>dipersilakan</w:t>
            </w:r>
          </w:p>
        </w:tc>
      </w:tr>
      <w:tr w:rsidR="00F64834" w:rsidRPr="00F64834" w14:paraId="15EE4D0D" w14:textId="77777777" w:rsidTr="00BE332A">
        <w:trPr>
          <w:trHeight w:val="246"/>
        </w:trPr>
        <w:tc>
          <w:tcPr>
            <w:tcW w:w="1925" w:type="dxa"/>
            <w:vAlign w:val="bottom"/>
          </w:tcPr>
          <w:p w14:paraId="268FC326" w14:textId="77777777" w:rsidR="00F64834" w:rsidRPr="00F64834" w:rsidRDefault="00F64834" w:rsidP="00F64834">
            <w:pPr>
              <w:rPr>
                <w:rFonts w:ascii="Times New Roman" w:hAnsi="Times New Roman"/>
                <w:sz w:val="24"/>
                <w:lang w:val="en-US"/>
              </w:rPr>
            </w:pPr>
            <w:r w:rsidRPr="00F64834">
              <w:rPr>
                <w:rFonts w:ascii="Calibri" w:hAnsi="Calibri" w:cs="Calibri"/>
                <w:color w:val="000000"/>
              </w:rPr>
              <w:t>dipersilahkan</w:t>
            </w:r>
          </w:p>
        </w:tc>
        <w:tc>
          <w:tcPr>
            <w:tcW w:w="1925" w:type="dxa"/>
            <w:vAlign w:val="bottom"/>
          </w:tcPr>
          <w:p w14:paraId="743E5275" w14:textId="77777777" w:rsidR="00F64834" w:rsidRPr="00F64834" w:rsidRDefault="00F64834" w:rsidP="00F64834">
            <w:pPr>
              <w:rPr>
                <w:rFonts w:ascii="Times New Roman" w:hAnsi="Times New Roman"/>
                <w:sz w:val="24"/>
                <w:lang w:val="en-US"/>
              </w:rPr>
            </w:pPr>
            <w:r w:rsidRPr="00F64834">
              <w:rPr>
                <w:rFonts w:ascii="Calibri" w:hAnsi="Calibri" w:cs="Calibri"/>
                <w:color w:val="000000"/>
              </w:rPr>
              <w:t>dipersilakan</w:t>
            </w:r>
          </w:p>
        </w:tc>
      </w:tr>
      <w:tr w:rsidR="00F64834" w:rsidRPr="00F64834" w14:paraId="19C2CEC6" w14:textId="77777777" w:rsidTr="00BE332A">
        <w:trPr>
          <w:trHeight w:val="246"/>
        </w:trPr>
        <w:tc>
          <w:tcPr>
            <w:tcW w:w="1925" w:type="dxa"/>
            <w:vAlign w:val="bottom"/>
          </w:tcPr>
          <w:p w14:paraId="720EB539" w14:textId="77777777" w:rsidR="00F64834" w:rsidRPr="00F64834" w:rsidRDefault="00F64834" w:rsidP="00F64834">
            <w:pPr>
              <w:rPr>
                <w:rFonts w:ascii="Times New Roman" w:hAnsi="Times New Roman"/>
                <w:sz w:val="24"/>
                <w:lang w:val="en-US"/>
              </w:rPr>
            </w:pPr>
            <w:r w:rsidRPr="00F64834">
              <w:rPr>
                <w:rFonts w:ascii="Calibri" w:hAnsi="Calibri" w:cs="Calibri"/>
                <w:color w:val="000000"/>
              </w:rPr>
              <w:t>Disyahkan</w:t>
            </w:r>
          </w:p>
        </w:tc>
        <w:tc>
          <w:tcPr>
            <w:tcW w:w="1925" w:type="dxa"/>
            <w:vAlign w:val="bottom"/>
          </w:tcPr>
          <w:p w14:paraId="394B532E" w14:textId="77777777" w:rsidR="00F64834" w:rsidRPr="00F64834" w:rsidRDefault="00F64834" w:rsidP="00F64834">
            <w:pPr>
              <w:rPr>
                <w:rFonts w:ascii="Times New Roman" w:hAnsi="Times New Roman"/>
                <w:sz w:val="24"/>
                <w:lang w:val="en-US"/>
              </w:rPr>
            </w:pPr>
            <w:r w:rsidRPr="00F64834">
              <w:rPr>
                <w:rFonts w:ascii="Calibri" w:hAnsi="Calibri" w:cs="Calibri"/>
                <w:color w:val="000000"/>
              </w:rPr>
              <w:t>disahkan</w:t>
            </w:r>
          </w:p>
        </w:tc>
      </w:tr>
      <w:tr w:rsidR="00F64834" w:rsidRPr="00F64834" w14:paraId="7EE9A1B6" w14:textId="77777777" w:rsidTr="00BE332A">
        <w:trPr>
          <w:trHeight w:val="246"/>
        </w:trPr>
        <w:tc>
          <w:tcPr>
            <w:tcW w:w="1925" w:type="dxa"/>
            <w:vAlign w:val="bottom"/>
          </w:tcPr>
          <w:p w14:paraId="61834B35" w14:textId="77777777" w:rsidR="00F64834" w:rsidRPr="00F64834" w:rsidRDefault="00F64834" w:rsidP="00F64834">
            <w:pPr>
              <w:rPr>
                <w:rFonts w:ascii="Times New Roman" w:hAnsi="Times New Roman"/>
                <w:sz w:val="24"/>
                <w:lang w:val="en-US"/>
              </w:rPr>
            </w:pPr>
            <w:r w:rsidRPr="00F64834">
              <w:rPr>
                <w:rFonts w:ascii="Calibri" w:hAnsi="Calibri" w:cs="Calibri"/>
                <w:color w:val="000000"/>
              </w:rPr>
              <w:t>disyahkan</w:t>
            </w:r>
          </w:p>
        </w:tc>
        <w:tc>
          <w:tcPr>
            <w:tcW w:w="1925" w:type="dxa"/>
            <w:vAlign w:val="bottom"/>
          </w:tcPr>
          <w:p w14:paraId="04E922D3" w14:textId="77777777" w:rsidR="00F64834" w:rsidRPr="00F64834" w:rsidRDefault="00F64834" w:rsidP="00F64834">
            <w:pPr>
              <w:rPr>
                <w:rFonts w:ascii="Times New Roman" w:hAnsi="Times New Roman"/>
                <w:sz w:val="24"/>
                <w:lang w:val="en-US"/>
              </w:rPr>
            </w:pPr>
            <w:r w:rsidRPr="00F64834">
              <w:rPr>
                <w:rFonts w:ascii="Calibri" w:hAnsi="Calibri" w:cs="Calibri"/>
                <w:color w:val="000000"/>
              </w:rPr>
              <w:t>disahkan</w:t>
            </w:r>
          </w:p>
        </w:tc>
      </w:tr>
      <w:tr w:rsidR="00F64834" w:rsidRPr="00F64834" w14:paraId="7FFDB3ED" w14:textId="77777777" w:rsidTr="00BE332A">
        <w:trPr>
          <w:trHeight w:val="246"/>
        </w:trPr>
        <w:tc>
          <w:tcPr>
            <w:tcW w:w="1925" w:type="dxa"/>
            <w:vAlign w:val="bottom"/>
          </w:tcPr>
          <w:p w14:paraId="63EDB1A2" w14:textId="77777777" w:rsidR="00F64834" w:rsidRPr="00F64834" w:rsidRDefault="00F64834" w:rsidP="00F64834">
            <w:pPr>
              <w:rPr>
                <w:rFonts w:ascii="Times New Roman" w:hAnsi="Times New Roman"/>
                <w:sz w:val="24"/>
                <w:lang w:val="en-US"/>
              </w:rPr>
            </w:pPr>
            <w:r w:rsidRPr="00F64834">
              <w:rPr>
                <w:rFonts w:ascii="Calibri" w:hAnsi="Calibri" w:cs="Calibri"/>
                <w:color w:val="000000"/>
              </w:rPr>
              <w:t>Eksport</w:t>
            </w:r>
          </w:p>
        </w:tc>
        <w:tc>
          <w:tcPr>
            <w:tcW w:w="1925" w:type="dxa"/>
            <w:vAlign w:val="bottom"/>
          </w:tcPr>
          <w:p w14:paraId="30C4910F" w14:textId="77777777" w:rsidR="00F64834" w:rsidRPr="00F64834" w:rsidRDefault="00F64834" w:rsidP="00F64834">
            <w:pPr>
              <w:rPr>
                <w:rFonts w:ascii="Times New Roman" w:hAnsi="Times New Roman"/>
                <w:sz w:val="24"/>
                <w:lang w:val="en-US"/>
              </w:rPr>
            </w:pPr>
            <w:r w:rsidRPr="00F64834">
              <w:rPr>
                <w:rFonts w:ascii="Calibri" w:hAnsi="Calibri" w:cs="Calibri"/>
                <w:color w:val="000000"/>
              </w:rPr>
              <w:t>Ekspor</w:t>
            </w:r>
          </w:p>
        </w:tc>
      </w:tr>
      <w:tr w:rsidR="00F64834" w:rsidRPr="00F64834" w14:paraId="5804093D" w14:textId="77777777" w:rsidTr="00BE332A">
        <w:trPr>
          <w:trHeight w:val="246"/>
        </w:trPr>
        <w:tc>
          <w:tcPr>
            <w:tcW w:w="1925" w:type="dxa"/>
            <w:vAlign w:val="bottom"/>
          </w:tcPr>
          <w:p w14:paraId="42EC963D" w14:textId="77777777" w:rsidR="00F64834" w:rsidRPr="00F64834" w:rsidRDefault="00F64834" w:rsidP="00F64834">
            <w:pPr>
              <w:rPr>
                <w:rFonts w:ascii="Times New Roman" w:hAnsi="Times New Roman"/>
                <w:sz w:val="24"/>
                <w:lang w:val="en-US"/>
              </w:rPr>
            </w:pPr>
            <w:r w:rsidRPr="00F64834">
              <w:rPr>
                <w:rFonts w:ascii="Calibri" w:hAnsi="Calibri" w:cs="Calibri"/>
                <w:color w:val="000000"/>
              </w:rPr>
              <w:t>eksport</w:t>
            </w:r>
          </w:p>
        </w:tc>
        <w:tc>
          <w:tcPr>
            <w:tcW w:w="1925" w:type="dxa"/>
            <w:vAlign w:val="bottom"/>
          </w:tcPr>
          <w:p w14:paraId="094C87D7" w14:textId="77777777" w:rsidR="00F64834" w:rsidRPr="00F64834" w:rsidRDefault="00F64834" w:rsidP="00F64834">
            <w:pPr>
              <w:rPr>
                <w:rFonts w:ascii="Times New Roman" w:hAnsi="Times New Roman"/>
                <w:sz w:val="24"/>
                <w:lang w:val="en-US"/>
              </w:rPr>
            </w:pPr>
            <w:r w:rsidRPr="00F64834">
              <w:rPr>
                <w:rFonts w:ascii="Calibri" w:hAnsi="Calibri" w:cs="Calibri"/>
                <w:color w:val="000000"/>
              </w:rPr>
              <w:t>ekspor</w:t>
            </w:r>
          </w:p>
        </w:tc>
      </w:tr>
      <w:tr w:rsidR="00F64834" w:rsidRPr="00F64834" w14:paraId="14EE7701" w14:textId="77777777" w:rsidTr="00BE332A">
        <w:trPr>
          <w:trHeight w:val="246"/>
        </w:trPr>
        <w:tc>
          <w:tcPr>
            <w:tcW w:w="1925" w:type="dxa"/>
            <w:vAlign w:val="bottom"/>
          </w:tcPr>
          <w:p w14:paraId="2DE3439A" w14:textId="77777777" w:rsidR="00F64834" w:rsidRPr="00F64834" w:rsidRDefault="00F64834" w:rsidP="00F64834">
            <w:pPr>
              <w:rPr>
                <w:rFonts w:ascii="Times New Roman" w:hAnsi="Times New Roman"/>
                <w:sz w:val="24"/>
                <w:lang w:val="en-US"/>
              </w:rPr>
            </w:pPr>
            <w:r w:rsidRPr="00F64834">
              <w:rPr>
                <w:rFonts w:ascii="Calibri" w:hAnsi="Calibri" w:cs="Calibri"/>
                <w:color w:val="000000"/>
              </w:rPr>
              <w:t>Ekstrim</w:t>
            </w:r>
          </w:p>
        </w:tc>
        <w:tc>
          <w:tcPr>
            <w:tcW w:w="1925" w:type="dxa"/>
            <w:vAlign w:val="bottom"/>
          </w:tcPr>
          <w:p w14:paraId="02A527A4" w14:textId="77777777" w:rsidR="00F64834" w:rsidRPr="00F64834" w:rsidRDefault="00F64834" w:rsidP="00F64834">
            <w:pPr>
              <w:rPr>
                <w:rFonts w:ascii="Times New Roman" w:hAnsi="Times New Roman"/>
                <w:sz w:val="24"/>
                <w:lang w:val="en-US"/>
              </w:rPr>
            </w:pPr>
            <w:r w:rsidRPr="00F64834">
              <w:rPr>
                <w:rFonts w:ascii="Calibri" w:hAnsi="Calibri" w:cs="Calibri"/>
                <w:color w:val="000000"/>
              </w:rPr>
              <w:t>ekstrem</w:t>
            </w:r>
          </w:p>
        </w:tc>
      </w:tr>
      <w:tr w:rsidR="00F64834" w:rsidRPr="00F64834" w14:paraId="0E998B8E" w14:textId="77777777" w:rsidTr="00BE332A">
        <w:trPr>
          <w:trHeight w:val="246"/>
        </w:trPr>
        <w:tc>
          <w:tcPr>
            <w:tcW w:w="1925" w:type="dxa"/>
            <w:vAlign w:val="bottom"/>
          </w:tcPr>
          <w:p w14:paraId="1B580C3A" w14:textId="77777777" w:rsidR="00F64834" w:rsidRPr="00F64834" w:rsidRDefault="00F64834" w:rsidP="00F64834">
            <w:pPr>
              <w:rPr>
                <w:rFonts w:ascii="Times New Roman" w:hAnsi="Times New Roman"/>
                <w:sz w:val="24"/>
                <w:lang w:val="en-US"/>
              </w:rPr>
            </w:pPr>
            <w:r w:rsidRPr="00F64834">
              <w:rPr>
                <w:rFonts w:ascii="Calibri" w:hAnsi="Calibri" w:cs="Calibri"/>
                <w:color w:val="000000"/>
              </w:rPr>
              <w:t>ekstrim</w:t>
            </w:r>
          </w:p>
        </w:tc>
        <w:tc>
          <w:tcPr>
            <w:tcW w:w="1925" w:type="dxa"/>
            <w:vAlign w:val="bottom"/>
          </w:tcPr>
          <w:p w14:paraId="1BD9D3A8" w14:textId="77777777" w:rsidR="00F64834" w:rsidRPr="00F64834" w:rsidRDefault="00F64834" w:rsidP="00F64834">
            <w:pPr>
              <w:rPr>
                <w:rFonts w:ascii="Times New Roman" w:hAnsi="Times New Roman"/>
                <w:sz w:val="24"/>
                <w:lang w:val="en-US"/>
              </w:rPr>
            </w:pPr>
            <w:r w:rsidRPr="00F64834">
              <w:rPr>
                <w:rFonts w:ascii="Calibri" w:hAnsi="Calibri" w:cs="Calibri"/>
                <w:color w:val="000000"/>
              </w:rPr>
              <w:t>ekstrem</w:t>
            </w:r>
          </w:p>
        </w:tc>
      </w:tr>
      <w:tr w:rsidR="00F64834" w:rsidRPr="00F64834" w14:paraId="0B495C18" w14:textId="77777777" w:rsidTr="00BE332A">
        <w:trPr>
          <w:trHeight w:val="246"/>
        </w:trPr>
        <w:tc>
          <w:tcPr>
            <w:tcW w:w="1925" w:type="dxa"/>
            <w:vAlign w:val="bottom"/>
          </w:tcPr>
          <w:p w14:paraId="338B90EA" w14:textId="77777777" w:rsidR="00F64834" w:rsidRPr="00F64834" w:rsidRDefault="00F64834" w:rsidP="00F64834">
            <w:pPr>
              <w:rPr>
                <w:rFonts w:ascii="Times New Roman" w:hAnsi="Times New Roman"/>
                <w:sz w:val="24"/>
                <w:lang w:val="en-US"/>
              </w:rPr>
            </w:pPr>
            <w:r w:rsidRPr="00F64834">
              <w:rPr>
                <w:rFonts w:ascii="Calibri" w:hAnsi="Calibri" w:cs="Calibri"/>
                <w:color w:val="000000"/>
              </w:rPr>
              <w:t>Ekwivalen</w:t>
            </w:r>
          </w:p>
        </w:tc>
        <w:tc>
          <w:tcPr>
            <w:tcW w:w="1925" w:type="dxa"/>
            <w:vAlign w:val="bottom"/>
          </w:tcPr>
          <w:p w14:paraId="0C43420B" w14:textId="77777777" w:rsidR="00F64834" w:rsidRPr="00F64834" w:rsidRDefault="00F64834" w:rsidP="00F64834">
            <w:pPr>
              <w:rPr>
                <w:rFonts w:ascii="Times New Roman" w:hAnsi="Times New Roman"/>
                <w:sz w:val="24"/>
                <w:lang w:val="en-US"/>
              </w:rPr>
            </w:pPr>
            <w:r w:rsidRPr="00F64834">
              <w:rPr>
                <w:rFonts w:ascii="Calibri" w:hAnsi="Calibri" w:cs="Calibri"/>
                <w:color w:val="000000"/>
              </w:rPr>
              <w:t>ekuivalen</w:t>
            </w:r>
          </w:p>
        </w:tc>
      </w:tr>
      <w:tr w:rsidR="00F64834" w:rsidRPr="00F64834" w14:paraId="4BD56C48" w14:textId="77777777" w:rsidTr="00BE332A">
        <w:trPr>
          <w:trHeight w:val="246"/>
        </w:trPr>
        <w:tc>
          <w:tcPr>
            <w:tcW w:w="1925" w:type="dxa"/>
            <w:vAlign w:val="bottom"/>
          </w:tcPr>
          <w:p w14:paraId="185EABC2" w14:textId="77777777" w:rsidR="00F64834" w:rsidRPr="00F64834" w:rsidRDefault="00F64834" w:rsidP="00F64834">
            <w:pPr>
              <w:rPr>
                <w:rFonts w:ascii="Times New Roman" w:hAnsi="Times New Roman"/>
                <w:sz w:val="24"/>
                <w:lang w:val="en-US"/>
              </w:rPr>
            </w:pPr>
            <w:r w:rsidRPr="00F64834">
              <w:rPr>
                <w:rFonts w:ascii="Calibri" w:hAnsi="Calibri" w:cs="Calibri"/>
                <w:color w:val="000000"/>
              </w:rPr>
              <w:t>ekwivalen</w:t>
            </w:r>
          </w:p>
        </w:tc>
        <w:tc>
          <w:tcPr>
            <w:tcW w:w="1925" w:type="dxa"/>
            <w:vAlign w:val="bottom"/>
          </w:tcPr>
          <w:p w14:paraId="02EFFD4F" w14:textId="77777777" w:rsidR="00F64834" w:rsidRPr="00F64834" w:rsidRDefault="00F64834" w:rsidP="00F64834">
            <w:pPr>
              <w:rPr>
                <w:rFonts w:ascii="Times New Roman" w:hAnsi="Times New Roman"/>
                <w:sz w:val="24"/>
                <w:lang w:val="en-US"/>
              </w:rPr>
            </w:pPr>
            <w:r w:rsidRPr="00F64834">
              <w:rPr>
                <w:rFonts w:ascii="Calibri" w:hAnsi="Calibri" w:cs="Calibri"/>
                <w:color w:val="000000"/>
              </w:rPr>
              <w:t>ekuivalen</w:t>
            </w:r>
          </w:p>
        </w:tc>
      </w:tr>
      <w:tr w:rsidR="00F64834" w:rsidRPr="00F64834" w14:paraId="7170491E" w14:textId="77777777" w:rsidTr="00BE332A">
        <w:trPr>
          <w:trHeight w:val="246"/>
        </w:trPr>
        <w:tc>
          <w:tcPr>
            <w:tcW w:w="1925" w:type="dxa"/>
            <w:vAlign w:val="bottom"/>
          </w:tcPr>
          <w:p w14:paraId="55A7E2EB" w14:textId="77777777" w:rsidR="00F64834" w:rsidRPr="00F64834" w:rsidRDefault="00F64834" w:rsidP="00F64834">
            <w:pPr>
              <w:rPr>
                <w:rFonts w:ascii="Times New Roman" w:hAnsi="Times New Roman"/>
                <w:sz w:val="24"/>
                <w:lang w:val="en-US"/>
              </w:rPr>
            </w:pPr>
            <w:r w:rsidRPr="00F64834">
              <w:rPr>
                <w:rFonts w:ascii="Calibri" w:hAnsi="Calibri" w:cs="Calibri"/>
                <w:color w:val="000000"/>
              </w:rPr>
              <w:t>Hembus</w:t>
            </w:r>
          </w:p>
        </w:tc>
        <w:tc>
          <w:tcPr>
            <w:tcW w:w="1925" w:type="dxa"/>
            <w:vAlign w:val="bottom"/>
          </w:tcPr>
          <w:p w14:paraId="24B93D45" w14:textId="77777777" w:rsidR="00F64834" w:rsidRPr="00F64834" w:rsidRDefault="00F64834" w:rsidP="00F64834">
            <w:pPr>
              <w:rPr>
                <w:rFonts w:ascii="Times New Roman" w:hAnsi="Times New Roman"/>
                <w:sz w:val="24"/>
                <w:lang w:val="en-US"/>
              </w:rPr>
            </w:pPr>
            <w:r w:rsidRPr="00F64834">
              <w:rPr>
                <w:rFonts w:ascii="Calibri" w:hAnsi="Calibri" w:cs="Calibri"/>
                <w:color w:val="000000"/>
              </w:rPr>
              <w:t>embus</w:t>
            </w:r>
          </w:p>
        </w:tc>
      </w:tr>
      <w:tr w:rsidR="00F64834" w:rsidRPr="00F64834" w14:paraId="6B13CF87" w14:textId="77777777" w:rsidTr="00BE332A">
        <w:trPr>
          <w:trHeight w:val="246"/>
        </w:trPr>
        <w:tc>
          <w:tcPr>
            <w:tcW w:w="1925" w:type="dxa"/>
            <w:vAlign w:val="bottom"/>
          </w:tcPr>
          <w:p w14:paraId="7BB207EB" w14:textId="77777777" w:rsidR="00F64834" w:rsidRPr="00F64834" w:rsidRDefault="00F64834" w:rsidP="00F64834">
            <w:pPr>
              <w:rPr>
                <w:rFonts w:ascii="Times New Roman" w:hAnsi="Times New Roman"/>
                <w:sz w:val="24"/>
                <w:lang w:val="en-US"/>
              </w:rPr>
            </w:pPr>
            <w:r w:rsidRPr="00F64834">
              <w:rPr>
                <w:rFonts w:ascii="Calibri" w:hAnsi="Calibri" w:cs="Calibri"/>
                <w:color w:val="000000"/>
              </w:rPr>
              <w:t>hembus</w:t>
            </w:r>
          </w:p>
        </w:tc>
        <w:tc>
          <w:tcPr>
            <w:tcW w:w="1925" w:type="dxa"/>
            <w:vAlign w:val="bottom"/>
          </w:tcPr>
          <w:p w14:paraId="77E6C4AB" w14:textId="77777777" w:rsidR="00F64834" w:rsidRPr="00F64834" w:rsidRDefault="00F64834" w:rsidP="00F64834">
            <w:pPr>
              <w:rPr>
                <w:rFonts w:ascii="Times New Roman" w:hAnsi="Times New Roman"/>
                <w:sz w:val="24"/>
                <w:lang w:val="en-US"/>
              </w:rPr>
            </w:pPr>
            <w:r w:rsidRPr="00F64834">
              <w:rPr>
                <w:rFonts w:ascii="Calibri" w:hAnsi="Calibri" w:cs="Calibri"/>
                <w:color w:val="000000"/>
              </w:rPr>
              <w:t>embus</w:t>
            </w:r>
          </w:p>
        </w:tc>
      </w:tr>
      <w:tr w:rsidR="00F64834" w:rsidRPr="00F64834" w14:paraId="6B0F7614" w14:textId="77777777" w:rsidTr="00BE332A">
        <w:trPr>
          <w:trHeight w:val="246"/>
        </w:trPr>
        <w:tc>
          <w:tcPr>
            <w:tcW w:w="1925" w:type="dxa"/>
            <w:vAlign w:val="bottom"/>
          </w:tcPr>
          <w:p w14:paraId="720D4E2C" w14:textId="77777777" w:rsidR="00F64834" w:rsidRPr="00F64834" w:rsidRDefault="00F64834" w:rsidP="00F64834">
            <w:pPr>
              <w:rPr>
                <w:rFonts w:ascii="Times New Roman" w:hAnsi="Times New Roman"/>
                <w:sz w:val="24"/>
                <w:lang w:val="en-US"/>
              </w:rPr>
            </w:pPr>
            <w:r w:rsidRPr="00F64834">
              <w:rPr>
                <w:rFonts w:ascii="Calibri" w:hAnsi="Calibri" w:cs="Calibri"/>
                <w:color w:val="000000"/>
              </w:rPr>
              <w:t>esei</w:t>
            </w:r>
          </w:p>
        </w:tc>
        <w:tc>
          <w:tcPr>
            <w:tcW w:w="1925" w:type="dxa"/>
            <w:vAlign w:val="bottom"/>
          </w:tcPr>
          <w:p w14:paraId="037CEFFD" w14:textId="77777777" w:rsidR="00F64834" w:rsidRPr="00F64834" w:rsidRDefault="00F64834" w:rsidP="00F64834">
            <w:pPr>
              <w:rPr>
                <w:rFonts w:ascii="Times New Roman" w:hAnsi="Times New Roman"/>
                <w:sz w:val="24"/>
                <w:lang w:val="en-US"/>
              </w:rPr>
            </w:pPr>
            <w:r w:rsidRPr="00F64834">
              <w:rPr>
                <w:rFonts w:ascii="Calibri" w:hAnsi="Calibri" w:cs="Calibri"/>
                <w:color w:val="000000"/>
              </w:rPr>
              <w:t>esai</w:t>
            </w:r>
          </w:p>
        </w:tc>
      </w:tr>
      <w:tr w:rsidR="00F64834" w:rsidRPr="00F64834" w14:paraId="3D8E54B0" w14:textId="77777777" w:rsidTr="00BE332A">
        <w:trPr>
          <w:trHeight w:val="246"/>
        </w:trPr>
        <w:tc>
          <w:tcPr>
            <w:tcW w:w="1925" w:type="dxa"/>
            <w:vAlign w:val="bottom"/>
          </w:tcPr>
          <w:p w14:paraId="4B31CDCF" w14:textId="77777777" w:rsidR="00F64834" w:rsidRPr="00F64834" w:rsidRDefault="00F64834" w:rsidP="00F64834">
            <w:pPr>
              <w:rPr>
                <w:rFonts w:ascii="Times New Roman" w:hAnsi="Times New Roman"/>
                <w:sz w:val="24"/>
                <w:lang w:val="en-US"/>
              </w:rPr>
            </w:pPr>
            <w:r w:rsidRPr="00F64834">
              <w:rPr>
                <w:rFonts w:ascii="Calibri" w:hAnsi="Calibri" w:cs="Calibri"/>
                <w:color w:val="000000"/>
              </w:rPr>
              <w:t>Pebruari</w:t>
            </w:r>
          </w:p>
        </w:tc>
        <w:tc>
          <w:tcPr>
            <w:tcW w:w="1925" w:type="dxa"/>
            <w:vAlign w:val="bottom"/>
          </w:tcPr>
          <w:p w14:paraId="50B15172" w14:textId="77777777" w:rsidR="00F64834" w:rsidRPr="00F64834" w:rsidRDefault="00F64834" w:rsidP="00F64834">
            <w:pPr>
              <w:rPr>
                <w:rFonts w:ascii="Times New Roman" w:hAnsi="Times New Roman"/>
                <w:sz w:val="24"/>
                <w:lang w:val="en-US"/>
              </w:rPr>
            </w:pPr>
            <w:r w:rsidRPr="00F64834">
              <w:rPr>
                <w:rFonts w:ascii="Calibri" w:hAnsi="Calibri" w:cs="Calibri"/>
                <w:color w:val="000000"/>
              </w:rPr>
              <w:t>Februari</w:t>
            </w:r>
          </w:p>
        </w:tc>
      </w:tr>
      <w:tr w:rsidR="00F64834" w:rsidRPr="00F64834" w14:paraId="0A7F2C65" w14:textId="77777777" w:rsidTr="00BE332A">
        <w:trPr>
          <w:trHeight w:val="246"/>
        </w:trPr>
        <w:tc>
          <w:tcPr>
            <w:tcW w:w="1925" w:type="dxa"/>
            <w:vAlign w:val="bottom"/>
          </w:tcPr>
          <w:p w14:paraId="1853A85A" w14:textId="77777777" w:rsidR="00F64834" w:rsidRPr="00F64834" w:rsidRDefault="00F64834" w:rsidP="00F64834">
            <w:pPr>
              <w:rPr>
                <w:rFonts w:ascii="Times New Roman" w:hAnsi="Times New Roman"/>
                <w:sz w:val="24"/>
                <w:lang w:val="en-US"/>
              </w:rPr>
            </w:pPr>
            <w:r w:rsidRPr="00F64834">
              <w:rPr>
                <w:rFonts w:ascii="Calibri" w:hAnsi="Calibri" w:cs="Calibri"/>
                <w:color w:val="000000"/>
              </w:rPr>
              <w:t>pebruari</w:t>
            </w:r>
          </w:p>
        </w:tc>
        <w:tc>
          <w:tcPr>
            <w:tcW w:w="1925" w:type="dxa"/>
            <w:vAlign w:val="bottom"/>
          </w:tcPr>
          <w:p w14:paraId="5C6E31F3" w14:textId="77777777" w:rsidR="00F64834" w:rsidRPr="00F64834" w:rsidRDefault="00F64834" w:rsidP="00F64834">
            <w:pPr>
              <w:rPr>
                <w:rFonts w:ascii="Times New Roman" w:hAnsi="Times New Roman"/>
                <w:sz w:val="24"/>
                <w:lang w:val="en-US"/>
              </w:rPr>
            </w:pPr>
            <w:r w:rsidRPr="00F64834">
              <w:rPr>
                <w:rFonts w:ascii="Calibri" w:hAnsi="Calibri" w:cs="Calibri"/>
                <w:color w:val="000000"/>
              </w:rPr>
              <w:t>Februari</w:t>
            </w:r>
          </w:p>
        </w:tc>
      </w:tr>
      <w:tr w:rsidR="00F64834" w:rsidRPr="00F64834" w14:paraId="04440AFF" w14:textId="77777777" w:rsidTr="00BE332A">
        <w:trPr>
          <w:trHeight w:val="246"/>
        </w:trPr>
        <w:tc>
          <w:tcPr>
            <w:tcW w:w="1925" w:type="dxa"/>
            <w:vAlign w:val="bottom"/>
          </w:tcPr>
          <w:p w14:paraId="4BD6CE7F" w14:textId="77777777" w:rsidR="00F64834" w:rsidRPr="00F64834" w:rsidRDefault="00F64834" w:rsidP="00F64834">
            <w:pPr>
              <w:rPr>
                <w:rFonts w:ascii="Times New Roman" w:hAnsi="Times New Roman"/>
                <w:sz w:val="24"/>
                <w:lang w:val="en-US"/>
              </w:rPr>
            </w:pPr>
            <w:r w:rsidRPr="00F64834">
              <w:rPr>
                <w:rFonts w:ascii="Calibri" w:hAnsi="Calibri" w:cs="Calibri"/>
                <w:color w:val="000000"/>
              </w:rPr>
              <w:t>Phiologi</w:t>
            </w:r>
          </w:p>
        </w:tc>
        <w:tc>
          <w:tcPr>
            <w:tcW w:w="1925" w:type="dxa"/>
            <w:vAlign w:val="bottom"/>
          </w:tcPr>
          <w:p w14:paraId="0ABCB3A2" w14:textId="77777777" w:rsidR="00F64834" w:rsidRPr="00F64834" w:rsidRDefault="00F64834" w:rsidP="00F64834">
            <w:pPr>
              <w:rPr>
                <w:rFonts w:ascii="Times New Roman" w:hAnsi="Times New Roman"/>
                <w:sz w:val="24"/>
                <w:lang w:val="en-US"/>
              </w:rPr>
            </w:pPr>
            <w:r w:rsidRPr="00F64834">
              <w:rPr>
                <w:rFonts w:ascii="Calibri" w:hAnsi="Calibri" w:cs="Calibri"/>
                <w:color w:val="000000"/>
              </w:rPr>
              <w:t xml:space="preserve">Fiologi </w:t>
            </w:r>
          </w:p>
        </w:tc>
      </w:tr>
      <w:tr w:rsidR="00F64834" w:rsidRPr="00F64834" w14:paraId="3E3B4C66" w14:textId="77777777" w:rsidTr="00BE332A">
        <w:trPr>
          <w:trHeight w:val="246"/>
        </w:trPr>
        <w:tc>
          <w:tcPr>
            <w:tcW w:w="1925" w:type="dxa"/>
            <w:vAlign w:val="bottom"/>
          </w:tcPr>
          <w:p w14:paraId="41669481" w14:textId="77777777" w:rsidR="00F64834" w:rsidRPr="00F64834" w:rsidRDefault="00F64834" w:rsidP="00F64834">
            <w:pPr>
              <w:rPr>
                <w:rFonts w:ascii="Times New Roman" w:hAnsi="Times New Roman"/>
                <w:sz w:val="24"/>
                <w:lang w:val="en-US"/>
              </w:rPr>
            </w:pPr>
            <w:r w:rsidRPr="00F64834">
              <w:rPr>
                <w:rFonts w:ascii="Calibri" w:hAnsi="Calibri" w:cs="Calibri"/>
                <w:color w:val="000000"/>
              </w:rPr>
              <w:t>phiologi</w:t>
            </w:r>
          </w:p>
        </w:tc>
        <w:tc>
          <w:tcPr>
            <w:tcW w:w="1925" w:type="dxa"/>
            <w:vAlign w:val="bottom"/>
          </w:tcPr>
          <w:p w14:paraId="175BF7BA" w14:textId="77777777" w:rsidR="00F64834" w:rsidRPr="00F64834" w:rsidRDefault="00F64834" w:rsidP="00F64834">
            <w:pPr>
              <w:rPr>
                <w:rFonts w:ascii="Times New Roman" w:hAnsi="Times New Roman"/>
                <w:sz w:val="24"/>
                <w:lang w:val="en-US"/>
              </w:rPr>
            </w:pPr>
            <w:r w:rsidRPr="00F64834">
              <w:rPr>
                <w:rFonts w:ascii="Calibri" w:hAnsi="Calibri" w:cs="Calibri"/>
                <w:color w:val="000000"/>
              </w:rPr>
              <w:t xml:space="preserve">Fiologi </w:t>
            </w:r>
          </w:p>
        </w:tc>
      </w:tr>
      <w:tr w:rsidR="00F64834" w:rsidRPr="00F64834" w14:paraId="7DA43D5F" w14:textId="77777777" w:rsidTr="00BE332A">
        <w:trPr>
          <w:trHeight w:val="246"/>
        </w:trPr>
        <w:tc>
          <w:tcPr>
            <w:tcW w:w="1925" w:type="dxa"/>
            <w:vAlign w:val="bottom"/>
          </w:tcPr>
          <w:p w14:paraId="03EEB6E1" w14:textId="77777777" w:rsidR="00F64834" w:rsidRPr="00F64834" w:rsidRDefault="00F64834" w:rsidP="00F64834">
            <w:pPr>
              <w:rPr>
                <w:rFonts w:ascii="Times New Roman" w:hAnsi="Times New Roman"/>
                <w:sz w:val="24"/>
                <w:lang w:val="en-US"/>
              </w:rPr>
            </w:pPr>
            <w:r w:rsidRPr="00F64834">
              <w:rPr>
                <w:rFonts w:ascii="Calibri" w:hAnsi="Calibri" w:cs="Calibri"/>
                <w:color w:val="000000"/>
              </w:rPr>
              <w:t>Filem</w:t>
            </w:r>
          </w:p>
        </w:tc>
        <w:tc>
          <w:tcPr>
            <w:tcW w:w="1925" w:type="dxa"/>
            <w:vAlign w:val="bottom"/>
          </w:tcPr>
          <w:p w14:paraId="77EA96B3" w14:textId="77777777" w:rsidR="00F64834" w:rsidRPr="00F64834" w:rsidRDefault="00F64834" w:rsidP="00F64834">
            <w:pPr>
              <w:rPr>
                <w:rFonts w:ascii="Times New Roman" w:hAnsi="Times New Roman"/>
                <w:sz w:val="24"/>
                <w:lang w:val="en-US"/>
              </w:rPr>
            </w:pPr>
            <w:r w:rsidRPr="00F64834">
              <w:rPr>
                <w:rFonts w:ascii="Calibri" w:hAnsi="Calibri" w:cs="Calibri"/>
                <w:color w:val="000000"/>
              </w:rPr>
              <w:t>Film</w:t>
            </w:r>
          </w:p>
        </w:tc>
      </w:tr>
      <w:tr w:rsidR="00F64834" w:rsidRPr="00F64834" w14:paraId="540A97AC" w14:textId="77777777" w:rsidTr="00BE332A">
        <w:trPr>
          <w:trHeight w:val="246"/>
        </w:trPr>
        <w:tc>
          <w:tcPr>
            <w:tcW w:w="1925" w:type="dxa"/>
            <w:vAlign w:val="bottom"/>
          </w:tcPr>
          <w:p w14:paraId="20D35887" w14:textId="77777777" w:rsidR="00F64834" w:rsidRPr="00F64834" w:rsidRDefault="00F64834" w:rsidP="00F64834">
            <w:pPr>
              <w:rPr>
                <w:rFonts w:ascii="Times New Roman" w:hAnsi="Times New Roman"/>
                <w:sz w:val="24"/>
                <w:lang w:val="en-US"/>
              </w:rPr>
            </w:pPr>
            <w:r w:rsidRPr="00F64834">
              <w:rPr>
                <w:rFonts w:ascii="Calibri" w:hAnsi="Calibri" w:cs="Calibri"/>
                <w:color w:val="000000"/>
              </w:rPr>
              <w:t>filem</w:t>
            </w:r>
          </w:p>
        </w:tc>
        <w:tc>
          <w:tcPr>
            <w:tcW w:w="1925" w:type="dxa"/>
            <w:vAlign w:val="bottom"/>
          </w:tcPr>
          <w:p w14:paraId="66F805FD" w14:textId="77777777" w:rsidR="00F64834" w:rsidRPr="00F64834" w:rsidRDefault="00F64834" w:rsidP="00F64834">
            <w:pPr>
              <w:rPr>
                <w:rFonts w:ascii="Times New Roman" w:hAnsi="Times New Roman"/>
                <w:sz w:val="24"/>
                <w:lang w:val="en-US"/>
              </w:rPr>
            </w:pPr>
            <w:r w:rsidRPr="00F64834">
              <w:rPr>
                <w:rFonts w:ascii="Calibri" w:hAnsi="Calibri" w:cs="Calibri"/>
                <w:color w:val="000000"/>
              </w:rPr>
              <w:t>Film</w:t>
            </w:r>
          </w:p>
        </w:tc>
      </w:tr>
      <w:tr w:rsidR="00F64834" w:rsidRPr="00F64834" w14:paraId="59785B42" w14:textId="77777777" w:rsidTr="00BE332A">
        <w:trPr>
          <w:trHeight w:val="246"/>
        </w:trPr>
        <w:tc>
          <w:tcPr>
            <w:tcW w:w="1925" w:type="dxa"/>
            <w:vAlign w:val="bottom"/>
          </w:tcPr>
          <w:p w14:paraId="35697661" w14:textId="77777777" w:rsidR="00F64834" w:rsidRPr="00F64834" w:rsidRDefault="00F64834" w:rsidP="00F64834">
            <w:pPr>
              <w:rPr>
                <w:rFonts w:ascii="Times New Roman" w:hAnsi="Times New Roman"/>
                <w:sz w:val="24"/>
                <w:lang w:val="en-US"/>
              </w:rPr>
            </w:pPr>
            <w:r w:rsidRPr="00F64834">
              <w:rPr>
                <w:rFonts w:ascii="Calibri" w:hAnsi="Calibri" w:cs="Calibri"/>
                <w:color w:val="000000"/>
              </w:rPr>
              <w:t>Phisik</w:t>
            </w:r>
          </w:p>
        </w:tc>
        <w:tc>
          <w:tcPr>
            <w:tcW w:w="1925" w:type="dxa"/>
            <w:vAlign w:val="bottom"/>
          </w:tcPr>
          <w:p w14:paraId="29EF395D" w14:textId="77777777" w:rsidR="00F64834" w:rsidRPr="00F64834" w:rsidRDefault="00F64834" w:rsidP="00F64834">
            <w:pPr>
              <w:rPr>
                <w:rFonts w:ascii="Times New Roman" w:hAnsi="Times New Roman"/>
                <w:sz w:val="24"/>
                <w:lang w:val="en-US"/>
              </w:rPr>
            </w:pPr>
            <w:r w:rsidRPr="00F64834">
              <w:rPr>
                <w:rFonts w:ascii="Calibri" w:hAnsi="Calibri" w:cs="Calibri"/>
                <w:color w:val="000000"/>
              </w:rPr>
              <w:t>fisik</w:t>
            </w:r>
          </w:p>
        </w:tc>
      </w:tr>
      <w:tr w:rsidR="00F64834" w:rsidRPr="00F64834" w14:paraId="01A0D519" w14:textId="77777777" w:rsidTr="00BE332A">
        <w:trPr>
          <w:trHeight w:val="246"/>
        </w:trPr>
        <w:tc>
          <w:tcPr>
            <w:tcW w:w="1925" w:type="dxa"/>
            <w:vAlign w:val="bottom"/>
          </w:tcPr>
          <w:p w14:paraId="7951CED6" w14:textId="77777777" w:rsidR="00F64834" w:rsidRPr="00F64834" w:rsidRDefault="00F64834" w:rsidP="00F64834">
            <w:pPr>
              <w:rPr>
                <w:rFonts w:ascii="Times New Roman" w:hAnsi="Times New Roman"/>
                <w:sz w:val="24"/>
                <w:lang w:val="en-US"/>
              </w:rPr>
            </w:pPr>
            <w:r w:rsidRPr="00F64834">
              <w:rPr>
                <w:rFonts w:ascii="Calibri" w:hAnsi="Calibri" w:cs="Calibri"/>
                <w:color w:val="000000"/>
              </w:rPr>
              <w:t>phisik</w:t>
            </w:r>
          </w:p>
        </w:tc>
        <w:tc>
          <w:tcPr>
            <w:tcW w:w="1925" w:type="dxa"/>
            <w:vAlign w:val="bottom"/>
          </w:tcPr>
          <w:p w14:paraId="5278DC1B" w14:textId="77777777" w:rsidR="00F64834" w:rsidRPr="00F64834" w:rsidRDefault="00F64834" w:rsidP="00F64834">
            <w:pPr>
              <w:rPr>
                <w:rFonts w:ascii="Times New Roman" w:hAnsi="Times New Roman"/>
                <w:sz w:val="24"/>
                <w:lang w:val="en-US"/>
              </w:rPr>
            </w:pPr>
            <w:r w:rsidRPr="00F64834">
              <w:rPr>
                <w:rFonts w:ascii="Calibri" w:hAnsi="Calibri" w:cs="Calibri"/>
                <w:color w:val="000000"/>
              </w:rPr>
              <w:t>fisik</w:t>
            </w:r>
          </w:p>
        </w:tc>
      </w:tr>
      <w:tr w:rsidR="00F64834" w:rsidRPr="00F64834" w14:paraId="2DA378AC" w14:textId="77777777" w:rsidTr="00BE332A">
        <w:trPr>
          <w:trHeight w:val="246"/>
        </w:trPr>
        <w:tc>
          <w:tcPr>
            <w:tcW w:w="1925" w:type="dxa"/>
            <w:vAlign w:val="bottom"/>
          </w:tcPr>
          <w:p w14:paraId="121BD908" w14:textId="77777777" w:rsidR="00F64834" w:rsidRPr="00F64834" w:rsidRDefault="00F64834" w:rsidP="00F64834">
            <w:pPr>
              <w:rPr>
                <w:rFonts w:ascii="Times New Roman" w:hAnsi="Times New Roman"/>
                <w:sz w:val="24"/>
                <w:lang w:val="en-US"/>
              </w:rPr>
            </w:pPr>
            <w:r w:rsidRPr="00F64834">
              <w:rPr>
                <w:rFonts w:ascii="Calibri" w:hAnsi="Calibri" w:cs="Calibri"/>
                <w:color w:val="000000"/>
              </w:rPr>
              <w:t>Photo</w:t>
            </w:r>
          </w:p>
        </w:tc>
        <w:tc>
          <w:tcPr>
            <w:tcW w:w="1925" w:type="dxa"/>
            <w:vAlign w:val="bottom"/>
          </w:tcPr>
          <w:p w14:paraId="5161BD2E" w14:textId="77777777" w:rsidR="00F64834" w:rsidRPr="00F64834" w:rsidRDefault="00F64834" w:rsidP="00F64834">
            <w:pPr>
              <w:rPr>
                <w:rFonts w:ascii="Times New Roman" w:hAnsi="Times New Roman"/>
                <w:sz w:val="24"/>
                <w:lang w:val="en-US"/>
              </w:rPr>
            </w:pPr>
            <w:r w:rsidRPr="00F64834">
              <w:rPr>
                <w:rFonts w:ascii="Calibri" w:hAnsi="Calibri" w:cs="Calibri"/>
                <w:color w:val="000000"/>
              </w:rPr>
              <w:t>Foto</w:t>
            </w:r>
          </w:p>
        </w:tc>
      </w:tr>
      <w:tr w:rsidR="00F64834" w:rsidRPr="00F64834" w14:paraId="52F5CAD1" w14:textId="77777777" w:rsidTr="00BE332A">
        <w:trPr>
          <w:trHeight w:val="246"/>
        </w:trPr>
        <w:tc>
          <w:tcPr>
            <w:tcW w:w="1925" w:type="dxa"/>
            <w:vAlign w:val="bottom"/>
          </w:tcPr>
          <w:p w14:paraId="7359304E" w14:textId="77777777" w:rsidR="00F64834" w:rsidRPr="00F64834" w:rsidRDefault="00F64834" w:rsidP="00F64834">
            <w:pPr>
              <w:rPr>
                <w:rFonts w:ascii="Times New Roman" w:hAnsi="Times New Roman"/>
                <w:sz w:val="24"/>
                <w:lang w:val="en-US"/>
              </w:rPr>
            </w:pPr>
            <w:r w:rsidRPr="00F64834">
              <w:rPr>
                <w:rFonts w:ascii="Calibri" w:hAnsi="Calibri" w:cs="Calibri"/>
                <w:color w:val="000000"/>
              </w:rPr>
              <w:t>Photo</w:t>
            </w:r>
          </w:p>
        </w:tc>
        <w:tc>
          <w:tcPr>
            <w:tcW w:w="1925" w:type="dxa"/>
            <w:vAlign w:val="bottom"/>
          </w:tcPr>
          <w:p w14:paraId="3F9F07AA" w14:textId="77777777" w:rsidR="00F64834" w:rsidRPr="00F64834" w:rsidRDefault="00F64834" w:rsidP="00F64834">
            <w:pPr>
              <w:rPr>
                <w:rFonts w:ascii="Times New Roman" w:hAnsi="Times New Roman"/>
                <w:sz w:val="24"/>
                <w:lang w:val="en-US"/>
              </w:rPr>
            </w:pPr>
            <w:r w:rsidRPr="00F64834">
              <w:rPr>
                <w:rFonts w:ascii="Calibri" w:hAnsi="Calibri" w:cs="Calibri"/>
                <w:color w:val="000000"/>
              </w:rPr>
              <w:t>Foto</w:t>
            </w:r>
          </w:p>
        </w:tc>
      </w:tr>
      <w:tr w:rsidR="00F64834" w:rsidRPr="00F64834" w14:paraId="484A670F" w14:textId="77777777" w:rsidTr="00BE332A">
        <w:trPr>
          <w:trHeight w:val="246"/>
        </w:trPr>
        <w:tc>
          <w:tcPr>
            <w:tcW w:w="1925" w:type="dxa"/>
            <w:vAlign w:val="bottom"/>
          </w:tcPr>
          <w:p w14:paraId="3A728766" w14:textId="77777777" w:rsidR="00F64834" w:rsidRPr="00F64834" w:rsidRDefault="00F64834" w:rsidP="00F64834">
            <w:pPr>
              <w:rPr>
                <w:rFonts w:ascii="Times New Roman" w:hAnsi="Times New Roman"/>
                <w:sz w:val="24"/>
                <w:lang w:val="en-US"/>
              </w:rPr>
            </w:pPr>
            <w:r w:rsidRPr="00F64834">
              <w:rPr>
                <w:rFonts w:ascii="Calibri" w:hAnsi="Calibri" w:cs="Calibri"/>
                <w:color w:val="000000"/>
              </w:rPr>
              <w:t>frekwensi</w:t>
            </w:r>
          </w:p>
        </w:tc>
        <w:tc>
          <w:tcPr>
            <w:tcW w:w="1925" w:type="dxa"/>
            <w:vAlign w:val="bottom"/>
          </w:tcPr>
          <w:p w14:paraId="56C114DE" w14:textId="77777777" w:rsidR="00F64834" w:rsidRPr="00F64834" w:rsidRDefault="00F64834" w:rsidP="00F64834">
            <w:pPr>
              <w:rPr>
                <w:rFonts w:ascii="Times New Roman" w:hAnsi="Times New Roman"/>
                <w:sz w:val="24"/>
                <w:lang w:val="en-US"/>
              </w:rPr>
            </w:pPr>
            <w:r w:rsidRPr="00F64834">
              <w:rPr>
                <w:rFonts w:ascii="Calibri" w:hAnsi="Calibri" w:cs="Calibri"/>
                <w:color w:val="000000"/>
              </w:rPr>
              <w:t>Frekuensi</w:t>
            </w:r>
          </w:p>
        </w:tc>
      </w:tr>
      <w:tr w:rsidR="00F64834" w:rsidRPr="00F64834" w14:paraId="2EC8EC69" w14:textId="77777777" w:rsidTr="00BE332A">
        <w:trPr>
          <w:trHeight w:val="246"/>
        </w:trPr>
        <w:tc>
          <w:tcPr>
            <w:tcW w:w="1925" w:type="dxa"/>
            <w:vAlign w:val="bottom"/>
          </w:tcPr>
          <w:p w14:paraId="69607F31" w14:textId="77777777" w:rsidR="00F64834" w:rsidRPr="00F64834" w:rsidRDefault="00F64834" w:rsidP="00F64834">
            <w:pPr>
              <w:rPr>
                <w:rFonts w:ascii="Times New Roman" w:hAnsi="Times New Roman"/>
                <w:sz w:val="24"/>
                <w:lang w:val="en-US"/>
              </w:rPr>
            </w:pPr>
            <w:r w:rsidRPr="00F64834">
              <w:rPr>
                <w:rFonts w:ascii="Calibri" w:hAnsi="Calibri" w:cs="Calibri"/>
                <w:color w:val="000000"/>
              </w:rPr>
              <w:t>Frekwensi</w:t>
            </w:r>
          </w:p>
        </w:tc>
        <w:tc>
          <w:tcPr>
            <w:tcW w:w="1925" w:type="dxa"/>
            <w:vAlign w:val="bottom"/>
          </w:tcPr>
          <w:p w14:paraId="35FC655A" w14:textId="77777777" w:rsidR="00F64834" w:rsidRPr="00F64834" w:rsidRDefault="00F64834" w:rsidP="00F64834">
            <w:pPr>
              <w:rPr>
                <w:rFonts w:ascii="Times New Roman" w:hAnsi="Times New Roman"/>
                <w:sz w:val="24"/>
                <w:lang w:val="en-US"/>
              </w:rPr>
            </w:pPr>
            <w:r w:rsidRPr="00F64834">
              <w:rPr>
                <w:rFonts w:ascii="Calibri" w:hAnsi="Calibri" w:cs="Calibri"/>
                <w:color w:val="000000"/>
              </w:rPr>
              <w:t>Frekuensi</w:t>
            </w:r>
          </w:p>
        </w:tc>
      </w:tr>
      <w:tr w:rsidR="00F64834" w:rsidRPr="00F64834" w14:paraId="45FEFFF3" w14:textId="77777777" w:rsidTr="00BE332A">
        <w:trPr>
          <w:trHeight w:val="246"/>
        </w:trPr>
        <w:tc>
          <w:tcPr>
            <w:tcW w:w="1925" w:type="dxa"/>
            <w:vAlign w:val="bottom"/>
          </w:tcPr>
          <w:p w14:paraId="6D225341" w14:textId="77777777" w:rsidR="00F64834" w:rsidRPr="00F64834" w:rsidRDefault="00F64834" w:rsidP="00F64834">
            <w:pPr>
              <w:rPr>
                <w:rFonts w:ascii="Times New Roman" w:hAnsi="Times New Roman"/>
                <w:sz w:val="24"/>
                <w:lang w:val="en-US"/>
              </w:rPr>
            </w:pPr>
            <w:r w:rsidRPr="00F64834">
              <w:rPr>
                <w:rFonts w:ascii="Calibri" w:hAnsi="Calibri" w:cs="Calibri"/>
                <w:color w:val="000000"/>
              </w:rPr>
              <w:t>Hapal</w:t>
            </w:r>
          </w:p>
        </w:tc>
        <w:tc>
          <w:tcPr>
            <w:tcW w:w="1925" w:type="dxa"/>
            <w:vAlign w:val="bottom"/>
          </w:tcPr>
          <w:p w14:paraId="58E0E005" w14:textId="77777777" w:rsidR="00F64834" w:rsidRPr="00F64834" w:rsidRDefault="00F64834" w:rsidP="00F64834">
            <w:pPr>
              <w:rPr>
                <w:rFonts w:ascii="Times New Roman" w:hAnsi="Times New Roman"/>
                <w:sz w:val="24"/>
                <w:lang w:val="en-US"/>
              </w:rPr>
            </w:pPr>
            <w:r w:rsidRPr="00F64834">
              <w:rPr>
                <w:rFonts w:ascii="Calibri" w:hAnsi="Calibri" w:cs="Calibri"/>
                <w:color w:val="000000"/>
              </w:rPr>
              <w:t>hafal</w:t>
            </w:r>
          </w:p>
        </w:tc>
      </w:tr>
      <w:tr w:rsidR="00F64834" w:rsidRPr="00F64834" w14:paraId="21B5ACEA" w14:textId="77777777" w:rsidTr="00BE332A">
        <w:trPr>
          <w:trHeight w:val="246"/>
        </w:trPr>
        <w:tc>
          <w:tcPr>
            <w:tcW w:w="1925" w:type="dxa"/>
            <w:vAlign w:val="bottom"/>
          </w:tcPr>
          <w:p w14:paraId="62ADE8D7" w14:textId="77777777" w:rsidR="00F64834" w:rsidRPr="00F64834" w:rsidRDefault="00F64834" w:rsidP="00F64834">
            <w:pPr>
              <w:rPr>
                <w:rFonts w:ascii="Times New Roman" w:hAnsi="Times New Roman"/>
                <w:sz w:val="24"/>
                <w:lang w:val="en-US"/>
              </w:rPr>
            </w:pPr>
            <w:r w:rsidRPr="00F64834">
              <w:rPr>
                <w:rFonts w:ascii="Calibri" w:hAnsi="Calibri" w:cs="Calibri"/>
                <w:color w:val="000000"/>
              </w:rPr>
              <w:t>hapal</w:t>
            </w:r>
          </w:p>
        </w:tc>
        <w:tc>
          <w:tcPr>
            <w:tcW w:w="1925" w:type="dxa"/>
            <w:vAlign w:val="bottom"/>
          </w:tcPr>
          <w:p w14:paraId="44CA5899" w14:textId="77777777" w:rsidR="00F64834" w:rsidRPr="00F64834" w:rsidRDefault="00F64834" w:rsidP="00F64834">
            <w:pPr>
              <w:rPr>
                <w:rFonts w:ascii="Times New Roman" w:hAnsi="Times New Roman"/>
                <w:sz w:val="24"/>
                <w:lang w:val="en-US"/>
              </w:rPr>
            </w:pPr>
            <w:r w:rsidRPr="00F64834">
              <w:rPr>
                <w:rFonts w:ascii="Calibri" w:hAnsi="Calibri" w:cs="Calibri"/>
                <w:color w:val="000000"/>
              </w:rPr>
              <w:t>hafal</w:t>
            </w:r>
          </w:p>
        </w:tc>
      </w:tr>
      <w:tr w:rsidR="00F64834" w:rsidRPr="00F64834" w14:paraId="23A8F6A1" w14:textId="77777777" w:rsidTr="00BE332A">
        <w:trPr>
          <w:trHeight w:val="246"/>
        </w:trPr>
        <w:tc>
          <w:tcPr>
            <w:tcW w:w="1925" w:type="dxa"/>
            <w:vAlign w:val="bottom"/>
          </w:tcPr>
          <w:p w14:paraId="51B763D9" w14:textId="77777777" w:rsidR="00F64834" w:rsidRPr="00F64834" w:rsidRDefault="00F64834" w:rsidP="00F64834">
            <w:pPr>
              <w:rPr>
                <w:rFonts w:ascii="Times New Roman" w:hAnsi="Times New Roman"/>
                <w:sz w:val="24"/>
                <w:lang w:val="en-US"/>
              </w:rPr>
            </w:pPr>
            <w:r w:rsidRPr="00F64834">
              <w:rPr>
                <w:rFonts w:ascii="Calibri" w:hAnsi="Calibri" w:cs="Calibri"/>
                <w:color w:val="000000"/>
              </w:rPr>
              <w:t>Hakekat</w:t>
            </w:r>
          </w:p>
        </w:tc>
        <w:tc>
          <w:tcPr>
            <w:tcW w:w="1925" w:type="dxa"/>
            <w:vAlign w:val="bottom"/>
          </w:tcPr>
          <w:p w14:paraId="037E69AE" w14:textId="77777777" w:rsidR="00F64834" w:rsidRPr="00F64834" w:rsidRDefault="00F64834" w:rsidP="00F64834">
            <w:pPr>
              <w:rPr>
                <w:rFonts w:ascii="Times New Roman" w:hAnsi="Times New Roman"/>
                <w:sz w:val="24"/>
                <w:lang w:val="en-US"/>
              </w:rPr>
            </w:pPr>
            <w:r w:rsidRPr="00F64834">
              <w:rPr>
                <w:rFonts w:ascii="Calibri" w:hAnsi="Calibri" w:cs="Calibri"/>
                <w:color w:val="000000"/>
              </w:rPr>
              <w:t>Hakikat</w:t>
            </w:r>
          </w:p>
        </w:tc>
      </w:tr>
      <w:tr w:rsidR="00F64834" w:rsidRPr="00F64834" w14:paraId="643113A4" w14:textId="77777777" w:rsidTr="00BE332A">
        <w:trPr>
          <w:trHeight w:val="246"/>
        </w:trPr>
        <w:tc>
          <w:tcPr>
            <w:tcW w:w="1925" w:type="dxa"/>
            <w:vAlign w:val="bottom"/>
          </w:tcPr>
          <w:p w14:paraId="240A3DBB" w14:textId="77777777" w:rsidR="00F64834" w:rsidRPr="00F64834" w:rsidRDefault="00F64834" w:rsidP="00F64834">
            <w:pPr>
              <w:rPr>
                <w:rFonts w:ascii="Times New Roman" w:hAnsi="Times New Roman"/>
                <w:sz w:val="24"/>
                <w:lang w:val="en-US"/>
              </w:rPr>
            </w:pPr>
            <w:r w:rsidRPr="00F64834">
              <w:rPr>
                <w:rFonts w:ascii="Calibri" w:hAnsi="Calibri" w:cs="Calibri"/>
                <w:color w:val="000000"/>
              </w:rPr>
              <w:t>hakekat</w:t>
            </w:r>
          </w:p>
        </w:tc>
        <w:tc>
          <w:tcPr>
            <w:tcW w:w="1925" w:type="dxa"/>
            <w:vAlign w:val="bottom"/>
          </w:tcPr>
          <w:p w14:paraId="37EEEE19" w14:textId="77777777" w:rsidR="00F64834" w:rsidRPr="00F64834" w:rsidRDefault="00F64834" w:rsidP="00F64834">
            <w:pPr>
              <w:rPr>
                <w:rFonts w:ascii="Times New Roman" w:hAnsi="Times New Roman"/>
                <w:sz w:val="24"/>
                <w:lang w:val="en-US"/>
              </w:rPr>
            </w:pPr>
            <w:r w:rsidRPr="00F64834">
              <w:rPr>
                <w:rFonts w:ascii="Calibri" w:hAnsi="Calibri" w:cs="Calibri"/>
                <w:color w:val="000000"/>
              </w:rPr>
              <w:t>Hakikat</w:t>
            </w:r>
          </w:p>
        </w:tc>
      </w:tr>
      <w:tr w:rsidR="00F64834" w:rsidRPr="00F64834" w14:paraId="4B16A2FC" w14:textId="77777777" w:rsidTr="00BE332A">
        <w:trPr>
          <w:trHeight w:val="246"/>
        </w:trPr>
        <w:tc>
          <w:tcPr>
            <w:tcW w:w="1925" w:type="dxa"/>
            <w:vAlign w:val="bottom"/>
          </w:tcPr>
          <w:p w14:paraId="49CB5D42" w14:textId="77777777" w:rsidR="00F64834" w:rsidRPr="00F64834" w:rsidRDefault="00F64834" w:rsidP="00F64834">
            <w:pPr>
              <w:rPr>
                <w:rFonts w:ascii="Times New Roman" w:hAnsi="Times New Roman"/>
                <w:sz w:val="24"/>
                <w:lang w:val="en-US"/>
              </w:rPr>
            </w:pPr>
            <w:r w:rsidRPr="00F64834">
              <w:rPr>
                <w:rFonts w:ascii="Calibri" w:hAnsi="Calibri" w:cs="Calibri"/>
                <w:color w:val="000000"/>
              </w:rPr>
              <w:t>Hirarki</w:t>
            </w:r>
          </w:p>
        </w:tc>
        <w:tc>
          <w:tcPr>
            <w:tcW w:w="1925" w:type="dxa"/>
            <w:vAlign w:val="bottom"/>
          </w:tcPr>
          <w:p w14:paraId="19C58F49" w14:textId="77777777" w:rsidR="00F64834" w:rsidRPr="00F64834" w:rsidRDefault="00F64834" w:rsidP="00F64834">
            <w:pPr>
              <w:rPr>
                <w:rFonts w:ascii="Times New Roman" w:hAnsi="Times New Roman"/>
                <w:sz w:val="24"/>
                <w:lang w:val="en-US"/>
              </w:rPr>
            </w:pPr>
            <w:r w:rsidRPr="00F64834">
              <w:rPr>
                <w:rFonts w:ascii="Calibri" w:hAnsi="Calibri" w:cs="Calibri"/>
                <w:color w:val="000000"/>
              </w:rPr>
              <w:t>Hierarki</w:t>
            </w:r>
          </w:p>
        </w:tc>
      </w:tr>
      <w:tr w:rsidR="00F64834" w:rsidRPr="00F64834" w14:paraId="6B748705" w14:textId="77777777" w:rsidTr="00BE332A">
        <w:trPr>
          <w:trHeight w:val="246"/>
        </w:trPr>
        <w:tc>
          <w:tcPr>
            <w:tcW w:w="1925" w:type="dxa"/>
            <w:vAlign w:val="bottom"/>
          </w:tcPr>
          <w:p w14:paraId="3E77719E" w14:textId="77777777" w:rsidR="00F64834" w:rsidRPr="00F64834" w:rsidRDefault="00F64834" w:rsidP="00F64834">
            <w:pPr>
              <w:rPr>
                <w:rFonts w:ascii="Times New Roman" w:hAnsi="Times New Roman"/>
                <w:sz w:val="24"/>
                <w:lang w:val="en-US"/>
              </w:rPr>
            </w:pPr>
            <w:r w:rsidRPr="00F64834">
              <w:rPr>
                <w:rFonts w:ascii="Calibri" w:hAnsi="Calibri" w:cs="Calibri"/>
                <w:color w:val="000000"/>
              </w:rPr>
              <w:t>Hipotesa</w:t>
            </w:r>
          </w:p>
        </w:tc>
        <w:tc>
          <w:tcPr>
            <w:tcW w:w="1925" w:type="dxa"/>
            <w:vAlign w:val="bottom"/>
          </w:tcPr>
          <w:p w14:paraId="074E8C99" w14:textId="77777777" w:rsidR="00F64834" w:rsidRPr="00F64834" w:rsidRDefault="00F64834" w:rsidP="00F64834">
            <w:pPr>
              <w:rPr>
                <w:rFonts w:ascii="Times New Roman" w:hAnsi="Times New Roman"/>
                <w:sz w:val="24"/>
                <w:lang w:val="en-US"/>
              </w:rPr>
            </w:pPr>
            <w:r w:rsidRPr="00F64834">
              <w:rPr>
                <w:rFonts w:ascii="Calibri" w:hAnsi="Calibri" w:cs="Calibri"/>
                <w:color w:val="000000"/>
              </w:rPr>
              <w:t>Hipotesis</w:t>
            </w:r>
          </w:p>
        </w:tc>
      </w:tr>
    </w:tbl>
    <w:p w14:paraId="706CC8EB" w14:textId="77777777" w:rsidR="00F64834" w:rsidRPr="00F64834" w:rsidRDefault="00F64834" w:rsidP="00F64834">
      <w:pPr>
        <w:spacing w:after="0" w:line="276" w:lineRule="auto"/>
        <w:rPr>
          <w:rFonts w:ascii="Times New Roman" w:eastAsia="Arial" w:hAnsi="Times New Roman" w:cs="Arial"/>
          <w:sz w:val="24"/>
          <w:lang w:val="en-US" w:eastAsia="en-ID"/>
        </w:rPr>
      </w:pPr>
      <w:r w:rsidRPr="00F64834">
        <w:rPr>
          <w:rFonts w:ascii="Times New Roman" w:eastAsia="Arial" w:hAnsi="Times New Roman" w:cs="Arial"/>
          <w:sz w:val="24"/>
          <w:lang w:val="en-US" w:eastAsia="en-ID"/>
        </w:rPr>
        <w:t>LAMPIRAN 2: Daftar Kata Normalisasi</w:t>
      </w:r>
    </w:p>
    <w:tbl>
      <w:tblPr>
        <w:tblStyle w:val="TableGrid5"/>
        <w:tblW w:w="0" w:type="auto"/>
        <w:tblLook w:val="04A0" w:firstRow="1" w:lastRow="0" w:firstColumn="1" w:lastColumn="0" w:noHBand="0" w:noVBand="1"/>
      </w:tblPr>
      <w:tblGrid>
        <w:gridCol w:w="1925"/>
        <w:gridCol w:w="1925"/>
      </w:tblGrid>
      <w:tr w:rsidR="00F64834" w:rsidRPr="00F64834" w14:paraId="29F89EC9" w14:textId="77777777" w:rsidTr="00BE332A">
        <w:trPr>
          <w:trHeight w:val="257"/>
        </w:trPr>
        <w:tc>
          <w:tcPr>
            <w:tcW w:w="1925" w:type="dxa"/>
          </w:tcPr>
          <w:p w14:paraId="1864D430" w14:textId="77777777" w:rsidR="00F64834" w:rsidRPr="00F64834" w:rsidRDefault="00F64834" w:rsidP="00F64834">
            <w:pPr>
              <w:jc w:val="center"/>
              <w:rPr>
                <w:rFonts w:ascii="Times New Roman" w:hAnsi="Times New Roman"/>
                <w:b/>
                <w:bCs/>
                <w:sz w:val="24"/>
                <w:lang w:val="en-US"/>
              </w:rPr>
            </w:pPr>
            <w:r w:rsidRPr="00F64834">
              <w:rPr>
                <w:rFonts w:ascii="Times New Roman" w:hAnsi="Times New Roman"/>
                <w:b/>
                <w:bCs/>
                <w:sz w:val="24"/>
                <w:lang w:val="en-US"/>
              </w:rPr>
              <w:t>Sebelum</w:t>
            </w:r>
          </w:p>
        </w:tc>
        <w:tc>
          <w:tcPr>
            <w:tcW w:w="1925" w:type="dxa"/>
          </w:tcPr>
          <w:p w14:paraId="6F2CEFCE" w14:textId="77777777" w:rsidR="00F64834" w:rsidRPr="00F64834" w:rsidRDefault="00F64834" w:rsidP="00F64834">
            <w:pPr>
              <w:jc w:val="center"/>
              <w:rPr>
                <w:rFonts w:ascii="Times New Roman" w:hAnsi="Times New Roman"/>
                <w:b/>
                <w:bCs/>
                <w:sz w:val="24"/>
                <w:lang w:val="en-US"/>
              </w:rPr>
            </w:pPr>
            <w:r w:rsidRPr="00F64834">
              <w:rPr>
                <w:rFonts w:ascii="Times New Roman" w:hAnsi="Times New Roman"/>
                <w:b/>
                <w:bCs/>
                <w:sz w:val="24"/>
                <w:lang w:val="en-US"/>
              </w:rPr>
              <w:t>Sesudah</w:t>
            </w:r>
          </w:p>
        </w:tc>
      </w:tr>
      <w:tr w:rsidR="00F64834" w:rsidRPr="00F64834" w14:paraId="364ED577" w14:textId="77777777" w:rsidTr="00BE332A">
        <w:trPr>
          <w:trHeight w:val="246"/>
        </w:trPr>
        <w:tc>
          <w:tcPr>
            <w:tcW w:w="1925" w:type="dxa"/>
          </w:tcPr>
          <w:p w14:paraId="41F03CB1"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aktip</w:t>
            </w:r>
          </w:p>
        </w:tc>
        <w:tc>
          <w:tcPr>
            <w:tcW w:w="1925" w:type="dxa"/>
          </w:tcPr>
          <w:p w14:paraId="38552A91"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aktif</w:t>
            </w:r>
          </w:p>
        </w:tc>
      </w:tr>
      <w:tr w:rsidR="00F64834" w:rsidRPr="00F64834" w14:paraId="4DEE2957" w14:textId="77777777" w:rsidTr="00BE332A">
        <w:trPr>
          <w:trHeight w:val="246"/>
        </w:trPr>
        <w:tc>
          <w:tcPr>
            <w:tcW w:w="1925" w:type="dxa"/>
          </w:tcPr>
          <w:p w14:paraId="09601970"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aktifitas</w:t>
            </w:r>
          </w:p>
        </w:tc>
        <w:tc>
          <w:tcPr>
            <w:tcW w:w="1925" w:type="dxa"/>
          </w:tcPr>
          <w:p w14:paraId="46BCA40C"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aktivitas</w:t>
            </w:r>
          </w:p>
        </w:tc>
      </w:tr>
      <w:tr w:rsidR="00F64834" w:rsidRPr="00F64834" w14:paraId="6F42B8F9" w14:textId="77777777" w:rsidTr="00BE332A">
        <w:trPr>
          <w:trHeight w:val="246"/>
        </w:trPr>
        <w:tc>
          <w:tcPr>
            <w:tcW w:w="1925" w:type="dxa"/>
          </w:tcPr>
          <w:p w14:paraId="44B4C54C"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Apotik</w:t>
            </w:r>
          </w:p>
        </w:tc>
        <w:tc>
          <w:tcPr>
            <w:tcW w:w="1925" w:type="dxa"/>
          </w:tcPr>
          <w:p w14:paraId="6601D484"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Apotek</w:t>
            </w:r>
          </w:p>
        </w:tc>
      </w:tr>
      <w:tr w:rsidR="00F64834" w:rsidRPr="00F64834" w14:paraId="0AA8044B" w14:textId="77777777" w:rsidTr="00BE332A">
        <w:trPr>
          <w:trHeight w:val="246"/>
        </w:trPr>
        <w:tc>
          <w:tcPr>
            <w:tcW w:w="1925" w:type="dxa"/>
          </w:tcPr>
          <w:p w14:paraId="6DBF0D4F"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apotik</w:t>
            </w:r>
          </w:p>
        </w:tc>
        <w:tc>
          <w:tcPr>
            <w:tcW w:w="1925" w:type="dxa"/>
          </w:tcPr>
          <w:p w14:paraId="556E7C6B"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Apotek</w:t>
            </w:r>
          </w:p>
        </w:tc>
      </w:tr>
      <w:tr w:rsidR="00F64834" w:rsidRPr="00F64834" w14:paraId="3BCF4F8D" w14:textId="77777777" w:rsidTr="00BE332A">
        <w:trPr>
          <w:trHeight w:val="246"/>
        </w:trPr>
        <w:tc>
          <w:tcPr>
            <w:tcW w:w="1925" w:type="dxa"/>
          </w:tcPr>
          <w:p w14:paraId="6AB9688A"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analisa</w:t>
            </w:r>
          </w:p>
        </w:tc>
        <w:tc>
          <w:tcPr>
            <w:tcW w:w="1925" w:type="dxa"/>
          </w:tcPr>
          <w:p w14:paraId="65EC7848"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analisis</w:t>
            </w:r>
          </w:p>
        </w:tc>
      </w:tr>
      <w:tr w:rsidR="00F64834" w:rsidRPr="00F64834" w14:paraId="2C136481" w14:textId="77777777" w:rsidTr="00BE332A">
        <w:trPr>
          <w:trHeight w:val="246"/>
        </w:trPr>
        <w:tc>
          <w:tcPr>
            <w:tcW w:w="1925" w:type="dxa"/>
          </w:tcPr>
          <w:p w14:paraId="1B2BB58F"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azas</w:t>
            </w:r>
          </w:p>
        </w:tc>
        <w:tc>
          <w:tcPr>
            <w:tcW w:w="1925" w:type="dxa"/>
          </w:tcPr>
          <w:p w14:paraId="76E0E08C"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asas</w:t>
            </w:r>
          </w:p>
        </w:tc>
      </w:tr>
      <w:tr w:rsidR="00F64834" w:rsidRPr="00F64834" w14:paraId="2DB8665A" w14:textId="77777777" w:rsidTr="00BE332A">
        <w:trPr>
          <w:trHeight w:val="246"/>
        </w:trPr>
        <w:tc>
          <w:tcPr>
            <w:tcW w:w="1925" w:type="dxa"/>
          </w:tcPr>
          <w:p w14:paraId="7F037643"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Azas</w:t>
            </w:r>
          </w:p>
        </w:tc>
        <w:tc>
          <w:tcPr>
            <w:tcW w:w="1925" w:type="dxa"/>
          </w:tcPr>
          <w:p w14:paraId="42DCDA88"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asas</w:t>
            </w:r>
          </w:p>
        </w:tc>
      </w:tr>
      <w:tr w:rsidR="00F64834" w:rsidRPr="00F64834" w14:paraId="1FA0C32E" w14:textId="77777777" w:rsidTr="00BE332A">
        <w:trPr>
          <w:trHeight w:val="246"/>
        </w:trPr>
        <w:tc>
          <w:tcPr>
            <w:tcW w:w="1925" w:type="dxa"/>
          </w:tcPr>
          <w:p w14:paraId="163B6776"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atlit</w:t>
            </w:r>
          </w:p>
        </w:tc>
        <w:tc>
          <w:tcPr>
            <w:tcW w:w="1925" w:type="dxa"/>
          </w:tcPr>
          <w:p w14:paraId="7FFCC865"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Atlet</w:t>
            </w:r>
          </w:p>
        </w:tc>
      </w:tr>
      <w:tr w:rsidR="00F64834" w:rsidRPr="00F64834" w14:paraId="35DED557" w14:textId="77777777" w:rsidTr="00BE332A">
        <w:trPr>
          <w:trHeight w:val="246"/>
        </w:trPr>
        <w:tc>
          <w:tcPr>
            <w:tcW w:w="1925" w:type="dxa"/>
          </w:tcPr>
          <w:p w14:paraId="756C722E"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Atlit</w:t>
            </w:r>
          </w:p>
        </w:tc>
        <w:tc>
          <w:tcPr>
            <w:tcW w:w="1925" w:type="dxa"/>
          </w:tcPr>
          <w:p w14:paraId="5C6550EF"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Atlet</w:t>
            </w:r>
          </w:p>
        </w:tc>
      </w:tr>
      <w:tr w:rsidR="00F64834" w:rsidRPr="00F64834" w14:paraId="4D99391B" w14:textId="77777777" w:rsidTr="00BE332A">
        <w:trPr>
          <w:trHeight w:val="246"/>
        </w:trPr>
        <w:tc>
          <w:tcPr>
            <w:tcW w:w="1925" w:type="dxa"/>
          </w:tcPr>
          <w:p w14:paraId="40AB2F64"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Antri</w:t>
            </w:r>
          </w:p>
        </w:tc>
        <w:tc>
          <w:tcPr>
            <w:tcW w:w="1925" w:type="dxa"/>
          </w:tcPr>
          <w:p w14:paraId="0245DF6E"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 xml:space="preserve">antre </w:t>
            </w:r>
          </w:p>
        </w:tc>
      </w:tr>
      <w:tr w:rsidR="00F64834" w:rsidRPr="00F64834" w14:paraId="04DD1222" w14:textId="77777777" w:rsidTr="00BE332A">
        <w:trPr>
          <w:trHeight w:val="246"/>
        </w:trPr>
        <w:tc>
          <w:tcPr>
            <w:tcW w:w="1925" w:type="dxa"/>
          </w:tcPr>
          <w:p w14:paraId="0A3098DB"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antri</w:t>
            </w:r>
          </w:p>
        </w:tc>
        <w:tc>
          <w:tcPr>
            <w:tcW w:w="1925" w:type="dxa"/>
          </w:tcPr>
          <w:p w14:paraId="0564BE16"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 xml:space="preserve">antre </w:t>
            </w:r>
          </w:p>
        </w:tc>
      </w:tr>
      <w:tr w:rsidR="00F64834" w:rsidRPr="00F64834" w14:paraId="6A0D0936" w14:textId="77777777" w:rsidTr="00BE332A">
        <w:trPr>
          <w:trHeight w:val="246"/>
        </w:trPr>
        <w:tc>
          <w:tcPr>
            <w:tcW w:w="1925" w:type="dxa"/>
          </w:tcPr>
          <w:p w14:paraId="300D6869"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Atmosfir</w:t>
            </w:r>
          </w:p>
        </w:tc>
        <w:tc>
          <w:tcPr>
            <w:tcW w:w="1925" w:type="dxa"/>
          </w:tcPr>
          <w:p w14:paraId="0D6B579E"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Atmosfer</w:t>
            </w:r>
          </w:p>
        </w:tc>
      </w:tr>
      <w:tr w:rsidR="00F64834" w:rsidRPr="00F64834" w14:paraId="71E4EB11" w14:textId="77777777" w:rsidTr="00BE332A">
        <w:trPr>
          <w:trHeight w:val="246"/>
        </w:trPr>
        <w:tc>
          <w:tcPr>
            <w:tcW w:w="1925" w:type="dxa"/>
          </w:tcPr>
          <w:p w14:paraId="11273B08"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atmosfir</w:t>
            </w:r>
          </w:p>
        </w:tc>
        <w:tc>
          <w:tcPr>
            <w:tcW w:w="1925" w:type="dxa"/>
          </w:tcPr>
          <w:p w14:paraId="2910504A"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Atmosfer</w:t>
            </w:r>
          </w:p>
        </w:tc>
      </w:tr>
      <w:tr w:rsidR="00F64834" w:rsidRPr="00F64834" w14:paraId="038E1C90" w14:textId="77777777" w:rsidTr="00BE332A">
        <w:trPr>
          <w:trHeight w:val="246"/>
        </w:trPr>
        <w:tc>
          <w:tcPr>
            <w:tcW w:w="1925" w:type="dxa"/>
          </w:tcPr>
          <w:p w14:paraId="761AD040"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Erobik</w:t>
            </w:r>
          </w:p>
        </w:tc>
        <w:tc>
          <w:tcPr>
            <w:tcW w:w="1925" w:type="dxa"/>
          </w:tcPr>
          <w:p w14:paraId="7DB428CC"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Aerobic</w:t>
            </w:r>
          </w:p>
        </w:tc>
      </w:tr>
      <w:tr w:rsidR="00F64834" w:rsidRPr="00F64834" w14:paraId="2DAA0F23" w14:textId="77777777" w:rsidTr="00BE332A">
        <w:trPr>
          <w:trHeight w:val="246"/>
        </w:trPr>
        <w:tc>
          <w:tcPr>
            <w:tcW w:w="1925" w:type="dxa"/>
          </w:tcPr>
          <w:p w14:paraId="7DEA7CED"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erobik</w:t>
            </w:r>
          </w:p>
        </w:tc>
        <w:tc>
          <w:tcPr>
            <w:tcW w:w="1925" w:type="dxa"/>
          </w:tcPr>
          <w:p w14:paraId="27C78E47"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Aerobic</w:t>
            </w:r>
          </w:p>
        </w:tc>
      </w:tr>
      <w:tr w:rsidR="00F64834" w:rsidRPr="00F64834" w14:paraId="1A7961AD" w14:textId="77777777" w:rsidTr="00BE332A">
        <w:trPr>
          <w:trHeight w:val="246"/>
        </w:trPr>
        <w:tc>
          <w:tcPr>
            <w:tcW w:w="1925" w:type="dxa"/>
          </w:tcPr>
          <w:p w14:paraId="70138748"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ahir</w:t>
            </w:r>
          </w:p>
        </w:tc>
        <w:tc>
          <w:tcPr>
            <w:tcW w:w="1925" w:type="dxa"/>
          </w:tcPr>
          <w:p w14:paraId="3839BFA1"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akhir</w:t>
            </w:r>
          </w:p>
        </w:tc>
      </w:tr>
      <w:tr w:rsidR="00F64834" w:rsidRPr="00F64834" w14:paraId="46FBDA00" w14:textId="77777777" w:rsidTr="00BE332A">
        <w:trPr>
          <w:trHeight w:val="246"/>
        </w:trPr>
        <w:tc>
          <w:tcPr>
            <w:tcW w:w="1925" w:type="dxa"/>
          </w:tcPr>
          <w:p w14:paraId="3DA4E9B0"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Ahir</w:t>
            </w:r>
          </w:p>
        </w:tc>
        <w:tc>
          <w:tcPr>
            <w:tcW w:w="1925" w:type="dxa"/>
          </w:tcPr>
          <w:p w14:paraId="7AA5D57B"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akhir</w:t>
            </w:r>
          </w:p>
        </w:tc>
      </w:tr>
      <w:tr w:rsidR="00F64834" w:rsidRPr="00F64834" w14:paraId="0965C231" w14:textId="77777777" w:rsidTr="00BE332A">
        <w:trPr>
          <w:trHeight w:val="246"/>
        </w:trPr>
        <w:tc>
          <w:tcPr>
            <w:tcW w:w="1925" w:type="dxa"/>
          </w:tcPr>
          <w:p w14:paraId="46E717D4"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antar-instansi</w:t>
            </w:r>
          </w:p>
        </w:tc>
        <w:tc>
          <w:tcPr>
            <w:tcW w:w="1925" w:type="dxa"/>
          </w:tcPr>
          <w:p w14:paraId="2A89F416"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antarinstansi</w:t>
            </w:r>
          </w:p>
        </w:tc>
      </w:tr>
      <w:tr w:rsidR="00F64834" w:rsidRPr="00F64834" w14:paraId="10FFA015" w14:textId="77777777" w:rsidTr="00BE332A">
        <w:trPr>
          <w:trHeight w:val="246"/>
        </w:trPr>
        <w:tc>
          <w:tcPr>
            <w:tcW w:w="1925" w:type="dxa"/>
          </w:tcPr>
          <w:p w14:paraId="1FD78F3F"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Antar-instansi</w:t>
            </w:r>
          </w:p>
        </w:tc>
        <w:tc>
          <w:tcPr>
            <w:tcW w:w="1925" w:type="dxa"/>
          </w:tcPr>
          <w:p w14:paraId="2B9F1544"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antarinstansi</w:t>
            </w:r>
          </w:p>
        </w:tc>
      </w:tr>
      <w:tr w:rsidR="00F64834" w:rsidRPr="00F64834" w14:paraId="58253E4A" w14:textId="77777777" w:rsidTr="00BE332A">
        <w:trPr>
          <w:trHeight w:val="246"/>
        </w:trPr>
        <w:tc>
          <w:tcPr>
            <w:tcW w:w="1925" w:type="dxa"/>
          </w:tcPr>
          <w:p w14:paraId="39ACF8F5"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Baud</w:t>
            </w:r>
          </w:p>
        </w:tc>
        <w:tc>
          <w:tcPr>
            <w:tcW w:w="1925" w:type="dxa"/>
          </w:tcPr>
          <w:p w14:paraId="3BD792BD"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Baut</w:t>
            </w:r>
          </w:p>
        </w:tc>
      </w:tr>
      <w:tr w:rsidR="00F64834" w:rsidRPr="00F64834" w14:paraId="63FBE130" w14:textId="77777777" w:rsidTr="00BE332A">
        <w:trPr>
          <w:trHeight w:val="246"/>
        </w:trPr>
        <w:tc>
          <w:tcPr>
            <w:tcW w:w="1925" w:type="dxa"/>
          </w:tcPr>
          <w:p w14:paraId="27D390B9"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baud</w:t>
            </w:r>
          </w:p>
        </w:tc>
        <w:tc>
          <w:tcPr>
            <w:tcW w:w="1925" w:type="dxa"/>
          </w:tcPr>
          <w:p w14:paraId="7A63DC00"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Baut</w:t>
            </w:r>
          </w:p>
        </w:tc>
      </w:tr>
      <w:tr w:rsidR="00F64834" w:rsidRPr="00F64834" w14:paraId="54AB6ACF" w14:textId="77777777" w:rsidTr="00BE332A">
        <w:trPr>
          <w:trHeight w:val="246"/>
        </w:trPr>
        <w:tc>
          <w:tcPr>
            <w:tcW w:w="1925" w:type="dxa"/>
          </w:tcPr>
          <w:p w14:paraId="50FACB93"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Bis</w:t>
            </w:r>
          </w:p>
        </w:tc>
        <w:tc>
          <w:tcPr>
            <w:tcW w:w="1925" w:type="dxa"/>
          </w:tcPr>
          <w:p w14:paraId="406097C6"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Bus</w:t>
            </w:r>
          </w:p>
        </w:tc>
      </w:tr>
      <w:tr w:rsidR="00F64834" w:rsidRPr="00F64834" w14:paraId="1971029F" w14:textId="77777777" w:rsidTr="00BE332A">
        <w:trPr>
          <w:trHeight w:val="246"/>
        </w:trPr>
        <w:tc>
          <w:tcPr>
            <w:tcW w:w="1925" w:type="dxa"/>
          </w:tcPr>
          <w:p w14:paraId="4F2D65E8"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bis</w:t>
            </w:r>
          </w:p>
        </w:tc>
        <w:tc>
          <w:tcPr>
            <w:tcW w:w="1925" w:type="dxa"/>
          </w:tcPr>
          <w:p w14:paraId="1BAB65E7"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Bus</w:t>
            </w:r>
          </w:p>
        </w:tc>
      </w:tr>
      <w:tr w:rsidR="00F64834" w:rsidRPr="00F64834" w14:paraId="5E65202E" w14:textId="77777777" w:rsidTr="00BE332A">
        <w:trPr>
          <w:trHeight w:val="246"/>
        </w:trPr>
        <w:tc>
          <w:tcPr>
            <w:tcW w:w="1925" w:type="dxa"/>
          </w:tcPr>
          <w:p w14:paraId="1F7E4DFA"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Berfikir</w:t>
            </w:r>
          </w:p>
        </w:tc>
        <w:tc>
          <w:tcPr>
            <w:tcW w:w="1925" w:type="dxa"/>
          </w:tcPr>
          <w:p w14:paraId="4B823CD9"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 xml:space="preserve">berpikir </w:t>
            </w:r>
          </w:p>
        </w:tc>
      </w:tr>
      <w:tr w:rsidR="00F64834" w:rsidRPr="00F64834" w14:paraId="25859493" w14:textId="77777777" w:rsidTr="00BE332A">
        <w:trPr>
          <w:trHeight w:val="246"/>
        </w:trPr>
        <w:tc>
          <w:tcPr>
            <w:tcW w:w="1925" w:type="dxa"/>
          </w:tcPr>
          <w:p w14:paraId="68906C42"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berfikir</w:t>
            </w:r>
          </w:p>
        </w:tc>
        <w:tc>
          <w:tcPr>
            <w:tcW w:w="1925" w:type="dxa"/>
          </w:tcPr>
          <w:p w14:paraId="0796213B"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 xml:space="preserve">berpikir </w:t>
            </w:r>
          </w:p>
        </w:tc>
      </w:tr>
      <w:tr w:rsidR="00F64834" w:rsidRPr="00F64834" w14:paraId="0262DD6C" w14:textId="77777777" w:rsidTr="00BE332A">
        <w:trPr>
          <w:trHeight w:val="246"/>
        </w:trPr>
        <w:tc>
          <w:tcPr>
            <w:tcW w:w="1925" w:type="dxa"/>
          </w:tcPr>
          <w:p w14:paraId="10A19177"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Cabe</w:t>
            </w:r>
          </w:p>
        </w:tc>
        <w:tc>
          <w:tcPr>
            <w:tcW w:w="1925" w:type="dxa"/>
          </w:tcPr>
          <w:p w14:paraId="21562F57"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Cabai</w:t>
            </w:r>
          </w:p>
        </w:tc>
      </w:tr>
      <w:tr w:rsidR="00F64834" w:rsidRPr="00F64834" w14:paraId="5D0A8F1B" w14:textId="77777777" w:rsidTr="00BE332A">
        <w:trPr>
          <w:trHeight w:val="246"/>
        </w:trPr>
        <w:tc>
          <w:tcPr>
            <w:tcW w:w="1925" w:type="dxa"/>
          </w:tcPr>
          <w:p w14:paraId="25D53048"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cabe</w:t>
            </w:r>
          </w:p>
        </w:tc>
        <w:tc>
          <w:tcPr>
            <w:tcW w:w="1925" w:type="dxa"/>
          </w:tcPr>
          <w:p w14:paraId="7EAA0EE6"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Cabai</w:t>
            </w:r>
          </w:p>
        </w:tc>
      </w:tr>
      <w:tr w:rsidR="00F64834" w:rsidRPr="00F64834" w14:paraId="7EAB9DED" w14:textId="77777777" w:rsidTr="00BE332A">
        <w:trPr>
          <w:trHeight w:val="246"/>
        </w:trPr>
        <w:tc>
          <w:tcPr>
            <w:tcW w:w="1925" w:type="dxa"/>
          </w:tcPr>
          <w:p w14:paraId="7920DAE4"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Cinderamata</w:t>
            </w:r>
          </w:p>
        </w:tc>
        <w:tc>
          <w:tcPr>
            <w:tcW w:w="1925" w:type="dxa"/>
          </w:tcPr>
          <w:p w14:paraId="7C7A6618"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Cenderamata</w:t>
            </w:r>
          </w:p>
        </w:tc>
      </w:tr>
      <w:tr w:rsidR="00F64834" w:rsidRPr="00F64834" w14:paraId="70F78FA3" w14:textId="77777777" w:rsidTr="00BE332A">
        <w:trPr>
          <w:trHeight w:val="246"/>
        </w:trPr>
        <w:tc>
          <w:tcPr>
            <w:tcW w:w="1925" w:type="dxa"/>
          </w:tcPr>
          <w:p w14:paraId="18D68D01"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cinderamata</w:t>
            </w:r>
          </w:p>
        </w:tc>
        <w:tc>
          <w:tcPr>
            <w:tcW w:w="1925" w:type="dxa"/>
          </w:tcPr>
          <w:p w14:paraId="79EC153C"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Cenderamata</w:t>
            </w:r>
          </w:p>
        </w:tc>
      </w:tr>
      <w:tr w:rsidR="00F64834" w:rsidRPr="00F64834" w14:paraId="44AED0AF" w14:textId="77777777" w:rsidTr="00BE332A">
        <w:trPr>
          <w:trHeight w:val="246"/>
        </w:trPr>
        <w:tc>
          <w:tcPr>
            <w:tcW w:w="1925" w:type="dxa"/>
          </w:tcPr>
          <w:p w14:paraId="644E4F55"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Difinisi</w:t>
            </w:r>
          </w:p>
        </w:tc>
        <w:tc>
          <w:tcPr>
            <w:tcW w:w="1925" w:type="dxa"/>
          </w:tcPr>
          <w:p w14:paraId="2B46581B"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definisi</w:t>
            </w:r>
          </w:p>
        </w:tc>
      </w:tr>
      <w:tr w:rsidR="00F64834" w:rsidRPr="00F64834" w14:paraId="08010CC5" w14:textId="77777777" w:rsidTr="00BE332A">
        <w:trPr>
          <w:trHeight w:val="246"/>
        </w:trPr>
        <w:tc>
          <w:tcPr>
            <w:tcW w:w="1925" w:type="dxa"/>
          </w:tcPr>
          <w:p w14:paraId="0188B15B"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difinisi</w:t>
            </w:r>
          </w:p>
        </w:tc>
        <w:tc>
          <w:tcPr>
            <w:tcW w:w="1925" w:type="dxa"/>
          </w:tcPr>
          <w:p w14:paraId="7408931F"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definisi</w:t>
            </w:r>
          </w:p>
        </w:tc>
      </w:tr>
      <w:tr w:rsidR="00F64834" w:rsidRPr="00F64834" w14:paraId="7BD7CFC9" w14:textId="77777777" w:rsidTr="00BE332A">
        <w:trPr>
          <w:trHeight w:val="246"/>
        </w:trPr>
        <w:tc>
          <w:tcPr>
            <w:tcW w:w="1925" w:type="dxa"/>
          </w:tcPr>
          <w:p w14:paraId="2B538E00"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Disel</w:t>
            </w:r>
          </w:p>
        </w:tc>
        <w:tc>
          <w:tcPr>
            <w:tcW w:w="1925" w:type="dxa"/>
          </w:tcPr>
          <w:p w14:paraId="3F7B64D3"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Diesel</w:t>
            </w:r>
          </w:p>
        </w:tc>
      </w:tr>
      <w:tr w:rsidR="00F64834" w:rsidRPr="00F64834" w14:paraId="5E2432B9" w14:textId="77777777" w:rsidTr="00BE332A">
        <w:trPr>
          <w:trHeight w:val="246"/>
        </w:trPr>
        <w:tc>
          <w:tcPr>
            <w:tcW w:w="1925" w:type="dxa"/>
          </w:tcPr>
          <w:p w14:paraId="214B49C2"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disel</w:t>
            </w:r>
          </w:p>
        </w:tc>
        <w:tc>
          <w:tcPr>
            <w:tcW w:w="1925" w:type="dxa"/>
          </w:tcPr>
          <w:p w14:paraId="60595524"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disel</w:t>
            </w:r>
          </w:p>
        </w:tc>
      </w:tr>
      <w:tr w:rsidR="00F64834" w:rsidRPr="00F64834" w14:paraId="74551615" w14:textId="77777777" w:rsidTr="00BE332A">
        <w:trPr>
          <w:trHeight w:val="246"/>
        </w:trPr>
        <w:tc>
          <w:tcPr>
            <w:tcW w:w="1925" w:type="dxa"/>
          </w:tcPr>
          <w:p w14:paraId="2DBACB95"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Dipersilahkan</w:t>
            </w:r>
          </w:p>
        </w:tc>
        <w:tc>
          <w:tcPr>
            <w:tcW w:w="1925" w:type="dxa"/>
          </w:tcPr>
          <w:p w14:paraId="7220EDF0"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dipersilakan</w:t>
            </w:r>
          </w:p>
        </w:tc>
      </w:tr>
      <w:tr w:rsidR="00F64834" w:rsidRPr="00F64834" w14:paraId="2C01C6CD" w14:textId="77777777" w:rsidTr="00BE332A">
        <w:trPr>
          <w:trHeight w:val="246"/>
        </w:trPr>
        <w:tc>
          <w:tcPr>
            <w:tcW w:w="1925" w:type="dxa"/>
          </w:tcPr>
          <w:p w14:paraId="7F3D143E"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dipersilahkan</w:t>
            </w:r>
          </w:p>
        </w:tc>
        <w:tc>
          <w:tcPr>
            <w:tcW w:w="1925" w:type="dxa"/>
          </w:tcPr>
          <w:p w14:paraId="653E8F06"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dipersilakan</w:t>
            </w:r>
          </w:p>
        </w:tc>
      </w:tr>
      <w:tr w:rsidR="00F64834" w:rsidRPr="00F64834" w14:paraId="35E3583B" w14:textId="77777777" w:rsidTr="00BE332A">
        <w:trPr>
          <w:trHeight w:val="246"/>
        </w:trPr>
        <w:tc>
          <w:tcPr>
            <w:tcW w:w="1925" w:type="dxa"/>
          </w:tcPr>
          <w:p w14:paraId="5B347658"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Dipindah</w:t>
            </w:r>
          </w:p>
        </w:tc>
        <w:tc>
          <w:tcPr>
            <w:tcW w:w="1925" w:type="dxa"/>
          </w:tcPr>
          <w:p w14:paraId="06ACFFF0"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dipindahkan</w:t>
            </w:r>
          </w:p>
        </w:tc>
      </w:tr>
      <w:tr w:rsidR="00F64834" w:rsidRPr="00F64834" w14:paraId="4470BCA9" w14:textId="77777777" w:rsidTr="00BE332A">
        <w:trPr>
          <w:trHeight w:val="246"/>
        </w:trPr>
        <w:tc>
          <w:tcPr>
            <w:tcW w:w="1925" w:type="dxa"/>
          </w:tcPr>
          <w:p w14:paraId="6DBC9231"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dipindah</w:t>
            </w:r>
          </w:p>
        </w:tc>
        <w:tc>
          <w:tcPr>
            <w:tcW w:w="1925" w:type="dxa"/>
          </w:tcPr>
          <w:p w14:paraId="76415BEE"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dipindahkan</w:t>
            </w:r>
          </w:p>
        </w:tc>
      </w:tr>
      <w:tr w:rsidR="00F64834" w:rsidRPr="00F64834" w14:paraId="2EBE9DEC" w14:textId="77777777" w:rsidTr="00BE332A">
        <w:trPr>
          <w:trHeight w:val="246"/>
        </w:trPr>
        <w:tc>
          <w:tcPr>
            <w:tcW w:w="1925" w:type="dxa"/>
          </w:tcPr>
          <w:p w14:paraId="34027B55"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Dollar</w:t>
            </w:r>
          </w:p>
        </w:tc>
        <w:tc>
          <w:tcPr>
            <w:tcW w:w="1925" w:type="dxa"/>
          </w:tcPr>
          <w:p w14:paraId="5E4240D9"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Dolar</w:t>
            </w:r>
          </w:p>
        </w:tc>
      </w:tr>
      <w:tr w:rsidR="00F64834" w:rsidRPr="00F64834" w14:paraId="62A592EE" w14:textId="77777777" w:rsidTr="00BE332A">
        <w:trPr>
          <w:trHeight w:val="246"/>
        </w:trPr>
        <w:tc>
          <w:tcPr>
            <w:tcW w:w="1925" w:type="dxa"/>
          </w:tcPr>
          <w:p w14:paraId="61BD3F73"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dollar</w:t>
            </w:r>
          </w:p>
        </w:tc>
        <w:tc>
          <w:tcPr>
            <w:tcW w:w="1925" w:type="dxa"/>
          </w:tcPr>
          <w:p w14:paraId="3437FB04"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Dolar</w:t>
            </w:r>
          </w:p>
        </w:tc>
      </w:tr>
      <w:tr w:rsidR="00F64834" w:rsidRPr="00F64834" w14:paraId="4DE8C57F" w14:textId="77777777" w:rsidTr="00BE332A">
        <w:trPr>
          <w:trHeight w:val="246"/>
        </w:trPr>
        <w:tc>
          <w:tcPr>
            <w:tcW w:w="1925" w:type="dxa"/>
          </w:tcPr>
          <w:p w14:paraId="0502A36F"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Daptar</w:t>
            </w:r>
          </w:p>
        </w:tc>
        <w:tc>
          <w:tcPr>
            <w:tcW w:w="1925" w:type="dxa"/>
          </w:tcPr>
          <w:p w14:paraId="51448D2D"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Daftar</w:t>
            </w:r>
          </w:p>
        </w:tc>
      </w:tr>
      <w:tr w:rsidR="00F64834" w:rsidRPr="00F64834" w14:paraId="6735F1FB" w14:textId="77777777" w:rsidTr="00BE332A">
        <w:trPr>
          <w:trHeight w:val="246"/>
        </w:trPr>
        <w:tc>
          <w:tcPr>
            <w:tcW w:w="1925" w:type="dxa"/>
          </w:tcPr>
          <w:p w14:paraId="75ED8448"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daptar</w:t>
            </w:r>
          </w:p>
        </w:tc>
        <w:tc>
          <w:tcPr>
            <w:tcW w:w="1925" w:type="dxa"/>
          </w:tcPr>
          <w:p w14:paraId="33F8B49E"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Daftar</w:t>
            </w:r>
          </w:p>
        </w:tc>
      </w:tr>
    </w:tbl>
    <w:p w14:paraId="1B910932" w14:textId="77777777" w:rsidR="00F64834" w:rsidRPr="00F64834" w:rsidRDefault="00F64834" w:rsidP="00F64834">
      <w:pPr>
        <w:spacing w:after="0" w:line="276" w:lineRule="auto"/>
        <w:rPr>
          <w:rFonts w:ascii="Times New Roman" w:eastAsia="Arial" w:hAnsi="Times New Roman" w:cs="Arial"/>
          <w:sz w:val="24"/>
          <w:lang w:val="en-US" w:eastAsia="en-ID"/>
        </w:rPr>
      </w:pPr>
    </w:p>
    <w:tbl>
      <w:tblPr>
        <w:tblStyle w:val="TableGrid5"/>
        <w:tblW w:w="0" w:type="auto"/>
        <w:tblLook w:val="04A0" w:firstRow="1" w:lastRow="0" w:firstColumn="1" w:lastColumn="0" w:noHBand="0" w:noVBand="1"/>
      </w:tblPr>
      <w:tblGrid>
        <w:gridCol w:w="2045"/>
        <w:gridCol w:w="1993"/>
        <w:gridCol w:w="1925"/>
        <w:gridCol w:w="1925"/>
      </w:tblGrid>
      <w:tr w:rsidR="00F64834" w:rsidRPr="00F64834" w14:paraId="27351F1B" w14:textId="77777777" w:rsidTr="00BE332A">
        <w:trPr>
          <w:trHeight w:val="257"/>
        </w:trPr>
        <w:tc>
          <w:tcPr>
            <w:tcW w:w="2045" w:type="dxa"/>
          </w:tcPr>
          <w:p w14:paraId="261A82EE" w14:textId="77777777" w:rsidR="00F64834" w:rsidRPr="00F64834" w:rsidRDefault="00F64834" w:rsidP="00F64834">
            <w:pPr>
              <w:jc w:val="center"/>
              <w:rPr>
                <w:rFonts w:ascii="Times New Roman" w:hAnsi="Times New Roman"/>
                <w:b/>
                <w:bCs/>
                <w:sz w:val="24"/>
                <w:lang w:val="en-US"/>
              </w:rPr>
            </w:pPr>
            <w:r w:rsidRPr="00F64834">
              <w:rPr>
                <w:rFonts w:ascii="Times New Roman" w:hAnsi="Times New Roman"/>
                <w:b/>
                <w:bCs/>
                <w:sz w:val="24"/>
                <w:lang w:val="en-US"/>
              </w:rPr>
              <w:lastRenderedPageBreak/>
              <w:t>Sebelum</w:t>
            </w:r>
          </w:p>
        </w:tc>
        <w:tc>
          <w:tcPr>
            <w:tcW w:w="1993" w:type="dxa"/>
          </w:tcPr>
          <w:p w14:paraId="621DAE0A" w14:textId="77777777" w:rsidR="00F64834" w:rsidRPr="00F64834" w:rsidRDefault="00F64834" w:rsidP="00F64834">
            <w:pPr>
              <w:jc w:val="center"/>
              <w:rPr>
                <w:rFonts w:ascii="Times New Roman" w:hAnsi="Times New Roman"/>
                <w:b/>
                <w:bCs/>
                <w:sz w:val="24"/>
                <w:lang w:val="en-US"/>
              </w:rPr>
            </w:pPr>
            <w:r w:rsidRPr="00F64834">
              <w:rPr>
                <w:rFonts w:ascii="Times New Roman" w:hAnsi="Times New Roman"/>
                <w:b/>
                <w:bCs/>
                <w:sz w:val="24"/>
                <w:lang w:val="en-US"/>
              </w:rPr>
              <w:t>Sesudah</w:t>
            </w:r>
          </w:p>
        </w:tc>
        <w:tc>
          <w:tcPr>
            <w:tcW w:w="1925" w:type="dxa"/>
          </w:tcPr>
          <w:p w14:paraId="27AA9DB6" w14:textId="77777777" w:rsidR="00F64834" w:rsidRPr="00F64834" w:rsidRDefault="00F64834" w:rsidP="00F64834">
            <w:pPr>
              <w:jc w:val="center"/>
              <w:rPr>
                <w:rFonts w:ascii="Times New Roman" w:hAnsi="Times New Roman"/>
                <w:sz w:val="24"/>
                <w:lang w:val="en-US"/>
              </w:rPr>
            </w:pPr>
            <w:r w:rsidRPr="00F64834">
              <w:rPr>
                <w:rFonts w:ascii="Times New Roman" w:hAnsi="Times New Roman"/>
                <w:b/>
                <w:bCs/>
                <w:sz w:val="24"/>
                <w:lang w:val="en-US"/>
              </w:rPr>
              <w:t>Sebelum</w:t>
            </w:r>
          </w:p>
        </w:tc>
        <w:tc>
          <w:tcPr>
            <w:tcW w:w="1925" w:type="dxa"/>
          </w:tcPr>
          <w:p w14:paraId="57710E0E" w14:textId="77777777" w:rsidR="00F64834" w:rsidRPr="00F64834" w:rsidRDefault="00F64834" w:rsidP="00F64834">
            <w:pPr>
              <w:jc w:val="center"/>
              <w:rPr>
                <w:rFonts w:ascii="Times New Roman" w:hAnsi="Times New Roman"/>
                <w:sz w:val="24"/>
                <w:lang w:val="en-US"/>
              </w:rPr>
            </w:pPr>
            <w:r w:rsidRPr="00F64834">
              <w:rPr>
                <w:rFonts w:ascii="Times New Roman" w:hAnsi="Times New Roman"/>
                <w:b/>
                <w:bCs/>
                <w:sz w:val="24"/>
                <w:lang w:val="en-US"/>
              </w:rPr>
              <w:t>Sesudah</w:t>
            </w:r>
          </w:p>
        </w:tc>
      </w:tr>
      <w:tr w:rsidR="00F64834" w:rsidRPr="00F64834" w14:paraId="1056A0B9" w14:textId="77777777" w:rsidTr="00BE332A">
        <w:trPr>
          <w:trHeight w:val="246"/>
        </w:trPr>
        <w:tc>
          <w:tcPr>
            <w:tcW w:w="2045" w:type="dxa"/>
            <w:vAlign w:val="bottom"/>
          </w:tcPr>
          <w:p w14:paraId="3BF7177D" w14:textId="77777777" w:rsidR="00F64834" w:rsidRPr="00F64834" w:rsidRDefault="00F64834" w:rsidP="00F64834">
            <w:pPr>
              <w:rPr>
                <w:rFonts w:ascii="Times New Roman" w:hAnsi="Times New Roman"/>
                <w:sz w:val="24"/>
                <w:lang w:val="en-US"/>
              </w:rPr>
            </w:pPr>
            <w:r w:rsidRPr="00F64834">
              <w:rPr>
                <w:rFonts w:ascii="Calibri" w:hAnsi="Calibri" w:cs="Calibri"/>
                <w:color w:val="000000"/>
              </w:rPr>
              <w:t>Ijasah</w:t>
            </w:r>
          </w:p>
        </w:tc>
        <w:tc>
          <w:tcPr>
            <w:tcW w:w="1993" w:type="dxa"/>
            <w:vAlign w:val="bottom"/>
          </w:tcPr>
          <w:p w14:paraId="114CF798" w14:textId="77777777" w:rsidR="00F64834" w:rsidRPr="00F64834" w:rsidRDefault="00F64834" w:rsidP="00F64834">
            <w:pPr>
              <w:rPr>
                <w:rFonts w:ascii="Times New Roman" w:hAnsi="Times New Roman"/>
                <w:sz w:val="24"/>
                <w:lang w:val="en-US"/>
              </w:rPr>
            </w:pPr>
            <w:r w:rsidRPr="00F64834">
              <w:rPr>
                <w:rFonts w:ascii="Calibri" w:hAnsi="Calibri" w:cs="Calibri"/>
                <w:color w:val="000000"/>
              </w:rPr>
              <w:t>Ijazah</w:t>
            </w:r>
          </w:p>
        </w:tc>
        <w:tc>
          <w:tcPr>
            <w:tcW w:w="1925" w:type="dxa"/>
            <w:vAlign w:val="bottom"/>
          </w:tcPr>
          <w:p w14:paraId="50C34C3F" w14:textId="77777777" w:rsidR="00F64834" w:rsidRPr="00F64834" w:rsidRDefault="00F64834" w:rsidP="00F64834">
            <w:pPr>
              <w:rPr>
                <w:rFonts w:ascii="Times New Roman" w:hAnsi="Times New Roman"/>
                <w:sz w:val="24"/>
                <w:lang w:val="en-US"/>
              </w:rPr>
            </w:pPr>
            <w:r w:rsidRPr="00F64834">
              <w:rPr>
                <w:rFonts w:ascii="Calibri" w:hAnsi="Calibri" w:cs="Calibri"/>
                <w:color w:val="000000"/>
              </w:rPr>
              <w:t>danayanya</w:t>
            </w:r>
          </w:p>
        </w:tc>
        <w:tc>
          <w:tcPr>
            <w:tcW w:w="1925" w:type="dxa"/>
            <w:vAlign w:val="bottom"/>
          </w:tcPr>
          <w:p w14:paraId="6F50F868" w14:textId="77777777" w:rsidR="00F64834" w:rsidRPr="00F64834" w:rsidRDefault="00F64834" w:rsidP="00F64834">
            <w:pPr>
              <w:rPr>
                <w:rFonts w:ascii="Times New Roman" w:hAnsi="Times New Roman"/>
                <w:sz w:val="24"/>
                <w:lang w:val="en-US"/>
              </w:rPr>
            </w:pPr>
            <w:r w:rsidRPr="00F64834">
              <w:rPr>
                <w:rFonts w:ascii="Calibri" w:hAnsi="Calibri" w:cs="Calibri"/>
                <w:color w:val="000000"/>
              </w:rPr>
              <w:t>dana</w:t>
            </w:r>
          </w:p>
        </w:tc>
      </w:tr>
      <w:tr w:rsidR="00F64834" w:rsidRPr="00F64834" w14:paraId="61358399" w14:textId="77777777" w:rsidTr="00BE332A">
        <w:trPr>
          <w:trHeight w:val="246"/>
        </w:trPr>
        <w:tc>
          <w:tcPr>
            <w:tcW w:w="2045" w:type="dxa"/>
            <w:vAlign w:val="bottom"/>
          </w:tcPr>
          <w:p w14:paraId="6660A542" w14:textId="77777777" w:rsidR="00F64834" w:rsidRPr="00F64834" w:rsidRDefault="00F64834" w:rsidP="00F64834">
            <w:pPr>
              <w:rPr>
                <w:rFonts w:ascii="Times New Roman" w:hAnsi="Times New Roman"/>
                <w:sz w:val="24"/>
                <w:lang w:val="en-US"/>
              </w:rPr>
            </w:pPr>
            <w:r w:rsidRPr="00F64834">
              <w:rPr>
                <w:rFonts w:ascii="Calibri" w:hAnsi="Calibri" w:cs="Calibri"/>
                <w:color w:val="000000"/>
              </w:rPr>
              <w:t>Ihlas</w:t>
            </w:r>
          </w:p>
        </w:tc>
        <w:tc>
          <w:tcPr>
            <w:tcW w:w="1993" w:type="dxa"/>
            <w:vAlign w:val="bottom"/>
          </w:tcPr>
          <w:p w14:paraId="24B0BCD4" w14:textId="77777777" w:rsidR="00F64834" w:rsidRPr="00F64834" w:rsidRDefault="00F64834" w:rsidP="00F64834">
            <w:pPr>
              <w:rPr>
                <w:rFonts w:ascii="Times New Roman" w:hAnsi="Times New Roman"/>
                <w:sz w:val="24"/>
                <w:lang w:val="en-US"/>
              </w:rPr>
            </w:pPr>
            <w:r w:rsidRPr="00F64834">
              <w:rPr>
                <w:rFonts w:ascii="Calibri" w:hAnsi="Calibri" w:cs="Calibri"/>
                <w:color w:val="000000"/>
              </w:rPr>
              <w:t>Ikhlas</w:t>
            </w:r>
          </w:p>
        </w:tc>
        <w:tc>
          <w:tcPr>
            <w:tcW w:w="1925" w:type="dxa"/>
            <w:vAlign w:val="bottom"/>
          </w:tcPr>
          <w:p w14:paraId="2B48E16A" w14:textId="77777777" w:rsidR="00F64834" w:rsidRPr="00F64834" w:rsidRDefault="00F64834" w:rsidP="00F64834">
            <w:pPr>
              <w:rPr>
                <w:rFonts w:ascii="Times New Roman" w:hAnsi="Times New Roman"/>
                <w:sz w:val="24"/>
                <w:lang w:val="en-US"/>
              </w:rPr>
            </w:pPr>
            <w:r w:rsidRPr="00F64834">
              <w:rPr>
                <w:rFonts w:ascii="Calibri" w:hAnsi="Calibri" w:cs="Calibri"/>
                <w:color w:val="000000"/>
              </w:rPr>
              <w:t>ngantre</w:t>
            </w:r>
          </w:p>
        </w:tc>
        <w:tc>
          <w:tcPr>
            <w:tcW w:w="1925" w:type="dxa"/>
            <w:vAlign w:val="bottom"/>
          </w:tcPr>
          <w:p w14:paraId="25FC7587" w14:textId="77777777" w:rsidR="00F64834" w:rsidRPr="00F64834" w:rsidRDefault="00F64834" w:rsidP="00F64834">
            <w:pPr>
              <w:rPr>
                <w:rFonts w:ascii="Times New Roman" w:hAnsi="Times New Roman"/>
                <w:sz w:val="24"/>
                <w:lang w:val="en-US"/>
              </w:rPr>
            </w:pPr>
            <w:r w:rsidRPr="00F64834">
              <w:rPr>
                <w:rFonts w:ascii="Calibri" w:hAnsi="Calibri" w:cs="Calibri"/>
                <w:color w:val="000000"/>
              </w:rPr>
              <w:t>mengantri</w:t>
            </w:r>
          </w:p>
        </w:tc>
      </w:tr>
      <w:tr w:rsidR="00F64834" w:rsidRPr="00F64834" w14:paraId="762DEA0F" w14:textId="77777777" w:rsidTr="00BE332A">
        <w:trPr>
          <w:trHeight w:val="246"/>
        </w:trPr>
        <w:tc>
          <w:tcPr>
            <w:tcW w:w="2045" w:type="dxa"/>
            <w:vAlign w:val="bottom"/>
          </w:tcPr>
          <w:p w14:paraId="5D067054" w14:textId="77777777" w:rsidR="00F64834" w:rsidRPr="00F64834" w:rsidRDefault="00F64834" w:rsidP="00F64834">
            <w:pPr>
              <w:rPr>
                <w:rFonts w:ascii="Times New Roman" w:hAnsi="Times New Roman"/>
                <w:sz w:val="24"/>
                <w:lang w:val="en-US"/>
              </w:rPr>
            </w:pPr>
            <w:r w:rsidRPr="00F64834">
              <w:rPr>
                <w:rFonts w:ascii="Calibri" w:hAnsi="Calibri" w:cs="Calibri"/>
                <w:color w:val="000000"/>
              </w:rPr>
              <w:t>Himbau</w:t>
            </w:r>
          </w:p>
        </w:tc>
        <w:tc>
          <w:tcPr>
            <w:tcW w:w="1993" w:type="dxa"/>
            <w:vAlign w:val="bottom"/>
          </w:tcPr>
          <w:p w14:paraId="5B1027FF" w14:textId="77777777" w:rsidR="00F64834" w:rsidRPr="00F64834" w:rsidRDefault="00F64834" w:rsidP="00F64834">
            <w:pPr>
              <w:rPr>
                <w:rFonts w:ascii="Times New Roman" w:hAnsi="Times New Roman"/>
                <w:sz w:val="24"/>
                <w:lang w:val="en-US"/>
              </w:rPr>
            </w:pPr>
            <w:r w:rsidRPr="00F64834">
              <w:rPr>
                <w:rFonts w:ascii="Calibri" w:hAnsi="Calibri" w:cs="Calibri"/>
                <w:color w:val="000000"/>
              </w:rPr>
              <w:t>Imbau</w:t>
            </w:r>
          </w:p>
        </w:tc>
        <w:tc>
          <w:tcPr>
            <w:tcW w:w="1925" w:type="dxa"/>
            <w:vAlign w:val="bottom"/>
          </w:tcPr>
          <w:p w14:paraId="15DB478B" w14:textId="77777777" w:rsidR="00F64834" w:rsidRPr="00F64834" w:rsidRDefault="00F64834" w:rsidP="00F64834">
            <w:pPr>
              <w:rPr>
                <w:rFonts w:ascii="Times New Roman" w:hAnsi="Times New Roman"/>
                <w:sz w:val="24"/>
                <w:lang w:val="en-US"/>
              </w:rPr>
            </w:pPr>
            <w:r w:rsidRPr="00F64834">
              <w:rPr>
                <w:rFonts w:ascii="Calibri" w:hAnsi="Calibri" w:cs="Calibri"/>
                <w:color w:val="000000"/>
              </w:rPr>
              <w:t>gak</w:t>
            </w:r>
          </w:p>
        </w:tc>
        <w:tc>
          <w:tcPr>
            <w:tcW w:w="1925" w:type="dxa"/>
            <w:vAlign w:val="bottom"/>
          </w:tcPr>
          <w:p w14:paraId="1854542C" w14:textId="77777777" w:rsidR="00F64834" w:rsidRPr="00F64834" w:rsidRDefault="00F64834" w:rsidP="00F64834">
            <w:pPr>
              <w:rPr>
                <w:rFonts w:ascii="Times New Roman" w:hAnsi="Times New Roman"/>
                <w:sz w:val="24"/>
                <w:lang w:val="en-US"/>
              </w:rPr>
            </w:pPr>
            <w:r w:rsidRPr="00F64834">
              <w:rPr>
                <w:rFonts w:ascii="Calibri" w:hAnsi="Calibri" w:cs="Calibri"/>
                <w:color w:val="000000"/>
              </w:rPr>
              <w:t>tidak</w:t>
            </w:r>
          </w:p>
        </w:tc>
      </w:tr>
      <w:tr w:rsidR="00F64834" w:rsidRPr="00F64834" w14:paraId="4B6EC53C" w14:textId="77777777" w:rsidTr="00BE332A">
        <w:trPr>
          <w:trHeight w:val="246"/>
        </w:trPr>
        <w:tc>
          <w:tcPr>
            <w:tcW w:w="2045" w:type="dxa"/>
            <w:vAlign w:val="bottom"/>
          </w:tcPr>
          <w:p w14:paraId="5A7925A1" w14:textId="77777777" w:rsidR="00F64834" w:rsidRPr="00F64834" w:rsidRDefault="00F64834" w:rsidP="00F64834">
            <w:pPr>
              <w:rPr>
                <w:rFonts w:ascii="Times New Roman" w:hAnsi="Times New Roman"/>
                <w:sz w:val="24"/>
                <w:lang w:val="en-US"/>
              </w:rPr>
            </w:pPr>
            <w:r w:rsidRPr="00F64834">
              <w:rPr>
                <w:rFonts w:ascii="Calibri" w:hAnsi="Calibri" w:cs="Calibri"/>
                <w:color w:val="000000"/>
              </w:rPr>
              <w:t>Ilmiawan</w:t>
            </w:r>
          </w:p>
        </w:tc>
        <w:tc>
          <w:tcPr>
            <w:tcW w:w="1993" w:type="dxa"/>
            <w:vAlign w:val="bottom"/>
          </w:tcPr>
          <w:p w14:paraId="74A565C8" w14:textId="77777777" w:rsidR="00F64834" w:rsidRPr="00F64834" w:rsidRDefault="00F64834" w:rsidP="00F64834">
            <w:pPr>
              <w:rPr>
                <w:rFonts w:ascii="Times New Roman" w:hAnsi="Times New Roman"/>
                <w:sz w:val="24"/>
                <w:lang w:val="en-US"/>
              </w:rPr>
            </w:pPr>
            <w:r w:rsidRPr="00F64834">
              <w:rPr>
                <w:rFonts w:ascii="Calibri" w:hAnsi="Calibri" w:cs="Calibri"/>
                <w:color w:val="000000"/>
              </w:rPr>
              <w:t>Ilmuwan</w:t>
            </w:r>
          </w:p>
        </w:tc>
        <w:tc>
          <w:tcPr>
            <w:tcW w:w="1925" w:type="dxa"/>
            <w:vAlign w:val="bottom"/>
          </w:tcPr>
          <w:p w14:paraId="083E90C3" w14:textId="77777777" w:rsidR="00F64834" w:rsidRPr="00F64834" w:rsidRDefault="00F64834" w:rsidP="00F64834">
            <w:pPr>
              <w:rPr>
                <w:rFonts w:ascii="Times New Roman" w:hAnsi="Times New Roman"/>
                <w:sz w:val="24"/>
                <w:lang w:val="en-US"/>
              </w:rPr>
            </w:pPr>
            <w:r w:rsidRPr="00F64834">
              <w:rPr>
                <w:rFonts w:ascii="Calibri" w:hAnsi="Calibri" w:cs="Calibri"/>
                <w:color w:val="000000"/>
              </w:rPr>
              <w:t>haii</w:t>
            </w:r>
          </w:p>
        </w:tc>
        <w:tc>
          <w:tcPr>
            <w:tcW w:w="1925" w:type="dxa"/>
            <w:vAlign w:val="bottom"/>
          </w:tcPr>
          <w:p w14:paraId="634439EB" w14:textId="77777777" w:rsidR="00F64834" w:rsidRPr="00F64834" w:rsidRDefault="00F64834" w:rsidP="00F64834">
            <w:pPr>
              <w:rPr>
                <w:rFonts w:ascii="Times New Roman" w:hAnsi="Times New Roman"/>
                <w:sz w:val="24"/>
                <w:lang w:val="en-US"/>
              </w:rPr>
            </w:pPr>
            <w:r w:rsidRPr="00F64834">
              <w:rPr>
                <w:rFonts w:ascii="Calibri" w:hAnsi="Calibri" w:cs="Calibri"/>
                <w:color w:val="000000"/>
              </w:rPr>
              <w:t>hai</w:t>
            </w:r>
          </w:p>
        </w:tc>
      </w:tr>
      <w:tr w:rsidR="00F64834" w:rsidRPr="00F64834" w14:paraId="4DFBB736" w14:textId="77777777" w:rsidTr="00BE332A">
        <w:trPr>
          <w:trHeight w:val="246"/>
        </w:trPr>
        <w:tc>
          <w:tcPr>
            <w:tcW w:w="2045" w:type="dxa"/>
            <w:vAlign w:val="bottom"/>
          </w:tcPr>
          <w:p w14:paraId="739178F8" w14:textId="77777777" w:rsidR="00F64834" w:rsidRPr="00F64834" w:rsidRDefault="00F64834" w:rsidP="00F64834">
            <w:pPr>
              <w:rPr>
                <w:rFonts w:ascii="Times New Roman" w:hAnsi="Times New Roman"/>
                <w:sz w:val="24"/>
                <w:lang w:val="en-US"/>
              </w:rPr>
            </w:pPr>
            <w:r w:rsidRPr="00F64834">
              <w:rPr>
                <w:rFonts w:ascii="Calibri" w:hAnsi="Calibri" w:cs="Calibri"/>
                <w:color w:val="000000"/>
              </w:rPr>
              <w:t>Import</w:t>
            </w:r>
          </w:p>
        </w:tc>
        <w:tc>
          <w:tcPr>
            <w:tcW w:w="1993" w:type="dxa"/>
            <w:vAlign w:val="bottom"/>
          </w:tcPr>
          <w:p w14:paraId="2EDAAAB2" w14:textId="77777777" w:rsidR="00F64834" w:rsidRPr="00F64834" w:rsidRDefault="00F64834" w:rsidP="00F64834">
            <w:pPr>
              <w:rPr>
                <w:rFonts w:ascii="Times New Roman" w:hAnsi="Times New Roman"/>
                <w:sz w:val="24"/>
                <w:lang w:val="en-US"/>
              </w:rPr>
            </w:pPr>
            <w:r w:rsidRPr="00F64834">
              <w:rPr>
                <w:rFonts w:ascii="Calibri" w:hAnsi="Calibri" w:cs="Calibri"/>
                <w:color w:val="000000"/>
              </w:rPr>
              <w:t>Impor</w:t>
            </w:r>
          </w:p>
        </w:tc>
        <w:tc>
          <w:tcPr>
            <w:tcW w:w="1925" w:type="dxa"/>
            <w:vAlign w:val="bottom"/>
          </w:tcPr>
          <w:p w14:paraId="15D33806" w14:textId="77777777" w:rsidR="00F64834" w:rsidRPr="00F64834" w:rsidRDefault="00F64834" w:rsidP="00F64834">
            <w:pPr>
              <w:rPr>
                <w:rFonts w:ascii="Times New Roman" w:hAnsi="Times New Roman"/>
                <w:sz w:val="24"/>
                <w:lang w:val="en-US"/>
              </w:rPr>
            </w:pPr>
            <w:r w:rsidRPr="00F64834">
              <w:rPr>
                <w:rFonts w:ascii="Calibri" w:hAnsi="Calibri" w:cs="Calibri"/>
                <w:color w:val="000000"/>
              </w:rPr>
              <w:t>dbuka</w:t>
            </w:r>
          </w:p>
        </w:tc>
        <w:tc>
          <w:tcPr>
            <w:tcW w:w="1925" w:type="dxa"/>
            <w:vAlign w:val="bottom"/>
          </w:tcPr>
          <w:p w14:paraId="6318EAFC" w14:textId="77777777" w:rsidR="00F64834" w:rsidRPr="00F64834" w:rsidRDefault="00F64834" w:rsidP="00F64834">
            <w:pPr>
              <w:rPr>
                <w:rFonts w:ascii="Times New Roman" w:hAnsi="Times New Roman"/>
                <w:sz w:val="24"/>
                <w:lang w:val="en-US"/>
              </w:rPr>
            </w:pPr>
            <w:r w:rsidRPr="00F64834">
              <w:rPr>
                <w:rFonts w:ascii="Calibri" w:hAnsi="Calibri" w:cs="Calibri"/>
                <w:color w:val="000000"/>
              </w:rPr>
              <w:t>di buka</w:t>
            </w:r>
          </w:p>
        </w:tc>
      </w:tr>
      <w:tr w:rsidR="00F64834" w:rsidRPr="00F64834" w14:paraId="3FAC53E8" w14:textId="77777777" w:rsidTr="00BE332A">
        <w:trPr>
          <w:trHeight w:val="246"/>
        </w:trPr>
        <w:tc>
          <w:tcPr>
            <w:tcW w:w="2045" w:type="dxa"/>
            <w:vAlign w:val="bottom"/>
          </w:tcPr>
          <w:p w14:paraId="4CB08183" w14:textId="77777777" w:rsidR="00F64834" w:rsidRPr="00F64834" w:rsidRDefault="00F64834" w:rsidP="00F64834">
            <w:pPr>
              <w:rPr>
                <w:rFonts w:ascii="Times New Roman" w:hAnsi="Times New Roman"/>
                <w:sz w:val="24"/>
                <w:lang w:val="en-US"/>
              </w:rPr>
            </w:pPr>
            <w:r w:rsidRPr="00F64834">
              <w:rPr>
                <w:rFonts w:ascii="Calibri" w:hAnsi="Calibri" w:cs="Calibri"/>
                <w:color w:val="000000"/>
              </w:rPr>
              <w:t>Insyaf</w:t>
            </w:r>
          </w:p>
        </w:tc>
        <w:tc>
          <w:tcPr>
            <w:tcW w:w="1993" w:type="dxa"/>
            <w:vAlign w:val="bottom"/>
          </w:tcPr>
          <w:p w14:paraId="2A6551D6" w14:textId="77777777" w:rsidR="00F64834" w:rsidRPr="00F64834" w:rsidRDefault="00F64834" w:rsidP="00F64834">
            <w:pPr>
              <w:rPr>
                <w:rFonts w:ascii="Times New Roman" w:hAnsi="Times New Roman"/>
                <w:sz w:val="24"/>
                <w:lang w:val="en-US"/>
              </w:rPr>
            </w:pPr>
            <w:r w:rsidRPr="00F64834">
              <w:rPr>
                <w:rFonts w:ascii="Calibri" w:hAnsi="Calibri" w:cs="Calibri"/>
                <w:color w:val="000000"/>
              </w:rPr>
              <w:t>Insaf</w:t>
            </w:r>
          </w:p>
        </w:tc>
        <w:tc>
          <w:tcPr>
            <w:tcW w:w="1925" w:type="dxa"/>
            <w:vAlign w:val="bottom"/>
          </w:tcPr>
          <w:p w14:paraId="0C015104" w14:textId="77777777" w:rsidR="00F64834" w:rsidRPr="00F64834" w:rsidRDefault="00F64834" w:rsidP="00F64834">
            <w:pPr>
              <w:rPr>
                <w:rFonts w:ascii="Times New Roman" w:hAnsi="Times New Roman"/>
                <w:sz w:val="24"/>
                <w:lang w:val="en-US"/>
              </w:rPr>
            </w:pPr>
            <w:r w:rsidRPr="00F64834">
              <w:rPr>
                <w:rFonts w:ascii="Calibri" w:hAnsi="Calibri" w:cs="Calibri"/>
                <w:color w:val="000000"/>
              </w:rPr>
              <w:t>dy</w:t>
            </w:r>
          </w:p>
        </w:tc>
        <w:tc>
          <w:tcPr>
            <w:tcW w:w="1925" w:type="dxa"/>
            <w:vAlign w:val="bottom"/>
          </w:tcPr>
          <w:p w14:paraId="298DCADD" w14:textId="77777777" w:rsidR="00F64834" w:rsidRPr="00F64834" w:rsidRDefault="00F64834" w:rsidP="00F64834">
            <w:pPr>
              <w:rPr>
                <w:rFonts w:ascii="Times New Roman" w:hAnsi="Times New Roman"/>
                <w:sz w:val="24"/>
                <w:lang w:val="en-US"/>
              </w:rPr>
            </w:pPr>
            <w:r w:rsidRPr="00F64834">
              <w:rPr>
                <w:rFonts w:ascii="Calibri" w:hAnsi="Calibri" w:cs="Calibri"/>
                <w:color w:val="000000"/>
              </w:rPr>
              <w:t>dia</w:t>
            </w:r>
          </w:p>
        </w:tc>
      </w:tr>
      <w:tr w:rsidR="00F64834" w:rsidRPr="00F64834" w14:paraId="4AB33365" w14:textId="77777777" w:rsidTr="00BE332A">
        <w:trPr>
          <w:trHeight w:val="246"/>
        </w:trPr>
        <w:tc>
          <w:tcPr>
            <w:tcW w:w="2045" w:type="dxa"/>
            <w:vAlign w:val="bottom"/>
          </w:tcPr>
          <w:p w14:paraId="511BBA08" w14:textId="77777777" w:rsidR="00F64834" w:rsidRPr="00F64834" w:rsidRDefault="00F64834" w:rsidP="00F64834">
            <w:pPr>
              <w:rPr>
                <w:rFonts w:ascii="Times New Roman" w:hAnsi="Times New Roman"/>
                <w:sz w:val="24"/>
                <w:lang w:val="en-US"/>
              </w:rPr>
            </w:pPr>
            <w:r w:rsidRPr="00F64834">
              <w:rPr>
                <w:rFonts w:ascii="Calibri" w:hAnsi="Calibri" w:cs="Calibri"/>
                <w:color w:val="000000"/>
              </w:rPr>
              <w:t>Hisap</w:t>
            </w:r>
          </w:p>
        </w:tc>
        <w:tc>
          <w:tcPr>
            <w:tcW w:w="1993" w:type="dxa"/>
            <w:vAlign w:val="bottom"/>
          </w:tcPr>
          <w:p w14:paraId="2FBC9B13" w14:textId="77777777" w:rsidR="00F64834" w:rsidRPr="00F64834" w:rsidRDefault="00F64834" w:rsidP="00F64834">
            <w:pPr>
              <w:rPr>
                <w:rFonts w:ascii="Times New Roman" w:hAnsi="Times New Roman"/>
                <w:sz w:val="24"/>
                <w:lang w:val="en-US"/>
              </w:rPr>
            </w:pPr>
            <w:r w:rsidRPr="00F64834">
              <w:rPr>
                <w:rFonts w:ascii="Calibri" w:hAnsi="Calibri" w:cs="Calibri"/>
                <w:color w:val="000000"/>
              </w:rPr>
              <w:t>Isap</w:t>
            </w:r>
          </w:p>
        </w:tc>
        <w:tc>
          <w:tcPr>
            <w:tcW w:w="1925" w:type="dxa"/>
            <w:vAlign w:val="bottom"/>
          </w:tcPr>
          <w:p w14:paraId="7195FD65" w14:textId="77777777" w:rsidR="00F64834" w:rsidRPr="00F64834" w:rsidRDefault="00F64834" w:rsidP="00F64834">
            <w:pPr>
              <w:rPr>
                <w:rFonts w:ascii="Times New Roman" w:hAnsi="Times New Roman"/>
                <w:sz w:val="24"/>
                <w:lang w:val="en-US"/>
              </w:rPr>
            </w:pPr>
            <w:r w:rsidRPr="00F64834">
              <w:rPr>
                <w:rFonts w:ascii="Calibri" w:hAnsi="Calibri" w:cs="Calibri"/>
                <w:color w:val="000000"/>
              </w:rPr>
              <w:t>sndirinya</w:t>
            </w:r>
          </w:p>
        </w:tc>
        <w:tc>
          <w:tcPr>
            <w:tcW w:w="1925" w:type="dxa"/>
            <w:vAlign w:val="bottom"/>
          </w:tcPr>
          <w:p w14:paraId="2226EF33" w14:textId="77777777" w:rsidR="00F64834" w:rsidRPr="00F64834" w:rsidRDefault="00F64834" w:rsidP="00F64834">
            <w:pPr>
              <w:rPr>
                <w:rFonts w:ascii="Times New Roman" w:hAnsi="Times New Roman"/>
                <w:sz w:val="24"/>
                <w:lang w:val="en-US"/>
              </w:rPr>
            </w:pPr>
            <w:r w:rsidRPr="00F64834">
              <w:rPr>
                <w:rFonts w:ascii="Calibri" w:hAnsi="Calibri" w:cs="Calibri"/>
                <w:color w:val="000000"/>
              </w:rPr>
              <w:t>sendirinya</w:t>
            </w:r>
          </w:p>
        </w:tc>
      </w:tr>
      <w:tr w:rsidR="00F64834" w:rsidRPr="00F64834" w14:paraId="413AC674" w14:textId="77777777" w:rsidTr="00BE332A">
        <w:trPr>
          <w:trHeight w:val="246"/>
        </w:trPr>
        <w:tc>
          <w:tcPr>
            <w:tcW w:w="2045" w:type="dxa"/>
            <w:vAlign w:val="bottom"/>
          </w:tcPr>
          <w:p w14:paraId="57C7888D" w14:textId="77777777" w:rsidR="00F64834" w:rsidRPr="00F64834" w:rsidRDefault="00F64834" w:rsidP="00F64834">
            <w:pPr>
              <w:rPr>
                <w:rFonts w:ascii="Times New Roman" w:hAnsi="Times New Roman"/>
                <w:sz w:val="24"/>
                <w:lang w:val="en-US"/>
              </w:rPr>
            </w:pPr>
            <w:r w:rsidRPr="00F64834">
              <w:rPr>
                <w:rFonts w:ascii="Calibri" w:hAnsi="Calibri" w:cs="Calibri"/>
                <w:color w:val="000000"/>
              </w:rPr>
              <w:t>Isteri</w:t>
            </w:r>
          </w:p>
        </w:tc>
        <w:tc>
          <w:tcPr>
            <w:tcW w:w="1993" w:type="dxa"/>
            <w:vAlign w:val="bottom"/>
          </w:tcPr>
          <w:p w14:paraId="1CCE616A" w14:textId="77777777" w:rsidR="00F64834" w:rsidRPr="00F64834" w:rsidRDefault="00F64834" w:rsidP="00F64834">
            <w:pPr>
              <w:rPr>
                <w:rFonts w:ascii="Times New Roman" w:hAnsi="Times New Roman"/>
                <w:sz w:val="24"/>
                <w:lang w:val="en-US"/>
              </w:rPr>
            </w:pPr>
            <w:r w:rsidRPr="00F64834">
              <w:rPr>
                <w:rFonts w:ascii="Calibri" w:hAnsi="Calibri" w:cs="Calibri"/>
                <w:color w:val="000000"/>
              </w:rPr>
              <w:t>Istri</w:t>
            </w:r>
          </w:p>
        </w:tc>
        <w:tc>
          <w:tcPr>
            <w:tcW w:w="1925" w:type="dxa"/>
            <w:vAlign w:val="bottom"/>
          </w:tcPr>
          <w:p w14:paraId="347BF155" w14:textId="77777777" w:rsidR="00F64834" w:rsidRPr="00F64834" w:rsidRDefault="00F64834" w:rsidP="00F64834">
            <w:pPr>
              <w:rPr>
                <w:rFonts w:ascii="Times New Roman" w:hAnsi="Times New Roman"/>
                <w:sz w:val="24"/>
                <w:lang w:val="en-US"/>
              </w:rPr>
            </w:pPr>
            <w:r w:rsidRPr="00F64834">
              <w:rPr>
                <w:rFonts w:ascii="Calibri" w:hAnsi="Calibri" w:cs="Calibri"/>
                <w:color w:val="000000"/>
              </w:rPr>
              <w:t>ndak</w:t>
            </w:r>
          </w:p>
        </w:tc>
        <w:tc>
          <w:tcPr>
            <w:tcW w:w="1925" w:type="dxa"/>
            <w:vAlign w:val="bottom"/>
          </w:tcPr>
          <w:p w14:paraId="11E60AD8" w14:textId="77777777" w:rsidR="00F64834" w:rsidRPr="00F64834" w:rsidRDefault="00F64834" w:rsidP="00F64834">
            <w:pPr>
              <w:rPr>
                <w:rFonts w:ascii="Times New Roman" w:hAnsi="Times New Roman"/>
                <w:sz w:val="24"/>
                <w:lang w:val="en-US"/>
              </w:rPr>
            </w:pPr>
            <w:r w:rsidRPr="00F64834">
              <w:rPr>
                <w:rFonts w:ascii="Calibri" w:hAnsi="Calibri" w:cs="Calibri"/>
                <w:color w:val="000000"/>
              </w:rPr>
              <w:t>tidak</w:t>
            </w:r>
          </w:p>
        </w:tc>
      </w:tr>
      <w:tr w:rsidR="00F64834" w:rsidRPr="00F64834" w14:paraId="7800D1EE" w14:textId="77777777" w:rsidTr="00BE332A">
        <w:trPr>
          <w:trHeight w:val="246"/>
        </w:trPr>
        <w:tc>
          <w:tcPr>
            <w:tcW w:w="2045" w:type="dxa"/>
            <w:vAlign w:val="bottom"/>
          </w:tcPr>
          <w:p w14:paraId="06DC1CA5" w14:textId="77777777" w:rsidR="00F64834" w:rsidRPr="00F64834" w:rsidRDefault="00F64834" w:rsidP="00F64834">
            <w:pPr>
              <w:rPr>
                <w:rFonts w:ascii="Times New Roman" w:hAnsi="Times New Roman"/>
                <w:sz w:val="24"/>
                <w:lang w:val="en-US"/>
              </w:rPr>
            </w:pPr>
            <w:r w:rsidRPr="00F64834">
              <w:rPr>
                <w:rFonts w:ascii="Calibri" w:hAnsi="Calibri" w:cs="Calibri"/>
                <w:color w:val="000000"/>
              </w:rPr>
              <w:t>Ijin</w:t>
            </w:r>
          </w:p>
        </w:tc>
        <w:tc>
          <w:tcPr>
            <w:tcW w:w="1993" w:type="dxa"/>
            <w:vAlign w:val="bottom"/>
          </w:tcPr>
          <w:p w14:paraId="4543AAE0" w14:textId="77777777" w:rsidR="00F64834" w:rsidRPr="00F64834" w:rsidRDefault="00F64834" w:rsidP="00F64834">
            <w:pPr>
              <w:rPr>
                <w:rFonts w:ascii="Times New Roman" w:hAnsi="Times New Roman"/>
                <w:sz w:val="24"/>
                <w:lang w:val="en-US"/>
              </w:rPr>
            </w:pPr>
            <w:r w:rsidRPr="00F64834">
              <w:rPr>
                <w:rFonts w:ascii="Calibri" w:hAnsi="Calibri" w:cs="Calibri"/>
                <w:color w:val="000000"/>
              </w:rPr>
              <w:t>Izin</w:t>
            </w:r>
          </w:p>
        </w:tc>
        <w:tc>
          <w:tcPr>
            <w:tcW w:w="1925" w:type="dxa"/>
            <w:vAlign w:val="bottom"/>
          </w:tcPr>
          <w:p w14:paraId="4FFF3169" w14:textId="77777777" w:rsidR="00F64834" w:rsidRPr="00F64834" w:rsidRDefault="00F64834" w:rsidP="00F64834">
            <w:pPr>
              <w:rPr>
                <w:rFonts w:ascii="Times New Roman" w:hAnsi="Times New Roman"/>
                <w:sz w:val="24"/>
                <w:lang w:val="en-US"/>
              </w:rPr>
            </w:pPr>
            <w:r w:rsidRPr="00F64834">
              <w:rPr>
                <w:rFonts w:ascii="Calibri" w:hAnsi="Calibri" w:cs="Calibri"/>
                <w:color w:val="000000"/>
              </w:rPr>
              <w:t>audah</w:t>
            </w:r>
          </w:p>
        </w:tc>
        <w:tc>
          <w:tcPr>
            <w:tcW w:w="1925" w:type="dxa"/>
            <w:vAlign w:val="bottom"/>
          </w:tcPr>
          <w:p w14:paraId="0C17616A" w14:textId="77777777" w:rsidR="00F64834" w:rsidRPr="00F64834" w:rsidRDefault="00F64834" w:rsidP="00F64834">
            <w:pPr>
              <w:rPr>
                <w:rFonts w:ascii="Times New Roman" w:hAnsi="Times New Roman"/>
                <w:sz w:val="24"/>
                <w:lang w:val="en-US"/>
              </w:rPr>
            </w:pPr>
            <w:r w:rsidRPr="00F64834">
              <w:rPr>
                <w:rFonts w:ascii="Calibri" w:hAnsi="Calibri" w:cs="Calibri"/>
                <w:color w:val="000000"/>
              </w:rPr>
              <w:t>sudah</w:t>
            </w:r>
          </w:p>
        </w:tc>
      </w:tr>
      <w:tr w:rsidR="00F64834" w:rsidRPr="00F64834" w14:paraId="7EC66F59" w14:textId="77777777" w:rsidTr="00BE332A">
        <w:trPr>
          <w:trHeight w:val="246"/>
        </w:trPr>
        <w:tc>
          <w:tcPr>
            <w:tcW w:w="2045" w:type="dxa"/>
            <w:vAlign w:val="bottom"/>
          </w:tcPr>
          <w:p w14:paraId="5282A107" w14:textId="77777777" w:rsidR="00F64834" w:rsidRPr="00F64834" w:rsidRDefault="00F64834" w:rsidP="00F64834">
            <w:pPr>
              <w:rPr>
                <w:rFonts w:ascii="Times New Roman" w:hAnsi="Times New Roman"/>
                <w:sz w:val="24"/>
                <w:lang w:val="en-US"/>
              </w:rPr>
            </w:pPr>
            <w:r w:rsidRPr="00F64834">
              <w:rPr>
                <w:rFonts w:ascii="Calibri" w:hAnsi="Calibri" w:cs="Calibri"/>
                <w:color w:val="000000"/>
              </w:rPr>
              <w:t>Jadual</w:t>
            </w:r>
          </w:p>
        </w:tc>
        <w:tc>
          <w:tcPr>
            <w:tcW w:w="1993" w:type="dxa"/>
            <w:vAlign w:val="bottom"/>
          </w:tcPr>
          <w:p w14:paraId="78687643" w14:textId="77777777" w:rsidR="00F64834" w:rsidRPr="00F64834" w:rsidRDefault="00F64834" w:rsidP="00F64834">
            <w:pPr>
              <w:rPr>
                <w:rFonts w:ascii="Times New Roman" w:hAnsi="Times New Roman"/>
                <w:sz w:val="24"/>
                <w:lang w:val="en-US"/>
              </w:rPr>
            </w:pPr>
            <w:r w:rsidRPr="00F64834">
              <w:rPr>
                <w:rFonts w:ascii="Calibri" w:hAnsi="Calibri" w:cs="Calibri"/>
                <w:color w:val="000000"/>
              </w:rPr>
              <w:t>Jadwal</w:t>
            </w:r>
          </w:p>
        </w:tc>
        <w:tc>
          <w:tcPr>
            <w:tcW w:w="1925" w:type="dxa"/>
            <w:vAlign w:val="bottom"/>
          </w:tcPr>
          <w:p w14:paraId="5A8DD7AF" w14:textId="77777777" w:rsidR="00F64834" w:rsidRPr="00F64834" w:rsidRDefault="00F64834" w:rsidP="00F64834">
            <w:pPr>
              <w:rPr>
                <w:rFonts w:ascii="Times New Roman" w:hAnsi="Times New Roman"/>
                <w:sz w:val="24"/>
                <w:lang w:val="en-US"/>
              </w:rPr>
            </w:pPr>
            <w:r w:rsidRPr="00F64834">
              <w:rPr>
                <w:rFonts w:ascii="Calibri" w:hAnsi="Calibri" w:cs="Calibri"/>
                <w:color w:val="000000"/>
              </w:rPr>
              <w:t>kjlsn</w:t>
            </w:r>
          </w:p>
        </w:tc>
        <w:tc>
          <w:tcPr>
            <w:tcW w:w="1925" w:type="dxa"/>
            <w:vAlign w:val="bottom"/>
          </w:tcPr>
          <w:p w14:paraId="0E982B6B" w14:textId="77777777" w:rsidR="00F64834" w:rsidRPr="00F64834" w:rsidRDefault="00F64834" w:rsidP="00F64834">
            <w:pPr>
              <w:rPr>
                <w:rFonts w:ascii="Times New Roman" w:hAnsi="Times New Roman"/>
                <w:sz w:val="24"/>
                <w:lang w:val="en-US"/>
              </w:rPr>
            </w:pPr>
            <w:r w:rsidRPr="00F64834">
              <w:rPr>
                <w:rFonts w:ascii="Calibri" w:hAnsi="Calibri" w:cs="Calibri"/>
                <w:color w:val="000000"/>
              </w:rPr>
              <w:t>kejelasan</w:t>
            </w:r>
          </w:p>
        </w:tc>
      </w:tr>
      <w:tr w:rsidR="00F64834" w:rsidRPr="00F64834" w14:paraId="1B85FAA0" w14:textId="77777777" w:rsidTr="00BE332A">
        <w:trPr>
          <w:trHeight w:val="246"/>
        </w:trPr>
        <w:tc>
          <w:tcPr>
            <w:tcW w:w="2045" w:type="dxa"/>
            <w:vAlign w:val="bottom"/>
          </w:tcPr>
          <w:p w14:paraId="1DAAB47A" w14:textId="77777777" w:rsidR="00F64834" w:rsidRPr="00F64834" w:rsidRDefault="00F64834" w:rsidP="00F64834">
            <w:pPr>
              <w:rPr>
                <w:rFonts w:ascii="Times New Roman" w:hAnsi="Times New Roman"/>
                <w:sz w:val="24"/>
                <w:lang w:val="en-US"/>
              </w:rPr>
            </w:pPr>
            <w:r w:rsidRPr="00F64834">
              <w:rPr>
                <w:rFonts w:ascii="Calibri" w:hAnsi="Calibri" w:cs="Calibri"/>
                <w:color w:val="000000"/>
              </w:rPr>
              <w:t>Jenasah</w:t>
            </w:r>
          </w:p>
        </w:tc>
        <w:tc>
          <w:tcPr>
            <w:tcW w:w="1993" w:type="dxa"/>
            <w:vAlign w:val="bottom"/>
          </w:tcPr>
          <w:p w14:paraId="38DA6BA3" w14:textId="77777777" w:rsidR="00F64834" w:rsidRPr="00F64834" w:rsidRDefault="00F64834" w:rsidP="00F64834">
            <w:pPr>
              <w:rPr>
                <w:rFonts w:ascii="Times New Roman" w:hAnsi="Times New Roman"/>
                <w:sz w:val="24"/>
                <w:lang w:val="en-US"/>
              </w:rPr>
            </w:pPr>
            <w:r w:rsidRPr="00F64834">
              <w:rPr>
                <w:rFonts w:ascii="Calibri" w:hAnsi="Calibri" w:cs="Calibri"/>
                <w:color w:val="000000"/>
              </w:rPr>
              <w:t>Jenazah</w:t>
            </w:r>
          </w:p>
        </w:tc>
        <w:tc>
          <w:tcPr>
            <w:tcW w:w="1925" w:type="dxa"/>
            <w:vAlign w:val="bottom"/>
          </w:tcPr>
          <w:p w14:paraId="2E601259" w14:textId="77777777" w:rsidR="00F64834" w:rsidRPr="00F64834" w:rsidRDefault="00F64834" w:rsidP="00F64834">
            <w:pPr>
              <w:rPr>
                <w:rFonts w:ascii="Times New Roman" w:hAnsi="Times New Roman"/>
                <w:sz w:val="24"/>
                <w:lang w:val="en-US"/>
              </w:rPr>
            </w:pPr>
            <w:r w:rsidRPr="00F64834">
              <w:rPr>
                <w:rFonts w:ascii="Calibri" w:hAnsi="Calibri" w:cs="Calibri"/>
                <w:color w:val="000000"/>
              </w:rPr>
              <w:t>ttg</w:t>
            </w:r>
          </w:p>
        </w:tc>
        <w:tc>
          <w:tcPr>
            <w:tcW w:w="1925" w:type="dxa"/>
            <w:vAlign w:val="bottom"/>
          </w:tcPr>
          <w:p w14:paraId="36ACBAC5" w14:textId="77777777" w:rsidR="00F64834" w:rsidRPr="00F64834" w:rsidRDefault="00F64834" w:rsidP="00F64834">
            <w:pPr>
              <w:rPr>
                <w:rFonts w:ascii="Times New Roman" w:hAnsi="Times New Roman"/>
                <w:sz w:val="24"/>
                <w:lang w:val="en-US"/>
              </w:rPr>
            </w:pPr>
            <w:r w:rsidRPr="00F64834">
              <w:rPr>
                <w:rFonts w:ascii="Calibri" w:hAnsi="Calibri" w:cs="Calibri"/>
                <w:color w:val="000000"/>
              </w:rPr>
              <w:t>tentang</w:t>
            </w:r>
          </w:p>
        </w:tc>
      </w:tr>
      <w:tr w:rsidR="00F64834" w:rsidRPr="00F64834" w14:paraId="7B79D7B8" w14:textId="77777777" w:rsidTr="00BE332A">
        <w:trPr>
          <w:trHeight w:val="246"/>
        </w:trPr>
        <w:tc>
          <w:tcPr>
            <w:tcW w:w="2045" w:type="dxa"/>
            <w:vAlign w:val="bottom"/>
          </w:tcPr>
          <w:p w14:paraId="7DEC848B" w14:textId="77777777" w:rsidR="00F64834" w:rsidRPr="00F64834" w:rsidRDefault="00F64834" w:rsidP="00F64834">
            <w:pPr>
              <w:rPr>
                <w:rFonts w:ascii="Times New Roman" w:hAnsi="Times New Roman"/>
                <w:sz w:val="24"/>
                <w:lang w:val="en-US"/>
              </w:rPr>
            </w:pPr>
            <w:r w:rsidRPr="00F64834">
              <w:rPr>
                <w:rFonts w:ascii="Calibri" w:hAnsi="Calibri" w:cs="Calibri"/>
                <w:color w:val="000000"/>
              </w:rPr>
              <w:t>Jendral</w:t>
            </w:r>
          </w:p>
        </w:tc>
        <w:tc>
          <w:tcPr>
            <w:tcW w:w="1993" w:type="dxa"/>
            <w:vAlign w:val="bottom"/>
          </w:tcPr>
          <w:p w14:paraId="75A5C014" w14:textId="77777777" w:rsidR="00F64834" w:rsidRPr="00F64834" w:rsidRDefault="00F64834" w:rsidP="00F64834">
            <w:pPr>
              <w:rPr>
                <w:rFonts w:ascii="Times New Roman" w:hAnsi="Times New Roman"/>
                <w:sz w:val="24"/>
                <w:lang w:val="en-US"/>
              </w:rPr>
            </w:pPr>
            <w:r w:rsidRPr="00F64834">
              <w:rPr>
                <w:rFonts w:ascii="Calibri" w:hAnsi="Calibri" w:cs="Calibri"/>
                <w:color w:val="000000"/>
              </w:rPr>
              <w:t>Jenderal</w:t>
            </w:r>
          </w:p>
        </w:tc>
        <w:tc>
          <w:tcPr>
            <w:tcW w:w="1925" w:type="dxa"/>
            <w:vAlign w:val="bottom"/>
          </w:tcPr>
          <w:p w14:paraId="72C6BB92" w14:textId="77777777" w:rsidR="00F64834" w:rsidRPr="00F64834" w:rsidRDefault="00F64834" w:rsidP="00F64834">
            <w:pPr>
              <w:rPr>
                <w:rFonts w:ascii="Times New Roman" w:hAnsi="Times New Roman"/>
                <w:sz w:val="24"/>
                <w:lang w:val="en-US"/>
              </w:rPr>
            </w:pPr>
            <w:r w:rsidRPr="00F64834">
              <w:rPr>
                <w:rFonts w:ascii="Calibri" w:hAnsi="Calibri" w:cs="Calibri"/>
                <w:color w:val="000000"/>
              </w:rPr>
              <w:t>smp</w:t>
            </w:r>
          </w:p>
        </w:tc>
        <w:tc>
          <w:tcPr>
            <w:tcW w:w="1925" w:type="dxa"/>
            <w:vAlign w:val="bottom"/>
          </w:tcPr>
          <w:p w14:paraId="4D16B711" w14:textId="77777777" w:rsidR="00F64834" w:rsidRPr="00F64834" w:rsidRDefault="00F64834" w:rsidP="00F64834">
            <w:pPr>
              <w:rPr>
                <w:rFonts w:ascii="Times New Roman" w:hAnsi="Times New Roman"/>
                <w:sz w:val="24"/>
                <w:lang w:val="en-US"/>
              </w:rPr>
            </w:pPr>
            <w:r w:rsidRPr="00F64834">
              <w:rPr>
                <w:rFonts w:ascii="Calibri" w:hAnsi="Calibri" w:cs="Calibri"/>
                <w:color w:val="000000"/>
              </w:rPr>
              <w:t>sampai</w:t>
            </w:r>
          </w:p>
        </w:tc>
      </w:tr>
      <w:tr w:rsidR="00F64834" w:rsidRPr="00F64834" w14:paraId="18386DB8" w14:textId="77777777" w:rsidTr="00BE332A">
        <w:trPr>
          <w:trHeight w:val="246"/>
        </w:trPr>
        <w:tc>
          <w:tcPr>
            <w:tcW w:w="2045" w:type="dxa"/>
            <w:vAlign w:val="bottom"/>
          </w:tcPr>
          <w:p w14:paraId="0C55B82A" w14:textId="77777777" w:rsidR="00F64834" w:rsidRPr="00F64834" w:rsidRDefault="00F64834" w:rsidP="00F64834">
            <w:pPr>
              <w:rPr>
                <w:rFonts w:ascii="Times New Roman" w:hAnsi="Times New Roman"/>
                <w:sz w:val="24"/>
                <w:lang w:val="en-US"/>
              </w:rPr>
            </w:pPr>
            <w:r w:rsidRPr="00F64834">
              <w:rPr>
                <w:rFonts w:ascii="Calibri" w:hAnsi="Calibri" w:cs="Calibri"/>
                <w:color w:val="000000"/>
              </w:rPr>
              <w:t>Kaedah</w:t>
            </w:r>
          </w:p>
        </w:tc>
        <w:tc>
          <w:tcPr>
            <w:tcW w:w="1993" w:type="dxa"/>
            <w:vAlign w:val="bottom"/>
          </w:tcPr>
          <w:p w14:paraId="4F86E2B9" w14:textId="77777777" w:rsidR="00F64834" w:rsidRPr="00F64834" w:rsidRDefault="00F64834" w:rsidP="00F64834">
            <w:pPr>
              <w:rPr>
                <w:rFonts w:ascii="Times New Roman" w:hAnsi="Times New Roman"/>
                <w:sz w:val="24"/>
                <w:lang w:val="en-US"/>
              </w:rPr>
            </w:pPr>
            <w:r w:rsidRPr="00F64834">
              <w:rPr>
                <w:rFonts w:ascii="Calibri" w:hAnsi="Calibri" w:cs="Calibri"/>
                <w:color w:val="000000"/>
              </w:rPr>
              <w:t>Kaidah</w:t>
            </w:r>
          </w:p>
        </w:tc>
        <w:tc>
          <w:tcPr>
            <w:tcW w:w="1925" w:type="dxa"/>
            <w:vAlign w:val="bottom"/>
          </w:tcPr>
          <w:p w14:paraId="04B4A748" w14:textId="77777777" w:rsidR="00F64834" w:rsidRPr="00F64834" w:rsidRDefault="00F64834" w:rsidP="00F64834">
            <w:pPr>
              <w:rPr>
                <w:rFonts w:ascii="Times New Roman" w:hAnsi="Times New Roman"/>
                <w:sz w:val="24"/>
                <w:lang w:val="en-US"/>
              </w:rPr>
            </w:pPr>
            <w:r w:rsidRPr="00F64834">
              <w:rPr>
                <w:rFonts w:ascii="Calibri" w:hAnsi="Calibri" w:cs="Calibri"/>
                <w:color w:val="000000"/>
              </w:rPr>
              <w:t>nda</w:t>
            </w:r>
          </w:p>
        </w:tc>
        <w:tc>
          <w:tcPr>
            <w:tcW w:w="1925" w:type="dxa"/>
            <w:vAlign w:val="bottom"/>
          </w:tcPr>
          <w:p w14:paraId="218220FE" w14:textId="77777777" w:rsidR="00F64834" w:rsidRPr="00F64834" w:rsidRDefault="00F64834" w:rsidP="00F64834">
            <w:pPr>
              <w:rPr>
                <w:rFonts w:ascii="Times New Roman" w:hAnsi="Times New Roman"/>
                <w:sz w:val="24"/>
                <w:lang w:val="en-US"/>
              </w:rPr>
            </w:pPr>
            <w:r w:rsidRPr="00F64834">
              <w:rPr>
                <w:rFonts w:ascii="Calibri" w:hAnsi="Calibri" w:cs="Calibri"/>
                <w:color w:val="000000"/>
              </w:rPr>
              <w:t>tidak</w:t>
            </w:r>
          </w:p>
        </w:tc>
      </w:tr>
      <w:tr w:rsidR="00F64834" w:rsidRPr="00F64834" w14:paraId="5C74F02E" w14:textId="77777777" w:rsidTr="00BE332A">
        <w:trPr>
          <w:trHeight w:val="246"/>
        </w:trPr>
        <w:tc>
          <w:tcPr>
            <w:tcW w:w="2045" w:type="dxa"/>
            <w:vAlign w:val="bottom"/>
          </w:tcPr>
          <w:p w14:paraId="47D5DD39" w14:textId="77777777" w:rsidR="00F64834" w:rsidRPr="00F64834" w:rsidRDefault="00F64834" w:rsidP="00F64834">
            <w:pPr>
              <w:rPr>
                <w:rFonts w:ascii="Times New Roman" w:hAnsi="Times New Roman"/>
                <w:sz w:val="24"/>
                <w:lang w:val="en-US"/>
              </w:rPr>
            </w:pPr>
            <w:r w:rsidRPr="00F64834">
              <w:rPr>
                <w:rFonts w:ascii="Calibri" w:hAnsi="Calibri" w:cs="Calibri"/>
                <w:color w:val="000000"/>
              </w:rPr>
              <w:t>Karir</w:t>
            </w:r>
          </w:p>
        </w:tc>
        <w:tc>
          <w:tcPr>
            <w:tcW w:w="1993" w:type="dxa"/>
            <w:vAlign w:val="bottom"/>
          </w:tcPr>
          <w:p w14:paraId="7294A214" w14:textId="77777777" w:rsidR="00F64834" w:rsidRPr="00F64834" w:rsidRDefault="00F64834" w:rsidP="00F64834">
            <w:pPr>
              <w:rPr>
                <w:rFonts w:ascii="Times New Roman" w:hAnsi="Times New Roman"/>
                <w:sz w:val="24"/>
                <w:lang w:val="en-US"/>
              </w:rPr>
            </w:pPr>
            <w:r w:rsidRPr="00F64834">
              <w:rPr>
                <w:rFonts w:ascii="Calibri" w:hAnsi="Calibri" w:cs="Calibri"/>
                <w:color w:val="000000"/>
              </w:rPr>
              <w:t>Karier</w:t>
            </w:r>
          </w:p>
        </w:tc>
        <w:tc>
          <w:tcPr>
            <w:tcW w:w="1925" w:type="dxa"/>
            <w:vAlign w:val="bottom"/>
          </w:tcPr>
          <w:p w14:paraId="4B1AD951" w14:textId="77777777" w:rsidR="00F64834" w:rsidRPr="00F64834" w:rsidRDefault="00F64834" w:rsidP="00F64834">
            <w:pPr>
              <w:rPr>
                <w:rFonts w:ascii="Times New Roman" w:hAnsi="Times New Roman"/>
                <w:sz w:val="24"/>
                <w:lang w:val="en-US"/>
              </w:rPr>
            </w:pPr>
            <w:r w:rsidRPr="00F64834">
              <w:rPr>
                <w:rFonts w:ascii="Calibri" w:hAnsi="Calibri" w:cs="Calibri"/>
                <w:color w:val="000000"/>
              </w:rPr>
              <w:t>beda2</w:t>
            </w:r>
          </w:p>
        </w:tc>
        <w:tc>
          <w:tcPr>
            <w:tcW w:w="1925" w:type="dxa"/>
            <w:vAlign w:val="bottom"/>
          </w:tcPr>
          <w:p w14:paraId="600FE299" w14:textId="77777777" w:rsidR="00F64834" w:rsidRPr="00F64834" w:rsidRDefault="00F64834" w:rsidP="00F64834">
            <w:pPr>
              <w:rPr>
                <w:rFonts w:ascii="Times New Roman" w:hAnsi="Times New Roman"/>
                <w:sz w:val="24"/>
                <w:lang w:val="en-US"/>
              </w:rPr>
            </w:pPr>
            <w:r w:rsidRPr="00F64834">
              <w:rPr>
                <w:rFonts w:ascii="Calibri" w:hAnsi="Calibri" w:cs="Calibri"/>
                <w:color w:val="000000"/>
              </w:rPr>
              <w:t>beda beda</w:t>
            </w:r>
          </w:p>
        </w:tc>
      </w:tr>
      <w:tr w:rsidR="00F64834" w:rsidRPr="00F64834" w14:paraId="2535728F" w14:textId="77777777" w:rsidTr="00BE332A">
        <w:trPr>
          <w:trHeight w:val="246"/>
        </w:trPr>
        <w:tc>
          <w:tcPr>
            <w:tcW w:w="2045" w:type="dxa"/>
            <w:vAlign w:val="bottom"/>
          </w:tcPr>
          <w:p w14:paraId="0D2F046F" w14:textId="77777777" w:rsidR="00F64834" w:rsidRPr="00F64834" w:rsidRDefault="00F64834" w:rsidP="00F64834">
            <w:pPr>
              <w:rPr>
                <w:rFonts w:ascii="Times New Roman" w:hAnsi="Times New Roman"/>
                <w:sz w:val="24"/>
                <w:lang w:val="en-US"/>
              </w:rPr>
            </w:pPr>
            <w:r w:rsidRPr="00F64834">
              <w:rPr>
                <w:rFonts w:ascii="Calibri" w:hAnsi="Calibri" w:cs="Calibri"/>
                <w:color w:val="000000"/>
              </w:rPr>
              <w:t>Khutbah</w:t>
            </w:r>
          </w:p>
        </w:tc>
        <w:tc>
          <w:tcPr>
            <w:tcW w:w="1993" w:type="dxa"/>
            <w:vAlign w:val="bottom"/>
          </w:tcPr>
          <w:p w14:paraId="5FC9C321" w14:textId="77777777" w:rsidR="00F64834" w:rsidRPr="00F64834" w:rsidRDefault="00F64834" w:rsidP="00F64834">
            <w:pPr>
              <w:rPr>
                <w:rFonts w:ascii="Times New Roman" w:hAnsi="Times New Roman"/>
                <w:sz w:val="24"/>
                <w:lang w:val="en-US"/>
              </w:rPr>
            </w:pPr>
            <w:r w:rsidRPr="00F64834">
              <w:rPr>
                <w:rFonts w:ascii="Calibri" w:hAnsi="Calibri" w:cs="Calibri"/>
                <w:color w:val="000000"/>
              </w:rPr>
              <w:t>Khotbah</w:t>
            </w:r>
          </w:p>
        </w:tc>
        <w:tc>
          <w:tcPr>
            <w:tcW w:w="1925" w:type="dxa"/>
            <w:vAlign w:val="bottom"/>
          </w:tcPr>
          <w:p w14:paraId="5A4FBAA7" w14:textId="77777777" w:rsidR="00F64834" w:rsidRPr="00F64834" w:rsidRDefault="00F64834" w:rsidP="00F64834">
            <w:pPr>
              <w:rPr>
                <w:rFonts w:ascii="Times New Roman" w:hAnsi="Times New Roman"/>
                <w:sz w:val="24"/>
                <w:lang w:val="en-US"/>
              </w:rPr>
            </w:pPr>
            <w:r w:rsidRPr="00F64834">
              <w:rPr>
                <w:rFonts w:ascii="Calibri" w:hAnsi="Calibri" w:cs="Calibri"/>
                <w:color w:val="000000"/>
              </w:rPr>
              <w:t>dr</w:t>
            </w:r>
          </w:p>
        </w:tc>
        <w:tc>
          <w:tcPr>
            <w:tcW w:w="1925" w:type="dxa"/>
            <w:vAlign w:val="bottom"/>
          </w:tcPr>
          <w:p w14:paraId="3FB88790" w14:textId="77777777" w:rsidR="00F64834" w:rsidRPr="00F64834" w:rsidRDefault="00F64834" w:rsidP="00F64834">
            <w:pPr>
              <w:rPr>
                <w:rFonts w:ascii="Times New Roman" w:hAnsi="Times New Roman"/>
                <w:sz w:val="24"/>
                <w:lang w:val="en-US"/>
              </w:rPr>
            </w:pPr>
            <w:r w:rsidRPr="00F64834">
              <w:rPr>
                <w:rFonts w:ascii="Calibri" w:hAnsi="Calibri" w:cs="Calibri"/>
                <w:color w:val="000000"/>
              </w:rPr>
              <w:t xml:space="preserve">dari   </w:t>
            </w:r>
          </w:p>
        </w:tc>
      </w:tr>
      <w:tr w:rsidR="00F64834" w:rsidRPr="00F64834" w14:paraId="7130C257" w14:textId="77777777" w:rsidTr="00BE332A">
        <w:trPr>
          <w:trHeight w:val="246"/>
        </w:trPr>
        <w:tc>
          <w:tcPr>
            <w:tcW w:w="2045" w:type="dxa"/>
            <w:vAlign w:val="bottom"/>
          </w:tcPr>
          <w:p w14:paraId="0E78AA39" w14:textId="77777777" w:rsidR="00F64834" w:rsidRPr="00F64834" w:rsidRDefault="00F64834" w:rsidP="00F64834">
            <w:pPr>
              <w:rPr>
                <w:rFonts w:ascii="Times New Roman" w:hAnsi="Times New Roman"/>
                <w:sz w:val="24"/>
                <w:lang w:val="en-US"/>
              </w:rPr>
            </w:pPr>
            <w:r w:rsidRPr="00F64834">
              <w:rPr>
                <w:rFonts w:ascii="Calibri" w:hAnsi="Calibri" w:cs="Calibri"/>
                <w:color w:val="000000"/>
              </w:rPr>
              <w:t>Komplek</w:t>
            </w:r>
          </w:p>
        </w:tc>
        <w:tc>
          <w:tcPr>
            <w:tcW w:w="1993" w:type="dxa"/>
            <w:vAlign w:val="bottom"/>
          </w:tcPr>
          <w:p w14:paraId="4627111E" w14:textId="77777777" w:rsidR="00F64834" w:rsidRPr="00F64834" w:rsidRDefault="00F64834" w:rsidP="00F64834">
            <w:pPr>
              <w:rPr>
                <w:rFonts w:ascii="Times New Roman" w:hAnsi="Times New Roman"/>
                <w:sz w:val="24"/>
                <w:lang w:val="en-US"/>
              </w:rPr>
            </w:pPr>
            <w:r w:rsidRPr="00F64834">
              <w:rPr>
                <w:rFonts w:ascii="Calibri" w:hAnsi="Calibri" w:cs="Calibri"/>
                <w:color w:val="000000"/>
              </w:rPr>
              <w:t>Kompleks</w:t>
            </w:r>
          </w:p>
        </w:tc>
        <w:tc>
          <w:tcPr>
            <w:tcW w:w="1925" w:type="dxa"/>
            <w:vAlign w:val="bottom"/>
          </w:tcPr>
          <w:p w14:paraId="63C87F84" w14:textId="77777777" w:rsidR="00F64834" w:rsidRPr="00F64834" w:rsidRDefault="00F64834" w:rsidP="00F64834">
            <w:pPr>
              <w:rPr>
                <w:rFonts w:ascii="Times New Roman" w:hAnsi="Times New Roman"/>
                <w:sz w:val="24"/>
                <w:lang w:val="en-US"/>
              </w:rPr>
            </w:pPr>
            <w:r w:rsidRPr="00F64834">
              <w:rPr>
                <w:rFonts w:ascii="Calibri" w:hAnsi="Calibri" w:cs="Calibri"/>
                <w:color w:val="000000"/>
              </w:rPr>
              <w:t>ga</w:t>
            </w:r>
          </w:p>
        </w:tc>
        <w:tc>
          <w:tcPr>
            <w:tcW w:w="1925" w:type="dxa"/>
            <w:vAlign w:val="bottom"/>
          </w:tcPr>
          <w:p w14:paraId="1DD0E012" w14:textId="77777777" w:rsidR="00F64834" w:rsidRPr="00F64834" w:rsidRDefault="00F64834" w:rsidP="00F64834">
            <w:pPr>
              <w:rPr>
                <w:rFonts w:ascii="Times New Roman" w:hAnsi="Times New Roman"/>
                <w:sz w:val="24"/>
                <w:lang w:val="en-US"/>
              </w:rPr>
            </w:pPr>
            <w:r w:rsidRPr="00F64834">
              <w:rPr>
                <w:rFonts w:ascii="Calibri" w:hAnsi="Calibri" w:cs="Calibri"/>
                <w:color w:val="000000"/>
              </w:rPr>
              <w:t>tidak</w:t>
            </w:r>
          </w:p>
        </w:tc>
      </w:tr>
      <w:tr w:rsidR="00F64834" w:rsidRPr="00F64834" w14:paraId="29A90242" w14:textId="77777777" w:rsidTr="00BE332A">
        <w:trPr>
          <w:trHeight w:val="246"/>
        </w:trPr>
        <w:tc>
          <w:tcPr>
            <w:tcW w:w="2045" w:type="dxa"/>
            <w:vAlign w:val="bottom"/>
          </w:tcPr>
          <w:p w14:paraId="769C7F75" w14:textId="77777777" w:rsidR="00F64834" w:rsidRPr="00F64834" w:rsidRDefault="00F64834" w:rsidP="00F64834">
            <w:pPr>
              <w:rPr>
                <w:rFonts w:ascii="Times New Roman" w:hAnsi="Times New Roman"/>
                <w:sz w:val="24"/>
                <w:lang w:val="en-US"/>
              </w:rPr>
            </w:pPr>
            <w:r w:rsidRPr="00F64834">
              <w:rPr>
                <w:rFonts w:ascii="Calibri" w:hAnsi="Calibri" w:cs="Calibri"/>
                <w:color w:val="000000"/>
              </w:rPr>
              <w:t>Kondite</w:t>
            </w:r>
          </w:p>
        </w:tc>
        <w:tc>
          <w:tcPr>
            <w:tcW w:w="1993" w:type="dxa"/>
            <w:vAlign w:val="bottom"/>
          </w:tcPr>
          <w:p w14:paraId="6CD2B572" w14:textId="77777777" w:rsidR="00F64834" w:rsidRPr="00F64834" w:rsidRDefault="00F64834" w:rsidP="00F64834">
            <w:pPr>
              <w:rPr>
                <w:rFonts w:ascii="Times New Roman" w:hAnsi="Times New Roman"/>
                <w:sz w:val="24"/>
                <w:lang w:val="en-US"/>
              </w:rPr>
            </w:pPr>
            <w:r w:rsidRPr="00F64834">
              <w:rPr>
                <w:rFonts w:ascii="Calibri" w:hAnsi="Calibri" w:cs="Calibri"/>
                <w:color w:val="000000"/>
              </w:rPr>
              <w:t>Konduite</w:t>
            </w:r>
          </w:p>
        </w:tc>
        <w:tc>
          <w:tcPr>
            <w:tcW w:w="1925" w:type="dxa"/>
            <w:vAlign w:val="bottom"/>
          </w:tcPr>
          <w:p w14:paraId="6A87BFB0" w14:textId="77777777" w:rsidR="00F64834" w:rsidRPr="00F64834" w:rsidRDefault="00F64834" w:rsidP="00F64834">
            <w:pPr>
              <w:rPr>
                <w:rFonts w:ascii="Times New Roman" w:hAnsi="Times New Roman"/>
                <w:sz w:val="24"/>
                <w:lang w:val="en-US"/>
              </w:rPr>
            </w:pPr>
            <w:r w:rsidRPr="00F64834">
              <w:rPr>
                <w:rFonts w:ascii="Calibri" w:hAnsi="Calibri" w:cs="Calibri"/>
                <w:color w:val="000000"/>
              </w:rPr>
              <w:t>makasih</w:t>
            </w:r>
          </w:p>
        </w:tc>
        <w:tc>
          <w:tcPr>
            <w:tcW w:w="1925" w:type="dxa"/>
            <w:vAlign w:val="bottom"/>
          </w:tcPr>
          <w:p w14:paraId="74D1A4B7" w14:textId="77777777" w:rsidR="00F64834" w:rsidRPr="00F64834" w:rsidRDefault="00F64834" w:rsidP="00F64834">
            <w:pPr>
              <w:rPr>
                <w:rFonts w:ascii="Times New Roman" w:hAnsi="Times New Roman"/>
                <w:sz w:val="24"/>
                <w:lang w:val="en-US"/>
              </w:rPr>
            </w:pPr>
            <w:r w:rsidRPr="00F64834">
              <w:rPr>
                <w:rFonts w:ascii="Calibri" w:hAnsi="Calibri" w:cs="Calibri"/>
                <w:color w:val="000000"/>
              </w:rPr>
              <w:t>terima kasih</w:t>
            </w:r>
          </w:p>
        </w:tc>
      </w:tr>
      <w:tr w:rsidR="00F64834" w:rsidRPr="00F64834" w14:paraId="61A7980D" w14:textId="77777777" w:rsidTr="00BE332A">
        <w:trPr>
          <w:trHeight w:val="246"/>
        </w:trPr>
        <w:tc>
          <w:tcPr>
            <w:tcW w:w="2045" w:type="dxa"/>
            <w:vAlign w:val="bottom"/>
          </w:tcPr>
          <w:p w14:paraId="53C86888" w14:textId="77777777" w:rsidR="00F64834" w:rsidRPr="00F64834" w:rsidRDefault="00F64834" w:rsidP="00F64834">
            <w:pPr>
              <w:rPr>
                <w:rFonts w:ascii="Times New Roman" w:hAnsi="Times New Roman"/>
                <w:sz w:val="24"/>
                <w:lang w:val="en-US"/>
              </w:rPr>
            </w:pPr>
            <w:r w:rsidRPr="00F64834">
              <w:rPr>
                <w:rFonts w:ascii="Calibri" w:hAnsi="Calibri" w:cs="Calibri"/>
                <w:color w:val="000000"/>
              </w:rPr>
              <w:t>konperensi</w:t>
            </w:r>
          </w:p>
        </w:tc>
        <w:tc>
          <w:tcPr>
            <w:tcW w:w="1993" w:type="dxa"/>
            <w:vAlign w:val="bottom"/>
          </w:tcPr>
          <w:p w14:paraId="4A5EF8FB" w14:textId="77777777" w:rsidR="00F64834" w:rsidRPr="00F64834" w:rsidRDefault="00F64834" w:rsidP="00F64834">
            <w:pPr>
              <w:rPr>
                <w:rFonts w:ascii="Times New Roman" w:hAnsi="Times New Roman"/>
                <w:sz w:val="24"/>
                <w:lang w:val="en-US"/>
              </w:rPr>
            </w:pPr>
            <w:r w:rsidRPr="00F64834">
              <w:rPr>
                <w:rFonts w:ascii="Calibri" w:hAnsi="Calibri" w:cs="Calibri"/>
                <w:color w:val="000000"/>
              </w:rPr>
              <w:t>Konferesi</w:t>
            </w:r>
          </w:p>
        </w:tc>
        <w:tc>
          <w:tcPr>
            <w:tcW w:w="1925" w:type="dxa"/>
            <w:vAlign w:val="bottom"/>
          </w:tcPr>
          <w:p w14:paraId="38828B47" w14:textId="77777777" w:rsidR="00F64834" w:rsidRPr="00F64834" w:rsidRDefault="00F64834" w:rsidP="00F64834">
            <w:pPr>
              <w:rPr>
                <w:rFonts w:ascii="Times New Roman" w:hAnsi="Times New Roman"/>
                <w:sz w:val="24"/>
                <w:lang w:val="en-US"/>
              </w:rPr>
            </w:pPr>
            <w:r w:rsidRPr="00F64834">
              <w:rPr>
                <w:rFonts w:ascii="Calibri" w:hAnsi="Calibri" w:cs="Calibri"/>
                <w:color w:val="000000"/>
              </w:rPr>
              <w:t>pa</w:t>
            </w:r>
          </w:p>
        </w:tc>
        <w:tc>
          <w:tcPr>
            <w:tcW w:w="1925" w:type="dxa"/>
            <w:vAlign w:val="bottom"/>
          </w:tcPr>
          <w:p w14:paraId="0325F152" w14:textId="77777777" w:rsidR="00F64834" w:rsidRPr="00F64834" w:rsidRDefault="00F64834" w:rsidP="00F64834">
            <w:pPr>
              <w:rPr>
                <w:rFonts w:ascii="Times New Roman" w:hAnsi="Times New Roman"/>
                <w:sz w:val="24"/>
                <w:lang w:val="en-US"/>
              </w:rPr>
            </w:pPr>
            <w:r w:rsidRPr="00F64834">
              <w:rPr>
                <w:rFonts w:ascii="Calibri" w:hAnsi="Calibri" w:cs="Calibri"/>
                <w:color w:val="000000"/>
              </w:rPr>
              <w:t xml:space="preserve">apa </w:t>
            </w:r>
          </w:p>
        </w:tc>
      </w:tr>
      <w:tr w:rsidR="00F64834" w:rsidRPr="00F64834" w14:paraId="0B400ADE" w14:textId="77777777" w:rsidTr="00BE332A">
        <w:trPr>
          <w:trHeight w:val="246"/>
        </w:trPr>
        <w:tc>
          <w:tcPr>
            <w:tcW w:w="2045" w:type="dxa"/>
            <w:vAlign w:val="bottom"/>
          </w:tcPr>
          <w:p w14:paraId="75810C94" w14:textId="77777777" w:rsidR="00F64834" w:rsidRPr="00F64834" w:rsidRDefault="00F64834" w:rsidP="00F64834">
            <w:pPr>
              <w:rPr>
                <w:rFonts w:ascii="Times New Roman" w:hAnsi="Times New Roman"/>
                <w:sz w:val="24"/>
                <w:lang w:val="en-US"/>
              </w:rPr>
            </w:pPr>
            <w:r w:rsidRPr="00F64834">
              <w:rPr>
                <w:rFonts w:ascii="Calibri" w:hAnsi="Calibri" w:cs="Calibri"/>
                <w:color w:val="000000"/>
              </w:rPr>
              <w:t>Konkrit</w:t>
            </w:r>
          </w:p>
        </w:tc>
        <w:tc>
          <w:tcPr>
            <w:tcW w:w="1993" w:type="dxa"/>
            <w:vAlign w:val="bottom"/>
          </w:tcPr>
          <w:p w14:paraId="72CC8326" w14:textId="77777777" w:rsidR="00F64834" w:rsidRPr="00F64834" w:rsidRDefault="00F64834" w:rsidP="00F64834">
            <w:pPr>
              <w:rPr>
                <w:rFonts w:ascii="Times New Roman" w:hAnsi="Times New Roman"/>
                <w:sz w:val="24"/>
                <w:lang w:val="en-US"/>
              </w:rPr>
            </w:pPr>
            <w:r w:rsidRPr="00F64834">
              <w:rPr>
                <w:rFonts w:ascii="Calibri" w:hAnsi="Calibri" w:cs="Calibri"/>
                <w:color w:val="000000"/>
              </w:rPr>
              <w:t>Konkret</w:t>
            </w:r>
          </w:p>
        </w:tc>
        <w:tc>
          <w:tcPr>
            <w:tcW w:w="1925" w:type="dxa"/>
            <w:vAlign w:val="bottom"/>
          </w:tcPr>
          <w:p w14:paraId="2AD02C89" w14:textId="77777777" w:rsidR="00F64834" w:rsidRPr="00F64834" w:rsidRDefault="00F64834" w:rsidP="00F64834">
            <w:pPr>
              <w:rPr>
                <w:rFonts w:ascii="Times New Roman" w:hAnsi="Times New Roman"/>
                <w:sz w:val="24"/>
                <w:lang w:val="en-US"/>
              </w:rPr>
            </w:pPr>
            <w:r w:rsidRPr="00F64834">
              <w:rPr>
                <w:rFonts w:ascii="Calibri" w:hAnsi="Calibri" w:cs="Calibri"/>
                <w:color w:val="000000"/>
              </w:rPr>
              <w:t>bs</w:t>
            </w:r>
          </w:p>
        </w:tc>
        <w:tc>
          <w:tcPr>
            <w:tcW w:w="1925" w:type="dxa"/>
            <w:vAlign w:val="bottom"/>
          </w:tcPr>
          <w:p w14:paraId="0F49549F" w14:textId="77777777" w:rsidR="00F64834" w:rsidRPr="00F64834" w:rsidRDefault="00F64834" w:rsidP="00F64834">
            <w:pPr>
              <w:rPr>
                <w:rFonts w:ascii="Times New Roman" w:hAnsi="Times New Roman"/>
                <w:sz w:val="24"/>
                <w:lang w:val="en-US"/>
              </w:rPr>
            </w:pPr>
            <w:r w:rsidRPr="00F64834">
              <w:rPr>
                <w:rFonts w:ascii="Calibri" w:hAnsi="Calibri" w:cs="Calibri"/>
                <w:color w:val="000000"/>
              </w:rPr>
              <w:t>bisa</w:t>
            </w:r>
          </w:p>
        </w:tc>
      </w:tr>
      <w:tr w:rsidR="00F64834" w:rsidRPr="00F64834" w14:paraId="065DD9F3" w14:textId="77777777" w:rsidTr="00BE332A">
        <w:trPr>
          <w:trHeight w:val="246"/>
        </w:trPr>
        <w:tc>
          <w:tcPr>
            <w:tcW w:w="2045" w:type="dxa"/>
            <w:vAlign w:val="bottom"/>
          </w:tcPr>
          <w:p w14:paraId="32ED957B" w14:textId="77777777" w:rsidR="00F64834" w:rsidRPr="00F64834" w:rsidRDefault="00F64834" w:rsidP="00F64834">
            <w:pPr>
              <w:rPr>
                <w:rFonts w:ascii="Times New Roman" w:hAnsi="Times New Roman"/>
                <w:sz w:val="24"/>
                <w:lang w:val="en-US"/>
              </w:rPr>
            </w:pPr>
            <w:r w:rsidRPr="00F64834">
              <w:rPr>
                <w:rFonts w:ascii="Calibri" w:hAnsi="Calibri" w:cs="Calibri"/>
                <w:color w:val="000000"/>
              </w:rPr>
              <w:t>Konsepsionil</w:t>
            </w:r>
          </w:p>
        </w:tc>
        <w:tc>
          <w:tcPr>
            <w:tcW w:w="1993" w:type="dxa"/>
            <w:vAlign w:val="bottom"/>
          </w:tcPr>
          <w:p w14:paraId="5F8C5750" w14:textId="77777777" w:rsidR="00F64834" w:rsidRPr="00F64834" w:rsidRDefault="00F64834" w:rsidP="00F64834">
            <w:pPr>
              <w:rPr>
                <w:rFonts w:ascii="Times New Roman" w:hAnsi="Times New Roman"/>
                <w:sz w:val="24"/>
                <w:lang w:val="en-US"/>
              </w:rPr>
            </w:pPr>
            <w:r w:rsidRPr="00F64834">
              <w:rPr>
                <w:rFonts w:ascii="Calibri" w:hAnsi="Calibri" w:cs="Calibri"/>
                <w:color w:val="000000"/>
              </w:rPr>
              <w:t>Konsepsional</w:t>
            </w:r>
          </w:p>
        </w:tc>
        <w:tc>
          <w:tcPr>
            <w:tcW w:w="1925" w:type="dxa"/>
            <w:vAlign w:val="bottom"/>
          </w:tcPr>
          <w:p w14:paraId="25FE8AC8" w14:textId="77777777" w:rsidR="00F64834" w:rsidRPr="00F64834" w:rsidRDefault="00F64834" w:rsidP="00F64834">
            <w:pPr>
              <w:rPr>
                <w:rFonts w:ascii="Times New Roman" w:hAnsi="Times New Roman"/>
                <w:sz w:val="24"/>
                <w:lang w:val="en-US"/>
              </w:rPr>
            </w:pPr>
            <w:r w:rsidRPr="00F64834">
              <w:rPr>
                <w:rFonts w:ascii="Calibri" w:hAnsi="Calibri" w:cs="Calibri"/>
                <w:color w:val="000000"/>
              </w:rPr>
              <w:t>d</w:t>
            </w:r>
          </w:p>
        </w:tc>
        <w:tc>
          <w:tcPr>
            <w:tcW w:w="1925" w:type="dxa"/>
            <w:vAlign w:val="bottom"/>
          </w:tcPr>
          <w:p w14:paraId="311ED1A8" w14:textId="77777777" w:rsidR="00F64834" w:rsidRPr="00F64834" w:rsidRDefault="00F64834" w:rsidP="00F64834">
            <w:pPr>
              <w:rPr>
                <w:rFonts w:ascii="Times New Roman" w:hAnsi="Times New Roman"/>
                <w:sz w:val="24"/>
                <w:lang w:val="en-US"/>
              </w:rPr>
            </w:pPr>
            <w:r w:rsidRPr="00F64834">
              <w:rPr>
                <w:rFonts w:ascii="Calibri" w:hAnsi="Calibri" w:cs="Calibri"/>
                <w:color w:val="000000"/>
              </w:rPr>
              <w:t xml:space="preserve">di  </w:t>
            </w:r>
          </w:p>
        </w:tc>
      </w:tr>
      <w:tr w:rsidR="00F64834" w:rsidRPr="00F64834" w14:paraId="47CFD091" w14:textId="77777777" w:rsidTr="00BE332A">
        <w:trPr>
          <w:trHeight w:val="246"/>
        </w:trPr>
        <w:tc>
          <w:tcPr>
            <w:tcW w:w="2045" w:type="dxa"/>
            <w:vAlign w:val="bottom"/>
          </w:tcPr>
          <w:p w14:paraId="597EF06E" w14:textId="77777777" w:rsidR="00F64834" w:rsidRPr="00F64834" w:rsidRDefault="00F64834" w:rsidP="00F64834">
            <w:pPr>
              <w:rPr>
                <w:rFonts w:ascii="Times New Roman" w:hAnsi="Times New Roman"/>
                <w:sz w:val="24"/>
                <w:lang w:val="en-US"/>
              </w:rPr>
            </w:pPr>
            <w:r w:rsidRPr="00F64834">
              <w:rPr>
                <w:rFonts w:ascii="Calibri" w:hAnsi="Calibri" w:cs="Calibri"/>
                <w:color w:val="000000"/>
              </w:rPr>
              <w:t>Koordinir</w:t>
            </w:r>
          </w:p>
        </w:tc>
        <w:tc>
          <w:tcPr>
            <w:tcW w:w="1993" w:type="dxa"/>
            <w:vAlign w:val="bottom"/>
          </w:tcPr>
          <w:p w14:paraId="75DA8BCB" w14:textId="77777777" w:rsidR="00F64834" w:rsidRPr="00F64834" w:rsidRDefault="00F64834" w:rsidP="00F64834">
            <w:pPr>
              <w:rPr>
                <w:rFonts w:ascii="Times New Roman" w:hAnsi="Times New Roman"/>
                <w:sz w:val="24"/>
                <w:lang w:val="en-US"/>
              </w:rPr>
            </w:pPr>
            <w:r w:rsidRPr="00F64834">
              <w:rPr>
                <w:rFonts w:ascii="Calibri" w:hAnsi="Calibri" w:cs="Calibri"/>
                <w:color w:val="000000"/>
              </w:rPr>
              <w:t>Koordinasi</w:t>
            </w:r>
          </w:p>
        </w:tc>
        <w:tc>
          <w:tcPr>
            <w:tcW w:w="1925" w:type="dxa"/>
            <w:vAlign w:val="bottom"/>
          </w:tcPr>
          <w:p w14:paraId="5C31D0CC" w14:textId="77777777" w:rsidR="00F64834" w:rsidRPr="00F64834" w:rsidRDefault="00F64834" w:rsidP="00F64834">
            <w:pPr>
              <w:rPr>
                <w:rFonts w:ascii="Times New Roman" w:hAnsi="Times New Roman"/>
                <w:sz w:val="24"/>
                <w:lang w:val="en-US"/>
              </w:rPr>
            </w:pPr>
            <w:r w:rsidRPr="00F64834">
              <w:rPr>
                <w:rFonts w:ascii="Calibri" w:hAnsi="Calibri" w:cs="Calibri"/>
                <w:color w:val="000000"/>
              </w:rPr>
              <w:t>thn</w:t>
            </w:r>
          </w:p>
        </w:tc>
        <w:tc>
          <w:tcPr>
            <w:tcW w:w="1925" w:type="dxa"/>
            <w:vAlign w:val="bottom"/>
          </w:tcPr>
          <w:p w14:paraId="7E240B3B" w14:textId="77777777" w:rsidR="00F64834" w:rsidRPr="00F64834" w:rsidRDefault="00F64834" w:rsidP="00F64834">
            <w:pPr>
              <w:rPr>
                <w:rFonts w:ascii="Times New Roman" w:hAnsi="Times New Roman"/>
                <w:sz w:val="24"/>
                <w:lang w:val="en-US"/>
              </w:rPr>
            </w:pPr>
            <w:r w:rsidRPr="00F64834">
              <w:rPr>
                <w:rFonts w:ascii="Calibri" w:hAnsi="Calibri" w:cs="Calibri"/>
                <w:color w:val="000000"/>
              </w:rPr>
              <w:t>tahun</w:t>
            </w:r>
          </w:p>
        </w:tc>
      </w:tr>
      <w:tr w:rsidR="00F64834" w:rsidRPr="00F64834" w14:paraId="6515E139" w14:textId="77777777" w:rsidTr="00BE332A">
        <w:trPr>
          <w:trHeight w:val="246"/>
        </w:trPr>
        <w:tc>
          <w:tcPr>
            <w:tcW w:w="2045" w:type="dxa"/>
            <w:vAlign w:val="bottom"/>
          </w:tcPr>
          <w:p w14:paraId="0A812784" w14:textId="77777777" w:rsidR="00F64834" w:rsidRPr="00F64834" w:rsidRDefault="00F64834" w:rsidP="00F64834">
            <w:pPr>
              <w:rPr>
                <w:rFonts w:ascii="Times New Roman" w:hAnsi="Times New Roman"/>
                <w:sz w:val="24"/>
                <w:lang w:val="en-US"/>
              </w:rPr>
            </w:pPr>
            <w:r w:rsidRPr="00F64834">
              <w:rPr>
                <w:rFonts w:ascii="Calibri" w:hAnsi="Calibri" w:cs="Calibri"/>
                <w:color w:val="000000"/>
              </w:rPr>
              <w:t>Kwalitas</w:t>
            </w:r>
          </w:p>
        </w:tc>
        <w:tc>
          <w:tcPr>
            <w:tcW w:w="1993" w:type="dxa"/>
            <w:vAlign w:val="bottom"/>
          </w:tcPr>
          <w:p w14:paraId="17D5A874" w14:textId="77777777" w:rsidR="00F64834" w:rsidRPr="00F64834" w:rsidRDefault="00F64834" w:rsidP="00F64834">
            <w:pPr>
              <w:rPr>
                <w:rFonts w:ascii="Times New Roman" w:hAnsi="Times New Roman"/>
                <w:sz w:val="24"/>
                <w:lang w:val="en-US"/>
              </w:rPr>
            </w:pPr>
            <w:r w:rsidRPr="00F64834">
              <w:rPr>
                <w:rFonts w:ascii="Calibri" w:hAnsi="Calibri" w:cs="Calibri"/>
                <w:color w:val="000000"/>
              </w:rPr>
              <w:t>Kualitas</w:t>
            </w:r>
          </w:p>
        </w:tc>
        <w:tc>
          <w:tcPr>
            <w:tcW w:w="1925" w:type="dxa"/>
            <w:vAlign w:val="bottom"/>
          </w:tcPr>
          <w:p w14:paraId="7AAC3823" w14:textId="77777777" w:rsidR="00F64834" w:rsidRPr="00F64834" w:rsidRDefault="00F64834" w:rsidP="00F64834">
            <w:pPr>
              <w:rPr>
                <w:rFonts w:ascii="Times New Roman" w:hAnsi="Times New Roman"/>
                <w:sz w:val="24"/>
                <w:lang w:val="en-US"/>
              </w:rPr>
            </w:pPr>
            <w:r w:rsidRPr="00F64834">
              <w:rPr>
                <w:rFonts w:ascii="Calibri" w:hAnsi="Calibri" w:cs="Calibri"/>
                <w:color w:val="000000"/>
              </w:rPr>
              <w:t>Trmn ksh</w:t>
            </w:r>
          </w:p>
        </w:tc>
        <w:tc>
          <w:tcPr>
            <w:tcW w:w="1925" w:type="dxa"/>
            <w:vAlign w:val="bottom"/>
          </w:tcPr>
          <w:p w14:paraId="3BF29A4A" w14:textId="77777777" w:rsidR="00F64834" w:rsidRPr="00F64834" w:rsidRDefault="00F64834" w:rsidP="00F64834">
            <w:pPr>
              <w:rPr>
                <w:rFonts w:ascii="Times New Roman" w:hAnsi="Times New Roman"/>
                <w:sz w:val="24"/>
                <w:lang w:val="en-US"/>
              </w:rPr>
            </w:pPr>
            <w:r w:rsidRPr="00F64834">
              <w:rPr>
                <w:rFonts w:ascii="Calibri" w:hAnsi="Calibri" w:cs="Calibri"/>
                <w:color w:val="000000"/>
              </w:rPr>
              <w:t>terima kasih</w:t>
            </w:r>
          </w:p>
        </w:tc>
      </w:tr>
      <w:tr w:rsidR="00F64834" w:rsidRPr="00F64834" w14:paraId="6FDF7C25" w14:textId="77777777" w:rsidTr="00BE332A">
        <w:trPr>
          <w:trHeight w:val="246"/>
        </w:trPr>
        <w:tc>
          <w:tcPr>
            <w:tcW w:w="2045" w:type="dxa"/>
            <w:vAlign w:val="bottom"/>
          </w:tcPr>
          <w:p w14:paraId="136E2778" w14:textId="77777777" w:rsidR="00F64834" w:rsidRPr="00F64834" w:rsidRDefault="00F64834" w:rsidP="00F64834">
            <w:pPr>
              <w:rPr>
                <w:rFonts w:ascii="Times New Roman" w:hAnsi="Times New Roman"/>
                <w:sz w:val="24"/>
                <w:lang w:val="en-US"/>
              </w:rPr>
            </w:pPr>
            <w:r w:rsidRPr="00F64834">
              <w:rPr>
                <w:rFonts w:ascii="Calibri" w:hAnsi="Calibri" w:cs="Calibri"/>
                <w:color w:val="000000"/>
              </w:rPr>
              <w:t>Kwantitas</w:t>
            </w:r>
          </w:p>
        </w:tc>
        <w:tc>
          <w:tcPr>
            <w:tcW w:w="1993" w:type="dxa"/>
            <w:vAlign w:val="bottom"/>
          </w:tcPr>
          <w:p w14:paraId="03ECDF52" w14:textId="77777777" w:rsidR="00F64834" w:rsidRPr="00F64834" w:rsidRDefault="00F64834" w:rsidP="00F64834">
            <w:pPr>
              <w:rPr>
                <w:rFonts w:ascii="Times New Roman" w:hAnsi="Times New Roman"/>
                <w:sz w:val="24"/>
                <w:lang w:val="en-US"/>
              </w:rPr>
            </w:pPr>
            <w:r w:rsidRPr="00F64834">
              <w:rPr>
                <w:rFonts w:ascii="Calibri" w:hAnsi="Calibri" w:cs="Calibri"/>
                <w:color w:val="000000"/>
              </w:rPr>
              <w:t>Kuantitas</w:t>
            </w:r>
          </w:p>
        </w:tc>
        <w:tc>
          <w:tcPr>
            <w:tcW w:w="1925" w:type="dxa"/>
            <w:vAlign w:val="bottom"/>
          </w:tcPr>
          <w:p w14:paraId="313FED29" w14:textId="77777777" w:rsidR="00F64834" w:rsidRPr="00F64834" w:rsidRDefault="00F64834" w:rsidP="00F64834">
            <w:pPr>
              <w:rPr>
                <w:rFonts w:ascii="Times New Roman" w:hAnsi="Times New Roman"/>
                <w:sz w:val="24"/>
                <w:lang w:val="en-US"/>
              </w:rPr>
            </w:pPr>
            <w:r w:rsidRPr="00F64834">
              <w:rPr>
                <w:rFonts w:ascii="Calibri" w:hAnsi="Calibri" w:cs="Calibri"/>
                <w:color w:val="000000"/>
              </w:rPr>
              <w:t>thks</w:t>
            </w:r>
          </w:p>
        </w:tc>
        <w:tc>
          <w:tcPr>
            <w:tcW w:w="1925" w:type="dxa"/>
            <w:vAlign w:val="bottom"/>
          </w:tcPr>
          <w:p w14:paraId="7C7A035A" w14:textId="77777777" w:rsidR="00F64834" w:rsidRPr="00F64834" w:rsidRDefault="00F64834" w:rsidP="00F64834">
            <w:pPr>
              <w:rPr>
                <w:rFonts w:ascii="Times New Roman" w:hAnsi="Times New Roman"/>
                <w:sz w:val="24"/>
                <w:lang w:val="en-US"/>
              </w:rPr>
            </w:pPr>
            <w:r w:rsidRPr="00F64834">
              <w:rPr>
                <w:rFonts w:ascii="Calibri" w:hAnsi="Calibri" w:cs="Calibri"/>
                <w:color w:val="000000"/>
              </w:rPr>
              <w:t>terima kasih</w:t>
            </w:r>
          </w:p>
        </w:tc>
      </w:tr>
      <w:tr w:rsidR="00F64834" w:rsidRPr="00F64834" w14:paraId="647C586C" w14:textId="77777777" w:rsidTr="00BE332A">
        <w:trPr>
          <w:trHeight w:val="246"/>
        </w:trPr>
        <w:tc>
          <w:tcPr>
            <w:tcW w:w="2045" w:type="dxa"/>
            <w:vAlign w:val="bottom"/>
          </w:tcPr>
          <w:p w14:paraId="6BAA795F" w14:textId="77777777" w:rsidR="00F64834" w:rsidRPr="00F64834" w:rsidRDefault="00F64834" w:rsidP="00F64834">
            <w:pPr>
              <w:rPr>
                <w:rFonts w:ascii="Times New Roman" w:hAnsi="Times New Roman"/>
                <w:sz w:val="24"/>
                <w:lang w:val="en-US"/>
              </w:rPr>
            </w:pPr>
            <w:r w:rsidRPr="00F64834">
              <w:rPr>
                <w:rFonts w:ascii="Calibri" w:hAnsi="Calibri" w:cs="Calibri"/>
                <w:color w:val="000000"/>
              </w:rPr>
              <w:t>Kwitansi</w:t>
            </w:r>
          </w:p>
        </w:tc>
        <w:tc>
          <w:tcPr>
            <w:tcW w:w="1993" w:type="dxa"/>
            <w:vAlign w:val="bottom"/>
          </w:tcPr>
          <w:p w14:paraId="05FF1AF1" w14:textId="77777777" w:rsidR="00F64834" w:rsidRPr="00F64834" w:rsidRDefault="00F64834" w:rsidP="00F64834">
            <w:pPr>
              <w:rPr>
                <w:rFonts w:ascii="Times New Roman" w:hAnsi="Times New Roman"/>
                <w:sz w:val="24"/>
                <w:lang w:val="en-US"/>
              </w:rPr>
            </w:pPr>
            <w:r w:rsidRPr="00F64834">
              <w:rPr>
                <w:rFonts w:ascii="Calibri" w:hAnsi="Calibri" w:cs="Calibri"/>
                <w:color w:val="000000"/>
              </w:rPr>
              <w:t>Kuitansi</w:t>
            </w:r>
          </w:p>
        </w:tc>
        <w:tc>
          <w:tcPr>
            <w:tcW w:w="1925" w:type="dxa"/>
            <w:vAlign w:val="bottom"/>
          </w:tcPr>
          <w:p w14:paraId="26B9328B" w14:textId="77777777" w:rsidR="00F64834" w:rsidRPr="00F64834" w:rsidRDefault="00F64834" w:rsidP="00F64834">
            <w:pPr>
              <w:rPr>
                <w:rFonts w:ascii="Times New Roman" w:hAnsi="Times New Roman"/>
                <w:sz w:val="24"/>
                <w:lang w:val="en-US"/>
              </w:rPr>
            </w:pPr>
            <w:r w:rsidRPr="00F64834">
              <w:rPr>
                <w:rFonts w:ascii="Calibri" w:hAnsi="Calibri" w:cs="Calibri"/>
                <w:color w:val="000000"/>
              </w:rPr>
              <w:t>melakukab</w:t>
            </w:r>
          </w:p>
        </w:tc>
        <w:tc>
          <w:tcPr>
            <w:tcW w:w="1925" w:type="dxa"/>
            <w:vAlign w:val="bottom"/>
          </w:tcPr>
          <w:p w14:paraId="29D4D1AB" w14:textId="77777777" w:rsidR="00F64834" w:rsidRPr="00F64834" w:rsidRDefault="00F64834" w:rsidP="00F64834">
            <w:pPr>
              <w:rPr>
                <w:rFonts w:ascii="Times New Roman" w:hAnsi="Times New Roman"/>
                <w:sz w:val="24"/>
                <w:lang w:val="en-US"/>
              </w:rPr>
            </w:pPr>
            <w:r w:rsidRPr="00F64834">
              <w:rPr>
                <w:rFonts w:ascii="Calibri" w:hAnsi="Calibri" w:cs="Calibri"/>
                <w:color w:val="000000"/>
              </w:rPr>
              <w:t>melakukan</w:t>
            </w:r>
          </w:p>
        </w:tc>
      </w:tr>
      <w:tr w:rsidR="00F64834" w:rsidRPr="00F64834" w14:paraId="53D93AE5" w14:textId="77777777" w:rsidTr="00BE332A">
        <w:trPr>
          <w:trHeight w:val="246"/>
        </w:trPr>
        <w:tc>
          <w:tcPr>
            <w:tcW w:w="2045" w:type="dxa"/>
            <w:vAlign w:val="bottom"/>
          </w:tcPr>
          <w:p w14:paraId="11591622" w14:textId="77777777" w:rsidR="00F64834" w:rsidRPr="00F64834" w:rsidRDefault="00F64834" w:rsidP="00F64834">
            <w:pPr>
              <w:rPr>
                <w:rFonts w:ascii="Times New Roman" w:hAnsi="Times New Roman"/>
                <w:sz w:val="24"/>
                <w:lang w:val="en-US"/>
              </w:rPr>
            </w:pPr>
            <w:r w:rsidRPr="00F64834">
              <w:rPr>
                <w:rFonts w:ascii="Calibri" w:hAnsi="Calibri" w:cs="Calibri"/>
                <w:color w:val="000000"/>
              </w:rPr>
              <w:t>Lobang</w:t>
            </w:r>
          </w:p>
        </w:tc>
        <w:tc>
          <w:tcPr>
            <w:tcW w:w="1993" w:type="dxa"/>
            <w:vAlign w:val="bottom"/>
          </w:tcPr>
          <w:p w14:paraId="21B2C33C" w14:textId="77777777" w:rsidR="00F64834" w:rsidRPr="00F64834" w:rsidRDefault="00F64834" w:rsidP="00F64834">
            <w:pPr>
              <w:rPr>
                <w:rFonts w:ascii="Times New Roman" w:hAnsi="Times New Roman"/>
                <w:sz w:val="24"/>
                <w:lang w:val="en-US"/>
              </w:rPr>
            </w:pPr>
            <w:r w:rsidRPr="00F64834">
              <w:rPr>
                <w:rFonts w:ascii="Calibri" w:hAnsi="Calibri" w:cs="Calibri"/>
                <w:color w:val="000000"/>
              </w:rPr>
              <w:t>Lubang</w:t>
            </w:r>
          </w:p>
        </w:tc>
        <w:tc>
          <w:tcPr>
            <w:tcW w:w="1925" w:type="dxa"/>
            <w:vAlign w:val="bottom"/>
          </w:tcPr>
          <w:p w14:paraId="61F8A711" w14:textId="77777777" w:rsidR="00F64834" w:rsidRPr="00F64834" w:rsidRDefault="00F64834" w:rsidP="00F64834">
            <w:pPr>
              <w:rPr>
                <w:rFonts w:ascii="Times New Roman" w:hAnsi="Times New Roman"/>
                <w:sz w:val="24"/>
                <w:lang w:val="en-US"/>
              </w:rPr>
            </w:pPr>
            <w:r w:rsidRPr="00F64834">
              <w:rPr>
                <w:rFonts w:ascii="Calibri" w:hAnsi="Calibri" w:cs="Calibri"/>
                <w:color w:val="000000"/>
              </w:rPr>
              <w:t>tlg</w:t>
            </w:r>
          </w:p>
        </w:tc>
        <w:tc>
          <w:tcPr>
            <w:tcW w:w="1925" w:type="dxa"/>
            <w:vAlign w:val="bottom"/>
          </w:tcPr>
          <w:p w14:paraId="1B2E21F3" w14:textId="77777777" w:rsidR="00F64834" w:rsidRPr="00F64834" w:rsidRDefault="00F64834" w:rsidP="00F64834">
            <w:pPr>
              <w:rPr>
                <w:rFonts w:ascii="Times New Roman" w:hAnsi="Times New Roman"/>
                <w:sz w:val="24"/>
                <w:lang w:val="en-US"/>
              </w:rPr>
            </w:pPr>
            <w:r w:rsidRPr="00F64834">
              <w:rPr>
                <w:rFonts w:ascii="Calibri" w:hAnsi="Calibri" w:cs="Calibri"/>
                <w:color w:val="000000"/>
              </w:rPr>
              <w:t>tolong</w:t>
            </w:r>
          </w:p>
        </w:tc>
      </w:tr>
      <w:tr w:rsidR="00F64834" w:rsidRPr="00F64834" w14:paraId="708E7469" w14:textId="77777777" w:rsidTr="00BE332A">
        <w:trPr>
          <w:trHeight w:val="246"/>
        </w:trPr>
        <w:tc>
          <w:tcPr>
            <w:tcW w:w="2045" w:type="dxa"/>
            <w:vAlign w:val="bottom"/>
          </w:tcPr>
          <w:p w14:paraId="4FB5584E" w14:textId="77777777" w:rsidR="00F64834" w:rsidRPr="00F64834" w:rsidRDefault="00F64834" w:rsidP="00F64834">
            <w:pPr>
              <w:rPr>
                <w:rFonts w:ascii="Times New Roman" w:hAnsi="Times New Roman"/>
                <w:sz w:val="24"/>
                <w:lang w:val="en-US"/>
              </w:rPr>
            </w:pPr>
            <w:r w:rsidRPr="00F64834">
              <w:rPr>
                <w:rFonts w:ascii="Calibri" w:hAnsi="Calibri" w:cs="Calibri"/>
                <w:color w:val="000000"/>
              </w:rPr>
              <w:t>Managemen</w:t>
            </w:r>
          </w:p>
        </w:tc>
        <w:tc>
          <w:tcPr>
            <w:tcW w:w="1993" w:type="dxa"/>
            <w:vAlign w:val="bottom"/>
          </w:tcPr>
          <w:p w14:paraId="7B097E80" w14:textId="77777777" w:rsidR="00F64834" w:rsidRPr="00F64834" w:rsidRDefault="00F64834" w:rsidP="00F64834">
            <w:pPr>
              <w:rPr>
                <w:rFonts w:ascii="Times New Roman" w:hAnsi="Times New Roman"/>
                <w:sz w:val="24"/>
                <w:lang w:val="en-US"/>
              </w:rPr>
            </w:pPr>
            <w:r w:rsidRPr="00F64834">
              <w:rPr>
                <w:rFonts w:ascii="Calibri" w:hAnsi="Calibri" w:cs="Calibri"/>
                <w:color w:val="000000"/>
              </w:rPr>
              <w:t>Manajemen</w:t>
            </w:r>
          </w:p>
        </w:tc>
        <w:tc>
          <w:tcPr>
            <w:tcW w:w="1925" w:type="dxa"/>
            <w:vAlign w:val="bottom"/>
          </w:tcPr>
          <w:p w14:paraId="3646F05B" w14:textId="77777777" w:rsidR="00F64834" w:rsidRPr="00F64834" w:rsidRDefault="00F64834" w:rsidP="00F64834">
            <w:pPr>
              <w:rPr>
                <w:rFonts w:ascii="Times New Roman" w:hAnsi="Times New Roman"/>
                <w:sz w:val="24"/>
                <w:lang w:val="en-US"/>
              </w:rPr>
            </w:pPr>
            <w:r w:rsidRPr="00F64834">
              <w:rPr>
                <w:rFonts w:ascii="Calibri" w:hAnsi="Calibri" w:cs="Calibri"/>
                <w:color w:val="000000"/>
              </w:rPr>
              <w:t>anak2</w:t>
            </w:r>
          </w:p>
        </w:tc>
        <w:tc>
          <w:tcPr>
            <w:tcW w:w="1925" w:type="dxa"/>
            <w:vAlign w:val="bottom"/>
          </w:tcPr>
          <w:p w14:paraId="5A7FB6A3" w14:textId="77777777" w:rsidR="00F64834" w:rsidRPr="00F64834" w:rsidRDefault="00F64834" w:rsidP="00F64834">
            <w:pPr>
              <w:rPr>
                <w:rFonts w:ascii="Times New Roman" w:hAnsi="Times New Roman"/>
                <w:sz w:val="24"/>
                <w:lang w:val="en-US"/>
              </w:rPr>
            </w:pPr>
            <w:r w:rsidRPr="00F64834">
              <w:rPr>
                <w:rFonts w:ascii="Calibri" w:hAnsi="Calibri" w:cs="Calibri"/>
                <w:color w:val="000000"/>
              </w:rPr>
              <w:t>anak anak</w:t>
            </w:r>
          </w:p>
        </w:tc>
      </w:tr>
      <w:tr w:rsidR="00F64834" w:rsidRPr="00F64834" w14:paraId="5E19AEFD" w14:textId="77777777" w:rsidTr="00BE332A">
        <w:trPr>
          <w:trHeight w:val="246"/>
        </w:trPr>
        <w:tc>
          <w:tcPr>
            <w:tcW w:w="2045" w:type="dxa"/>
            <w:vAlign w:val="bottom"/>
          </w:tcPr>
          <w:p w14:paraId="2414E13F" w14:textId="77777777" w:rsidR="00F64834" w:rsidRPr="00F64834" w:rsidRDefault="00F64834" w:rsidP="00F64834">
            <w:pPr>
              <w:rPr>
                <w:rFonts w:ascii="Times New Roman" w:hAnsi="Times New Roman"/>
                <w:sz w:val="24"/>
                <w:lang w:val="en-US"/>
              </w:rPr>
            </w:pPr>
            <w:r w:rsidRPr="00F64834">
              <w:rPr>
                <w:rFonts w:ascii="Calibri" w:hAnsi="Calibri" w:cs="Calibri"/>
                <w:color w:val="000000"/>
              </w:rPr>
              <w:t>Manager</w:t>
            </w:r>
          </w:p>
        </w:tc>
        <w:tc>
          <w:tcPr>
            <w:tcW w:w="1993" w:type="dxa"/>
            <w:vAlign w:val="bottom"/>
          </w:tcPr>
          <w:p w14:paraId="50120687" w14:textId="77777777" w:rsidR="00F64834" w:rsidRPr="00F64834" w:rsidRDefault="00F64834" w:rsidP="00F64834">
            <w:pPr>
              <w:rPr>
                <w:rFonts w:ascii="Times New Roman" w:hAnsi="Times New Roman"/>
                <w:sz w:val="24"/>
                <w:lang w:val="en-US"/>
              </w:rPr>
            </w:pPr>
            <w:r w:rsidRPr="00F64834">
              <w:rPr>
                <w:rFonts w:ascii="Calibri" w:hAnsi="Calibri" w:cs="Calibri"/>
                <w:color w:val="000000"/>
              </w:rPr>
              <w:t>Manajer</w:t>
            </w:r>
          </w:p>
        </w:tc>
        <w:tc>
          <w:tcPr>
            <w:tcW w:w="1925" w:type="dxa"/>
            <w:vAlign w:val="bottom"/>
          </w:tcPr>
          <w:p w14:paraId="5E913E4F" w14:textId="77777777" w:rsidR="00F64834" w:rsidRPr="00F64834" w:rsidRDefault="00F64834" w:rsidP="00F64834">
            <w:pPr>
              <w:rPr>
                <w:rFonts w:ascii="Times New Roman" w:hAnsi="Times New Roman"/>
                <w:sz w:val="24"/>
                <w:lang w:val="en-US"/>
              </w:rPr>
            </w:pPr>
            <w:r w:rsidRPr="00F64834">
              <w:rPr>
                <w:rFonts w:ascii="Calibri" w:hAnsi="Calibri" w:cs="Calibri"/>
                <w:color w:val="000000"/>
              </w:rPr>
              <w:t>th</w:t>
            </w:r>
          </w:p>
        </w:tc>
        <w:tc>
          <w:tcPr>
            <w:tcW w:w="1925" w:type="dxa"/>
            <w:vAlign w:val="bottom"/>
          </w:tcPr>
          <w:p w14:paraId="051051AB" w14:textId="77777777" w:rsidR="00F64834" w:rsidRPr="00F64834" w:rsidRDefault="00F64834" w:rsidP="00F64834">
            <w:pPr>
              <w:rPr>
                <w:rFonts w:ascii="Times New Roman" w:hAnsi="Times New Roman"/>
                <w:sz w:val="24"/>
                <w:lang w:val="en-US"/>
              </w:rPr>
            </w:pPr>
            <w:r w:rsidRPr="00F64834">
              <w:rPr>
                <w:rFonts w:ascii="Calibri" w:hAnsi="Calibri" w:cs="Calibri"/>
                <w:color w:val="000000"/>
              </w:rPr>
              <w:t>tahun</w:t>
            </w:r>
          </w:p>
        </w:tc>
      </w:tr>
      <w:tr w:rsidR="00F64834" w:rsidRPr="00F64834" w14:paraId="2FC233A3" w14:textId="77777777" w:rsidTr="00BE332A">
        <w:trPr>
          <w:trHeight w:val="246"/>
        </w:trPr>
        <w:tc>
          <w:tcPr>
            <w:tcW w:w="2045" w:type="dxa"/>
            <w:vAlign w:val="bottom"/>
          </w:tcPr>
          <w:p w14:paraId="1A5AFDA6" w14:textId="77777777" w:rsidR="00F64834" w:rsidRPr="00F64834" w:rsidRDefault="00F64834" w:rsidP="00F64834">
            <w:pPr>
              <w:rPr>
                <w:rFonts w:ascii="Times New Roman" w:hAnsi="Times New Roman"/>
                <w:sz w:val="24"/>
                <w:lang w:val="en-US"/>
              </w:rPr>
            </w:pPr>
            <w:r w:rsidRPr="00F64834">
              <w:rPr>
                <w:rFonts w:ascii="Calibri" w:hAnsi="Calibri" w:cs="Calibri"/>
                <w:color w:val="000000"/>
              </w:rPr>
              <w:t>Memproklamirkan</w:t>
            </w:r>
          </w:p>
        </w:tc>
        <w:tc>
          <w:tcPr>
            <w:tcW w:w="1993" w:type="dxa"/>
            <w:vAlign w:val="bottom"/>
          </w:tcPr>
          <w:p w14:paraId="2FC185B3" w14:textId="77777777" w:rsidR="00F64834" w:rsidRPr="00F64834" w:rsidRDefault="00F64834" w:rsidP="00F64834">
            <w:pPr>
              <w:rPr>
                <w:rFonts w:ascii="Times New Roman" w:hAnsi="Times New Roman"/>
                <w:sz w:val="24"/>
                <w:lang w:val="en-US"/>
              </w:rPr>
            </w:pPr>
            <w:r w:rsidRPr="00F64834">
              <w:rPr>
                <w:rFonts w:ascii="Calibri" w:hAnsi="Calibri" w:cs="Calibri"/>
                <w:color w:val="000000"/>
              </w:rPr>
              <w:t>Memproklamasikan</w:t>
            </w:r>
          </w:p>
        </w:tc>
        <w:tc>
          <w:tcPr>
            <w:tcW w:w="1925" w:type="dxa"/>
            <w:vAlign w:val="bottom"/>
          </w:tcPr>
          <w:p w14:paraId="2E32E6F1" w14:textId="77777777" w:rsidR="00F64834" w:rsidRPr="00F64834" w:rsidRDefault="00F64834" w:rsidP="00F64834">
            <w:pPr>
              <w:rPr>
                <w:rFonts w:ascii="Times New Roman" w:hAnsi="Times New Roman"/>
                <w:sz w:val="24"/>
                <w:lang w:val="en-US"/>
              </w:rPr>
            </w:pPr>
            <w:r w:rsidRPr="00F64834">
              <w:rPr>
                <w:rFonts w:ascii="Calibri" w:hAnsi="Calibri" w:cs="Calibri"/>
                <w:color w:val="000000"/>
              </w:rPr>
              <w:t>kmarin</w:t>
            </w:r>
          </w:p>
        </w:tc>
        <w:tc>
          <w:tcPr>
            <w:tcW w:w="1925" w:type="dxa"/>
            <w:vAlign w:val="bottom"/>
          </w:tcPr>
          <w:p w14:paraId="71D266E4" w14:textId="77777777" w:rsidR="00F64834" w:rsidRPr="00F64834" w:rsidRDefault="00F64834" w:rsidP="00F64834">
            <w:pPr>
              <w:rPr>
                <w:rFonts w:ascii="Times New Roman" w:hAnsi="Times New Roman"/>
                <w:sz w:val="24"/>
                <w:lang w:val="en-US"/>
              </w:rPr>
            </w:pPr>
            <w:r w:rsidRPr="00F64834">
              <w:rPr>
                <w:rFonts w:ascii="Calibri" w:hAnsi="Calibri" w:cs="Calibri"/>
                <w:color w:val="000000"/>
              </w:rPr>
              <w:t>kemarin</w:t>
            </w:r>
          </w:p>
        </w:tc>
      </w:tr>
      <w:tr w:rsidR="00F64834" w:rsidRPr="00F64834" w14:paraId="2B5AA785" w14:textId="77777777" w:rsidTr="00BE332A">
        <w:trPr>
          <w:trHeight w:val="246"/>
        </w:trPr>
        <w:tc>
          <w:tcPr>
            <w:tcW w:w="2045" w:type="dxa"/>
            <w:vAlign w:val="bottom"/>
          </w:tcPr>
          <w:p w14:paraId="4843C2F7" w14:textId="77777777" w:rsidR="00F64834" w:rsidRPr="00F64834" w:rsidRDefault="00F64834" w:rsidP="00F64834">
            <w:pPr>
              <w:rPr>
                <w:rFonts w:ascii="Times New Roman" w:hAnsi="Times New Roman"/>
                <w:sz w:val="24"/>
                <w:lang w:val="en-US"/>
              </w:rPr>
            </w:pPr>
            <w:r w:rsidRPr="00F64834">
              <w:rPr>
                <w:rFonts w:ascii="Calibri" w:hAnsi="Calibri" w:cs="Calibri"/>
                <w:color w:val="000000"/>
              </w:rPr>
              <w:t>Menyolok</w:t>
            </w:r>
          </w:p>
        </w:tc>
        <w:tc>
          <w:tcPr>
            <w:tcW w:w="1993" w:type="dxa"/>
            <w:vAlign w:val="bottom"/>
          </w:tcPr>
          <w:p w14:paraId="6A9B53E5" w14:textId="77777777" w:rsidR="00F64834" w:rsidRPr="00F64834" w:rsidRDefault="00F64834" w:rsidP="00F64834">
            <w:pPr>
              <w:rPr>
                <w:rFonts w:ascii="Times New Roman" w:hAnsi="Times New Roman"/>
                <w:sz w:val="24"/>
                <w:lang w:val="en-US"/>
              </w:rPr>
            </w:pPr>
            <w:r w:rsidRPr="00F64834">
              <w:rPr>
                <w:rFonts w:ascii="Calibri" w:hAnsi="Calibri" w:cs="Calibri"/>
                <w:color w:val="000000"/>
              </w:rPr>
              <w:t>Mencolok</w:t>
            </w:r>
          </w:p>
        </w:tc>
        <w:tc>
          <w:tcPr>
            <w:tcW w:w="1925" w:type="dxa"/>
            <w:vAlign w:val="bottom"/>
          </w:tcPr>
          <w:p w14:paraId="63EE740C" w14:textId="77777777" w:rsidR="00F64834" w:rsidRPr="00F64834" w:rsidRDefault="00F64834" w:rsidP="00F64834">
            <w:pPr>
              <w:rPr>
                <w:rFonts w:ascii="Times New Roman" w:hAnsi="Times New Roman"/>
                <w:sz w:val="24"/>
                <w:lang w:val="en-US"/>
              </w:rPr>
            </w:pPr>
            <w:r w:rsidRPr="00F64834">
              <w:rPr>
                <w:rFonts w:ascii="Calibri" w:hAnsi="Calibri" w:cs="Calibri"/>
                <w:color w:val="000000"/>
              </w:rPr>
              <w:t>diknfirmasike</w:t>
            </w:r>
          </w:p>
        </w:tc>
        <w:tc>
          <w:tcPr>
            <w:tcW w:w="1925" w:type="dxa"/>
            <w:vAlign w:val="bottom"/>
          </w:tcPr>
          <w:p w14:paraId="4DE6D3DD" w14:textId="77777777" w:rsidR="00F64834" w:rsidRPr="00F64834" w:rsidRDefault="00F64834" w:rsidP="00F64834">
            <w:pPr>
              <w:rPr>
                <w:rFonts w:ascii="Times New Roman" w:hAnsi="Times New Roman"/>
                <w:sz w:val="24"/>
                <w:lang w:val="en-US"/>
              </w:rPr>
            </w:pPr>
            <w:r w:rsidRPr="00F64834">
              <w:rPr>
                <w:rFonts w:ascii="Calibri" w:hAnsi="Calibri" w:cs="Calibri"/>
                <w:color w:val="000000"/>
              </w:rPr>
              <w:t xml:space="preserve"> Dikonfirmasi ke</w:t>
            </w:r>
          </w:p>
        </w:tc>
      </w:tr>
      <w:tr w:rsidR="00F64834" w:rsidRPr="00F64834" w14:paraId="019A0B28" w14:textId="77777777" w:rsidTr="00BE332A">
        <w:trPr>
          <w:trHeight w:val="246"/>
        </w:trPr>
        <w:tc>
          <w:tcPr>
            <w:tcW w:w="2045" w:type="dxa"/>
            <w:vAlign w:val="bottom"/>
          </w:tcPr>
          <w:p w14:paraId="4FD951D0" w14:textId="77777777" w:rsidR="00F64834" w:rsidRPr="00F64834" w:rsidRDefault="00F64834" w:rsidP="00F64834">
            <w:pPr>
              <w:rPr>
                <w:rFonts w:ascii="Times New Roman" w:hAnsi="Times New Roman"/>
                <w:sz w:val="24"/>
                <w:lang w:val="en-US"/>
              </w:rPr>
            </w:pPr>
            <w:r w:rsidRPr="00F64834">
              <w:rPr>
                <w:rFonts w:ascii="Calibri" w:hAnsi="Calibri" w:cs="Calibri"/>
                <w:color w:val="000000"/>
              </w:rPr>
              <w:t>Mendifinisikan</w:t>
            </w:r>
          </w:p>
        </w:tc>
        <w:tc>
          <w:tcPr>
            <w:tcW w:w="1993" w:type="dxa"/>
            <w:vAlign w:val="bottom"/>
          </w:tcPr>
          <w:p w14:paraId="5F2470C0" w14:textId="77777777" w:rsidR="00F64834" w:rsidRPr="00F64834" w:rsidRDefault="00F64834" w:rsidP="00F64834">
            <w:pPr>
              <w:rPr>
                <w:rFonts w:ascii="Times New Roman" w:hAnsi="Times New Roman"/>
                <w:sz w:val="24"/>
                <w:lang w:val="en-US"/>
              </w:rPr>
            </w:pPr>
            <w:r w:rsidRPr="00F64834">
              <w:rPr>
                <w:rFonts w:ascii="Calibri" w:hAnsi="Calibri" w:cs="Calibri"/>
                <w:color w:val="000000"/>
              </w:rPr>
              <w:t>Mendefinisikan</w:t>
            </w:r>
          </w:p>
        </w:tc>
        <w:tc>
          <w:tcPr>
            <w:tcW w:w="1925" w:type="dxa"/>
            <w:vAlign w:val="bottom"/>
          </w:tcPr>
          <w:p w14:paraId="14066DF0" w14:textId="77777777" w:rsidR="00F64834" w:rsidRPr="00F64834" w:rsidRDefault="00F64834" w:rsidP="00F64834">
            <w:pPr>
              <w:rPr>
                <w:rFonts w:ascii="Times New Roman" w:hAnsi="Times New Roman"/>
                <w:sz w:val="24"/>
                <w:lang w:val="en-US"/>
              </w:rPr>
            </w:pPr>
            <w:r w:rsidRPr="00F64834">
              <w:rPr>
                <w:rFonts w:ascii="Calibri" w:hAnsi="Calibri" w:cs="Calibri"/>
                <w:color w:val="000000"/>
              </w:rPr>
              <w:t>peswat</w:t>
            </w:r>
          </w:p>
        </w:tc>
        <w:tc>
          <w:tcPr>
            <w:tcW w:w="1925" w:type="dxa"/>
            <w:vAlign w:val="bottom"/>
          </w:tcPr>
          <w:p w14:paraId="55B45126" w14:textId="77777777" w:rsidR="00F64834" w:rsidRPr="00F64834" w:rsidRDefault="00F64834" w:rsidP="00F64834">
            <w:pPr>
              <w:rPr>
                <w:rFonts w:ascii="Times New Roman" w:hAnsi="Times New Roman"/>
                <w:sz w:val="24"/>
                <w:lang w:val="en-US"/>
              </w:rPr>
            </w:pPr>
            <w:r w:rsidRPr="00F64834">
              <w:rPr>
                <w:rFonts w:ascii="Calibri" w:hAnsi="Calibri" w:cs="Calibri"/>
                <w:color w:val="000000"/>
              </w:rPr>
              <w:t>pesawat</w:t>
            </w:r>
          </w:p>
        </w:tc>
      </w:tr>
      <w:tr w:rsidR="00F64834" w:rsidRPr="00F64834" w14:paraId="4A8ACDCE" w14:textId="77777777" w:rsidTr="00BE332A">
        <w:trPr>
          <w:trHeight w:val="246"/>
        </w:trPr>
        <w:tc>
          <w:tcPr>
            <w:tcW w:w="2045" w:type="dxa"/>
            <w:vAlign w:val="bottom"/>
          </w:tcPr>
          <w:p w14:paraId="0DAAA3AC" w14:textId="77777777" w:rsidR="00F64834" w:rsidRPr="00F64834" w:rsidRDefault="00F64834" w:rsidP="00F64834">
            <w:pPr>
              <w:rPr>
                <w:rFonts w:ascii="Times New Roman" w:hAnsi="Times New Roman"/>
                <w:sz w:val="24"/>
                <w:lang w:val="en-US"/>
              </w:rPr>
            </w:pPr>
            <w:r w:rsidRPr="00F64834">
              <w:rPr>
                <w:rFonts w:ascii="Calibri" w:hAnsi="Calibri" w:cs="Calibri"/>
                <w:color w:val="000000"/>
              </w:rPr>
              <w:t>Menterapkan</w:t>
            </w:r>
          </w:p>
        </w:tc>
        <w:tc>
          <w:tcPr>
            <w:tcW w:w="1993" w:type="dxa"/>
            <w:vAlign w:val="bottom"/>
          </w:tcPr>
          <w:p w14:paraId="6655C26B" w14:textId="77777777" w:rsidR="00F64834" w:rsidRPr="00F64834" w:rsidRDefault="00F64834" w:rsidP="00F64834">
            <w:pPr>
              <w:rPr>
                <w:rFonts w:ascii="Times New Roman" w:hAnsi="Times New Roman"/>
                <w:sz w:val="24"/>
                <w:lang w:val="en-US"/>
              </w:rPr>
            </w:pPr>
            <w:r w:rsidRPr="00F64834">
              <w:rPr>
                <w:rFonts w:ascii="Calibri" w:hAnsi="Calibri" w:cs="Calibri"/>
                <w:color w:val="000000"/>
              </w:rPr>
              <w:t>Menerapkan</w:t>
            </w:r>
          </w:p>
        </w:tc>
        <w:tc>
          <w:tcPr>
            <w:tcW w:w="1925" w:type="dxa"/>
            <w:vAlign w:val="bottom"/>
          </w:tcPr>
          <w:p w14:paraId="03106C69" w14:textId="77777777" w:rsidR="00F64834" w:rsidRPr="00F64834" w:rsidRDefault="00F64834" w:rsidP="00F64834">
            <w:pPr>
              <w:rPr>
                <w:rFonts w:ascii="Times New Roman" w:hAnsi="Times New Roman"/>
                <w:sz w:val="24"/>
                <w:lang w:val="en-US"/>
              </w:rPr>
            </w:pPr>
            <w:r w:rsidRPr="00F64834">
              <w:rPr>
                <w:rFonts w:ascii="Calibri" w:hAnsi="Calibri" w:cs="Calibri"/>
                <w:color w:val="000000"/>
              </w:rPr>
              <w:t>untk</w:t>
            </w:r>
          </w:p>
        </w:tc>
        <w:tc>
          <w:tcPr>
            <w:tcW w:w="1925" w:type="dxa"/>
            <w:vAlign w:val="bottom"/>
          </w:tcPr>
          <w:p w14:paraId="281BB8BC" w14:textId="77777777" w:rsidR="00F64834" w:rsidRPr="00F64834" w:rsidRDefault="00F64834" w:rsidP="00F64834">
            <w:pPr>
              <w:rPr>
                <w:rFonts w:ascii="Times New Roman" w:hAnsi="Times New Roman"/>
                <w:sz w:val="24"/>
                <w:lang w:val="en-US"/>
              </w:rPr>
            </w:pPr>
            <w:r w:rsidRPr="00F64834">
              <w:rPr>
                <w:rFonts w:ascii="Calibri" w:hAnsi="Calibri" w:cs="Calibri"/>
                <w:color w:val="000000"/>
              </w:rPr>
              <w:t>untuk</w:t>
            </w:r>
          </w:p>
        </w:tc>
      </w:tr>
      <w:tr w:rsidR="00F64834" w:rsidRPr="00F64834" w14:paraId="05A49C17" w14:textId="77777777" w:rsidTr="00BE332A">
        <w:trPr>
          <w:trHeight w:val="246"/>
        </w:trPr>
        <w:tc>
          <w:tcPr>
            <w:tcW w:w="2045" w:type="dxa"/>
            <w:vAlign w:val="bottom"/>
          </w:tcPr>
          <w:p w14:paraId="4A062995" w14:textId="77777777" w:rsidR="00F64834" w:rsidRPr="00F64834" w:rsidRDefault="00F64834" w:rsidP="00F64834">
            <w:pPr>
              <w:rPr>
                <w:rFonts w:ascii="Times New Roman" w:hAnsi="Times New Roman"/>
                <w:sz w:val="24"/>
                <w:lang w:val="en-US"/>
              </w:rPr>
            </w:pPr>
            <w:r w:rsidRPr="00F64834">
              <w:rPr>
                <w:rFonts w:ascii="Calibri" w:hAnsi="Calibri" w:cs="Calibri"/>
                <w:color w:val="000000"/>
              </w:rPr>
              <w:t>Menterjemahkan</w:t>
            </w:r>
          </w:p>
        </w:tc>
        <w:tc>
          <w:tcPr>
            <w:tcW w:w="1993" w:type="dxa"/>
            <w:vAlign w:val="bottom"/>
          </w:tcPr>
          <w:p w14:paraId="6976197C" w14:textId="77777777" w:rsidR="00F64834" w:rsidRPr="00F64834" w:rsidRDefault="00F64834" w:rsidP="00F64834">
            <w:pPr>
              <w:rPr>
                <w:rFonts w:ascii="Times New Roman" w:hAnsi="Times New Roman"/>
                <w:sz w:val="24"/>
                <w:lang w:val="en-US"/>
              </w:rPr>
            </w:pPr>
            <w:r w:rsidRPr="00F64834">
              <w:rPr>
                <w:rFonts w:ascii="Calibri" w:hAnsi="Calibri" w:cs="Calibri"/>
                <w:color w:val="000000"/>
              </w:rPr>
              <w:t>Menerjemahkan</w:t>
            </w:r>
          </w:p>
        </w:tc>
        <w:tc>
          <w:tcPr>
            <w:tcW w:w="1925" w:type="dxa"/>
            <w:vAlign w:val="bottom"/>
          </w:tcPr>
          <w:p w14:paraId="72BC9A83" w14:textId="77777777" w:rsidR="00F64834" w:rsidRPr="00F64834" w:rsidRDefault="00F64834" w:rsidP="00F64834">
            <w:pPr>
              <w:rPr>
                <w:rFonts w:ascii="Times New Roman" w:hAnsi="Times New Roman"/>
                <w:sz w:val="24"/>
                <w:lang w:val="en-US"/>
              </w:rPr>
            </w:pPr>
            <w:r w:rsidRPr="00F64834">
              <w:rPr>
                <w:rFonts w:ascii="Calibri" w:hAnsi="Calibri" w:cs="Calibri"/>
                <w:color w:val="000000"/>
              </w:rPr>
              <w:t>bokingnya</w:t>
            </w:r>
          </w:p>
        </w:tc>
        <w:tc>
          <w:tcPr>
            <w:tcW w:w="1925" w:type="dxa"/>
            <w:vAlign w:val="bottom"/>
          </w:tcPr>
          <w:p w14:paraId="48808614" w14:textId="77777777" w:rsidR="00F64834" w:rsidRPr="00F64834" w:rsidRDefault="00F64834" w:rsidP="00F64834">
            <w:pPr>
              <w:rPr>
                <w:rFonts w:ascii="Times New Roman" w:hAnsi="Times New Roman"/>
                <w:sz w:val="24"/>
                <w:lang w:val="en-US"/>
              </w:rPr>
            </w:pPr>
            <w:r w:rsidRPr="00F64834">
              <w:rPr>
                <w:rFonts w:ascii="Calibri" w:hAnsi="Calibri" w:cs="Calibri"/>
                <w:color w:val="000000"/>
              </w:rPr>
              <w:t>bookingnya</w:t>
            </w:r>
          </w:p>
        </w:tc>
      </w:tr>
      <w:tr w:rsidR="00F64834" w:rsidRPr="00F64834" w14:paraId="49180ACE" w14:textId="77777777" w:rsidTr="00BE332A">
        <w:trPr>
          <w:trHeight w:val="246"/>
        </w:trPr>
        <w:tc>
          <w:tcPr>
            <w:tcW w:w="2045" w:type="dxa"/>
            <w:vAlign w:val="bottom"/>
          </w:tcPr>
          <w:p w14:paraId="1704C446" w14:textId="77777777" w:rsidR="00F64834" w:rsidRPr="00F64834" w:rsidRDefault="00F64834" w:rsidP="00F64834">
            <w:pPr>
              <w:rPr>
                <w:rFonts w:ascii="Times New Roman" w:hAnsi="Times New Roman"/>
                <w:sz w:val="24"/>
                <w:lang w:val="en-US"/>
              </w:rPr>
            </w:pPr>
            <w:r w:rsidRPr="00F64834">
              <w:rPr>
                <w:rFonts w:ascii="Calibri" w:hAnsi="Calibri" w:cs="Calibri"/>
                <w:color w:val="000000"/>
              </w:rPr>
              <w:t>Melola</w:t>
            </w:r>
          </w:p>
        </w:tc>
        <w:tc>
          <w:tcPr>
            <w:tcW w:w="1993" w:type="dxa"/>
            <w:vAlign w:val="bottom"/>
          </w:tcPr>
          <w:p w14:paraId="2CEA6176" w14:textId="77777777" w:rsidR="00F64834" w:rsidRPr="00F64834" w:rsidRDefault="00F64834" w:rsidP="00F64834">
            <w:pPr>
              <w:rPr>
                <w:rFonts w:ascii="Times New Roman" w:hAnsi="Times New Roman"/>
                <w:sz w:val="24"/>
                <w:lang w:val="en-US"/>
              </w:rPr>
            </w:pPr>
            <w:r w:rsidRPr="00F64834">
              <w:rPr>
                <w:rFonts w:ascii="Calibri" w:hAnsi="Calibri" w:cs="Calibri"/>
                <w:color w:val="000000"/>
              </w:rPr>
              <w:t>Mengelola</w:t>
            </w:r>
          </w:p>
        </w:tc>
        <w:tc>
          <w:tcPr>
            <w:tcW w:w="1925" w:type="dxa"/>
            <w:vAlign w:val="bottom"/>
          </w:tcPr>
          <w:p w14:paraId="36A9AFE7" w14:textId="77777777" w:rsidR="00F64834" w:rsidRPr="00F64834" w:rsidRDefault="00F64834" w:rsidP="00F64834">
            <w:pPr>
              <w:rPr>
                <w:rFonts w:ascii="Times New Roman" w:hAnsi="Times New Roman"/>
                <w:sz w:val="24"/>
                <w:lang w:val="en-US"/>
              </w:rPr>
            </w:pPr>
            <w:r w:rsidRPr="00F64834">
              <w:rPr>
                <w:rFonts w:ascii="Calibri" w:hAnsi="Calibri" w:cs="Calibri"/>
                <w:color w:val="000000"/>
              </w:rPr>
              <w:t>mrndapat</w:t>
            </w:r>
          </w:p>
        </w:tc>
        <w:tc>
          <w:tcPr>
            <w:tcW w:w="1925" w:type="dxa"/>
            <w:vAlign w:val="bottom"/>
          </w:tcPr>
          <w:p w14:paraId="26CE0810" w14:textId="77777777" w:rsidR="00F64834" w:rsidRPr="00F64834" w:rsidRDefault="00F64834" w:rsidP="00F64834">
            <w:pPr>
              <w:rPr>
                <w:rFonts w:ascii="Times New Roman" w:hAnsi="Times New Roman"/>
                <w:sz w:val="24"/>
                <w:lang w:val="en-US"/>
              </w:rPr>
            </w:pPr>
            <w:r w:rsidRPr="00F64834">
              <w:rPr>
                <w:rFonts w:ascii="Calibri" w:hAnsi="Calibri" w:cs="Calibri"/>
                <w:color w:val="000000"/>
              </w:rPr>
              <w:t>mendapat</w:t>
            </w:r>
          </w:p>
        </w:tc>
      </w:tr>
      <w:tr w:rsidR="00F64834" w:rsidRPr="00F64834" w14:paraId="3E8EAFA1" w14:textId="77777777" w:rsidTr="00BE332A">
        <w:trPr>
          <w:trHeight w:val="246"/>
        </w:trPr>
        <w:tc>
          <w:tcPr>
            <w:tcW w:w="2045" w:type="dxa"/>
            <w:vAlign w:val="bottom"/>
          </w:tcPr>
          <w:p w14:paraId="3A635522" w14:textId="77777777" w:rsidR="00F64834" w:rsidRPr="00F64834" w:rsidRDefault="00F64834" w:rsidP="00F64834">
            <w:pPr>
              <w:rPr>
                <w:rFonts w:ascii="Times New Roman" w:hAnsi="Times New Roman"/>
                <w:sz w:val="24"/>
                <w:lang w:val="en-US"/>
              </w:rPr>
            </w:pPr>
            <w:r w:rsidRPr="00F64834">
              <w:rPr>
                <w:rFonts w:ascii="Calibri" w:hAnsi="Calibri" w:cs="Calibri"/>
                <w:color w:val="000000"/>
              </w:rPr>
              <w:t>Mengenyampingkan</w:t>
            </w:r>
          </w:p>
        </w:tc>
        <w:tc>
          <w:tcPr>
            <w:tcW w:w="1993" w:type="dxa"/>
            <w:vAlign w:val="bottom"/>
          </w:tcPr>
          <w:p w14:paraId="0FC5BA18" w14:textId="77777777" w:rsidR="00F64834" w:rsidRPr="00F64834" w:rsidRDefault="00F64834" w:rsidP="00F64834">
            <w:pPr>
              <w:rPr>
                <w:rFonts w:ascii="Times New Roman" w:hAnsi="Times New Roman"/>
                <w:sz w:val="24"/>
                <w:lang w:val="en-US"/>
              </w:rPr>
            </w:pPr>
            <w:r w:rsidRPr="00F64834">
              <w:rPr>
                <w:rFonts w:ascii="Calibri" w:hAnsi="Calibri" w:cs="Calibri"/>
                <w:color w:val="000000"/>
              </w:rPr>
              <w:t>Mengesampingkan</w:t>
            </w:r>
          </w:p>
        </w:tc>
        <w:tc>
          <w:tcPr>
            <w:tcW w:w="1925" w:type="dxa"/>
            <w:vAlign w:val="bottom"/>
          </w:tcPr>
          <w:p w14:paraId="2F80DBCC" w14:textId="77777777" w:rsidR="00F64834" w:rsidRPr="00F64834" w:rsidRDefault="00F64834" w:rsidP="00F64834">
            <w:pPr>
              <w:rPr>
                <w:rFonts w:ascii="Times New Roman" w:hAnsi="Times New Roman"/>
                <w:sz w:val="24"/>
                <w:lang w:val="en-US"/>
              </w:rPr>
            </w:pPr>
            <w:r w:rsidRPr="00F64834">
              <w:rPr>
                <w:rFonts w:ascii="Calibri" w:hAnsi="Calibri" w:cs="Calibri"/>
                <w:color w:val="000000"/>
              </w:rPr>
              <w:t>skitar</w:t>
            </w:r>
          </w:p>
        </w:tc>
        <w:tc>
          <w:tcPr>
            <w:tcW w:w="1925" w:type="dxa"/>
            <w:vAlign w:val="bottom"/>
          </w:tcPr>
          <w:p w14:paraId="7D7CF9F9" w14:textId="77777777" w:rsidR="00F64834" w:rsidRPr="00F64834" w:rsidRDefault="00F64834" w:rsidP="00F64834">
            <w:pPr>
              <w:rPr>
                <w:rFonts w:ascii="Times New Roman" w:hAnsi="Times New Roman"/>
                <w:sz w:val="24"/>
                <w:lang w:val="en-US"/>
              </w:rPr>
            </w:pPr>
            <w:r w:rsidRPr="00F64834">
              <w:rPr>
                <w:rFonts w:ascii="Calibri" w:hAnsi="Calibri" w:cs="Calibri"/>
                <w:color w:val="000000"/>
              </w:rPr>
              <w:t>sekitar</w:t>
            </w:r>
          </w:p>
        </w:tc>
      </w:tr>
      <w:tr w:rsidR="00F64834" w:rsidRPr="00F64834" w14:paraId="473187A2" w14:textId="77777777" w:rsidTr="00BE332A">
        <w:trPr>
          <w:trHeight w:val="246"/>
        </w:trPr>
        <w:tc>
          <w:tcPr>
            <w:tcW w:w="2045" w:type="dxa"/>
            <w:vAlign w:val="bottom"/>
          </w:tcPr>
          <w:p w14:paraId="02F49C2B" w14:textId="77777777" w:rsidR="00F64834" w:rsidRPr="00F64834" w:rsidRDefault="00F64834" w:rsidP="00F64834">
            <w:pPr>
              <w:rPr>
                <w:rFonts w:ascii="Times New Roman" w:hAnsi="Times New Roman"/>
                <w:sz w:val="24"/>
                <w:lang w:val="en-US"/>
              </w:rPr>
            </w:pPr>
            <w:r w:rsidRPr="00F64834">
              <w:rPr>
                <w:rFonts w:ascii="Calibri" w:hAnsi="Calibri" w:cs="Calibri"/>
                <w:color w:val="000000"/>
              </w:rPr>
              <w:t>Mengeritik</w:t>
            </w:r>
          </w:p>
        </w:tc>
        <w:tc>
          <w:tcPr>
            <w:tcW w:w="1993" w:type="dxa"/>
            <w:vAlign w:val="bottom"/>
          </w:tcPr>
          <w:p w14:paraId="7D17C794" w14:textId="77777777" w:rsidR="00F64834" w:rsidRPr="00F64834" w:rsidRDefault="00F64834" w:rsidP="00F64834">
            <w:pPr>
              <w:rPr>
                <w:rFonts w:ascii="Times New Roman" w:hAnsi="Times New Roman"/>
                <w:sz w:val="24"/>
                <w:lang w:val="en-US"/>
              </w:rPr>
            </w:pPr>
            <w:r w:rsidRPr="00F64834">
              <w:rPr>
                <w:rFonts w:ascii="Calibri" w:hAnsi="Calibri" w:cs="Calibri"/>
                <w:color w:val="000000"/>
              </w:rPr>
              <w:t>Mengkritik</w:t>
            </w:r>
          </w:p>
        </w:tc>
        <w:tc>
          <w:tcPr>
            <w:tcW w:w="1925" w:type="dxa"/>
            <w:vAlign w:val="bottom"/>
          </w:tcPr>
          <w:p w14:paraId="14506E2F" w14:textId="77777777" w:rsidR="00F64834" w:rsidRPr="00F64834" w:rsidRDefault="00F64834" w:rsidP="00F64834">
            <w:pPr>
              <w:rPr>
                <w:rFonts w:ascii="Times New Roman" w:hAnsi="Times New Roman"/>
                <w:sz w:val="24"/>
                <w:lang w:val="en-US"/>
              </w:rPr>
            </w:pPr>
            <w:r w:rsidRPr="00F64834">
              <w:rPr>
                <w:rFonts w:ascii="Calibri" w:hAnsi="Calibri" w:cs="Calibri"/>
                <w:color w:val="000000"/>
              </w:rPr>
              <w:t>sblm</w:t>
            </w:r>
          </w:p>
        </w:tc>
        <w:tc>
          <w:tcPr>
            <w:tcW w:w="1925" w:type="dxa"/>
            <w:vAlign w:val="bottom"/>
          </w:tcPr>
          <w:p w14:paraId="6C9FBD64" w14:textId="77777777" w:rsidR="00F64834" w:rsidRPr="00F64834" w:rsidRDefault="00F64834" w:rsidP="00F64834">
            <w:pPr>
              <w:rPr>
                <w:rFonts w:ascii="Times New Roman" w:hAnsi="Times New Roman"/>
                <w:sz w:val="24"/>
                <w:lang w:val="en-US"/>
              </w:rPr>
            </w:pPr>
            <w:r w:rsidRPr="00F64834">
              <w:rPr>
                <w:rFonts w:ascii="Calibri" w:hAnsi="Calibri" w:cs="Calibri"/>
                <w:color w:val="000000"/>
              </w:rPr>
              <w:t>sebelum</w:t>
            </w:r>
          </w:p>
        </w:tc>
      </w:tr>
      <w:tr w:rsidR="00F64834" w:rsidRPr="00F64834" w14:paraId="6EEFCC3D" w14:textId="77777777" w:rsidTr="00BE332A">
        <w:trPr>
          <w:trHeight w:val="246"/>
        </w:trPr>
        <w:tc>
          <w:tcPr>
            <w:tcW w:w="2045" w:type="dxa"/>
            <w:vAlign w:val="bottom"/>
          </w:tcPr>
          <w:p w14:paraId="522D37AE" w14:textId="77777777" w:rsidR="00F64834" w:rsidRPr="00F64834" w:rsidRDefault="00F64834" w:rsidP="00F64834">
            <w:pPr>
              <w:rPr>
                <w:rFonts w:ascii="Times New Roman" w:hAnsi="Times New Roman"/>
                <w:sz w:val="24"/>
                <w:lang w:val="en-US"/>
              </w:rPr>
            </w:pPr>
            <w:r w:rsidRPr="00F64834">
              <w:rPr>
                <w:rFonts w:ascii="Calibri" w:hAnsi="Calibri" w:cs="Calibri"/>
                <w:color w:val="000000"/>
              </w:rPr>
              <w:t>Mengobah</w:t>
            </w:r>
          </w:p>
        </w:tc>
        <w:tc>
          <w:tcPr>
            <w:tcW w:w="1993" w:type="dxa"/>
            <w:vAlign w:val="bottom"/>
          </w:tcPr>
          <w:p w14:paraId="2BBDE248" w14:textId="77777777" w:rsidR="00F64834" w:rsidRPr="00F64834" w:rsidRDefault="00F64834" w:rsidP="00F64834">
            <w:pPr>
              <w:rPr>
                <w:rFonts w:ascii="Times New Roman" w:hAnsi="Times New Roman"/>
                <w:sz w:val="24"/>
                <w:lang w:val="en-US"/>
              </w:rPr>
            </w:pPr>
            <w:r w:rsidRPr="00F64834">
              <w:rPr>
                <w:rFonts w:ascii="Calibri" w:hAnsi="Calibri" w:cs="Calibri"/>
                <w:color w:val="000000"/>
              </w:rPr>
              <w:t>Mengubah</w:t>
            </w:r>
          </w:p>
        </w:tc>
        <w:tc>
          <w:tcPr>
            <w:tcW w:w="1925" w:type="dxa"/>
            <w:vAlign w:val="bottom"/>
          </w:tcPr>
          <w:p w14:paraId="2E9EB65B" w14:textId="77777777" w:rsidR="00F64834" w:rsidRPr="00F64834" w:rsidRDefault="00F64834" w:rsidP="00F64834">
            <w:pPr>
              <w:rPr>
                <w:rFonts w:ascii="Times New Roman" w:hAnsi="Times New Roman"/>
                <w:sz w:val="24"/>
                <w:lang w:val="en-US"/>
              </w:rPr>
            </w:pPr>
            <w:r w:rsidRPr="00F64834">
              <w:rPr>
                <w:rFonts w:ascii="Calibri" w:hAnsi="Calibri" w:cs="Calibri"/>
                <w:color w:val="000000"/>
              </w:rPr>
              <w:t>klo</w:t>
            </w:r>
          </w:p>
        </w:tc>
        <w:tc>
          <w:tcPr>
            <w:tcW w:w="1925" w:type="dxa"/>
            <w:vAlign w:val="bottom"/>
          </w:tcPr>
          <w:p w14:paraId="19C67E81" w14:textId="77777777" w:rsidR="00F64834" w:rsidRPr="00F64834" w:rsidRDefault="00F64834" w:rsidP="00F64834">
            <w:pPr>
              <w:rPr>
                <w:rFonts w:ascii="Times New Roman" w:hAnsi="Times New Roman"/>
                <w:sz w:val="24"/>
                <w:lang w:val="en-US"/>
              </w:rPr>
            </w:pPr>
            <w:r w:rsidRPr="00F64834">
              <w:rPr>
                <w:rFonts w:ascii="Calibri" w:hAnsi="Calibri" w:cs="Calibri"/>
                <w:color w:val="000000"/>
              </w:rPr>
              <w:t>kalau</w:t>
            </w:r>
          </w:p>
        </w:tc>
      </w:tr>
      <w:tr w:rsidR="00F64834" w:rsidRPr="00F64834" w14:paraId="202A6AB9" w14:textId="77777777" w:rsidTr="00BE332A">
        <w:trPr>
          <w:trHeight w:val="246"/>
        </w:trPr>
        <w:tc>
          <w:tcPr>
            <w:tcW w:w="2045" w:type="dxa"/>
            <w:vAlign w:val="bottom"/>
          </w:tcPr>
          <w:p w14:paraId="007B34E7" w14:textId="77777777" w:rsidR="00F64834" w:rsidRPr="00F64834" w:rsidRDefault="00F64834" w:rsidP="00F64834">
            <w:pPr>
              <w:rPr>
                <w:rFonts w:ascii="Times New Roman" w:hAnsi="Times New Roman"/>
                <w:sz w:val="24"/>
                <w:lang w:val="en-US"/>
              </w:rPr>
            </w:pPr>
            <w:r w:rsidRPr="00F64834">
              <w:rPr>
                <w:rFonts w:ascii="Calibri" w:hAnsi="Calibri" w:cs="Calibri"/>
                <w:color w:val="000000"/>
              </w:rPr>
              <w:t>merubah</w:t>
            </w:r>
          </w:p>
        </w:tc>
        <w:tc>
          <w:tcPr>
            <w:tcW w:w="1993" w:type="dxa"/>
            <w:vAlign w:val="bottom"/>
          </w:tcPr>
          <w:p w14:paraId="11A93566" w14:textId="77777777" w:rsidR="00F64834" w:rsidRPr="00F64834" w:rsidRDefault="00F64834" w:rsidP="00F64834">
            <w:pPr>
              <w:rPr>
                <w:rFonts w:ascii="Times New Roman" w:hAnsi="Times New Roman"/>
                <w:sz w:val="24"/>
                <w:lang w:val="en-US"/>
              </w:rPr>
            </w:pPr>
            <w:r w:rsidRPr="00F64834">
              <w:rPr>
                <w:rFonts w:ascii="Calibri" w:hAnsi="Calibri" w:cs="Calibri"/>
                <w:color w:val="000000"/>
              </w:rPr>
              <w:t>Mengubah</w:t>
            </w:r>
          </w:p>
        </w:tc>
        <w:tc>
          <w:tcPr>
            <w:tcW w:w="1925" w:type="dxa"/>
            <w:vAlign w:val="bottom"/>
          </w:tcPr>
          <w:p w14:paraId="2372355E" w14:textId="77777777" w:rsidR="00F64834" w:rsidRPr="00F64834" w:rsidRDefault="00F64834" w:rsidP="00F64834">
            <w:pPr>
              <w:rPr>
                <w:rFonts w:ascii="Times New Roman" w:hAnsi="Times New Roman"/>
                <w:sz w:val="24"/>
                <w:lang w:val="en-US"/>
              </w:rPr>
            </w:pPr>
            <w:r w:rsidRPr="00F64834">
              <w:rPr>
                <w:rFonts w:ascii="Calibri" w:hAnsi="Calibri" w:cs="Calibri"/>
                <w:color w:val="000000"/>
              </w:rPr>
              <w:t>beress</w:t>
            </w:r>
          </w:p>
        </w:tc>
        <w:tc>
          <w:tcPr>
            <w:tcW w:w="1925" w:type="dxa"/>
            <w:vAlign w:val="bottom"/>
          </w:tcPr>
          <w:p w14:paraId="6F7615AC" w14:textId="77777777" w:rsidR="00F64834" w:rsidRPr="00F64834" w:rsidRDefault="00F64834" w:rsidP="00F64834">
            <w:pPr>
              <w:rPr>
                <w:rFonts w:ascii="Times New Roman" w:hAnsi="Times New Roman"/>
                <w:sz w:val="24"/>
                <w:lang w:val="en-US"/>
              </w:rPr>
            </w:pPr>
            <w:r w:rsidRPr="00F64834">
              <w:rPr>
                <w:rFonts w:ascii="Calibri" w:hAnsi="Calibri" w:cs="Calibri"/>
                <w:color w:val="000000"/>
              </w:rPr>
              <w:t>beres</w:t>
            </w:r>
          </w:p>
        </w:tc>
      </w:tr>
      <w:tr w:rsidR="00F64834" w:rsidRPr="00F64834" w14:paraId="69E13456" w14:textId="77777777" w:rsidTr="00BE332A">
        <w:trPr>
          <w:trHeight w:val="246"/>
        </w:trPr>
        <w:tc>
          <w:tcPr>
            <w:tcW w:w="2045" w:type="dxa"/>
            <w:vAlign w:val="bottom"/>
          </w:tcPr>
          <w:p w14:paraId="164D0769" w14:textId="77777777" w:rsidR="00F64834" w:rsidRPr="00F64834" w:rsidRDefault="00F64834" w:rsidP="00F64834">
            <w:pPr>
              <w:rPr>
                <w:rFonts w:ascii="Times New Roman" w:hAnsi="Times New Roman"/>
                <w:sz w:val="24"/>
                <w:lang w:val="en-US"/>
              </w:rPr>
            </w:pPr>
            <w:r w:rsidRPr="00F64834">
              <w:rPr>
                <w:rFonts w:ascii="Calibri" w:hAnsi="Calibri" w:cs="Calibri"/>
                <w:color w:val="000000"/>
              </w:rPr>
              <w:t>Mensukseskan</w:t>
            </w:r>
          </w:p>
        </w:tc>
        <w:tc>
          <w:tcPr>
            <w:tcW w:w="1993" w:type="dxa"/>
            <w:vAlign w:val="bottom"/>
          </w:tcPr>
          <w:p w14:paraId="24221692" w14:textId="77777777" w:rsidR="00F64834" w:rsidRPr="00F64834" w:rsidRDefault="00F64834" w:rsidP="00F64834">
            <w:pPr>
              <w:rPr>
                <w:rFonts w:ascii="Times New Roman" w:hAnsi="Times New Roman"/>
                <w:sz w:val="24"/>
                <w:lang w:val="en-US"/>
              </w:rPr>
            </w:pPr>
            <w:r w:rsidRPr="00F64834">
              <w:rPr>
                <w:rFonts w:ascii="Calibri" w:hAnsi="Calibri" w:cs="Calibri"/>
                <w:color w:val="000000"/>
              </w:rPr>
              <w:t>Menyukseskan</w:t>
            </w:r>
          </w:p>
        </w:tc>
        <w:tc>
          <w:tcPr>
            <w:tcW w:w="1925" w:type="dxa"/>
            <w:vAlign w:val="bottom"/>
          </w:tcPr>
          <w:p w14:paraId="4AC8A732" w14:textId="77777777" w:rsidR="00F64834" w:rsidRPr="00F64834" w:rsidRDefault="00F64834" w:rsidP="00F64834">
            <w:pPr>
              <w:rPr>
                <w:rFonts w:ascii="Times New Roman" w:hAnsi="Times New Roman"/>
                <w:sz w:val="24"/>
                <w:lang w:val="en-US"/>
              </w:rPr>
            </w:pPr>
            <w:r w:rsidRPr="00F64834">
              <w:rPr>
                <w:rFonts w:ascii="Calibri" w:hAnsi="Calibri" w:cs="Calibri"/>
                <w:color w:val="000000"/>
              </w:rPr>
              <w:t>bgtu</w:t>
            </w:r>
          </w:p>
        </w:tc>
        <w:tc>
          <w:tcPr>
            <w:tcW w:w="1925" w:type="dxa"/>
            <w:vAlign w:val="bottom"/>
          </w:tcPr>
          <w:p w14:paraId="0EC2FFEF" w14:textId="77777777" w:rsidR="00F64834" w:rsidRPr="00F64834" w:rsidRDefault="00F64834" w:rsidP="00F64834">
            <w:pPr>
              <w:rPr>
                <w:rFonts w:ascii="Times New Roman" w:hAnsi="Times New Roman"/>
                <w:sz w:val="24"/>
                <w:lang w:val="en-US"/>
              </w:rPr>
            </w:pPr>
            <w:r w:rsidRPr="00F64834">
              <w:rPr>
                <w:rFonts w:ascii="Calibri" w:hAnsi="Calibri" w:cs="Calibri"/>
                <w:color w:val="000000"/>
              </w:rPr>
              <w:t>begitu</w:t>
            </w:r>
          </w:p>
        </w:tc>
      </w:tr>
      <w:tr w:rsidR="00F64834" w:rsidRPr="00F64834" w14:paraId="22CAA6C6" w14:textId="77777777" w:rsidTr="00BE332A">
        <w:trPr>
          <w:trHeight w:val="246"/>
        </w:trPr>
        <w:tc>
          <w:tcPr>
            <w:tcW w:w="2045" w:type="dxa"/>
            <w:vAlign w:val="bottom"/>
          </w:tcPr>
          <w:p w14:paraId="7FA1B023" w14:textId="77777777" w:rsidR="00F64834" w:rsidRPr="00F64834" w:rsidRDefault="00F64834" w:rsidP="00F64834">
            <w:pPr>
              <w:rPr>
                <w:rFonts w:ascii="Times New Roman" w:hAnsi="Times New Roman"/>
                <w:sz w:val="24"/>
                <w:lang w:val="en-US"/>
              </w:rPr>
            </w:pPr>
            <w:r w:rsidRPr="00F64834">
              <w:rPr>
                <w:rFonts w:ascii="Calibri" w:hAnsi="Calibri" w:cs="Calibri"/>
                <w:color w:val="000000"/>
              </w:rPr>
              <w:t>Musti</w:t>
            </w:r>
          </w:p>
        </w:tc>
        <w:tc>
          <w:tcPr>
            <w:tcW w:w="1993" w:type="dxa"/>
            <w:vAlign w:val="bottom"/>
          </w:tcPr>
          <w:p w14:paraId="78EF3A4E" w14:textId="77777777" w:rsidR="00F64834" w:rsidRPr="00F64834" w:rsidRDefault="00F64834" w:rsidP="00F64834">
            <w:pPr>
              <w:rPr>
                <w:rFonts w:ascii="Times New Roman" w:hAnsi="Times New Roman"/>
                <w:sz w:val="24"/>
                <w:lang w:val="en-US"/>
              </w:rPr>
            </w:pPr>
            <w:r w:rsidRPr="00F64834">
              <w:rPr>
                <w:rFonts w:ascii="Calibri" w:hAnsi="Calibri" w:cs="Calibri"/>
                <w:color w:val="000000"/>
              </w:rPr>
              <w:t>Mesti</w:t>
            </w:r>
          </w:p>
        </w:tc>
        <w:tc>
          <w:tcPr>
            <w:tcW w:w="1925" w:type="dxa"/>
            <w:vAlign w:val="bottom"/>
          </w:tcPr>
          <w:p w14:paraId="0C9CAB77" w14:textId="77777777" w:rsidR="00F64834" w:rsidRPr="00F64834" w:rsidRDefault="00F64834" w:rsidP="00F64834">
            <w:pPr>
              <w:rPr>
                <w:rFonts w:ascii="Times New Roman" w:hAnsi="Times New Roman"/>
                <w:sz w:val="24"/>
                <w:lang w:val="en-US"/>
              </w:rPr>
            </w:pPr>
            <w:r w:rsidRPr="00F64834">
              <w:rPr>
                <w:rFonts w:ascii="Calibri" w:hAnsi="Calibri" w:cs="Calibri"/>
                <w:color w:val="000000"/>
              </w:rPr>
              <w:t>tlfn</w:t>
            </w:r>
          </w:p>
        </w:tc>
        <w:tc>
          <w:tcPr>
            <w:tcW w:w="1925" w:type="dxa"/>
            <w:vAlign w:val="bottom"/>
          </w:tcPr>
          <w:p w14:paraId="716AA1B6" w14:textId="77777777" w:rsidR="00F64834" w:rsidRPr="00F64834" w:rsidRDefault="00F64834" w:rsidP="00F64834">
            <w:pPr>
              <w:rPr>
                <w:rFonts w:ascii="Times New Roman" w:hAnsi="Times New Roman"/>
                <w:sz w:val="24"/>
                <w:lang w:val="en-US"/>
              </w:rPr>
            </w:pPr>
            <w:r w:rsidRPr="00F64834">
              <w:rPr>
                <w:rFonts w:ascii="Calibri" w:hAnsi="Calibri" w:cs="Calibri"/>
                <w:color w:val="000000"/>
              </w:rPr>
              <w:t>telepon</w:t>
            </w:r>
          </w:p>
        </w:tc>
      </w:tr>
      <w:tr w:rsidR="00F64834" w:rsidRPr="00F64834" w14:paraId="5B4F1B4D" w14:textId="77777777" w:rsidTr="00BE332A">
        <w:trPr>
          <w:trHeight w:val="246"/>
        </w:trPr>
        <w:tc>
          <w:tcPr>
            <w:tcW w:w="2045" w:type="dxa"/>
            <w:vAlign w:val="bottom"/>
          </w:tcPr>
          <w:p w14:paraId="536CC3E2" w14:textId="77777777" w:rsidR="00F64834" w:rsidRPr="00F64834" w:rsidRDefault="00F64834" w:rsidP="00F64834">
            <w:pPr>
              <w:rPr>
                <w:rFonts w:ascii="Times New Roman" w:hAnsi="Times New Roman"/>
                <w:sz w:val="24"/>
                <w:lang w:val="en-US"/>
              </w:rPr>
            </w:pPr>
            <w:r w:rsidRPr="00F64834">
              <w:rPr>
                <w:rFonts w:ascii="Calibri" w:hAnsi="Calibri" w:cs="Calibri"/>
                <w:color w:val="000000"/>
              </w:rPr>
              <w:t>Metoda</w:t>
            </w:r>
          </w:p>
        </w:tc>
        <w:tc>
          <w:tcPr>
            <w:tcW w:w="1993" w:type="dxa"/>
            <w:vAlign w:val="bottom"/>
          </w:tcPr>
          <w:p w14:paraId="0EA399A9" w14:textId="77777777" w:rsidR="00F64834" w:rsidRPr="00F64834" w:rsidRDefault="00F64834" w:rsidP="00F64834">
            <w:pPr>
              <w:rPr>
                <w:rFonts w:ascii="Times New Roman" w:hAnsi="Times New Roman"/>
                <w:sz w:val="24"/>
                <w:lang w:val="en-US"/>
              </w:rPr>
            </w:pPr>
            <w:r w:rsidRPr="00F64834">
              <w:rPr>
                <w:rFonts w:ascii="Calibri" w:hAnsi="Calibri" w:cs="Calibri"/>
                <w:color w:val="000000"/>
              </w:rPr>
              <w:t>Metode</w:t>
            </w:r>
          </w:p>
        </w:tc>
        <w:tc>
          <w:tcPr>
            <w:tcW w:w="1925" w:type="dxa"/>
            <w:vAlign w:val="bottom"/>
          </w:tcPr>
          <w:p w14:paraId="354A92BB" w14:textId="77777777" w:rsidR="00F64834" w:rsidRPr="00F64834" w:rsidRDefault="00F64834" w:rsidP="00F64834">
            <w:pPr>
              <w:rPr>
                <w:rFonts w:ascii="Times New Roman" w:hAnsi="Times New Roman"/>
                <w:sz w:val="24"/>
                <w:lang w:val="en-US"/>
              </w:rPr>
            </w:pPr>
            <w:r w:rsidRPr="00F64834">
              <w:rPr>
                <w:rFonts w:ascii="Calibri" w:hAnsi="Calibri" w:cs="Calibri"/>
                <w:color w:val="000000"/>
              </w:rPr>
              <w:t>kta</w:t>
            </w:r>
          </w:p>
        </w:tc>
        <w:tc>
          <w:tcPr>
            <w:tcW w:w="1925" w:type="dxa"/>
            <w:vAlign w:val="bottom"/>
          </w:tcPr>
          <w:p w14:paraId="08EBDB77" w14:textId="77777777" w:rsidR="00F64834" w:rsidRPr="00F64834" w:rsidRDefault="00F64834" w:rsidP="00F64834">
            <w:pPr>
              <w:rPr>
                <w:rFonts w:ascii="Times New Roman" w:hAnsi="Times New Roman"/>
                <w:sz w:val="24"/>
                <w:lang w:val="en-US"/>
              </w:rPr>
            </w:pPr>
            <w:r w:rsidRPr="00F64834">
              <w:rPr>
                <w:rFonts w:ascii="Calibri" w:hAnsi="Calibri" w:cs="Calibri"/>
                <w:color w:val="000000"/>
              </w:rPr>
              <w:t>kata</w:t>
            </w:r>
          </w:p>
        </w:tc>
      </w:tr>
      <w:tr w:rsidR="00F64834" w:rsidRPr="00F64834" w14:paraId="20305F15" w14:textId="77777777" w:rsidTr="00BE332A">
        <w:trPr>
          <w:trHeight w:val="246"/>
        </w:trPr>
        <w:tc>
          <w:tcPr>
            <w:tcW w:w="2045" w:type="dxa"/>
            <w:vAlign w:val="bottom"/>
          </w:tcPr>
          <w:p w14:paraId="04D74639" w14:textId="77777777" w:rsidR="00F64834" w:rsidRPr="00F64834" w:rsidRDefault="00F64834" w:rsidP="00F64834">
            <w:pPr>
              <w:rPr>
                <w:rFonts w:ascii="Times New Roman" w:hAnsi="Times New Roman"/>
                <w:sz w:val="24"/>
                <w:lang w:val="en-US"/>
              </w:rPr>
            </w:pPr>
            <w:r w:rsidRPr="00F64834">
              <w:rPr>
                <w:rFonts w:ascii="Calibri" w:hAnsi="Calibri" w:cs="Calibri"/>
                <w:color w:val="000000"/>
              </w:rPr>
              <w:t>Motip</w:t>
            </w:r>
          </w:p>
        </w:tc>
        <w:tc>
          <w:tcPr>
            <w:tcW w:w="1993" w:type="dxa"/>
            <w:vAlign w:val="bottom"/>
          </w:tcPr>
          <w:p w14:paraId="51ADA5BD" w14:textId="77777777" w:rsidR="00F64834" w:rsidRPr="00F64834" w:rsidRDefault="00F64834" w:rsidP="00F64834">
            <w:pPr>
              <w:rPr>
                <w:rFonts w:ascii="Times New Roman" w:hAnsi="Times New Roman"/>
                <w:sz w:val="24"/>
                <w:lang w:val="en-US"/>
              </w:rPr>
            </w:pPr>
            <w:r w:rsidRPr="00F64834">
              <w:rPr>
                <w:rFonts w:ascii="Calibri" w:hAnsi="Calibri" w:cs="Calibri"/>
                <w:color w:val="000000"/>
              </w:rPr>
              <w:t>Motif</w:t>
            </w:r>
          </w:p>
        </w:tc>
        <w:tc>
          <w:tcPr>
            <w:tcW w:w="1925" w:type="dxa"/>
            <w:vAlign w:val="bottom"/>
          </w:tcPr>
          <w:p w14:paraId="0DBC23DF" w14:textId="77777777" w:rsidR="00F64834" w:rsidRPr="00F64834" w:rsidRDefault="00F64834" w:rsidP="00F64834">
            <w:pPr>
              <w:rPr>
                <w:rFonts w:ascii="Times New Roman" w:hAnsi="Times New Roman"/>
                <w:sz w:val="24"/>
                <w:lang w:val="en-US"/>
              </w:rPr>
            </w:pPr>
            <w:r w:rsidRPr="00F64834">
              <w:rPr>
                <w:rFonts w:ascii="Calibri" w:hAnsi="Calibri" w:cs="Calibri"/>
                <w:color w:val="000000"/>
              </w:rPr>
              <w:t>tmn</w:t>
            </w:r>
          </w:p>
        </w:tc>
        <w:tc>
          <w:tcPr>
            <w:tcW w:w="1925" w:type="dxa"/>
            <w:vAlign w:val="bottom"/>
          </w:tcPr>
          <w:p w14:paraId="05B8DE2F" w14:textId="77777777" w:rsidR="00F64834" w:rsidRPr="00F64834" w:rsidRDefault="00F64834" w:rsidP="00F64834">
            <w:pPr>
              <w:rPr>
                <w:rFonts w:ascii="Times New Roman" w:hAnsi="Times New Roman"/>
                <w:sz w:val="24"/>
                <w:lang w:val="en-US"/>
              </w:rPr>
            </w:pPr>
            <w:r w:rsidRPr="00F64834">
              <w:rPr>
                <w:rFonts w:ascii="Calibri" w:hAnsi="Calibri" w:cs="Calibri"/>
                <w:color w:val="000000"/>
              </w:rPr>
              <w:t>teman</w:t>
            </w:r>
          </w:p>
        </w:tc>
      </w:tr>
    </w:tbl>
    <w:p w14:paraId="7ABC7055" w14:textId="77777777" w:rsidR="00F64834" w:rsidRPr="00F64834" w:rsidRDefault="00F64834" w:rsidP="00F64834">
      <w:pPr>
        <w:spacing w:after="0" w:line="276" w:lineRule="auto"/>
        <w:rPr>
          <w:rFonts w:ascii="Times New Roman" w:eastAsia="Arial" w:hAnsi="Times New Roman" w:cs="Arial"/>
          <w:sz w:val="24"/>
          <w:lang w:val="en-US" w:eastAsia="en-ID"/>
        </w:rPr>
      </w:pPr>
    </w:p>
    <w:p w14:paraId="458A79DA" w14:textId="77777777" w:rsidR="00F64834" w:rsidRPr="00F64834" w:rsidRDefault="00F64834" w:rsidP="00F64834">
      <w:pPr>
        <w:rPr>
          <w:lang w:val="id-ID"/>
        </w:rPr>
      </w:pPr>
    </w:p>
    <w:sectPr w:rsidR="00F64834" w:rsidRPr="00F64834" w:rsidSect="003360A2">
      <w:pgSz w:w="11909" w:h="16834"/>
      <w:pgMar w:top="2268" w:right="1701" w:bottom="1701" w:left="2268" w:header="720" w:footer="720" w:gutter="0"/>
      <w:cols w:space="708"/>
      <w:docGrid w:linePitch="299"/>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9"/>
    <w:multiLevelType w:val="singleLevel"/>
    <w:tmpl w:val="4A60DBE0"/>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19B55B0"/>
    <w:multiLevelType w:val="hybridMultilevel"/>
    <w:tmpl w:val="2D9AF20E"/>
    <w:lvl w:ilvl="0" w:tplc="38090019">
      <w:start w:val="1"/>
      <w:numFmt w:val="lowerLetter"/>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 w15:restartNumberingAfterBreak="0">
    <w:nsid w:val="02DD0DD7"/>
    <w:multiLevelType w:val="hybridMultilevel"/>
    <w:tmpl w:val="512C8DFA"/>
    <w:lvl w:ilvl="0" w:tplc="38090019">
      <w:start w:val="1"/>
      <w:numFmt w:val="lowerLetter"/>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 w15:restartNumberingAfterBreak="0">
    <w:nsid w:val="05747012"/>
    <w:multiLevelType w:val="hybridMultilevel"/>
    <w:tmpl w:val="E51C1108"/>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0BA601A9"/>
    <w:multiLevelType w:val="hybridMultilevel"/>
    <w:tmpl w:val="EEE088C2"/>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18871867"/>
    <w:multiLevelType w:val="hybridMultilevel"/>
    <w:tmpl w:val="947253C4"/>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19D11C71"/>
    <w:multiLevelType w:val="hybridMultilevel"/>
    <w:tmpl w:val="E4B6AA1C"/>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15:restartNumberingAfterBreak="0">
    <w:nsid w:val="1B181EA0"/>
    <w:multiLevelType w:val="hybridMultilevel"/>
    <w:tmpl w:val="1A708D36"/>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15:restartNumberingAfterBreak="0">
    <w:nsid w:val="1BB63981"/>
    <w:multiLevelType w:val="hybridMultilevel"/>
    <w:tmpl w:val="72604206"/>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 w15:restartNumberingAfterBreak="0">
    <w:nsid w:val="1C8A0F60"/>
    <w:multiLevelType w:val="hybridMultilevel"/>
    <w:tmpl w:val="32068A3A"/>
    <w:lvl w:ilvl="0" w:tplc="38090019">
      <w:start w:val="1"/>
      <w:numFmt w:val="lowerLetter"/>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0" w15:restartNumberingAfterBreak="0">
    <w:nsid w:val="22C4673B"/>
    <w:multiLevelType w:val="hybridMultilevel"/>
    <w:tmpl w:val="FA8433A2"/>
    <w:lvl w:ilvl="0" w:tplc="38090019">
      <w:start w:val="1"/>
      <w:numFmt w:val="lowerLetter"/>
      <w:lvlText w:val="%1."/>
      <w:lvlJc w:val="left"/>
      <w:pPr>
        <w:ind w:left="1140" w:hanging="360"/>
      </w:pPr>
    </w:lvl>
    <w:lvl w:ilvl="1" w:tplc="38090019" w:tentative="1">
      <w:start w:val="1"/>
      <w:numFmt w:val="lowerLetter"/>
      <w:lvlText w:val="%2."/>
      <w:lvlJc w:val="left"/>
      <w:pPr>
        <w:ind w:left="1860" w:hanging="360"/>
      </w:pPr>
    </w:lvl>
    <w:lvl w:ilvl="2" w:tplc="3809001B" w:tentative="1">
      <w:start w:val="1"/>
      <w:numFmt w:val="lowerRoman"/>
      <w:lvlText w:val="%3."/>
      <w:lvlJc w:val="right"/>
      <w:pPr>
        <w:ind w:left="2580" w:hanging="180"/>
      </w:pPr>
    </w:lvl>
    <w:lvl w:ilvl="3" w:tplc="3809000F" w:tentative="1">
      <w:start w:val="1"/>
      <w:numFmt w:val="decimal"/>
      <w:lvlText w:val="%4."/>
      <w:lvlJc w:val="left"/>
      <w:pPr>
        <w:ind w:left="3300" w:hanging="360"/>
      </w:pPr>
    </w:lvl>
    <w:lvl w:ilvl="4" w:tplc="38090019" w:tentative="1">
      <w:start w:val="1"/>
      <w:numFmt w:val="lowerLetter"/>
      <w:lvlText w:val="%5."/>
      <w:lvlJc w:val="left"/>
      <w:pPr>
        <w:ind w:left="4020" w:hanging="360"/>
      </w:pPr>
    </w:lvl>
    <w:lvl w:ilvl="5" w:tplc="3809001B" w:tentative="1">
      <w:start w:val="1"/>
      <w:numFmt w:val="lowerRoman"/>
      <w:lvlText w:val="%6."/>
      <w:lvlJc w:val="right"/>
      <w:pPr>
        <w:ind w:left="4740" w:hanging="180"/>
      </w:pPr>
    </w:lvl>
    <w:lvl w:ilvl="6" w:tplc="3809000F" w:tentative="1">
      <w:start w:val="1"/>
      <w:numFmt w:val="decimal"/>
      <w:lvlText w:val="%7."/>
      <w:lvlJc w:val="left"/>
      <w:pPr>
        <w:ind w:left="5460" w:hanging="360"/>
      </w:pPr>
    </w:lvl>
    <w:lvl w:ilvl="7" w:tplc="38090019" w:tentative="1">
      <w:start w:val="1"/>
      <w:numFmt w:val="lowerLetter"/>
      <w:lvlText w:val="%8."/>
      <w:lvlJc w:val="left"/>
      <w:pPr>
        <w:ind w:left="6180" w:hanging="360"/>
      </w:pPr>
    </w:lvl>
    <w:lvl w:ilvl="8" w:tplc="3809001B" w:tentative="1">
      <w:start w:val="1"/>
      <w:numFmt w:val="lowerRoman"/>
      <w:lvlText w:val="%9."/>
      <w:lvlJc w:val="right"/>
      <w:pPr>
        <w:ind w:left="6900" w:hanging="180"/>
      </w:pPr>
    </w:lvl>
  </w:abstractNum>
  <w:abstractNum w:abstractNumId="11" w15:restartNumberingAfterBreak="0">
    <w:nsid w:val="290C5C67"/>
    <w:multiLevelType w:val="hybridMultilevel"/>
    <w:tmpl w:val="621C3262"/>
    <w:lvl w:ilvl="0" w:tplc="38090019">
      <w:start w:val="1"/>
      <w:numFmt w:val="lowerLetter"/>
      <w:lvlText w:val="%1."/>
      <w:lvlJc w:val="left"/>
      <w:pPr>
        <w:ind w:left="1146" w:hanging="360"/>
      </w:p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12" w15:restartNumberingAfterBreak="0">
    <w:nsid w:val="2AF12150"/>
    <w:multiLevelType w:val="hybridMultilevel"/>
    <w:tmpl w:val="6360ED14"/>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 w15:restartNumberingAfterBreak="0">
    <w:nsid w:val="2D210BCF"/>
    <w:multiLevelType w:val="hybridMultilevel"/>
    <w:tmpl w:val="DBE8CCA4"/>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 w15:restartNumberingAfterBreak="0">
    <w:nsid w:val="2E1475A4"/>
    <w:multiLevelType w:val="hybridMultilevel"/>
    <w:tmpl w:val="94F893B0"/>
    <w:lvl w:ilvl="0" w:tplc="87E870F2">
      <w:start w:val="2"/>
      <w:numFmt w:val="bullet"/>
      <w:lvlText w:val="-"/>
      <w:lvlJc w:val="left"/>
      <w:pPr>
        <w:ind w:left="936" w:hanging="360"/>
      </w:pPr>
      <w:rPr>
        <w:rFonts w:ascii="Times New Roman" w:eastAsia="Arial" w:hAnsi="Times New Roman" w:cs="Times New Roman" w:hint="default"/>
      </w:rPr>
    </w:lvl>
    <w:lvl w:ilvl="1" w:tplc="38090003" w:tentative="1">
      <w:start w:val="1"/>
      <w:numFmt w:val="bullet"/>
      <w:lvlText w:val="o"/>
      <w:lvlJc w:val="left"/>
      <w:pPr>
        <w:ind w:left="1656" w:hanging="360"/>
      </w:pPr>
      <w:rPr>
        <w:rFonts w:ascii="Courier New" w:hAnsi="Courier New" w:cs="Courier New" w:hint="default"/>
      </w:rPr>
    </w:lvl>
    <w:lvl w:ilvl="2" w:tplc="38090005" w:tentative="1">
      <w:start w:val="1"/>
      <w:numFmt w:val="bullet"/>
      <w:lvlText w:val=""/>
      <w:lvlJc w:val="left"/>
      <w:pPr>
        <w:ind w:left="2376" w:hanging="360"/>
      </w:pPr>
      <w:rPr>
        <w:rFonts w:ascii="Wingdings" w:hAnsi="Wingdings" w:hint="default"/>
      </w:rPr>
    </w:lvl>
    <w:lvl w:ilvl="3" w:tplc="38090001" w:tentative="1">
      <w:start w:val="1"/>
      <w:numFmt w:val="bullet"/>
      <w:lvlText w:val=""/>
      <w:lvlJc w:val="left"/>
      <w:pPr>
        <w:ind w:left="3096" w:hanging="360"/>
      </w:pPr>
      <w:rPr>
        <w:rFonts w:ascii="Symbol" w:hAnsi="Symbol" w:hint="default"/>
      </w:rPr>
    </w:lvl>
    <w:lvl w:ilvl="4" w:tplc="38090003" w:tentative="1">
      <w:start w:val="1"/>
      <w:numFmt w:val="bullet"/>
      <w:lvlText w:val="o"/>
      <w:lvlJc w:val="left"/>
      <w:pPr>
        <w:ind w:left="3816" w:hanging="360"/>
      </w:pPr>
      <w:rPr>
        <w:rFonts w:ascii="Courier New" w:hAnsi="Courier New" w:cs="Courier New" w:hint="default"/>
      </w:rPr>
    </w:lvl>
    <w:lvl w:ilvl="5" w:tplc="38090005" w:tentative="1">
      <w:start w:val="1"/>
      <w:numFmt w:val="bullet"/>
      <w:lvlText w:val=""/>
      <w:lvlJc w:val="left"/>
      <w:pPr>
        <w:ind w:left="4536" w:hanging="360"/>
      </w:pPr>
      <w:rPr>
        <w:rFonts w:ascii="Wingdings" w:hAnsi="Wingdings" w:hint="default"/>
      </w:rPr>
    </w:lvl>
    <w:lvl w:ilvl="6" w:tplc="38090001" w:tentative="1">
      <w:start w:val="1"/>
      <w:numFmt w:val="bullet"/>
      <w:lvlText w:val=""/>
      <w:lvlJc w:val="left"/>
      <w:pPr>
        <w:ind w:left="5256" w:hanging="360"/>
      </w:pPr>
      <w:rPr>
        <w:rFonts w:ascii="Symbol" w:hAnsi="Symbol" w:hint="default"/>
      </w:rPr>
    </w:lvl>
    <w:lvl w:ilvl="7" w:tplc="38090003" w:tentative="1">
      <w:start w:val="1"/>
      <w:numFmt w:val="bullet"/>
      <w:lvlText w:val="o"/>
      <w:lvlJc w:val="left"/>
      <w:pPr>
        <w:ind w:left="5976" w:hanging="360"/>
      </w:pPr>
      <w:rPr>
        <w:rFonts w:ascii="Courier New" w:hAnsi="Courier New" w:cs="Courier New" w:hint="default"/>
      </w:rPr>
    </w:lvl>
    <w:lvl w:ilvl="8" w:tplc="38090005" w:tentative="1">
      <w:start w:val="1"/>
      <w:numFmt w:val="bullet"/>
      <w:lvlText w:val=""/>
      <w:lvlJc w:val="left"/>
      <w:pPr>
        <w:ind w:left="6696" w:hanging="360"/>
      </w:pPr>
      <w:rPr>
        <w:rFonts w:ascii="Wingdings" w:hAnsi="Wingdings" w:hint="default"/>
      </w:rPr>
    </w:lvl>
  </w:abstractNum>
  <w:abstractNum w:abstractNumId="15" w15:restartNumberingAfterBreak="0">
    <w:nsid w:val="32BE5341"/>
    <w:multiLevelType w:val="hybridMultilevel"/>
    <w:tmpl w:val="84ECDFA8"/>
    <w:lvl w:ilvl="0" w:tplc="38090019">
      <w:start w:val="1"/>
      <w:numFmt w:val="lowerLetter"/>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6" w15:restartNumberingAfterBreak="0">
    <w:nsid w:val="34C950A9"/>
    <w:multiLevelType w:val="hybridMultilevel"/>
    <w:tmpl w:val="83C8190E"/>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7" w15:restartNumberingAfterBreak="0">
    <w:nsid w:val="38AD7791"/>
    <w:multiLevelType w:val="hybridMultilevel"/>
    <w:tmpl w:val="B254C3C4"/>
    <w:lvl w:ilvl="0" w:tplc="D658729A">
      <w:start w:val="1"/>
      <w:numFmt w:val="lowerLetter"/>
      <w:lvlText w:val="%1."/>
      <w:lvlJc w:val="left"/>
      <w:pPr>
        <w:ind w:left="720" w:hanging="360"/>
      </w:pPr>
      <w:rPr>
        <w:b w:val="0"/>
        <w:bCs w:val="0"/>
        <w:i w:val="0"/>
        <w:iCs w:val="0"/>
        <w:sz w:val="24"/>
        <w:szCs w:val="24"/>
        <w:u w:val="none"/>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8" w15:restartNumberingAfterBreak="0">
    <w:nsid w:val="398327F5"/>
    <w:multiLevelType w:val="hybridMultilevel"/>
    <w:tmpl w:val="4CF23F06"/>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 w15:restartNumberingAfterBreak="0">
    <w:nsid w:val="3A01739B"/>
    <w:multiLevelType w:val="hybridMultilevel"/>
    <w:tmpl w:val="45B225C0"/>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0" w15:restartNumberingAfterBreak="0">
    <w:nsid w:val="3B072D7D"/>
    <w:multiLevelType w:val="hybridMultilevel"/>
    <w:tmpl w:val="AAC01BB6"/>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1" w15:restartNumberingAfterBreak="0">
    <w:nsid w:val="3D6874E3"/>
    <w:multiLevelType w:val="hybridMultilevel"/>
    <w:tmpl w:val="8DD82BD2"/>
    <w:lvl w:ilvl="0" w:tplc="A52C1212">
      <w:start w:val="1"/>
      <w:numFmt w:val="decimal"/>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22" w15:restartNumberingAfterBreak="0">
    <w:nsid w:val="3E4778BA"/>
    <w:multiLevelType w:val="hybridMultilevel"/>
    <w:tmpl w:val="76C601EE"/>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3" w15:restartNumberingAfterBreak="0">
    <w:nsid w:val="404C6678"/>
    <w:multiLevelType w:val="multilevel"/>
    <w:tmpl w:val="ECC27892"/>
    <w:lvl w:ilvl="0">
      <w:start w:val="1"/>
      <w:numFmt w:val="upperRoman"/>
      <w:pStyle w:val="Heading1"/>
      <w:lvlText w:val="BAB %1"/>
      <w:lvlJc w:val="left"/>
      <w:pPr>
        <w:ind w:left="432" w:hanging="432"/>
      </w:pPr>
      <w:rPr>
        <w:rFonts w:hint="default"/>
      </w:rPr>
    </w:lvl>
    <w:lvl w:ilvl="1">
      <w:start w:val="1"/>
      <w:numFmt w:val="decimal"/>
      <w:pStyle w:val="Heading2"/>
      <w:isLgl/>
      <w:lvlText w:val="%1.%2"/>
      <w:lvlJc w:val="left"/>
      <w:pPr>
        <w:ind w:left="576" w:hanging="576"/>
      </w:pPr>
      <w:rPr>
        <w:rFonts w:hint="default"/>
      </w:rPr>
    </w:lvl>
    <w:lvl w:ilvl="2">
      <w:start w:val="1"/>
      <w:numFmt w:val="decimal"/>
      <w:pStyle w:val="Heading3"/>
      <w:isLgl/>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4" w15:restartNumberingAfterBreak="0">
    <w:nsid w:val="408E39D4"/>
    <w:multiLevelType w:val="hybridMultilevel"/>
    <w:tmpl w:val="6ECA94B4"/>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5" w15:restartNumberingAfterBreak="0">
    <w:nsid w:val="424477B2"/>
    <w:multiLevelType w:val="hybridMultilevel"/>
    <w:tmpl w:val="EBF2448E"/>
    <w:lvl w:ilvl="0" w:tplc="38090019">
      <w:start w:val="1"/>
      <w:numFmt w:val="lowerLetter"/>
      <w:lvlText w:val="%1."/>
      <w:lvlJc w:val="left"/>
      <w:pPr>
        <w:ind w:left="1500" w:hanging="360"/>
      </w:pPr>
    </w:lvl>
    <w:lvl w:ilvl="1" w:tplc="38090019" w:tentative="1">
      <w:start w:val="1"/>
      <w:numFmt w:val="lowerLetter"/>
      <w:lvlText w:val="%2."/>
      <w:lvlJc w:val="left"/>
      <w:pPr>
        <w:ind w:left="2220" w:hanging="360"/>
      </w:pPr>
    </w:lvl>
    <w:lvl w:ilvl="2" w:tplc="3809001B" w:tentative="1">
      <w:start w:val="1"/>
      <w:numFmt w:val="lowerRoman"/>
      <w:lvlText w:val="%3."/>
      <w:lvlJc w:val="right"/>
      <w:pPr>
        <w:ind w:left="2940" w:hanging="180"/>
      </w:pPr>
    </w:lvl>
    <w:lvl w:ilvl="3" w:tplc="3809000F" w:tentative="1">
      <w:start w:val="1"/>
      <w:numFmt w:val="decimal"/>
      <w:lvlText w:val="%4."/>
      <w:lvlJc w:val="left"/>
      <w:pPr>
        <w:ind w:left="3660" w:hanging="360"/>
      </w:pPr>
    </w:lvl>
    <w:lvl w:ilvl="4" w:tplc="38090019" w:tentative="1">
      <w:start w:val="1"/>
      <w:numFmt w:val="lowerLetter"/>
      <w:lvlText w:val="%5."/>
      <w:lvlJc w:val="left"/>
      <w:pPr>
        <w:ind w:left="4380" w:hanging="360"/>
      </w:pPr>
    </w:lvl>
    <w:lvl w:ilvl="5" w:tplc="3809001B" w:tentative="1">
      <w:start w:val="1"/>
      <w:numFmt w:val="lowerRoman"/>
      <w:lvlText w:val="%6."/>
      <w:lvlJc w:val="right"/>
      <w:pPr>
        <w:ind w:left="5100" w:hanging="180"/>
      </w:pPr>
    </w:lvl>
    <w:lvl w:ilvl="6" w:tplc="3809000F" w:tentative="1">
      <w:start w:val="1"/>
      <w:numFmt w:val="decimal"/>
      <w:lvlText w:val="%7."/>
      <w:lvlJc w:val="left"/>
      <w:pPr>
        <w:ind w:left="5820" w:hanging="360"/>
      </w:pPr>
    </w:lvl>
    <w:lvl w:ilvl="7" w:tplc="38090019" w:tentative="1">
      <w:start w:val="1"/>
      <w:numFmt w:val="lowerLetter"/>
      <w:lvlText w:val="%8."/>
      <w:lvlJc w:val="left"/>
      <w:pPr>
        <w:ind w:left="6540" w:hanging="360"/>
      </w:pPr>
    </w:lvl>
    <w:lvl w:ilvl="8" w:tplc="3809001B" w:tentative="1">
      <w:start w:val="1"/>
      <w:numFmt w:val="lowerRoman"/>
      <w:lvlText w:val="%9."/>
      <w:lvlJc w:val="right"/>
      <w:pPr>
        <w:ind w:left="7260" w:hanging="180"/>
      </w:pPr>
    </w:lvl>
  </w:abstractNum>
  <w:abstractNum w:abstractNumId="26" w15:restartNumberingAfterBreak="0">
    <w:nsid w:val="42E32F09"/>
    <w:multiLevelType w:val="hybridMultilevel"/>
    <w:tmpl w:val="EBF2448E"/>
    <w:lvl w:ilvl="0" w:tplc="38090019">
      <w:start w:val="1"/>
      <w:numFmt w:val="lowerLetter"/>
      <w:lvlText w:val="%1."/>
      <w:lvlJc w:val="left"/>
      <w:pPr>
        <w:ind w:left="1500" w:hanging="360"/>
      </w:pPr>
    </w:lvl>
    <w:lvl w:ilvl="1" w:tplc="38090019" w:tentative="1">
      <w:start w:val="1"/>
      <w:numFmt w:val="lowerLetter"/>
      <w:lvlText w:val="%2."/>
      <w:lvlJc w:val="left"/>
      <w:pPr>
        <w:ind w:left="2220" w:hanging="360"/>
      </w:pPr>
    </w:lvl>
    <w:lvl w:ilvl="2" w:tplc="3809001B" w:tentative="1">
      <w:start w:val="1"/>
      <w:numFmt w:val="lowerRoman"/>
      <w:lvlText w:val="%3."/>
      <w:lvlJc w:val="right"/>
      <w:pPr>
        <w:ind w:left="2940" w:hanging="180"/>
      </w:pPr>
    </w:lvl>
    <w:lvl w:ilvl="3" w:tplc="3809000F" w:tentative="1">
      <w:start w:val="1"/>
      <w:numFmt w:val="decimal"/>
      <w:lvlText w:val="%4."/>
      <w:lvlJc w:val="left"/>
      <w:pPr>
        <w:ind w:left="3660" w:hanging="360"/>
      </w:pPr>
    </w:lvl>
    <w:lvl w:ilvl="4" w:tplc="38090019" w:tentative="1">
      <w:start w:val="1"/>
      <w:numFmt w:val="lowerLetter"/>
      <w:lvlText w:val="%5."/>
      <w:lvlJc w:val="left"/>
      <w:pPr>
        <w:ind w:left="4380" w:hanging="360"/>
      </w:pPr>
    </w:lvl>
    <w:lvl w:ilvl="5" w:tplc="3809001B" w:tentative="1">
      <w:start w:val="1"/>
      <w:numFmt w:val="lowerRoman"/>
      <w:lvlText w:val="%6."/>
      <w:lvlJc w:val="right"/>
      <w:pPr>
        <w:ind w:left="5100" w:hanging="180"/>
      </w:pPr>
    </w:lvl>
    <w:lvl w:ilvl="6" w:tplc="3809000F" w:tentative="1">
      <w:start w:val="1"/>
      <w:numFmt w:val="decimal"/>
      <w:lvlText w:val="%7."/>
      <w:lvlJc w:val="left"/>
      <w:pPr>
        <w:ind w:left="5820" w:hanging="360"/>
      </w:pPr>
    </w:lvl>
    <w:lvl w:ilvl="7" w:tplc="38090019" w:tentative="1">
      <w:start w:val="1"/>
      <w:numFmt w:val="lowerLetter"/>
      <w:lvlText w:val="%8."/>
      <w:lvlJc w:val="left"/>
      <w:pPr>
        <w:ind w:left="6540" w:hanging="360"/>
      </w:pPr>
    </w:lvl>
    <w:lvl w:ilvl="8" w:tplc="3809001B" w:tentative="1">
      <w:start w:val="1"/>
      <w:numFmt w:val="lowerRoman"/>
      <w:lvlText w:val="%9."/>
      <w:lvlJc w:val="right"/>
      <w:pPr>
        <w:ind w:left="7260" w:hanging="180"/>
      </w:pPr>
    </w:lvl>
  </w:abstractNum>
  <w:abstractNum w:abstractNumId="27" w15:restartNumberingAfterBreak="0">
    <w:nsid w:val="48674CDA"/>
    <w:multiLevelType w:val="hybridMultilevel"/>
    <w:tmpl w:val="3A066F38"/>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8" w15:restartNumberingAfterBreak="0">
    <w:nsid w:val="4B5423E8"/>
    <w:multiLevelType w:val="hybridMultilevel"/>
    <w:tmpl w:val="610EDCF2"/>
    <w:lvl w:ilvl="0" w:tplc="3809000F">
      <w:start w:val="1"/>
      <w:numFmt w:val="decimal"/>
      <w:lvlText w:val="%1."/>
      <w:lvlJc w:val="left"/>
      <w:pPr>
        <w:ind w:left="780" w:hanging="360"/>
      </w:pPr>
    </w:lvl>
    <w:lvl w:ilvl="1" w:tplc="38090019" w:tentative="1">
      <w:start w:val="1"/>
      <w:numFmt w:val="lowerLetter"/>
      <w:lvlText w:val="%2."/>
      <w:lvlJc w:val="left"/>
      <w:pPr>
        <w:ind w:left="1500" w:hanging="360"/>
      </w:pPr>
    </w:lvl>
    <w:lvl w:ilvl="2" w:tplc="3809001B" w:tentative="1">
      <w:start w:val="1"/>
      <w:numFmt w:val="lowerRoman"/>
      <w:lvlText w:val="%3."/>
      <w:lvlJc w:val="right"/>
      <w:pPr>
        <w:ind w:left="2220" w:hanging="180"/>
      </w:pPr>
    </w:lvl>
    <w:lvl w:ilvl="3" w:tplc="3809000F" w:tentative="1">
      <w:start w:val="1"/>
      <w:numFmt w:val="decimal"/>
      <w:lvlText w:val="%4."/>
      <w:lvlJc w:val="left"/>
      <w:pPr>
        <w:ind w:left="2940" w:hanging="360"/>
      </w:pPr>
    </w:lvl>
    <w:lvl w:ilvl="4" w:tplc="38090019" w:tentative="1">
      <w:start w:val="1"/>
      <w:numFmt w:val="lowerLetter"/>
      <w:lvlText w:val="%5."/>
      <w:lvlJc w:val="left"/>
      <w:pPr>
        <w:ind w:left="3660" w:hanging="360"/>
      </w:pPr>
    </w:lvl>
    <w:lvl w:ilvl="5" w:tplc="3809001B" w:tentative="1">
      <w:start w:val="1"/>
      <w:numFmt w:val="lowerRoman"/>
      <w:lvlText w:val="%6."/>
      <w:lvlJc w:val="right"/>
      <w:pPr>
        <w:ind w:left="4380" w:hanging="180"/>
      </w:pPr>
    </w:lvl>
    <w:lvl w:ilvl="6" w:tplc="3809000F" w:tentative="1">
      <w:start w:val="1"/>
      <w:numFmt w:val="decimal"/>
      <w:lvlText w:val="%7."/>
      <w:lvlJc w:val="left"/>
      <w:pPr>
        <w:ind w:left="5100" w:hanging="360"/>
      </w:pPr>
    </w:lvl>
    <w:lvl w:ilvl="7" w:tplc="38090019" w:tentative="1">
      <w:start w:val="1"/>
      <w:numFmt w:val="lowerLetter"/>
      <w:lvlText w:val="%8."/>
      <w:lvlJc w:val="left"/>
      <w:pPr>
        <w:ind w:left="5820" w:hanging="360"/>
      </w:pPr>
    </w:lvl>
    <w:lvl w:ilvl="8" w:tplc="3809001B" w:tentative="1">
      <w:start w:val="1"/>
      <w:numFmt w:val="lowerRoman"/>
      <w:lvlText w:val="%9."/>
      <w:lvlJc w:val="right"/>
      <w:pPr>
        <w:ind w:left="6540" w:hanging="180"/>
      </w:pPr>
    </w:lvl>
  </w:abstractNum>
  <w:abstractNum w:abstractNumId="29" w15:restartNumberingAfterBreak="0">
    <w:nsid w:val="4E6A0CFE"/>
    <w:multiLevelType w:val="hybridMultilevel"/>
    <w:tmpl w:val="1A964BA6"/>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0" w15:restartNumberingAfterBreak="0">
    <w:nsid w:val="55B41E3C"/>
    <w:multiLevelType w:val="hybridMultilevel"/>
    <w:tmpl w:val="59BA88D6"/>
    <w:lvl w:ilvl="0" w:tplc="3809000F">
      <w:start w:val="1"/>
      <w:numFmt w:val="decimal"/>
      <w:lvlText w:val="%1."/>
      <w:lvlJc w:val="left"/>
      <w:pPr>
        <w:ind w:left="1860" w:hanging="360"/>
      </w:pPr>
    </w:lvl>
    <w:lvl w:ilvl="1" w:tplc="38090019" w:tentative="1">
      <w:start w:val="1"/>
      <w:numFmt w:val="lowerLetter"/>
      <w:lvlText w:val="%2."/>
      <w:lvlJc w:val="left"/>
      <w:pPr>
        <w:ind w:left="2580" w:hanging="360"/>
      </w:pPr>
    </w:lvl>
    <w:lvl w:ilvl="2" w:tplc="3809001B" w:tentative="1">
      <w:start w:val="1"/>
      <w:numFmt w:val="lowerRoman"/>
      <w:lvlText w:val="%3."/>
      <w:lvlJc w:val="right"/>
      <w:pPr>
        <w:ind w:left="3300" w:hanging="180"/>
      </w:pPr>
    </w:lvl>
    <w:lvl w:ilvl="3" w:tplc="3809000F" w:tentative="1">
      <w:start w:val="1"/>
      <w:numFmt w:val="decimal"/>
      <w:lvlText w:val="%4."/>
      <w:lvlJc w:val="left"/>
      <w:pPr>
        <w:ind w:left="4020" w:hanging="360"/>
      </w:pPr>
    </w:lvl>
    <w:lvl w:ilvl="4" w:tplc="38090019" w:tentative="1">
      <w:start w:val="1"/>
      <w:numFmt w:val="lowerLetter"/>
      <w:lvlText w:val="%5."/>
      <w:lvlJc w:val="left"/>
      <w:pPr>
        <w:ind w:left="4740" w:hanging="360"/>
      </w:pPr>
    </w:lvl>
    <w:lvl w:ilvl="5" w:tplc="3809001B" w:tentative="1">
      <w:start w:val="1"/>
      <w:numFmt w:val="lowerRoman"/>
      <w:lvlText w:val="%6."/>
      <w:lvlJc w:val="right"/>
      <w:pPr>
        <w:ind w:left="5460" w:hanging="180"/>
      </w:pPr>
    </w:lvl>
    <w:lvl w:ilvl="6" w:tplc="3809000F" w:tentative="1">
      <w:start w:val="1"/>
      <w:numFmt w:val="decimal"/>
      <w:lvlText w:val="%7."/>
      <w:lvlJc w:val="left"/>
      <w:pPr>
        <w:ind w:left="6180" w:hanging="360"/>
      </w:pPr>
    </w:lvl>
    <w:lvl w:ilvl="7" w:tplc="38090019" w:tentative="1">
      <w:start w:val="1"/>
      <w:numFmt w:val="lowerLetter"/>
      <w:lvlText w:val="%8."/>
      <w:lvlJc w:val="left"/>
      <w:pPr>
        <w:ind w:left="6900" w:hanging="360"/>
      </w:pPr>
    </w:lvl>
    <w:lvl w:ilvl="8" w:tplc="3809001B" w:tentative="1">
      <w:start w:val="1"/>
      <w:numFmt w:val="lowerRoman"/>
      <w:lvlText w:val="%9."/>
      <w:lvlJc w:val="right"/>
      <w:pPr>
        <w:ind w:left="7620" w:hanging="180"/>
      </w:pPr>
    </w:lvl>
  </w:abstractNum>
  <w:abstractNum w:abstractNumId="31" w15:restartNumberingAfterBreak="0">
    <w:nsid w:val="5B4A6EB6"/>
    <w:multiLevelType w:val="hybridMultilevel"/>
    <w:tmpl w:val="2572FF32"/>
    <w:lvl w:ilvl="0" w:tplc="38090019">
      <w:start w:val="1"/>
      <w:numFmt w:val="lowerLetter"/>
      <w:lvlText w:val="%1."/>
      <w:lvlJc w:val="left"/>
      <w:pPr>
        <w:ind w:left="1146" w:hanging="360"/>
      </w:p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32" w15:restartNumberingAfterBreak="0">
    <w:nsid w:val="5B8256FB"/>
    <w:multiLevelType w:val="hybridMultilevel"/>
    <w:tmpl w:val="468CC7F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3" w15:restartNumberingAfterBreak="0">
    <w:nsid w:val="5BAE660D"/>
    <w:multiLevelType w:val="hybridMultilevel"/>
    <w:tmpl w:val="83C8190E"/>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4" w15:restartNumberingAfterBreak="0">
    <w:nsid w:val="5E634B4D"/>
    <w:multiLevelType w:val="multilevel"/>
    <w:tmpl w:val="16F412AE"/>
    <w:lvl w:ilvl="0">
      <w:start w:val="1"/>
      <w:numFmt w:val="decimal"/>
      <w:lvlText w:val="BAB %1"/>
      <w:lvlJc w:val="center"/>
      <w:pPr>
        <w:ind w:left="360" w:hanging="72"/>
      </w:pPr>
      <w:rPr>
        <w:rFonts w:hint="default"/>
      </w:rPr>
    </w:lvl>
    <w:lvl w:ilvl="1">
      <w:start w:val="1"/>
      <w:numFmt w:val="decimal"/>
      <w:lvlText w:val="%1.%2"/>
      <w:lvlJc w:val="left"/>
      <w:pPr>
        <w:ind w:left="576" w:hanging="576"/>
      </w:pPr>
      <w:rPr>
        <w:rFonts w:hint="default"/>
        <w:i w:val="0"/>
        <w:iCs w:val="0"/>
      </w:rPr>
    </w:lvl>
    <w:lvl w:ilvl="2">
      <w:start w:val="1"/>
      <w:numFmt w:val="decimal"/>
      <w:lvlText w:val="%1.%2.%3"/>
      <w:lvlJc w:val="left"/>
      <w:pPr>
        <w:ind w:left="720" w:hanging="720"/>
      </w:pPr>
      <w:rPr>
        <w:rFonts w:hint="default"/>
        <w:i w:val="0"/>
        <w:iCs w:val="0"/>
        <w:color w:val="auto"/>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5" w15:restartNumberingAfterBreak="0">
    <w:nsid w:val="632553FF"/>
    <w:multiLevelType w:val="hybridMultilevel"/>
    <w:tmpl w:val="B198A2BA"/>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6" w15:restartNumberingAfterBreak="0">
    <w:nsid w:val="64AC5CD0"/>
    <w:multiLevelType w:val="hybridMultilevel"/>
    <w:tmpl w:val="9E827C4E"/>
    <w:lvl w:ilvl="0" w:tplc="3809000F">
      <w:start w:val="1"/>
      <w:numFmt w:val="decimal"/>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7" w15:restartNumberingAfterBreak="0">
    <w:nsid w:val="6FFD1D09"/>
    <w:multiLevelType w:val="hybridMultilevel"/>
    <w:tmpl w:val="259C543A"/>
    <w:lvl w:ilvl="0" w:tplc="38090019">
      <w:start w:val="1"/>
      <w:numFmt w:val="lowerLetter"/>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8" w15:restartNumberingAfterBreak="0">
    <w:nsid w:val="73247DB0"/>
    <w:multiLevelType w:val="hybridMultilevel"/>
    <w:tmpl w:val="ACB887A2"/>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9" w15:restartNumberingAfterBreak="0">
    <w:nsid w:val="758128CD"/>
    <w:multiLevelType w:val="hybridMultilevel"/>
    <w:tmpl w:val="EEE088C2"/>
    <w:lvl w:ilvl="0" w:tplc="3809000F">
      <w:start w:val="1"/>
      <w:numFmt w:val="decimal"/>
      <w:lvlText w:val="%1."/>
      <w:lvlJc w:val="left"/>
      <w:pPr>
        <w:ind w:left="720" w:hanging="360"/>
      </w:p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0" w15:restartNumberingAfterBreak="0">
    <w:nsid w:val="75F33BCC"/>
    <w:multiLevelType w:val="hybridMultilevel"/>
    <w:tmpl w:val="2572FF32"/>
    <w:lvl w:ilvl="0" w:tplc="38090019">
      <w:start w:val="1"/>
      <w:numFmt w:val="lowerLetter"/>
      <w:lvlText w:val="%1."/>
      <w:lvlJc w:val="left"/>
      <w:pPr>
        <w:ind w:left="1146" w:hanging="360"/>
      </w:p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41" w15:restartNumberingAfterBreak="0">
    <w:nsid w:val="77A37A13"/>
    <w:multiLevelType w:val="hybridMultilevel"/>
    <w:tmpl w:val="ACB887A2"/>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2" w15:restartNumberingAfterBreak="0">
    <w:nsid w:val="77E96C35"/>
    <w:multiLevelType w:val="hybridMultilevel"/>
    <w:tmpl w:val="621C3262"/>
    <w:lvl w:ilvl="0" w:tplc="38090019">
      <w:start w:val="1"/>
      <w:numFmt w:val="lowerLetter"/>
      <w:lvlText w:val="%1."/>
      <w:lvlJc w:val="left"/>
      <w:pPr>
        <w:ind w:left="1146" w:hanging="360"/>
      </w:p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43" w15:restartNumberingAfterBreak="0">
    <w:nsid w:val="7A3212A9"/>
    <w:multiLevelType w:val="hybridMultilevel"/>
    <w:tmpl w:val="5104738C"/>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abstractNumId w:val="23"/>
  </w:num>
  <w:num w:numId="2">
    <w:abstractNumId w:val="13"/>
  </w:num>
  <w:num w:numId="3">
    <w:abstractNumId w:val="36"/>
  </w:num>
  <w:num w:numId="4">
    <w:abstractNumId w:val="17"/>
  </w:num>
  <w:num w:numId="5">
    <w:abstractNumId w:val="21"/>
  </w:num>
  <w:num w:numId="6">
    <w:abstractNumId w:val="41"/>
  </w:num>
  <w:num w:numId="7">
    <w:abstractNumId w:val="38"/>
  </w:num>
  <w:num w:numId="8">
    <w:abstractNumId w:val="6"/>
  </w:num>
  <w:num w:numId="9">
    <w:abstractNumId w:val="25"/>
  </w:num>
  <w:num w:numId="10">
    <w:abstractNumId w:val="34"/>
  </w:num>
  <w:num w:numId="11">
    <w:abstractNumId w:val="20"/>
  </w:num>
  <w:num w:numId="12">
    <w:abstractNumId w:val="28"/>
  </w:num>
  <w:num w:numId="13">
    <w:abstractNumId w:val="24"/>
  </w:num>
  <w:num w:numId="14">
    <w:abstractNumId w:val="18"/>
  </w:num>
  <w:num w:numId="15">
    <w:abstractNumId w:val="26"/>
  </w:num>
  <w:num w:numId="16">
    <w:abstractNumId w:val="11"/>
  </w:num>
  <w:num w:numId="17">
    <w:abstractNumId w:val="10"/>
  </w:num>
  <w:num w:numId="18">
    <w:abstractNumId w:val="33"/>
  </w:num>
  <w:num w:numId="19">
    <w:abstractNumId w:val="2"/>
  </w:num>
  <w:num w:numId="20">
    <w:abstractNumId w:val="31"/>
  </w:num>
  <w:num w:numId="21">
    <w:abstractNumId w:val="40"/>
  </w:num>
  <w:num w:numId="22">
    <w:abstractNumId w:val="3"/>
  </w:num>
  <w:num w:numId="23">
    <w:abstractNumId w:val="8"/>
  </w:num>
  <w:num w:numId="24">
    <w:abstractNumId w:val="27"/>
  </w:num>
  <w:num w:numId="25">
    <w:abstractNumId w:val="7"/>
  </w:num>
  <w:num w:numId="26">
    <w:abstractNumId w:val="43"/>
  </w:num>
  <w:num w:numId="27">
    <w:abstractNumId w:val="5"/>
  </w:num>
  <w:num w:numId="28">
    <w:abstractNumId w:val="29"/>
  </w:num>
  <w:num w:numId="29">
    <w:abstractNumId w:val="22"/>
  </w:num>
  <w:num w:numId="30">
    <w:abstractNumId w:val="19"/>
  </w:num>
  <w:num w:numId="31">
    <w:abstractNumId w:val="30"/>
  </w:num>
  <w:num w:numId="32">
    <w:abstractNumId w:val="15"/>
  </w:num>
  <w:num w:numId="33">
    <w:abstractNumId w:val="32"/>
  </w:num>
  <w:num w:numId="34">
    <w:abstractNumId w:val="1"/>
  </w:num>
  <w:num w:numId="35">
    <w:abstractNumId w:val="0"/>
  </w:num>
  <w:num w:numId="36">
    <w:abstractNumId w:val="42"/>
  </w:num>
  <w:num w:numId="37">
    <w:abstractNumId w:val="12"/>
  </w:num>
  <w:num w:numId="38">
    <w:abstractNumId w:val="9"/>
  </w:num>
  <w:num w:numId="39">
    <w:abstractNumId w:val="16"/>
  </w:num>
  <w:num w:numId="40">
    <w:abstractNumId w:val="39"/>
  </w:num>
  <w:num w:numId="41">
    <w:abstractNumId w:val="35"/>
  </w:num>
  <w:num w:numId="42">
    <w:abstractNumId w:val="37"/>
  </w:num>
  <w:num w:numId="43">
    <w:abstractNumId w:val="4"/>
  </w:num>
  <w:num w:numId="44">
    <w:abstractNumId w:val="1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fahmi abdillah">
    <w15:presenceInfo w15:providerId="Windows Live" w15:userId="3f15b1362644f97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drawingGridHorizontalSpacing w:val="110"/>
  <w:drawingGridVerticalSpacing w:val="299"/>
  <w:displayHorizont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54B14"/>
    <w:rsid w:val="000004A6"/>
    <w:rsid w:val="000275F6"/>
    <w:rsid w:val="00030324"/>
    <w:rsid w:val="000319EE"/>
    <w:rsid w:val="00036E9E"/>
    <w:rsid w:val="00040B3F"/>
    <w:rsid w:val="000459A9"/>
    <w:rsid w:val="0004785B"/>
    <w:rsid w:val="0005734E"/>
    <w:rsid w:val="00064B27"/>
    <w:rsid w:val="00067053"/>
    <w:rsid w:val="00075F4E"/>
    <w:rsid w:val="00080F84"/>
    <w:rsid w:val="00085257"/>
    <w:rsid w:val="00086482"/>
    <w:rsid w:val="000921E4"/>
    <w:rsid w:val="000A3EE1"/>
    <w:rsid w:val="000B3672"/>
    <w:rsid w:val="000B4D9A"/>
    <w:rsid w:val="000B6EC7"/>
    <w:rsid w:val="000C1A6F"/>
    <w:rsid w:val="000C6B32"/>
    <w:rsid w:val="000F049F"/>
    <w:rsid w:val="000F6216"/>
    <w:rsid w:val="0010253F"/>
    <w:rsid w:val="00110734"/>
    <w:rsid w:val="00117222"/>
    <w:rsid w:val="001206D7"/>
    <w:rsid w:val="00120A37"/>
    <w:rsid w:val="0013543D"/>
    <w:rsid w:val="001357DC"/>
    <w:rsid w:val="00137F32"/>
    <w:rsid w:val="0016393D"/>
    <w:rsid w:val="0017730B"/>
    <w:rsid w:val="001A5EC3"/>
    <w:rsid w:val="001A7E42"/>
    <w:rsid w:val="001B0901"/>
    <w:rsid w:val="001B5C9E"/>
    <w:rsid w:val="001B70D4"/>
    <w:rsid w:val="001C671A"/>
    <w:rsid w:val="001D199A"/>
    <w:rsid w:val="001E10FD"/>
    <w:rsid w:val="002068D0"/>
    <w:rsid w:val="0020697E"/>
    <w:rsid w:val="0020726B"/>
    <w:rsid w:val="00224E76"/>
    <w:rsid w:val="00225A3B"/>
    <w:rsid w:val="002409BA"/>
    <w:rsid w:val="00244C59"/>
    <w:rsid w:val="002503FA"/>
    <w:rsid w:val="00253914"/>
    <w:rsid w:val="0025424B"/>
    <w:rsid w:val="0026455C"/>
    <w:rsid w:val="00265082"/>
    <w:rsid w:val="00276E3C"/>
    <w:rsid w:val="0028613A"/>
    <w:rsid w:val="00297F43"/>
    <w:rsid w:val="002A2D5D"/>
    <w:rsid w:val="002A5163"/>
    <w:rsid w:val="002D1154"/>
    <w:rsid w:val="002D5FED"/>
    <w:rsid w:val="002E1F55"/>
    <w:rsid w:val="002F7861"/>
    <w:rsid w:val="00335D24"/>
    <w:rsid w:val="003360A2"/>
    <w:rsid w:val="00346348"/>
    <w:rsid w:val="00353092"/>
    <w:rsid w:val="00354FFD"/>
    <w:rsid w:val="00362CD5"/>
    <w:rsid w:val="003631C3"/>
    <w:rsid w:val="00366C91"/>
    <w:rsid w:val="003815FD"/>
    <w:rsid w:val="00390576"/>
    <w:rsid w:val="00395E18"/>
    <w:rsid w:val="003A55A7"/>
    <w:rsid w:val="003C6001"/>
    <w:rsid w:val="003D12E2"/>
    <w:rsid w:val="003D7336"/>
    <w:rsid w:val="003F4CFD"/>
    <w:rsid w:val="00403FAF"/>
    <w:rsid w:val="0040438B"/>
    <w:rsid w:val="00416016"/>
    <w:rsid w:val="004308AC"/>
    <w:rsid w:val="0044284B"/>
    <w:rsid w:val="00447404"/>
    <w:rsid w:val="0046502D"/>
    <w:rsid w:val="00472816"/>
    <w:rsid w:val="0047758C"/>
    <w:rsid w:val="00496E15"/>
    <w:rsid w:val="004A441A"/>
    <w:rsid w:val="004B13C7"/>
    <w:rsid w:val="004C0333"/>
    <w:rsid w:val="004D091D"/>
    <w:rsid w:val="004D28F9"/>
    <w:rsid w:val="004E54A9"/>
    <w:rsid w:val="004F0EDE"/>
    <w:rsid w:val="004F115E"/>
    <w:rsid w:val="004F71D2"/>
    <w:rsid w:val="00502943"/>
    <w:rsid w:val="00514DEF"/>
    <w:rsid w:val="005206C4"/>
    <w:rsid w:val="00545F5A"/>
    <w:rsid w:val="0054617A"/>
    <w:rsid w:val="00570A9B"/>
    <w:rsid w:val="00576646"/>
    <w:rsid w:val="0058043E"/>
    <w:rsid w:val="0058376C"/>
    <w:rsid w:val="005926DC"/>
    <w:rsid w:val="005A07EE"/>
    <w:rsid w:val="005B5FB9"/>
    <w:rsid w:val="005C4D5F"/>
    <w:rsid w:val="005D5519"/>
    <w:rsid w:val="005D5900"/>
    <w:rsid w:val="005D5F1B"/>
    <w:rsid w:val="005E3BAB"/>
    <w:rsid w:val="00602182"/>
    <w:rsid w:val="006037FB"/>
    <w:rsid w:val="00604BE4"/>
    <w:rsid w:val="006118C8"/>
    <w:rsid w:val="00617BE4"/>
    <w:rsid w:val="00632B4A"/>
    <w:rsid w:val="006426E4"/>
    <w:rsid w:val="00650C36"/>
    <w:rsid w:val="00651031"/>
    <w:rsid w:val="00660A0D"/>
    <w:rsid w:val="006700E3"/>
    <w:rsid w:val="00686759"/>
    <w:rsid w:val="00690370"/>
    <w:rsid w:val="006A598C"/>
    <w:rsid w:val="006C4513"/>
    <w:rsid w:val="006D0DFD"/>
    <w:rsid w:val="006E1AC2"/>
    <w:rsid w:val="006E389A"/>
    <w:rsid w:val="00706297"/>
    <w:rsid w:val="007147AC"/>
    <w:rsid w:val="00715054"/>
    <w:rsid w:val="00737F1B"/>
    <w:rsid w:val="0074716D"/>
    <w:rsid w:val="00752F56"/>
    <w:rsid w:val="007547B9"/>
    <w:rsid w:val="00756FD6"/>
    <w:rsid w:val="00772B03"/>
    <w:rsid w:val="007873F8"/>
    <w:rsid w:val="007B2B83"/>
    <w:rsid w:val="007D1158"/>
    <w:rsid w:val="007D5E88"/>
    <w:rsid w:val="007F1516"/>
    <w:rsid w:val="008048F3"/>
    <w:rsid w:val="00806EF2"/>
    <w:rsid w:val="0081316F"/>
    <w:rsid w:val="008329FC"/>
    <w:rsid w:val="00873280"/>
    <w:rsid w:val="008777B2"/>
    <w:rsid w:val="0087798D"/>
    <w:rsid w:val="008A3B2C"/>
    <w:rsid w:val="008B3469"/>
    <w:rsid w:val="008C3333"/>
    <w:rsid w:val="008D3A76"/>
    <w:rsid w:val="008E15F3"/>
    <w:rsid w:val="00914A8C"/>
    <w:rsid w:val="009229FC"/>
    <w:rsid w:val="009356C2"/>
    <w:rsid w:val="00945101"/>
    <w:rsid w:val="009453C0"/>
    <w:rsid w:val="00954B14"/>
    <w:rsid w:val="009565FB"/>
    <w:rsid w:val="0095702D"/>
    <w:rsid w:val="00961697"/>
    <w:rsid w:val="00966E09"/>
    <w:rsid w:val="00973D36"/>
    <w:rsid w:val="009755F5"/>
    <w:rsid w:val="0097756B"/>
    <w:rsid w:val="009852BF"/>
    <w:rsid w:val="009857FE"/>
    <w:rsid w:val="009933F5"/>
    <w:rsid w:val="009A3075"/>
    <w:rsid w:val="009B1E1E"/>
    <w:rsid w:val="009C74CF"/>
    <w:rsid w:val="009E25F3"/>
    <w:rsid w:val="00A06586"/>
    <w:rsid w:val="00A164B2"/>
    <w:rsid w:val="00A20BEB"/>
    <w:rsid w:val="00A216B9"/>
    <w:rsid w:val="00A27302"/>
    <w:rsid w:val="00A35FB4"/>
    <w:rsid w:val="00A41B20"/>
    <w:rsid w:val="00A42D9E"/>
    <w:rsid w:val="00A451CB"/>
    <w:rsid w:val="00A519B7"/>
    <w:rsid w:val="00A85782"/>
    <w:rsid w:val="00AA02C9"/>
    <w:rsid w:val="00AA0D94"/>
    <w:rsid w:val="00AA5A75"/>
    <w:rsid w:val="00AB1B73"/>
    <w:rsid w:val="00AB27E3"/>
    <w:rsid w:val="00AB46B1"/>
    <w:rsid w:val="00AC2190"/>
    <w:rsid w:val="00AC626A"/>
    <w:rsid w:val="00AD318C"/>
    <w:rsid w:val="00AE0EEB"/>
    <w:rsid w:val="00AF20C1"/>
    <w:rsid w:val="00AF281F"/>
    <w:rsid w:val="00B00CD4"/>
    <w:rsid w:val="00B015C5"/>
    <w:rsid w:val="00B2198B"/>
    <w:rsid w:val="00B27D36"/>
    <w:rsid w:val="00B31F07"/>
    <w:rsid w:val="00B32B13"/>
    <w:rsid w:val="00B45CAF"/>
    <w:rsid w:val="00B507ED"/>
    <w:rsid w:val="00B52E03"/>
    <w:rsid w:val="00B55D2C"/>
    <w:rsid w:val="00B62676"/>
    <w:rsid w:val="00B62979"/>
    <w:rsid w:val="00B63DFD"/>
    <w:rsid w:val="00B75246"/>
    <w:rsid w:val="00B7575D"/>
    <w:rsid w:val="00B82E08"/>
    <w:rsid w:val="00B90402"/>
    <w:rsid w:val="00B90B9B"/>
    <w:rsid w:val="00B910FB"/>
    <w:rsid w:val="00BA7237"/>
    <w:rsid w:val="00BC1E34"/>
    <w:rsid w:val="00BD3A70"/>
    <w:rsid w:val="00BD6280"/>
    <w:rsid w:val="00BE332A"/>
    <w:rsid w:val="00BE4864"/>
    <w:rsid w:val="00BF36BD"/>
    <w:rsid w:val="00C03C87"/>
    <w:rsid w:val="00C22386"/>
    <w:rsid w:val="00C24F98"/>
    <w:rsid w:val="00C31DB4"/>
    <w:rsid w:val="00C34C2D"/>
    <w:rsid w:val="00C43BE3"/>
    <w:rsid w:val="00C56D39"/>
    <w:rsid w:val="00C804EB"/>
    <w:rsid w:val="00C81539"/>
    <w:rsid w:val="00C877B3"/>
    <w:rsid w:val="00C91A2C"/>
    <w:rsid w:val="00C9739A"/>
    <w:rsid w:val="00CA1FB4"/>
    <w:rsid w:val="00CB2360"/>
    <w:rsid w:val="00CB73A5"/>
    <w:rsid w:val="00CC6B3E"/>
    <w:rsid w:val="00CC74B8"/>
    <w:rsid w:val="00CD0183"/>
    <w:rsid w:val="00CD08FC"/>
    <w:rsid w:val="00CD4950"/>
    <w:rsid w:val="00CF3742"/>
    <w:rsid w:val="00D000D8"/>
    <w:rsid w:val="00D00148"/>
    <w:rsid w:val="00D1085A"/>
    <w:rsid w:val="00D272C4"/>
    <w:rsid w:val="00D407DD"/>
    <w:rsid w:val="00D52006"/>
    <w:rsid w:val="00D52704"/>
    <w:rsid w:val="00D54058"/>
    <w:rsid w:val="00D641E0"/>
    <w:rsid w:val="00D74278"/>
    <w:rsid w:val="00D77B87"/>
    <w:rsid w:val="00D859E6"/>
    <w:rsid w:val="00D876FA"/>
    <w:rsid w:val="00DB1ED4"/>
    <w:rsid w:val="00DB372C"/>
    <w:rsid w:val="00DB68BC"/>
    <w:rsid w:val="00DC0C2B"/>
    <w:rsid w:val="00DC1BB6"/>
    <w:rsid w:val="00DE49C3"/>
    <w:rsid w:val="00DE5688"/>
    <w:rsid w:val="00DE5890"/>
    <w:rsid w:val="00DF0DF0"/>
    <w:rsid w:val="00E22DA9"/>
    <w:rsid w:val="00E23C52"/>
    <w:rsid w:val="00E252A4"/>
    <w:rsid w:val="00E306A7"/>
    <w:rsid w:val="00E40AF0"/>
    <w:rsid w:val="00E60948"/>
    <w:rsid w:val="00E673A2"/>
    <w:rsid w:val="00E91DA3"/>
    <w:rsid w:val="00EB4AA3"/>
    <w:rsid w:val="00ED2D4B"/>
    <w:rsid w:val="00EF2FA6"/>
    <w:rsid w:val="00F133E4"/>
    <w:rsid w:val="00F16709"/>
    <w:rsid w:val="00F17E95"/>
    <w:rsid w:val="00F21303"/>
    <w:rsid w:val="00F27E56"/>
    <w:rsid w:val="00F306D6"/>
    <w:rsid w:val="00F51AA2"/>
    <w:rsid w:val="00F61B4A"/>
    <w:rsid w:val="00F64834"/>
    <w:rsid w:val="00F67F0F"/>
    <w:rsid w:val="00F7022D"/>
    <w:rsid w:val="00F753E1"/>
    <w:rsid w:val="00F83650"/>
    <w:rsid w:val="00F86856"/>
    <w:rsid w:val="00F92F6F"/>
    <w:rsid w:val="00F95B91"/>
    <w:rsid w:val="00FB4BB3"/>
    <w:rsid w:val="00FC5F1E"/>
    <w:rsid w:val="00FD1AA4"/>
    <w:rsid w:val="00FD698E"/>
    <w:rsid w:val="00FF6A1D"/>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27E798"/>
  <w15:chartTrackingRefBased/>
  <w15:docId w15:val="{EE3BAB1D-611F-4FCC-8C62-4483742425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426E4"/>
  </w:style>
  <w:style w:type="paragraph" w:styleId="Heading1">
    <w:name w:val="heading 1"/>
    <w:basedOn w:val="Normal"/>
    <w:next w:val="Normal"/>
    <w:link w:val="Heading1Char"/>
    <w:uiPriority w:val="9"/>
    <w:qFormat/>
    <w:rsid w:val="0028613A"/>
    <w:pPr>
      <w:keepNext/>
      <w:keepLines/>
      <w:numPr>
        <w:numId w:val="1"/>
      </w:numPr>
      <w:spacing w:before="240" w:after="0"/>
      <w:outlineLvl w:val="0"/>
    </w:pPr>
    <w:rPr>
      <w:rFonts w:ascii="Times New Roman" w:eastAsiaTheme="majorEastAsia" w:hAnsi="Times New Roman" w:cstheme="majorBidi"/>
      <w:b/>
      <w:sz w:val="28"/>
      <w:szCs w:val="32"/>
    </w:rPr>
  </w:style>
  <w:style w:type="paragraph" w:styleId="Heading2">
    <w:name w:val="heading 2"/>
    <w:basedOn w:val="Normal"/>
    <w:next w:val="Normal"/>
    <w:link w:val="Heading2Char"/>
    <w:uiPriority w:val="9"/>
    <w:unhideWhenUsed/>
    <w:qFormat/>
    <w:rsid w:val="0028613A"/>
    <w:pPr>
      <w:keepNext/>
      <w:keepLines/>
      <w:numPr>
        <w:ilvl w:val="1"/>
        <w:numId w:val="1"/>
      </w:numPr>
      <w:spacing w:before="40" w:after="0"/>
      <w:outlineLvl w:val="1"/>
    </w:pPr>
    <w:rPr>
      <w:rFonts w:ascii="Times New Roman" w:eastAsiaTheme="majorEastAsia" w:hAnsi="Times New Roman" w:cstheme="majorBidi"/>
      <w:b/>
      <w:sz w:val="28"/>
      <w:szCs w:val="26"/>
    </w:rPr>
  </w:style>
  <w:style w:type="paragraph" w:styleId="Heading3">
    <w:name w:val="heading 3"/>
    <w:basedOn w:val="Normal"/>
    <w:next w:val="Normal"/>
    <w:link w:val="Heading3Char"/>
    <w:uiPriority w:val="9"/>
    <w:unhideWhenUsed/>
    <w:qFormat/>
    <w:rsid w:val="009E25F3"/>
    <w:pPr>
      <w:keepNext/>
      <w:keepLines/>
      <w:numPr>
        <w:ilvl w:val="2"/>
        <w:numId w:val="1"/>
      </w:numPr>
      <w:spacing w:before="40" w:after="0"/>
      <w:outlineLvl w:val="2"/>
    </w:pPr>
    <w:rPr>
      <w:rFonts w:ascii="Times New Roman" w:eastAsiaTheme="majorEastAsia" w:hAnsi="Times New Roman" w:cstheme="majorBidi"/>
      <w:b/>
      <w:sz w:val="24"/>
      <w:szCs w:val="24"/>
    </w:rPr>
  </w:style>
  <w:style w:type="paragraph" w:styleId="Heading4">
    <w:name w:val="heading 4"/>
    <w:basedOn w:val="Normal"/>
    <w:next w:val="Normal"/>
    <w:link w:val="Heading4Char"/>
    <w:uiPriority w:val="9"/>
    <w:unhideWhenUsed/>
    <w:qFormat/>
    <w:rsid w:val="00F51AA2"/>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F51AA2"/>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F51AA2"/>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F51AA2"/>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F51AA2"/>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51AA2"/>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8613A"/>
    <w:rPr>
      <w:rFonts w:ascii="Times New Roman" w:eastAsiaTheme="majorEastAsia" w:hAnsi="Times New Roman" w:cstheme="majorBidi"/>
      <w:b/>
      <w:sz w:val="28"/>
      <w:szCs w:val="32"/>
    </w:rPr>
  </w:style>
  <w:style w:type="character" w:customStyle="1" w:styleId="Heading2Char">
    <w:name w:val="Heading 2 Char"/>
    <w:basedOn w:val="DefaultParagraphFont"/>
    <w:link w:val="Heading2"/>
    <w:uiPriority w:val="9"/>
    <w:rsid w:val="0028613A"/>
    <w:rPr>
      <w:rFonts w:ascii="Times New Roman" w:eastAsiaTheme="majorEastAsia" w:hAnsi="Times New Roman" w:cstheme="majorBidi"/>
      <w:b/>
      <w:sz w:val="28"/>
      <w:szCs w:val="26"/>
    </w:rPr>
  </w:style>
  <w:style w:type="character" w:customStyle="1" w:styleId="Heading3Char">
    <w:name w:val="Heading 3 Char"/>
    <w:basedOn w:val="DefaultParagraphFont"/>
    <w:link w:val="Heading3"/>
    <w:uiPriority w:val="9"/>
    <w:rsid w:val="009E25F3"/>
    <w:rPr>
      <w:rFonts w:ascii="Times New Roman" w:eastAsiaTheme="majorEastAsia" w:hAnsi="Times New Roman" w:cstheme="majorBidi"/>
      <w:b/>
      <w:sz w:val="24"/>
      <w:szCs w:val="24"/>
    </w:rPr>
  </w:style>
  <w:style w:type="character" w:customStyle="1" w:styleId="Heading4Char">
    <w:name w:val="Heading 4 Char"/>
    <w:basedOn w:val="DefaultParagraphFont"/>
    <w:link w:val="Heading4"/>
    <w:uiPriority w:val="9"/>
    <w:rsid w:val="00F51AA2"/>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F51AA2"/>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F51AA2"/>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F51AA2"/>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F51AA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F51AA2"/>
    <w:rPr>
      <w:rFonts w:asciiTheme="majorHAnsi" w:eastAsiaTheme="majorEastAsia" w:hAnsiTheme="majorHAnsi" w:cstheme="majorBidi"/>
      <w:i/>
      <w:iCs/>
      <w:color w:val="272727" w:themeColor="text1" w:themeTint="D8"/>
      <w:sz w:val="21"/>
      <w:szCs w:val="21"/>
    </w:rPr>
  </w:style>
  <w:style w:type="character" w:styleId="Hyperlink">
    <w:name w:val="Hyperlink"/>
    <w:basedOn w:val="DefaultParagraphFont"/>
    <w:uiPriority w:val="99"/>
    <w:unhideWhenUsed/>
    <w:rsid w:val="00650C36"/>
    <w:rPr>
      <w:color w:val="0563C1" w:themeColor="hyperlink"/>
      <w:u w:val="single"/>
    </w:rPr>
  </w:style>
  <w:style w:type="paragraph" w:styleId="TOC1">
    <w:name w:val="toc 1"/>
    <w:basedOn w:val="Normal"/>
    <w:next w:val="Normal"/>
    <w:autoRedefine/>
    <w:uiPriority w:val="39"/>
    <w:unhideWhenUsed/>
    <w:rsid w:val="00650C36"/>
    <w:pPr>
      <w:spacing w:after="100"/>
    </w:pPr>
  </w:style>
  <w:style w:type="table" w:styleId="TableGrid">
    <w:name w:val="Table Grid"/>
    <w:basedOn w:val="TableNormal"/>
    <w:uiPriority w:val="39"/>
    <w:qFormat/>
    <w:rsid w:val="00CD08FC"/>
    <w:pPr>
      <w:spacing w:after="0" w:line="240" w:lineRule="auto"/>
    </w:pPr>
    <w:rPr>
      <w:rFonts w:ascii="Arial" w:eastAsia="Arial" w:hAnsi="Arial" w:cs="Arial"/>
      <w:lang w:val="id" w:eastAsia="en-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
    <w:name w:val="Table Grid1"/>
    <w:basedOn w:val="TableNormal"/>
    <w:next w:val="TableGrid"/>
    <w:uiPriority w:val="39"/>
    <w:qFormat/>
    <w:rsid w:val="00CD4950"/>
    <w:pPr>
      <w:spacing w:after="0" w:line="240" w:lineRule="auto"/>
    </w:pPr>
    <w:rPr>
      <w:rFonts w:ascii="Arial" w:eastAsia="Arial" w:hAnsi="Arial" w:cs="Arial"/>
      <w:lang w:val="id" w:eastAsia="en-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unhideWhenUsed/>
    <w:rsid w:val="00D641E0"/>
    <w:pPr>
      <w:spacing w:after="100"/>
      <w:ind w:left="220"/>
    </w:pPr>
  </w:style>
  <w:style w:type="paragraph" w:styleId="TOC3">
    <w:name w:val="toc 3"/>
    <w:basedOn w:val="Normal"/>
    <w:next w:val="Normal"/>
    <w:autoRedefine/>
    <w:uiPriority w:val="39"/>
    <w:unhideWhenUsed/>
    <w:rsid w:val="00D641E0"/>
    <w:pPr>
      <w:spacing w:after="100"/>
      <w:ind w:left="440"/>
    </w:pPr>
  </w:style>
  <w:style w:type="paragraph" w:styleId="ListParagraph">
    <w:name w:val="List Paragraph"/>
    <w:basedOn w:val="Normal"/>
    <w:uiPriority w:val="34"/>
    <w:qFormat/>
    <w:rsid w:val="00752F56"/>
    <w:pPr>
      <w:spacing w:after="0" w:line="276" w:lineRule="auto"/>
      <w:ind w:left="720"/>
      <w:contextualSpacing/>
    </w:pPr>
    <w:rPr>
      <w:rFonts w:ascii="Times New Roman" w:eastAsia="Arial" w:hAnsi="Times New Roman" w:cs="Arial"/>
      <w:sz w:val="24"/>
      <w:lang w:val="id" w:eastAsia="en-ID"/>
    </w:rPr>
  </w:style>
  <w:style w:type="table" w:customStyle="1" w:styleId="TableGrid2">
    <w:name w:val="Table Grid2"/>
    <w:basedOn w:val="TableNormal"/>
    <w:next w:val="TableGrid"/>
    <w:uiPriority w:val="39"/>
    <w:qFormat/>
    <w:rsid w:val="004308AC"/>
    <w:pPr>
      <w:spacing w:after="0" w:line="240" w:lineRule="auto"/>
    </w:pPr>
    <w:rPr>
      <w:rFonts w:ascii="Arial" w:eastAsia="Arial" w:hAnsi="Arial" w:cs="Arial"/>
      <w:lang w:val="id" w:eastAsia="en-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39"/>
    <w:qFormat/>
    <w:rsid w:val="0005734E"/>
    <w:pPr>
      <w:spacing w:after="0" w:line="240" w:lineRule="auto"/>
    </w:pPr>
    <w:rPr>
      <w:rFonts w:ascii="Arial" w:eastAsia="Arial" w:hAnsi="Arial" w:cs="Arial"/>
      <w:lang w:val="id" w:eastAsia="en-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leNormal"/>
    <w:next w:val="TableGrid"/>
    <w:uiPriority w:val="39"/>
    <w:qFormat/>
    <w:rsid w:val="0074716D"/>
    <w:pPr>
      <w:spacing w:after="0" w:line="240" w:lineRule="auto"/>
    </w:pPr>
    <w:rPr>
      <w:rFonts w:ascii="Arial" w:eastAsia="Arial" w:hAnsi="Arial" w:cs="Arial"/>
      <w:lang w:val="id" w:eastAsia="en-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A216B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216B9"/>
    <w:rPr>
      <w:rFonts w:ascii="Segoe UI" w:hAnsi="Segoe UI" w:cs="Segoe UI"/>
      <w:sz w:val="18"/>
      <w:szCs w:val="18"/>
    </w:rPr>
  </w:style>
  <w:style w:type="numbering" w:customStyle="1" w:styleId="NoList1">
    <w:name w:val="No List1"/>
    <w:next w:val="NoList"/>
    <w:uiPriority w:val="99"/>
    <w:semiHidden/>
    <w:unhideWhenUsed/>
    <w:rsid w:val="00F64834"/>
  </w:style>
  <w:style w:type="paragraph" w:styleId="Title">
    <w:name w:val="Title"/>
    <w:basedOn w:val="Normal"/>
    <w:next w:val="Normal"/>
    <w:link w:val="TitleChar"/>
    <w:uiPriority w:val="10"/>
    <w:qFormat/>
    <w:rsid w:val="00F64834"/>
    <w:pPr>
      <w:keepNext/>
      <w:keepLines/>
      <w:spacing w:after="60" w:line="276" w:lineRule="auto"/>
    </w:pPr>
    <w:rPr>
      <w:rFonts w:ascii="Times New Roman" w:eastAsia="Arial" w:hAnsi="Times New Roman" w:cs="Arial"/>
      <w:sz w:val="52"/>
      <w:szCs w:val="52"/>
      <w:lang w:val="id" w:eastAsia="en-ID"/>
    </w:rPr>
  </w:style>
  <w:style w:type="character" w:customStyle="1" w:styleId="TitleChar">
    <w:name w:val="Title Char"/>
    <w:basedOn w:val="DefaultParagraphFont"/>
    <w:link w:val="Title"/>
    <w:uiPriority w:val="10"/>
    <w:rsid w:val="00F64834"/>
    <w:rPr>
      <w:rFonts w:ascii="Times New Roman" w:eastAsia="Arial" w:hAnsi="Times New Roman" w:cs="Arial"/>
      <w:sz w:val="52"/>
      <w:szCs w:val="52"/>
      <w:lang w:val="id" w:eastAsia="en-ID"/>
    </w:rPr>
  </w:style>
  <w:style w:type="paragraph" w:styleId="Subtitle">
    <w:name w:val="Subtitle"/>
    <w:basedOn w:val="Normal"/>
    <w:next w:val="Normal"/>
    <w:link w:val="SubtitleChar"/>
    <w:uiPriority w:val="11"/>
    <w:qFormat/>
    <w:rsid w:val="00F64834"/>
    <w:pPr>
      <w:keepNext/>
      <w:keepLines/>
      <w:spacing w:after="320" w:line="276" w:lineRule="auto"/>
    </w:pPr>
    <w:rPr>
      <w:rFonts w:ascii="Times New Roman" w:eastAsia="Arial" w:hAnsi="Times New Roman" w:cs="Arial"/>
      <w:color w:val="666666"/>
      <w:sz w:val="30"/>
      <w:szCs w:val="30"/>
      <w:lang w:val="id" w:eastAsia="en-ID"/>
    </w:rPr>
  </w:style>
  <w:style w:type="character" w:customStyle="1" w:styleId="SubtitleChar">
    <w:name w:val="Subtitle Char"/>
    <w:basedOn w:val="DefaultParagraphFont"/>
    <w:link w:val="Subtitle"/>
    <w:uiPriority w:val="11"/>
    <w:rsid w:val="00F64834"/>
    <w:rPr>
      <w:rFonts w:ascii="Times New Roman" w:eastAsia="Arial" w:hAnsi="Times New Roman" w:cs="Arial"/>
      <w:color w:val="666666"/>
      <w:sz w:val="30"/>
      <w:szCs w:val="30"/>
      <w:lang w:val="id" w:eastAsia="en-ID"/>
    </w:rPr>
  </w:style>
  <w:style w:type="paragraph" w:styleId="Header">
    <w:name w:val="header"/>
    <w:basedOn w:val="Normal"/>
    <w:link w:val="HeaderChar"/>
    <w:uiPriority w:val="99"/>
    <w:unhideWhenUsed/>
    <w:rsid w:val="00F64834"/>
    <w:pPr>
      <w:tabs>
        <w:tab w:val="center" w:pos="4513"/>
        <w:tab w:val="right" w:pos="9026"/>
      </w:tabs>
      <w:spacing w:after="0" w:line="240" w:lineRule="auto"/>
    </w:pPr>
    <w:rPr>
      <w:rFonts w:ascii="Times New Roman" w:eastAsia="Arial" w:hAnsi="Times New Roman" w:cs="Arial"/>
      <w:sz w:val="24"/>
      <w:lang w:val="id" w:eastAsia="en-ID"/>
    </w:rPr>
  </w:style>
  <w:style w:type="character" w:customStyle="1" w:styleId="HeaderChar">
    <w:name w:val="Header Char"/>
    <w:basedOn w:val="DefaultParagraphFont"/>
    <w:link w:val="Header"/>
    <w:uiPriority w:val="99"/>
    <w:rsid w:val="00F64834"/>
    <w:rPr>
      <w:rFonts w:ascii="Times New Roman" w:eastAsia="Arial" w:hAnsi="Times New Roman" w:cs="Arial"/>
      <w:sz w:val="24"/>
      <w:lang w:val="id" w:eastAsia="en-ID"/>
    </w:rPr>
  </w:style>
  <w:style w:type="paragraph" w:styleId="Footer">
    <w:name w:val="footer"/>
    <w:basedOn w:val="Normal"/>
    <w:link w:val="FooterChar"/>
    <w:uiPriority w:val="99"/>
    <w:unhideWhenUsed/>
    <w:rsid w:val="00F64834"/>
    <w:pPr>
      <w:tabs>
        <w:tab w:val="center" w:pos="4513"/>
        <w:tab w:val="right" w:pos="9026"/>
      </w:tabs>
      <w:spacing w:after="0" w:line="240" w:lineRule="auto"/>
    </w:pPr>
    <w:rPr>
      <w:rFonts w:ascii="Times New Roman" w:eastAsia="Arial" w:hAnsi="Times New Roman" w:cs="Arial"/>
      <w:sz w:val="24"/>
      <w:lang w:val="id" w:eastAsia="en-ID"/>
    </w:rPr>
  </w:style>
  <w:style w:type="character" w:customStyle="1" w:styleId="FooterChar">
    <w:name w:val="Footer Char"/>
    <w:basedOn w:val="DefaultParagraphFont"/>
    <w:link w:val="Footer"/>
    <w:uiPriority w:val="99"/>
    <w:rsid w:val="00F64834"/>
    <w:rPr>
      <w:rFonts w:ascii="Times New Roman" w:eastAsia="Arial" w:hAnsi="Times New Roman" w:cs="Arial"/>
      <w:sz w:val="24"/>
      <w:lang w:val="id" w:eastAsia="en-ID"/>
    </w:rPr>
  </w:style>
  <w:style w:type="paragraph" w:styleId="NormalWeb">
    <w:name w:val="Normal (Web)"/>
    <w:basedOn w:val="Normal"/>
    <w:uiPriority w:val="99"/>
    <w:semiHidden/>
    <w:unhideWhenUsed/>
    <w:rsid w:val="00F64834"/>
    <w:pPr>
      <w:spacing w:before="100" w:beforeAutospacing="1" w:after="100" w:afterAutospacing="1" w:line="240" w:lineRule="auto"/>
    </w:pPr>
    <w:rPr>
      <w:rFonts w:ascii="Times New Roman" w:eastAsia="Times New Roman" w:hAnsi="Times New Roman" w:cs="Times New Roman"/>
      <w:sz w:val="24"/>
      <w:szCs w:val="24"/>
      <w:lang w:eastAsia="en-ID"/>
    </w:rPr>
  </w:style>
  <w:style w:type="character" w:styleId="UnresolvedMention">
    <w:name w:val="Unresolved Mention"/>
    <w:basedOn w:val="DefaultParagraphFont"/>
    <w:uiPriority w:val="99"/>
    <w:semiHidden/>
    <w:unhideWhenUsed/>
    <w:rsid w:val="00F64834"/>
    <w:rPr>
      <w:color w:val="605E5C"/>
      <w:shd w:val="clear" w:color="auto" w:fill="E1DFDD"/>
    </w:rPr>
  </w:style>
  <w:style w:type="character" w:customStyle="1" w:styleId="apple-tab-span">
    <w:name w:val="apple-tab-span"/>
    <w:basedOn w:val="DefaultParagraphFont"/>
    <w:rsid w:val="00F64834"/>
  </w:style>
  <w:style w:type="table" w:customStyle="1" w:styleId="TableGrid5">
    <w:name w:val="Table Grid5"/>
    <w:basedOn w:val="TableNormal"/>
    <w:next w:val="TableGrid"/>
    <w:uiPriority w:val="39"/>
    <w:qFormat/>
    <w:rsid w:val="00F64834"/>
    <w:pPr>
      <w:spacing w:after="0" w:line="240" w:lineRule="auto"/>
    </w:pPr>
    <w:rPr>
      <w:rFonts w:ascii="Arial" w:eastAsia="Arial" w:hAnsi="Arial" w:cs="Arial"/>
      <w:lang w:val="id" w:eastAsia="en-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F64834"/>
    <w:rPr>
      <w:sz w:val="16"/>
      <w:szCs w:val="16"/>
    </w:rPr>
  </w:style>
  <w:style w:type="paragraph" w:styleId="CommentText">
    <w:name w:val="annotation text"/>
    <w:basedOn w:val="Normal"/>
    <w:link w:val="CommentTextChar"/>
    <w:uiPriority w:val="99"/>
    <w:semiHidden/>
    <w:unhideWhenUsed/>
    <w:rsid w:val="00F64834"/>
    <w:pPr>
      <w:spacing w:after="0" w:line="240" w:lineRule="auto"/>
    </w:pPr>
    <w:rPr>
      <w:rFonts w:ascii="Times New Roman" w:eastAsia="Arial" w:hAnsi="Times New Roman" w:cs="Arial"/>
      <w:sz w:val="20"/>
      <w:szCs w:val="20"/>
      <w:lang w:val="id" w:eastAsia="en-ID"/>
    </w:rPr>
  </w:style>
  <w:style w:type="character" w:customStyle="1" w:styleId="CommentTextChar">
    <w:name w:val="Comment Text Char"/>
    <w:basedOn w:val="DefaultParagraphFont"/>
    <w:link w:val="CommentText"/>
    <w:uiPriority w:val="99"/>
    <w:semiHidden/>
    <w:rsid w:val="00F64834"/>
    <w:rPr>
      <w:rFonts w:ascii="Times New Roman" w:eastAsia="Arial" w:hAnsi="Times New Roman" w:cs="Arial"/>
      <w:sz w:val="20"/>
      <w:szCs w:val="20"/>
      <w:lang w:val="id" w:eastAsia="en-ID"/>
    </w:rPr>
  </w:style>
  <w:style w:type="paragraph" w:styleId="CommentSubject">
    <w:name w:val="annotation subject"/>
    <w:basedOn w:val="CommentText"/>
    <w:next w:val="CommentText"/>
    <w:link w:val="CommentSubjectChar"/>
    <w:uiPriority w:val="99"/>
    <w:semiHidden/>
    <w:unhideWhenUsed/>
    <w:rsid w:val="00F64834"/>
    <w:rPr>
      <w:b/>
      <w:bCs/>
    </w:rPr>
  </w:style>
  <w:style w:type="character" w:customStyle="1" w:styleId="CommentSubjectChar">
    <w:name w:val="Comment Subject Char"/>
    <w:basedOn w:val="CommentTextChar"/>
    <w:link w:val="CommentSubject"/>
    <w:uiPriority w:val="99"/>
    <w:semiHidden/>
    <w:rsid w:val="00F64834"/>
    <w:rPr>
      <w:rFonts w:ascii="Times New Roman" w:eastAsia="Arial" w:hAnsi="Times New Roman" w:cs="Arial"/>
      <w:b/>
      <w:bCs/>
      <w:sz w:val="20"/>
      <w:szCs w:val="20"/>
      <w:lang w:val="id" w:eastAsia="en-ID"/>
    </w:rPr>
  </w:style>
  <w:style w:type="paragraph" w:customStyle="1" w:styleId="TOCHeading1">
    <w:name w:val="TOC Heading1"/>
    <w:basedOn w:val="Heading1"/>
    <w:next w:val="Normal"/>
    <w:uiPriority w:val="39"/>
    <w:unhideWhenUsed/>
    <w:qFormat/>
    <w:rsid w:val="00F64834"/>
    <w:pPr>
      <w:numPr>
        <w:numId w:val="0"/>
      </w:numPr>
      <w:outlineLvl w:val="9"/>
    </w:pPr>
    <w:rPr>
      <w:rFonts w:ascii="Calibri" w:hAnsi="Calibri"/>
      <w:b w:val="0"/>
      <w:color w:val="365F91"/>
      <w:sz w:val="32"/>
      <w:lang w:val="en-US"/>
    </w:rPr>
  </w:style>
  <w:style w:type="paragraph" w:customStyle="1" w:styleId="Caption1">
    <w:name w:val="Caption1"/>
    <w:basedOn w:val="Normal"/>
    <w:next w:val="Normal"/>
    <w:uiPriority w:val="35"/>
    <w:unhideWhenUsed/>
    <w:qFormat/>
    <w:rsid w:val="00F64834"/>
    <w:pPr>
      <w:spacing w:after="200" w:line="240" w:lineRule="auto"/>
    </w:pPr>
    <w:rPr>
      <w:rFonts w:ascii="Times New Roman" w:eastAsia="Arial" w:hAnsi="Times New Roman" w:cs="Arial"/>
      <w:i/>
      <w:iCs/>
      <w:color w:val="1F497D"/>
      <w:sz w:val="18"/>
      <w:szCs w:val="18"/>
      <w:lang w:val="id" w:eastAsia="en-ID"/>
    </w:rPr>
  </w:style>
  <w:style w:type="character" w:customStyle="1" w:styleId="FollowedHyperlink1">
    <w:name w:val="FollowedHyperlink1"/>
    <w:basedOn w:val="DefaultParagraphFont"/>
    <w:uiPriority w:val="99"/>
    <w:semiHidden/>
    <w:unhideWhenUsed/>
    <w:rsid w:val="00F64834"/>
    <w:rPr>
      <w:color w:val="800080"/>
      <w:u w:val="single"/>
    </w:rPr>
  </w:style>
  <w:style w:type="paragraph" w:styleId="TableofFigures">
    <w:name w:val="table of figures"/>
    <w:basedOn w:val="Normal"/>
    <w:next w:val="Normal"/>
    <w:uiPriority w:val="99"/>
    <w:unhideWhenUsed/>
    <w:rsid w:val="00F64834"/>
    <w:pPr>
      <w:spacing w:after="0" w:line="276" w:lineRule="auto"/>
    </w:pPr>
    <w:rPr>
      <w:rFonts w:ascii="Times New Roman" w:eastAsia="Arial" w:hAnsi="Times New Roman" w:cs="Arial"/>
      <w:b/>
      <w:sz w:val="24"/>
      <w:lang w:val="id" w:eastAsia="en-ID"/>
    </w:rPr>
  </w:style>
  <w:style w:type="character" w:styleId="PlaceholderText">
    <w:name w:val="Placeholder Text"/>
    <w:basedOn w:val="DefaultParagraphFont"/>
    <w:uiPriority w:val="99"/>
    <w:semiHidden/>
    <w:rsid w:val="00F64834"/>
    <w:rPr>
      <w:color w:val="808080"/>
    </w:rPr>
  </w:style>
  <w:style w:type="paragraph" w:styleId="ListBullet">
    <w:name w:val="List Bullet"/>
    <w:basedOn w:val="Normal"/>
    <w:uiPriority w:val="99"/>
    <w:unhideWhenUsed/>
    <w:rsid w:val="00F64834"/>
    <w:pPr>
      <w:numPr>
        <w:numId w:val="35"/>
      </w:numPr>
      <w:spacing w:after="0" w:line="276" w:lineRule="auto"/>
      <w:contextualSpacing/>
    </w:pPr>
    <w:rPr>
      <w:rFonts w:ascii="Times New Roman" w:eastAsia="Arial" w:hAnsi="Times New Roman" w:cs="Arial"/>
      <w:sz w:val="24"/>
      <w:lang w:val="id" w:eastAsia="en-ID"/>
    </w:rPr>
  </w:style>
  <w:style w:type="paragraph" w:customStyle="1" w:styleId="HeaderBab">
    <w:name w:val="Header Bab"/>
    <w:basedOn w:val="NoSpacing"/>
    <w:link w:val="HeaderBabChar"/>
    <w:qFormat/>
    <w:rsid w:val="00F64834"/>
    <w:pPr>
      <w:spacing w:line="360" w:lineRule="auto"/>
      <w:jc w:val="center"/>
    </w:pPr>
    <w:rPr>
      <w:rFonts w:eastAsia="Cambria" w:cs="Times New Roman"/>
      <w:b/>
      <w:szCs w:val="24"/>
      <w:lang w:val="id-ID" w:eastAsia="id-ID"/>
    </w:rPr>
  </w:style>
  <w:style w:type="character" w:customStyle="1" w:styleId="HeaderBabChar">
    <w:name w:val="Header Bab Char"/>
    <w:basedOn w:val="DefaultParagraphFont"/>
    <w:link w:val="HeaderBab"/>
    <w:rsid w:val="00F64834"/>
    <w:rPr>
      <w:rFonts w:ascii="Times New Roman" w:eastAsia="Cambria" w:hAnsi="Times New Roman" w:cs="Times New Roman"/>
      <w:b/>
      <w:sz w:val="24"/>
      <w:szCs w:val="24"/>
      <w:lang w:val="id-ID" w:eastAsia="id-ID"/>
    </w:rPr>
  </w:style>
  <w:style w:type="paragraph" w:styleId="NoSpacing">
    <w:name w:val="No Spacing"/>
    <w:link w:val="NoSpacingChar"/>
    <w:uiPriority w:val="1"/>
    <w:qFormat/>
    <w:rsid w:val="00F64834"/>
    <w:pPr>
      <w:spacing w:after="0" w:line="240" w:lineRule="auto"/>
    </w:pPr>
    <w:rPr>
      <w:rFonts w:ascii="Times New Roman" w:eastAsia="Arial" w:hAnsi="Times New Roman" w:cs="Arial"/>
      <w:sz w:val="24"/>
      <w:lang w:val="id" w:eastAsia="en-ID"/>
    </w:rPr>
  </w:style>
  <w:style w:type="character" w:customStyle="1" w:styleId="NoSpacingChar">
    <w:name w:val="No Spacing Char"/>
    <w:basedOn w:val="DefaultParagraphFont"/>
    <w:link w:val="NoSpacing"/>
    <w:uiPriority w:val="1"/>
    <w:rsid w:val="00F64834"/>
    <w:rPr>
      <w:rFonts w:ascii="Times New Roman" w:eastAsia="Arial" w:hAnsi="Times New Roman" w:cs="Arial"/>
      <w:sz w:val="24"/>
      <w:lang w:val="id" w:eastAsia="en-ID"/>
    </w:rPr>
  </w:style>
  <w:style w:type="character" w:customStyle="1" w:styleId="hljs-string">
    <w:name w:val="hljs-string"/>
    <w:basedOn w:val="DefaultParagraphFont"/>
    <w:rsid w:val="00F64834"/>
  </w:style>
  <w:style w:type="character" w:customStyle="1" w:styleId="hljs-keyword">
    <w:name w:val="hljs-keyword"/>
    <w:basedOn w:val="DefaultParagraphFont"/>
    <w:rsid w:val="00F64834"/>
  </w:style>
  <w:style w:type="character" w:customStyle="1" w:styleId="hljs-builtin">
    <w:name w:val="hljs-built_in"/>
    <w:basedOn w:val="DefaultParagraphFont"/>
    <w:rsid w:val="00F64834"/>
  </w:style>
  <w:style w:type="character" w:styleId="FollowedHyperlink">
    <w:name w:val="FollowedHyperlink"/>
    <w:basedOn w:val="DefaultParagraphFont"/>
    <w:uiPriority w:val="99"/>
    <w:semiHidden/>
    <w:unhideWhenUsed/>
    <w:rsid w:val="00F64834"/>
    <w:rPr>
      <w:color w:val="954F72" w:themeColor="followedHyperlink"/>
      <w:u w:val="single"/>
    </w:rPr>
  </w:style>
  <w:style w:type="paragraph" w:styleId="Caption">
    <w:name w:val="caption"/>
    <w:basedOn w:val="Normal"/>
    <w:next w:val="Normal"/>
    <w:uiPriority w:val="35"/>
    <w:unhideWhenUsed/>
    <w:qFormat/>
    <w:rsid w:val="005D5900"/>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75073621">
      <w:bodyDiv w:val="1"/>
      <w:marLeft w:val="0"/>
      <w:marRight w:val="0"/>
      <w:marTop w:val="0"/>
      <w:marBottom w:val="0"/>
      <w:divBdr>
        <w:top w:val="none" w:sz="0" w:space="0" w:color="auto"/>
        <w:left w:val="none" w:sz="0" w:space="0" w:color="auto"/>
        <w:bottom w:val="none" w:sz="0" w:space="0" w:color="auto"/>
        <w:right w:val="none" w:sz="0" w:space="0" w:color="auto"/>
      </w:divBdr>
    </w:div>
    <w:div w:id="523858786">
      <w:bodyDiv w:val="1"/>
      <w:marLeft w:val="0"/>
      <w:marRight w:val="0"/>
      <w:marTop w:val="0"/>
      <w:marBottom w:val="0"/>
      <w:divBdr>
        <w:top w:val="none" w:sz="0" w:space="0" w:color="auto"/>
        <w:left w:val="none" w:sz="0" w:space="0" w:color="auto"/>
        <w:bottom w:val="none" w:sz="0" w:space="0" w:color="auto"/>
        <w:right w:val="none" w:sz="0" w:space="0" w:color="auto"/>
      </w:divBdr>
    </w:div>
    <w:div w:id="696278677">
      <w:bodyDiv w:val="1"/>
      <w:marLeft w:val="0"/>
      <w:marRight w:val="0"/>
      <w:marTop w:val="0"/>
      <w:marBottom w:val="0"/>
      <w:divBdr>
        <w:top w:val="none" w:sz="0" w:space="0" w:color="auto"/>
        <w:left w:val="none" w:sz="0" w:space="0" w:color="auto"/>
        <w:bottom w:val="none" w:sz="0" w:space="0" w:color="auto"/>
        <w:right w:val="none" w:sz="0" w:space="0" w:color="auto"/>
      </w:divBdr>
    </w:div>
    <w:div w:id="791900663">
      <w:bodyDiv w:val="1"/>
      <w:marLeft w:val="0"/>
      <w:marRight w:val="0"/>
      <w:marTop w:val="0"/>
      <w:marBottom w:val="0"/>
      <w:divBdr>
        <w:top w:val="none" w:sz="0" w:space="0" w:color="auto"/>
        <w:left w:val="none" w:sz="0" w:space="0" w:color="auto"/>
        <w:bottom w:val="none" w:sz="0" w:space="0" w:color="auto"/>
        <w:right w:val="none" w:sz="0" w:space="0" w:color="auto"/>
      </w:divBdr>
    </w:div>
    <w:div w:id="925841889">
      <w:bodyDiv w:val="1"/>
      <w:marLeft w:val="0"/>
      <w:marRight w:val="0"/>
      <w:marTop w:val="0"/>
      <w:marBottom w:val="0"/>
      <w:divBdr>
        <w:top w:val="none" w:sz="0" w:space="0" w:color="auto"/>
        <w:left w:val="none" w:sz="0" w:space="0" w:color="auto"/>
        <w:bottom w:val="none" w:sz="0" w:space="0" w:color="auto"/>
        <w:right w:val="none" w:sz="0" w:space="0" w:color="auto"/>
      </w:divBdr>
    </w:div>
    <w:div w:id="1051928826">
      <w:bodyDiv w:val="1"/>
      <w:marLeft w:val="0"/>
      <w:marRight w:val="0"/>
      <w:marTop w:val="0"/>
      <w:marBottom w:val="0"/>
      <w:divBdr>
        <w:top w:val="none" w:sz="0" w:space="0" w:color="auto"/>
        <w:left w:val="none" w:sz="0" w:space="0" w:color="auto"/>
        <w:bottom w:val="none" w:sz="0" w:space="0" w:color="auto"/>
        <w:right w:val="none" w:sz="0" w:space="0" w:color="auto"/>
      </w:divBdr>
    </w:div>
    <w:div w:id="1192262641">
      <w:bodyDiv w:val="1"/>
      <w:marLeft w:val="0"/>
      <w:marRight w:val="0"/>
      <w:marTop w:val="0"/>
      <w:marBottom w:val="0"/>
      <w:divBdr>
        <w:top w:val="none" w:sz="0" w:space="0" w:color="auto"/>
        <w:left w:val="none" w:sz="0" w:space="0" w:color="auto"/>
        <w:bottom w:val="none" w:sz="0" w:space="0" w:color="auto"/>
        <w:right w:val="none" w:sz="0" w:space="0" w:color="auto"/>
      </w:divBdr>
    </w:div>
    <w:div w:id="1690062811">
      <w:bodyDiv w:val="1"/>
      <w:marLeft w:val="0"/>
      <w:marRight w:val="0"/>
      <w:marTop w:val="0"/>
      <w:marBottom w:val="0"/>
      <w:divBdr>
        <w:top w:val="none" w:sz="0" w:space="0" w:color="auto"/>
        <w:left w:val="none" w:sz="0" w:space="0" w:color="auto"/>
        <w:bottom w:val="none" w:sz="0" w:space="0" w:color="auto"/>
        <w:right w:val="none" w:sz="0" w:space="0" w:color="auto"/>
      </w:divBdr>
    </w:div>
    <w:div w:id="1756323943">
      <w:bodyDiv w:val="1"/>
      <w:marLeft w:val="0"/>
      <w:marRight w:val="0"/>
      <w:marTop w:val="0"/>
      <w:marBottom w:val="0"/>
      <w:divBdr>
        <w:top w:val="none" w:sz="0" w:space="0" w:color="auto"/>
        <w:left w:val="none" w:sz="0" w:space="0" w:color="auto"/>
        <w:bottom w:val="none" w:sz="0" w:space="0" w:color="auto"/>
        <w:right w:val="none" w:sz="0" w:space="0" w:color="auto"/>
      </w:divBdr>
    </w:div>
    <w:div w:id="1855193772">
      <w:bodyDiv w:val="1"/>
      <w:marLeft w:val="0"/>
      <w:marRight w:val="0"/>
      <w:marTop w:val="0"/>
      <w:marBottom w:val="0"/>
      <w:divBdr>
        <w:top w:val="none" w:sz="0" w:space="0" w:color="auto"/>
        <w:left w:val="none" w:sz="0" w:space="0" w:color="auto"/>
        <w:bottom w:val="none" w:sz="0" w:space="0" w:color="auto"/>
        <w:right w:val="none" w:sz="0" w:space="0" w:color="auto"/>
      </w:divBdr>
    </w:div>
    <w:div w:id="20452100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ntTable" Target="fontTable.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hyperlink" Target="https://github.com/JustAnotherArchivist/snscrape" TargetMode="External"/><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hyperlink" Target="https://github.com/sastrawi/sastrawi" TargetMode="External"/><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927A142-2191-4542-BD18-8CA14B8F1F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6918</TotalTime>
  <Pages>79</Pages>
  <Words>18888</Words>
  <Characters>107666</Characters>
  <Application>Microsoft Office Word</Application>
  <DocSecurity>0</DocSecurity>
  <Lines>897</Lines>
  <Paragraphs>252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126302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fahmi abdillah</dc:creator>
  <cp:keywords/>
  <dc:description/>
  <cp:lastModifiedBy>fahmi abdillah</cp:lastModifiedBy>
  <cp:revision>279</cp:revision>
  <cp:lastPrinted>2023-10-26T05:57:00Z</cp:lastPrinted>
  <dcterms:created xsi:type="dcterms:W3CDTF">2023-07-12T04:32:00Z</dcterms:created>
  <dcterms:modified xsi:type="dcterms:W3CDTF">2023-10-26T06:01:00Z</dcterms:modified>
</cp:coreProperties>
</file>